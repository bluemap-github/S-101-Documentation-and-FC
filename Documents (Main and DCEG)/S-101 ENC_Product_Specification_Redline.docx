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1CCBFB3" w:rsidR="003358BD" w:rsidRPr="00034EB2" w:rsidRDefault="003358BD" w:rsidP="00092544">
                              <w:pPr>
                                <w:pStyle w:val="Basisalinea"/>
                                <w:suppressAutoHyphens/>
                                <w:spacing w:line="240" w:lineRule="auto"/>
                                <w:rPr>
                                  <w:ins w:id="0" w:author="Jeff Wootton" w:date="2024-03-27T12:18:00Z"/>
                                  <w:rFonts w:ascii="Arial" w:hAnsi="Arial" w:cs="HelveticaNeueLT Std Med"/>
                                  <w:b/>
                                  <w:color w:val="00004C"/>
                                  <w:sz w:val="28"/>
                                  <w:szCs w:val="28"/>
                                  <w:lang w:val="en-GB"/>
                                  <w:rPrChange w:id="1" w:author="Jeff Wootton" w:date="2024-04-09T08:00:00Z">
                                    <w:rPr>
                                      <w:ins w:id="2" w:author="Jeff Wootton" w:date="2024-03-27T12:18:00Z"/>
                                      <w:rFonts w:ascii="Arial" w:hAnsi="Arial" w:cs="HelveticaNeueLT Std Med"/>
                                      <w:b/>
                                      <w:color w:val="00004C"/>
                                      <w:sz w:val="28"/>
                                      <w:szCs w:val="28"/>
                                    </w:rPr>
                                  </w:rPrChange>
                                </w:rPr>
                              </w:pPr>
                              <w:r w:rsidRPr="00034EB2">
                                <w:rPr>
                                  <w:rFonts w:ascii="Arial" w:hAnsi="Arial" w:cs="HelveticaNeueLT Std Med"/>
                                  <w:b/>
                                  <w:color w:val="00004C"/>
                                  <w:sz w:val="28"/>
                                  <w:szCs w:val="28"/>
                                  <w:lang w:val="en-GB"/>
                                  <w:rPrChange w:id="3" w:author="Jeff Wootton" w:date="2024-04-09T08:00:00Z">
                                    <w:rPr>
                                      <w:rFonts w:ascii="Arial" w:hAnsi="Arial" w:cs="HelveticaNeueLT Std Med"/>
                                      <w:b/>
                                      <w:color w:val="00004C"/>
                                      <w:sz w:val="28"/>
                                      <w:szCs w:val="28"/>
                                    </w:rPr>
                                  </w:rPrChange>
                                </w:rPr>
                                <w:t>Edition 1.</w:t>
                              </w:r>
                              <w:del w:id="4" w:author="Jeff Wootton" w:date="2024-03-14T14:10:00Z">
                                <w:r w:rsidRPr="00034EB2" w:rsidDel="00DE27D7">
                                  <w:rPr>
                                    <w:rFonts w:ascii="Arial" w:hAnsi="Arial" w:cs="HelveticaNeueLT Std Med"/>
                                    <w:b/>
                                    <w:color w:val="00004C"/>
                                    <w:sz w:val="28"/>
                                    <w:szCs w:val="28"/>
                                    <w:lang w:val="en-GB"/>
                                    <w:rPrChange w:id="5" w:author="Jeff Wootton" w:date="2024-04-09T08:00:00Z">
                                      <w:rPr>
                                        <w:rFonts w:ascii="Arial" w:hAnsi="Arial" w:cs="HelveticaNeueLT Std Med"/>
                                        <w:b/>
                                        <w:color w:val="00004C"/>
                                        <w:sz w:val="28"/>
                                        <w:szCs w:val="28"/>
                                      </w:rPr>
                                    </w:rPrChange>
                                  </w:rPr>
                                  <w:delText>2</w:delText>
                                </w:r>
                              </w:del>
                              <w:ins w:id="6" w:author="Jeff Wootton" w:date="2024-03-14T14:10:00Z">
                                <w:r w:rsidR="00DE27D7" w:rsidRPr="00034EB2">
                                  <w:rPr>
                                    <w:rFonts w:ascii="Arial" w:hAnsi="Arial" w:cs="HelveticaNeueLT Std Med"/>
                                    <w:b/>
                                    <w:color w:val="00004C"/>
                                    <w:sz w:val="28"/>
                                    <w:szCs w:val="28"/>
                                    <w:lang w:val="en-GB"/>
                                    <w:rPrChange w:id="7" w:author="Jeff Wootton" w:date="2024-04-09T08:00:00Z">
                                      <w:rPr>
                                        <w:rFonts w:ascii="Arial" w:hAnsi="Arial" w:cs="HelveticaNeueLT Std Med"/>
                                        <w:b/>
                                        <w:color w:val="00004C"/>
                                        <w:sz w:val="28"/>
                                        <w:szCs w:val="28"/>
                                      </w:rPr>
                                    </w:rPrChange>
                                  </w:rPr>
                                  <w:t>3</w:t>
                                </w:r>
                              </w:ins>
                              <w:r w:rsidRPr="00034EB2">
                                <w:rPr>
                                  <w:rFonts w:ascii="Arial" w:hAnsi="Arial" w:cs="HelveticaNeueLT Std Med"/>
                                  <w:b/>
                                  <w:color w:val="00004C"/>
                                  <w:sz w:val="28"/>
                                  <w:szCs w:val="28"/>
                                  <w:lang w:val="en-GB"/>
                                  <w:rPrChange w:id="8" w:author="Jeff Wootton" w:date="2024-04-09T08:00:00Z">
                                    <w:rPr>
                                      <w:rFonts w:ascii="Arial" w:hAnsi="Arial" w:cs="HelveticaNeueLT Std Med"/>
                                      <w:b/>
                                      <w:color w:val="00004C"/>
                                      <w:sz w:val="28"/>
                                      <w:szCs w:val="28"/>
                                    </w:rPr>
                                  </w:rPrChange>
                                </w:rPr>
                                <w:t>.0.</w:t>
                              </w:r>
                              <w:del w:id="9" w:author="Jeff Wootton" w:date="2024-03-14T14:10:00Z">
                                <w:r w:rsidRPr="00034EB2" w:rsidDel="00DE27D7">
                                  <w:rPr>
                                    <w:rFonts w:ascii="Arial" w:hAnsi="Arial" w:cs="HelveticaNeueLT Std Med"/>
                                    <w:b/>
                                    <w:color w:val="00004C"/>
                                    <w:sz w:val="28"/>
                                    <w:szCs w:val="28"/>
                                    <w:lang w:val="en-GB"/>
                                    <w:rPrChange w:id="10" w:author="Jeff Wootton" w:date="2024-04-09T08:00:00Z">
                                      <w:rPr>
                                        <w:rFonts w:ascii="Arial" w:hAnsi="Arial" w:cs="HelveticaNeueLT Std Med"/>
                                        <w:b/>
                                        <w:color w:val="00004C"/>
                                        <w:sz w:val="28"/>
                                        <w:szCs w:val="28"/>
                                      </w:rPr>
                                    </w:rPrChange>
                                  </w:rPr>
                                  <w:delText xml:space="preserve">202301109 </w:delText>
                                </w:r>
                              </w:del>
                              <w:ins w:id="11" w:author="Jeff Wootton" w:date="2024-03-14T14:10:00Z">
                                <w:r w:rsidR="00DE27D7" w:rsidRPr="00034EB2">
                                  <w:rPr>
                                    <w:rFonts w:ascii="Arial" w:hAnsi="Arial" w:cs="HelveticaNeueLT Std Med"/>
                                    <w:b/>
                                    <w:color w:val="00004C"/>
                                    <w:sz w:val="28"/>
                                    <w:szCs w:val="28"/>
                                    <w:lang w:val="en-GB"/>
                                    <w:rPrChange w:id="12" w:author="Jeff Wootton" w:date="2024-04-09T08:00:00Z">
                                      <w:rPr>
                                        <w:rFonts w:ascii="Arial" w:hAnsi="Arial" w:cs="HelveticaNeueLT Std Med"/>
                                        <w:b/>
                                        <w:color w:val="00004C"/>
                                        <w:sz w:val="28"/>
                                        <w:szCs w:val="28"/>
                                      </w:rPr>
                                    </w:rPrChange>
                                  </w:rPr>
                                  <w:t>20240</w:t>
                                </w:r>
                              </w:ins>
                              <w:ins w:id="13" w:author="Jeff Wootton" w:date="2024-04-09T08:05:00Z">
                                <w:r w:rsidR="00034EB2">
                                  <w:rPr>
                                    <w:rFonts w:ascii="Arial" w:hAnsi="Arial" w:cs="HelveticaNeueLT Std Med"/>
                                    <w:b/>
                                    <w:color w:val="00004C"/>
                                    <w:sz w:val="28"/>
                                    <w:szCs w:val="28"/>
                                    <w:lang w:val="en-GB"/>
                                  </w:rPr>
                                  <w:t>409</w:t>
                                </w:r>
                              </w:ins>
                              <w:ins w:id="14" w:author="Jeff Wootton" w:date="2024-03-14T14:10:00Z">
                                <w:r w:rsidR="00DE27D7" w:rsidRPr="00034EB2">
                                  <w:rPr>
                                    <w:rFonts w:ascii="Arial" w:hAnsi="Arial" w:cs="HelveticaNeueLT Std Med"/>
                                    <w:b/>
                                    <w:color w:val="00004C"/>
                                    <w:sz w:val="28"/>
                                    <w:szCs w:val="28"/>
                                    <w:lang w:val="en-GB"/>
                                    <w:rPrChange w:id="15" w:author="Jeff Wootton" w:date="2024-04-09T08:00:00Z">
                                      <w:rPr>
                                        <w:rFonts w:ascii="Arial" w:hAnsi="Arial" w:cs="HelveticaNeueLT Std Med"/>
                                        <w:b/>
                                        <w:color w:val="00004C"/>
                                        <w:sz w:val="28"/>
                                        <w:szCs w:val="28"/>
                                      </w:rPr>
                                    </w:rPrChange>
                                  </w:rPr>
                                  <w:t xml:space="preserve"> </w:t>
                                </w:r>
                              </w:ins>
                              <w:r w:rsidRPr="00034EB2">
                                <w:rPr>
                                  <w:rFonts w:ascii="Arial" w:hAnsi="Arial" w:cs="HelveticaNeueLT Std Med"/>
                                  <w:b/>
                                  <w:color w:val="00004C"/>
                                  <w:sz w:val="28"/>
                                  <w:szCs w:val="28"/>
                                  <w:lang w:val="en-GB"/>
                                  <w:rPrChange w:id="16" w:author="Jeff Wootton" w:date="2024-04-09T08:00:00Z">
                                    <w:rPr>
                                      <w:rFonts w:ascii="Arial" w:hAnsi="Arial" w:cs="HelveticaNeueLT Std Med"/>
                                      <w:b/>
                                      <w:color w:val="00004C"/>
                                      <w:sz w:val="28"/>
                                      <w:szCs w:val="28"/>
                                    </w:rPr>
                                  </w:rPrChange>
                                </w:rPr>
                                <w:t xml:space="preserve">– </w:t>
                              </w:r>
                              <w:proofErr w:type="spellStart"/>
                              <w:r w:rsidRPr="00034EB2">
                                <w:rPr>
                                  <w:rFonts w:ascii="Arial" w:hAnsi="Arial" w:cs="HelveticaNeueLT Std Med"/>
                                  <w:b/>
                                  <w:color w:val="FF0000"/>
                                  <w:sz w:val="28"/>
                                  <w:szCs w:val="28"/>
                                  <w:lang w:val="en-GB"/>
                                  <w:rPrChange w:id="17" w:author="Jeff Wootton" w:date="2024-04-09T08:00:00Z">
                                    <w:rPr>
                                      <w:rFonts w:ascii="Arial" w:hAnsi="Arial" w:cs="HelveticaNeueLT Std Med"/>
                                      <w:b/>
                                      <w:color w:val="FF0000"/>
                                      <w:sz w:val="28"/>
                                      <w:szCs w:val="28"/>
                                    </w:rPr>
                                  </w:rPrChange>
                                </w:rPr>
                                <w:t>Xxxx</w:t>
                              </w:r>
                              <w:proofErr w:type="spellEnd"/>
                              <w:r w:rsidRPr="00034EB2">
                                <w:rPr>
                                  <w:rFonts w:ascii="Arial" w:hAnsi="Arial" w:cs="HelveticaNeueLT Std Med"/>
                                  <w:b/>
                                  <w:color w:val="00004C"/>
                                  <w:sz w:val="28"/>
                                  <w:szCs w:val="28"/>
                                  <w:lang w:val="en-GB"/>
                                  <w:rPrChange w:id="18" w:author="Jeff Wootton" w:date="2024-04-09T08:00:00Z">
                                    <w:rPr>
                                      <w:rFonts w:ascii="Arial" w:hAnsi="Arial" w:cs="HelveticaNeueLT Std Med"/>
                                      <w:b/>
                                      <w:color w:val="00004C"/>
                                      <w:sz w:val="28"/>
                                      <w:szCs w:val="28"/>
                                    </w:rPr>
                                  </w:rPrChange>
                                </w:rPr>
                                <w:t xml:space="preserve"> </w:t>
                              </w:r>
                              <w:del w:id="19" w:author="Jeff Wootton" w:date="2024-03-14T14:10:00Z">
                                <w:r w:rsidRPr="00034EB2" w:rsidDel="00DE27D7">
                                  <w:rPr>
                                    <w:rFonts w:ascii="Arial" w:hAnsi="Arial" w:cs="HelveticaNeueLT Std Med"/>
                                    <w:b/>
                                    <w:color w:val="00004C"/>
                                    <w:sz w:val="28"/>
                                    <w:szCs w:val="28"/>
                                    <w:lang w:val="en-GB"/>
                                    <w:rPrChange w:id="20" w:author="Jeff Wootton" w:date="2024-04-09T08:00:00Z">
                                      <w:rPr>
                                        <w:rFonts w:ascii="Arial" w:hAnsi="Arial" w:cs="HelveticaNeueLT Std Med"/>
                                        <w:b/>
                                        <w:color w:val="00004C"/>
                                        <w:sz w:val="28"/>
                                        <w:szCs w:val="28"/>
                                      </w:rPr>
                                    </w:rPrChange>
                                  </w:rPr>
                                  <w:delText>2023</w:delText>
                                </w:r>
                              </w:del>
                              <w:ins w:id="21" w:author="Jeff Wootton" w:date="2024-03-14T14:10:00Z">
                                <w:r w:rsidR="00DE27D7" w:rsidRPr="00034EB2">
                                  <w:rPr>
                                    <w:rFonts w:ascii="Arial" w:hAnsi="Arial" w:cs="HelveticaNeueLT Std Med"/>
                                    <w:b/>
                                    <w:color w:val="00004C"/>
                                    <w:sz w:val="28"/>
                                    <w:szCs w:val="28"/>
                                    <w:lang w:val="en-GB"/>
                                    <w:rPrChange w:id="22" w:author="Jeff Wootton" w:date="2024-04-09T08:00:00Z">
                                      <w:rPr>
                                        <w:rFonts w:ascii="Arial" w:hAnsi="Arial" w:cs="HelveticaNeueLT Std Med"/>
                                        <w:b/>
                                        <w:color w:val="00004C"/>
                                        <w:sz w:val="28"/>
                                        <w:szCs w:val="28"/>
                                      </w:rPr>
                                    </w:rPrChange>
                                  </w:rPr>
                                  <w:t>2024</w:t>
                                </w:r>
                              </w:ins>
                            </w:p>
                            <w:p w14:paraId="18397177" w14:textId="77777777" w:rsidR="00E356FF" w:rsidRPr="00034EB2" w:rsidRDefault="00E356FF" w:rsidP="00092544">
                              <w:pPr>
                                <w:pStyle w:val="Basisalinea"/>
                                <w:suppressAutoHyphens/>
                                <w:spacing w:line="240" w:lineRule="auto"/>
                                <w:rPr>
                                  <w:ins w:id="23" w:author="Jeff Wootton" w:date="2024-03-27T12:18:00Z"/>
                                  <w:rFonts w:ascii="Arial" w:hAnsi="Arial" w:cs="HelveticaNeueLT Std Med"/>
                                  <w:b/>
                                  <w:color w:val="00004C"/>
                                  <w:sz w:val="28"/>
                                  <w:szCs w:val="28"/>
                                  <w:lang w:val="en-GB"/>
                                  <w:rPrChange w:id="24" w:author="Jeff Wootton" w:date="2024-04-09T08:00:00Z">
                                    <w:rPr>
                                      <w:ins w:id="25" w:author="Jeff Wootton" w:date="2024-03-27T12:18:00Z"/>
                                      <w:rFonts w:ascii="Arial" w:hAnsi="Arial" w:cs="HelveticaNeueLT Std Med"/>
                                      <w:b/>
                                      <w:color w:val="00004C"/>
                                      <w:sz w:val="28"/>
                                      <w:szCs w:val="28"/>
                                    </w:rPr>
                                  </w:rPrChange>
                                </w:rPr>
                              </w:pPr>
                            </w:p>
                            <w:p w14:paraId="0D6BEFF1" w14:textId="441DD0C6" w:rsidR="00E356FF" w:rsidRPr="00034EB2" w:rsidRDefault="00E356FF" w:rsidP="00092544">
                              <w:pPr>
                                <w:pStyle w:val="Basisalinea"/>
                                <w:suppressAutoHyphens/>
                                <w:spacing w:line="240" w:lineRule="auto"/>
                                <w:rPr>
                                  <w:rFonts w:ascii="Arial" w:hAnsi="Arial" w:cs="HelveticaNeueLT Std Med"/>
                                  <w:b/>
                                  <w:color w:val="00004C"/>
                                  <w:sz w:val="28"/>
                                  <w:szCs w:val="28"/>
                                  <w:lang w:val="en-GB"/>
                                  <w:rPrChange w:id="26" w:author="Jeff Wootton" w:date="2024-04-09T08:00:00Z">
                                    <w:rPr>
                                      <w:rFonts w:ascii="Arial" w:hAnsi="Arial" w:cs="HelveticaNeueLT Std Med"/>
                                      <w:b/>
                                      <w:color w:val="00004C"/>
                                      <w:sz w:val="28"/>
                                      <w:szCs w:val="28"/>
                                    </w:rPr>
                                  </w:rPrChange>
                                </w:rPr>
                              </w:pPr>
                              <w:ins w:id="27" w:author="Jeff Wootton" w:date="2024-03-27T12:18:00Z">
                                <w:r>
                                  <w:rPr>
                                    <w:rFonts w:ascii="Arial" w:hAnsi="Arial" w:cs="HelveticaNeueLT Std Med"/>
                                    <w:b/>
                                    <w:color w:val="00004C"/>
                                    <w:sz w:val="28"/>
                                    <w:szCs w:val="28"/>
                                    <w:lang w:val="en-GB"/>
                                  </w:rPr>
                                  <w:t>(Draft for Edition 2.0.0)</w:t>
                                </w:r>
                              </w:ins>
                            </w:p>
                            <w:p w14:paraId="2BC31F5E"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28" w:author="Jeff Wootton" w:date="2024-04-09T08:00:00Z">
                                    <w:rPr>
                                      <w:rFonts w:ascii="Arial" w:hAnsi="Arial" w:cs="HelveticaNeueLT Std Med"/>
                                      <w:b/>
                                      <w:color w:val="00004C"/>
                                      <w:sz w:val="56"/>
                                      <w:szCs w:val="56"/>
                                    </w:rPr>
                                  </w:rPrChange>
                                </w:rPr>
                              </w:pPr>
                            </w:p>
                            <w:p w14:paraId="77972EB7"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29" w:author="Jeff Wootton" w:date="2024-04-09T08:00:00Z">
                                    <w:rPr>
                                      <w:rFonts w:ascii="Arial" w:hAnsi="Arial" w:cs="HelveticaNeueLT Std Med"/>
                                      <w:b/>
                                      <w:color w:val="00004C"/>
                                      <w:sz w:val="56"/>
                                      <w:szCs w:val="56"/>
                                    </w:rPr>
                                  </w:rPrChange>
                                </w:rPr>
                              </w:pPr>
                            </w:p>
                            <w:p w14:paraId="7DE80CF3"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30" w:author="Jeff Wootton" w:date="2024-04-09T08:00:00Z">
                                    <w:rPr>
                                      <w:rFonts w:ascii="Arial" w:hAnsi="Arial" w:cs="HelveticaNeueLT Std Med"/>
                                      <w:b/>
                                      <w:color w:val="00004C"/>
                                      <w:sz w:val="56"/>
                                      <w:szCs w:val="56"/>
                                    </w:rPr>
                                  </w:rPrChange>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71CCBFB3" w:rsidR="003358BD" w:rsidRPr="00034EB2" w:rsidRDefault="003358BD" w:rsidP="00092544">
                        <w:pPr>
                          <w:pStyle w:val="Basisalinea"/>
                          <w:suppressAutoHyphens/>
                          <w:spacing w:line="240" w:lineRule="auto"/>
                          <w:rPr>
                            <w:ins w:id="31" w:author="Jeff Wootton" w:date="2024-03-27T12:18:00Z"/>
                            <w:rFonts w:ascii="Arial" w:hAnsi="Arial" w:cs="HelveticaNeueLT Std Med"/>
                            <w:b/>
                            <w:color w:val="00004C"/>
                            <w:sz w:val="28"/>
                            <w:szCs w:val="28"/>
                            <w:lang w:val="en-GB"/>
                            <w:rPrChange w:id="32" w:author="Jeff Wootton" w:date="2024-04-09T08:00:00Z">
                              <w:rPr>
                                <w:ins w:id="33" w:author="Jeff Wootton" w:date="2024-03-27T12:18:00Z"/>
                                <w:rFonts w:ascii="Arial" w:hAnsi="Arial" w:cs="HelveticaNeueLT Std Med"/>
                                <w:b/>
                                <w:color w:val="00004C"/>
                                <w:sz w:val="28"/>
                                <w:szCs w:val="28"/>
                              </w:rPr>
                            </w:rPrChange>
                          </w:rPr>
                        </w:pPr>
                        <w:r w:rsidRPr="00034EB2">
                          <w:rPr>
                            <w:rFonts w:ascii="Arial" w:hAnsi="Arial" w:cs="HelveticaNeueLT Std Med"/>
                            <w:b/>
                            <w:color w:val="00004C"/>
                            <w:sz w:val="28"/>
                            <w:szCs w:val="28"/>
                            <w:lang w:val="en-GB"/>
                            <w:rPrChange w:id="34" w:author="Jeff Wootton" w:date="2024-04-09T08:00:00Z">
                              <w:rPr>
                                <w:rFonts w:ascii="Arial" w:hAnsi="Arial" w:cs="HelveticaNeueLT Std Med"/>
                                <w:b/>
                                <w:color w:val="00004C"/>
                                <w:sz w:val="28"/>
                                <w:szCs w:val="28"/>
                              </w:rPr>
                            </w:rPrChange>
                          </w:rPr>
                          <w:t>Edition 1.</w:t>
                        </w:r>
                        <w:del w:id="35" w:author="Jeff Wootton" w:date="2024-03-14T14:10:00Z">
                          <w:r w:rsidRPr="00034EB2" w:rsidDel="00DE27D7">
                            <w:rPr>
                              <w:rFonts w:ascii="Arial" w:hAnsi="Arial" w:cs="HelveticaNeueLT Std Med"/>
                              <w:b/>
                              <w:color w:val="00004C"/>
                              <w:sz w:val="28"/>
                              <w:szCs w:val="28"/>
                              <w:lang w:val="en-GB"/>
                              <w:rPrChange w:id="36" w:author="Jeff Wootton" w:date="2024-04-09T08:00:00Z">
                                <w:rPr>
                                  <w:rFonts w:ascii="Arial" w:hAnsi="Arial" w:cs="HelveticaNeueLT Std Med"/>
                                  <w:b/>
                                  <w:color w:val="00004C"/>
                                  <w:sz w:val="28"/>
                                  <w:szCs w:val="28"/>
                                </w:rPr>
                              </w:rPrChange>
                            </w:rPr>
                            <w:delText>2</w:delText>
                          </w:r>
                        </w:del>
                        <w:ins w:id="37" w:author="Jeff Wootton" w:date="2024-03-14T14:10:00Z">
                          <w:r w:rsidR="00DE27D7" w:rsidRPr="00034EB2">
                            <w:rPr>
                              <w:rFonts w:ascii="Arial" w:hAnsi="Arial" w:cs="HelveticaNeueLT Std Med"/>
                              <w:b/>
                              <w:color w:val="00004C"/>
                              <w:sz w:val="28"/>
                              <w:szCs w:val="28"/>
                              <w:lang w:val="en-GB"/>
                              <w:rPrChange w:id="38" w:author="Jeff Wootton" w:date="2024-04-09T08:00:00Z">
                                <w:rPr>
                                  <w:rFonts w:ascii="Arial" w:hAnsi="Arial" w:cs="HelveticaNeueLT Std Med"/>
                                  <w:b/>
                                  <w:color w:val="00004C"/>
                                  <w:sz w:val="28"/>
                                  <w:szCs w:val="28"/>
                                </w:rPr>
                              </w:rPrChange>
                            </w:rPr>
                            <w:t>3</w:t>
                          </w:r>
                        </w:ins>
                        <w:r w:rsidRPr="00034EB2">
                          <w:rPr>
                            <w:rFonts w:ascii="Arial" w:hAnsi="Arial" w:cs="HelveticaNeueLT Std Med"/>
                            <w:b/>
                            <w:color w:val="00004C"/>
                            <w:sz w:val="28"/>
                            <w:szCs w:val="28"/>
                            <w:lang w:val="en-GB"/>
                            <w:rPrChange w:id="39" w:author="Jeff Wootton" w:date="2024-04-09T08:00:00Z">
                              <w:rPr>
                                <w:rFonts w:ascii="Arial" w:hAnsi="Arial" w:cs="HelveticaNeueLT Std Med"/>
                                <w:b/>
                                <w:color w:val="00004C"/>
                                <w:sz w:val="28"/>
                                <w:szCs w:val="28"/>
                              </w:rPr>
                            </w:rPrChange>
                          </w:rPr>
                          <w:t>.0.</w:t>
                        </w:r>
                        <w:del w:id="40" w:author="Jeff Wootton" w:date="2024-03-14T14:10:00Z">
                          <w:r w:rsidRPr="00034EB2" w:rsidDel="00DE27D7">
                            <w:rPr>
                              <w:rFonts w:ascii="Arial" w:hAnsi="Arial" w:cs="HelveticaNeueLT Std Med"/>
                              <w:b/>
                              <w:color w:val="00004C"/>
                              <w:sz w:val="28"/>
                              <w:szCs w:val="28"/>
                              <w:lang w:val="en-GB"/>
                              <w:rPrChange w:id="41" w:author="Jeff Wootton" w:date="2024-04-09T08:00:00Z">
                                <w:rPr>
                                  <w:rFonts w:ascii="Arial" w:hAnsi="Arial" w:cs="HelveticaNeueLT Std Med"/>
                                  <w:b/>
                                  <w:color w:val="00004C"/>
                                  <w:sz w:val="28"/>
                                  <w:szCs w:val="28"/>
                                </w:rPr>
                              </w:rPrChange>
                            </w:rPr>
                            <w:delText xml:space="preserve">202301109 </w:delText>
                          </w:r>
                        </w:del>
                        <w:ins w:id="42" w:author="Jeff Wootton" w:date="2024-03-14T14:10:00Z">
                          <w:r w:rsidR="00DE27D7" w:rsidRPr="00034EB2">
                            <w:rPr>
                              <w:rFonts w:ascii="Arial" w:hAnsi="Arial" w:cs="HelveticaNeueLT Std Med"/>
                              <w:b/>
                              <w:color w:val="00004C"/>
                              <w:sz w:val="28"/>
                              <w:szCs w:val="28"/>
                              <w:lang w:val="en-GB"/>
                              <w:rPrChange w:id="43" w:author="Jeff Wootton" w:date="2024-04-09T08:00:00Z">
                                <w:rPr>
                                  <w:rFonts w:ascii="Arial" w:hAnsi="Arial" w:cs="HelveticaNeueLT Std Med"/>
                                  <w:b/>
                                  <w:color w:val="00004C"/>
                                  <w:sz w:val="28"/>
                                  <w:szCs w:val="28"/>
                                </w:rPr>
                              </w:rPrChange>
                            </w:rPr>
                            <w:t>20240</w:t>
                          </w:r>
                        </w:ins>
                        <w:ins w:id="44" w:author="Jeff Wootton" w:date="2024-04-09T08:05:00Z">
                          <w:r w:rsidR="00034EB2">
                            <w:rPr>
                              <w:rFonts w:ascii="Arial" w:hAnsi="Arial" w:cs="HelveticaNeueLT Std Med"/>
                              <w:b/>
                              <w:color w:val="00004C"/>
                              <w:sz w:val="28"/>
                              <w:szCs w:val="28"/>
                              <w:lang w:val="en-GB"/>
                            </w:rPr>
                            <w:t>409</w:t>
                          </w:r>
                        </w:ins>
                        <w:ins w:id="45" w:author="Jeff Wootton" w:date="2024-03-14T14:10:00Z">
                          <w:r w:rsidR="00DE27D7" w:rsidRPr="00034EB2">
                            <w:rPr>
                              <w:rFonts w:ascii="Arial" w:hAnsi="Arial" w:cs="HelveticaNeueLT Std Med"/>
                              <w:b/>
                              <w:color w:val="00004C"/>
                              <w:sz w:val="28"/>
                              <w:szCs w:val="28"/>
                              <w:lang w:val="en-GB"/>
                              <w:rPrChange w:id="46" w:author="Jeff Wootton" w:date="2024-04-09T08:00:00Z">
                                <w:rPr>
                                  <w:rFonts w:ascii="Arial" w:hAnsi="Arial" w:cs="HelveticaNeueLT Std Med"/>
                                  <w:b/>
                                  <w:color w:val="00004C"/>
                                  <w:sz w:val="28"/>
                                  <w:szCs w:val="28"/>
                                </w:rPr>
                              </w:rPrChange>
                            </w:rPr>
                            <w:t xml:space="preserve"> </w:t>
                          </w:r>
                        </w:ins>
                        <w:r w:rsidRPr="00034EB2">
                          <w:rPr>
                            <w:rFonts w:ascii="Arial" w:hAnsi="Arial" w:cs="HelveticaNeueLT Std Med"/>
                            <w:b/>
                            <w:color w:val="00004C"/>
                            <w:sz w:val="28"/>
                            <w:szCs w:val="28"/>
                            <w:lang w:val="en-GB"/>
                            <w:rPrChange w:id="47" w:author="Jeff Wootton" w:date="2024-04-09T08:00:00Z">
                              <w:rPr>
                                <w:rFonts w:ascii="Arial" w:hAnsi="Arial" w:cs="HelveticaNeueLT Std Med"/>
                                <w:b/>
                                <w:color w:val="00004C"/>
                                <w:sz w:val="28"/>
                                <w:szCs w:val="28"/>
                              </w:rPr>
                            </w:rPrChange>
                          </w:rPr>
                          <w:t xml:space="preserve">– </w:t>
                        </w:r>
                        <w:proofErr w:type="spellStart"/>
                        <w:r w:rsidRPr="00034EB2">
                          <w:rPr>
                            <w:rFonts w:ascii="Arial" w:hAnsi="Arial" w:cs="HelveticaNeueLT Std Med"/>
                            <w:b/>
                            <w:color w:val="FF0000"/>
                            <w:sz w:val="28"/>
                            <w:szCs w:val="28"/>
                            <w:lang w:val="en-GB"/>
                            <w:rPrChange w:id="48" w:author="Jeff Wootton" w:date="2024-04-09T08:00:00Z">
                              <w:rPr>
                                <w:rFonts w:ascii="Arial" w:hAnsi="Arial" w:cs="HelveticaNeueLT Std Med"/>
                                <w:b/>
                                <w:color w:val="FF0000"/>
                                <w:sz w:val="28"/>
                                <w:szCs w:val="28"/>
                              </w:rPr>
                            </w:rPrChange>
                          </w:rPr>
                          <w:t>Xxxx</w:t>
                        </w:r>
                        <w:proofErr w:type="spellEnd"/>
                        <w:r w:rsidRPr="00034EB2">
                          <w:rPr>
                            <w:rFonts w:ascii="Arial" w:hAnsi="Arial" w:cs="HelveticaNeueLT Std Med"/>
                            <w:b/>
                            <w:color w:val="00004C"/>
                            <w:sz w:val="28"/>
                            <w:szCs w:val="28"/>
                            <w:lang w:val="en-GB"/>
                            <w:rPrChange w:id="49" w:author="Jeff Wootton" w:date="2024-04-09T08:00:00Z">
                              <w:rPr>
                                <w:rFonts w:ascii="Arial" w:hAnsi="Arial" w:cs="HelveticaNeueLT Std Med"/>
                                <w:b/>
                                <w:color w:val="00004C"/>
                                <w:sz w:val="28"/>
                                <w:szCs w:val="28"/>
                              </w:rPr>
                            </w:rPrChange>
                          </w:rPr>
                          <w:t xml:space="preserve"> </w:t>
                        </w:r>
                        <w:del w:id="50" w:author="Jeff Wootton" w:date="2024-03-14T14:10:00Z">
                          <w:r w:rsidRPr="00034EB2" w:rsidDel="00DE27D7">
                            <w:rPr>
                              <w:rFonts w:ascii="Arial" w:hAnsi="Arial" w:cs="HelveticaNeueLT Std Med"/>
                              <w:b/>
                              <w:color w:val="00004C"/>
                              <w:sz w:val="28"/>
                              <w:szCs w:val="28"/>
                              <w:lang w:val="en-GB"/>
                              <w:rPrChange w:id="51" w:author="Jeff Wootton" w:date="2024-04-09T08:00:00Z">
                                <w:rPr>
                                  <w:rFonts w:ascii="Arial" w:hAnsi="Arial" w:cs="HelveticaNeueLT Std Med"/>
                                  <w:b/>
                                  <w:color w:val="00004C"/>
                                  <w:sz w:val="28"/>
                                  <w:szCs w:val="28"/>
                                </w:rPr>
                              </w:rPrChange>
                            </w:rPr>
                            <w:delText>2023</w:delText>
                          </w:r>
                        </w:del>
                        <w:ins w:id="52" w:author="Jeff Wootton" w:date="2024-03-14T14:10:00Z">
                          <w:r w:rsidR="00DE27D7" w:rsidRPr="00034EB2">
                            <w:rPr>
                              <w:rFonts w:ascii="Arial" w:hAnsi="Arial" w:cs="HelveticaNeueLT Std Med"/>
                              <w:b/>
                              <w:color w:val="00004C"/>
                              <w:sz w:val="28"/>
                              <w:szCs w:val="28"/>
                              <w:lang w:val="en-GB"/>
                              <w:rPrChange w:id="53" w:author="Jeff Wootton" w:date="2024-04-09T08:00:00Z">
                                <w:rPr>
                                  <w:rFonts w:ascii="Arial" w:hAnsi="Arial" w:cs="HelveticaNeueLT Std Med"/>
                                  <w:b/>
                                  <w:color w:val="00004C"/>
                                  <w:sz w:val="28"/>
                                  <w:szCs w:val="28"/>
                                </w:rPr>
                              </w:rPrChange>
                            </w:rPr>
                            <w:t>2024</w:t>
                          </w:r>
                        </w:ins>
                      </w:p>
                      <w:p w14:paraId="18397177" w14:textId="77777777" w:rsidR="00E356FF" w:rsidRPr="00034EB2" w:rsidRDefault="00E356FF" w:rsidP="00092544">
                        <w:pPr>
                          <w:pStyle w:val="Basisalinea"/>
                          <w:suppressAutoHyphens/>
                          <w:spacing w:line="240" w:lineRule="auto"/>
                          <w:rPr>
                            <w:ins w:id="54" w:author="Jeff Wootton" w:date="2024-03-27T12:18:00Z"/>
                            <w:rFonts w:ascii="Arial" w:hAnsi="Arial" w:cs="HelveticaNeueLT Std Med"/>
                            <w:b/>
                            <w:color w:val="00004C"/>
                            <w:sz w:val="28"/>
                            <w:szCs w:val="28"/>
                            <w:lang w:val="en-GB"/>
                            <w:rPrChange w:id="55" w:author="Jeff Wootton" w:date="2024-04-09T08:00:00Z">
                              <w:rPr>
                                <w:ins w:id="56" w:author="Jeff Wootton" w:date="2024-03-27T12:18:00Z"/>
                                <w:rFonts w:ascii="Arial" w:hAnsi="Arial" w:cs="HelveticaNeueLT Std Med"/>
                                <w:b/>
                                <w:color w:val="00004C"/>
                                <w:sz w:val="28"/>
                                <w:szCs w:val="28"/>
                              </w:rPr>
                            </w:rPrChange>
                          </w:rPr>
                        </w:pPr>
                      </w:p>
                      <w:p w14:paraId="0D6BEFF1" w14:textId="441DD0C6" w:rsidR="00E356FF" w:rsidRPr="00034EB2" w:rsidRDefault="00E356FF" w:rsidP="00092544">
                        <w:pPr>
                          <w:pStyle w:val="Basisalinea"/>
                          <w:suppressAutoHyphens/>
                          <w:spacing w:line="240" w:lineRule="auto"/>
                          <w:rPr>
                            <w:rFonts w:ascii="Arial" w:hAnsi="Arial" w:cs="HelveticaNeueLT Std Med"/>
                            <w:b/>
                            <w:color w:val="00004C"/>
                            <w:sz w:val="28"/>
                            <w:szCs w:val="28"/>
                            <w:lang w:val="en-GB"/>
                            <w:rPrChange w:id="57" w:author="Jeff Wootton" w:date="2024-04-09T08:00:00Z">
                              <w:rPr>
                                <w:rFonts w:ascii="Arial" w:hAnsi="Arial" w:cs="HelveticaNeueLT Std Med"/>
                                <w:b/>
                                <w:color w:val="00004C"/>
                                <w:sz w:val="28"/>
                                <w:szCs w:val="28"/>
                              </w:rPr>
                            </w:rPrChange>
                          </w:rPr>
                        </w:pPr>
                        <w:ins w:id="58" w:author="Jeff Wootton" w:date="2024-03-27T12:18:00Z">
                          <w:r>
                            <w:rPr>
                              <w:rFonts w:ascii="Arial" w:hAnsi="Arial" w:cs="HelveticaNeueLT Std Med"/>
                              <w:b/>
                              <w:color w:val="00004C"/>
                              <w:sz w:val="28"/>
                              <w:szCs w:val="28"/>
                              <w:lang w:val="en-GB"/>
                            </w:rPr>
                            <w:t>(Draft for Edition 2.0.0)</w:t>
                          </w:r>
                        </w:ins>
                      </w:p>
                      <w:p w14:paraId="2BC31F5E"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59" w:author="Jeff Wootton" w:date="2024-04-09T08:00:00Z">
                              <w:rPr>
                                <w:rFonts w:ascii="Arial" w:hAnsi="Arial" w:cs="HelveticaNeueLT Std Med"/>
                                <w:b/>
                                <w:color w:val="00004C"/>
                                <w:sz w:val="56"/>
                                <w:szCs w:val="56"/>
                              </w:rPr>
                            </w:rPrChange>
                          </w:rPr>
                        </w:pPr>
                      </w:p>
                      <w:p w14:paraId="77972EB7"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60" w:author="Jeff Wootton" w:date="2024-04-09T08:00:00Z">
                              <w:rPr>
                                <w:rFonts w:ascii="Arial" w:hAnsi="Arial" w:cs="HelveticaNeueLT Std Med"/>
                                <w:b/>
                                <w:color w:val="00004C"/>
                                <w:sz w:val="56"/>
                                <w:szCs w:val="56"/>
                              </w:rPr>
                            </w:rPrChange>
                          </w:rPr>
                        </w:pPr>
                      </w:p>
                      <w:p w14:paraId="7DE80CF3" w14:textId="77777777" w:rsidR="003358BD" w:rsidRPr="00034EB2" w:rsidRDefault="003358BD" w:rsidP="00092544">
                        <w:pPr>
                          <w:pStyle w:val="Basisalinea"/>
                          <w:suppressAutoHyphens/>
                          <w:spacing w:line="240" w:lineRule="auto"/>
                          <w:rPr>
                            <w:rFonts w:ascii="Arial" w:hAnsi="Arial" w:cs="HelveticaNeueLT Std Med"/>
                            <w:b/>
                            <w:color w:val="00004C"/>
                            <w:sz w:val="56"/>
                            <w:szCs w:val="56"/>
                            <w:lang w:val="en-GB"/>
                            <w:rPrChange w:id="61" w:author="Jeff Wootton" w:date="2024-04-09T08:00:00Z">
                              <w:rPr>
                                <w:rFonts w:ascii="Arial" w:hAnsi="Arial" w:cs="HelveticaNeueLT Std Med"/>
                                <w:b/>
                                <w:color w:val="00004C"/>
                                <w:sz w:val="56"/>
                                <w:szCs w:val="56"/>
                              </w:rPr>
                            </w:rPrChange>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4202E2D2"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del w:id="62" w:author="Jeff Wootton" w:date="2024-03-14T14:10:00Z">
              <w:r w:rsidR="00A8123D" w:rsidRPr="002F4B80" w:rsidDel="00DE27D7">
                <w:rPr>
                  <w:rFonts w:ascii="Helvetica" w:hAnsi="Helvetica"/>
                  <w:sz w:val="22"/>
                  <w:szCs w:val="22"/>
                  <w:lang w:val="en-AU"/>
                </w:rPr>
                <w:delText>20</w:delText>
              </w:r>
              <w:r w:rsidR="00A8123D" w:rsidDel="00DE27D7">
                <w:rPr>
                  <w:rFonts w:ascii="Helvetica" w:hAnsi="Helvetica"/>
                  <w:sz w:val="22"/>
                  <w:szCs w:val="22"/>
                  <w:lang w:val="en-AU"/>
                </w:rPr>
                <w:delText>23</w:delText>
              </w:r>
            </w:del>
            <w:ins w:id="63" w:author="Jeff Wootton" w:date="2024-03-14T14:10:00Z">
              <w:r w:rsidR="00DE27D7" w:rsidRPr="002F4B80">
                <w:rPr>
                  <w:rFonts w:ascii="Helvetica" w:hAnsi="Helvetica"/>
                  <w:sz w:val="22"/>
                  <w:szCs w:val="22"/>
                  <w:lang w:val="en-AU"/>
                </w:rPr>
                <w:t>20</w:t>
              </w:r>
              <w:r w:rsidR="00DE27D7">
                <w:rPr>
                  <w:rFonts w:ascii="Helvetica" w:hAnsi="Helvetica"/>
                  <w:sz w:val="22"/>
                  <w:szCs w:val="22"/>
                  <w:lang w:val="en-AU"/>
                </w:rPr>
                <w:t>24</w:t>
              </w:r>
            </w:ins>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4ECBC253" w14:textId="00707816" w:rsidR="001C3BE1" w:rsidRPr="001C3BE1" w:rsidRDefault="001C3BE1">
      <w:pPr>
        <w:pStyle w:val="TOC1"/>
        <w:rPr>
          <w:rFonts w:eastAsiaTheme="minorEastAsia" w:cs="Arial"/>
          <w:b w:val="0"/>
          <w:bCs/>
          <w:noProof/>
          <w:kern w:val="2"/>
          <w:lang w:eastAsia="en-GB"/>
          <w14:ligatures w14:val="standardContextual"/>
        </w:rPr>
      </w:pPr>
      <w:r>
        <w:rPr>
          <w:rFonts w:cs="Arial"/>
          <w:b w:val="0"/>
          <w:bCs/>
        </w:rPr>
        <w:fldChar w:fldCharType="begin"/>
      </w:r>
      <w:r>
        <w:rPr>
          <w:rFonts w:cs="Arial"/>
          <w:b w:val="0"/>
          <w:bCs/>
        </w:rPr>
        <w:instrText xml:space="preserve"> TOC \o "1-3" \h \z \t "List Continue 2,1" </w:instrText>
      </w:r>
      <w:r>
        <w:rPr>
          <w:rFonts w:cs="Arial"/>
          <w:b w:val="0"/>
          <w:bCs/>
        </w:rPr>
        <w:fldChar w:fldCharType="separate"/>
      </w:r>
      <w:hyperlink w:anchor="_Toc162435311" w:history="1">
        <w:r w:rsidRPr="001C3BE1">
          <w:rPr>
            <w:rStyle w:val="Hyperlink"/>
            <w:rFonts w:cs="Arial"/>
            <w:b w:val="0"/>
            <w:bCs/>
            <w:noProof/>
          </w:rPr>
          <w:t>Introduction</w:t>
        </w:r>
        <w:r w:rsidRPr="001C3BE1">
          <w:rPr>
            <w:rFonts w:cs="Arial"/>
            <w:b w:val="0"/>
            <w:bCs/>
            <w:noProof/>
            <w:webHidden/>
          </w:rPr>
          <w:tab/>
        </w:r>
        <w:r w:rsidRPr="001C3BE1">
          <w:rPr>
            <w:rFonts w:cs="Arial"/>
            <w:b w:val="0"/>
            <w:bCs/>
            <w:noProof/>
            <w:webHidden/>
          </w:rPr>
          <w:fldChar w:fldCharType="begin"/>
        </w:r>
        <w:r w:rsidRPr="001C3BE1">
          <w:rPr>
            <w:rFonts w:cs="Arial"/>
            <w:b w:val="0"/>
            <w:bCs/>
            <w:noProof/>
            <w:webHidden/>
          </w:rPr>
          <w:instrText xml:space="preserve"> PAGEREF _Toc162435311 \h </w:instrText>
        </w:r>
        <w:r w:rsidRPr="001C3BE1">
          <w:rPr>
            <w:rFonts w:cs="Arial"/>
            <w:b w:val="0"/>
            <w:bCs/>
            <w:noProof/>
            <w:webHidden/>
          </w:rPr>
        </w:r>
        <w:r w:rsidRPr="001C3BE1">
          <w:rPr>
            <w:rFonts w:cs="Arial"/>
            <w:b w:val="0"/>
            <w:bCs/>
            <w:noProof/>
            <w:webHidden/>
          </w:rPr>
          <w:fldChar w:fldCharType="separate"/>
        </w:r>
        <w:r w:rsidRPr="001C3BE1">
          <w:rPr>
            <w:rFonts w:cs="Arial"/>
            <w:b w:val="0"/>
            <w:bCs/>
            <w:noProof/>
            <w:webHidden/>
          </w:rPr>
          <w:t>1</w:t>
        </w:r>
        <w:r w:rsidRPr="001C3BE1">
          <w:rPr>
            <w:rFonts w:cs="Arial"/>
            <w:b w:val="0"/>
            <w:bCs/>
            <w:noProof/>
            <w:webHidden/>
          </w:rPr>
          <w:fldChar w:fldCharType="end"/>
        </w:r>
      </w:hyperlink>
    </w:p>
    <w:p w14:paraId="79EAC483" w14:textId="643B57CA" w:rsidR="001C3BE1" w:rsidRPr="001C3BE1" w:rsidRDefault="00A922EA">
      <w:pPr>
        <w:pStyle w:val="TOC1"/>
        <w:rPr>
          <w:rFonts w:eastAsiaTheme="minorEastAsia" w:cs="Arial"/>
          <w:b w:val="0"/>
          <w:bCs/>
          <w:noProof/>
          <w:kern w:val="2"/>
          <w:lang w:eastAsia="en-GB"/>
          <w14:ligatures w14:val="standardContextual"/>
        </w:rPr>
      </w:pPr>
      <w:hyperlink w:anchor="_Toc162435312" w:history="1">
        <w:r w:rsidR="001C3BE1" w:rsidRPr="001C3BE1">
          <w:rPr>
            <w:rStyle w:val="Hyperlink"/>
            <w:rFonts w:cs="Arial"/>
            <w:b w:val="0"/>
            <w:bCs/>
            <w:noProof/>
          </w:rPr>
          <w:t>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Overview</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3E81D80A" w14:textId="7AAF13E7" w:rsidR="001C3BE1" w:rsidRPr="001C3BE1" w:rsidRDefault="00A922EA">
      <w:pPr>
        <w:pStyle w:val="TOC2"/>
        <w:rPr>
          <w:rFonts w:eastAsiaTheme="minorEastAsia" w:cs="Arial"/>
          <w:b w:val="0"/>
          <w:bCs/>
          <w:noProof/>
          <w:kern w:val="2"/>
          <w:lang w:eastAsia="en-GB"/>
          <w14:ligatures w14:val="standardContextual"/>
        </w:rPr>
      </w:pPr>
      <w:hyperlink w:anchor="_Toc162435313"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1649DA9E" w14:textId="0CB1885C" w:rsidR="001C3BE1" w:rsidRPr="001C3BE1" w:rsidRDefault="00A922EA">
      <w:pPr>
        <w:pStyle w:val="TOC2"/>
        <w:rPr>
          <w:rFonts w:eastAsiaTheme="minorEastAsia" w:cs="Arial"/>
          <w:b w:val="0"/>
          <w:bCs/>
          <w:noProof/>
          <w:kern w:val="2"/>
          <w:lang w:eastAsia="en-GB"/>
          <w14:ligatures w14:val="standardContextual"/>
        </w:rPr>
      </w:pPr>
      <w:hyperlink w:anchor="_Toc162435314" w:history="1">
        <w:r w:rsidR="001C3BE1" w:rsidRPr="001C3BE1">
          <w:rPr>
            <w:rStyle w:val="Hyperlink"/>
            <w:rFonts w:cs="Arial"/>
            <w:b w:val="0"/>
            <w:bCs/>
            <w:noProof/>
            <w:lang w:eastAsia="en-GB"/>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References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2A5490DA" w14:textId="168D0ED5" w:rsidR="001C3BE1" w:rsidRPr="001C3BE1" w:rsidRDefault="00A922EA">
      <w:pPr>
        <w:pStyle w:val="TOC2"/>
        <w:rPr>
          <w:rFonts w:eastAsiaTheme="minorEastAsia" w:cs="Arial"/>
          <w:b w:val="0"/>
          <w:bCs/>
          <w:noProof/>
          <w:kern w:val="2"/>
          <w:lang w:eastAsia="en-GB"/>
          <w14:ligatures w14:val="standardContextual"/>
        </w:rPr>
      </w:pPr>
      <w:hyperlink w:anchor="_Toc162435315" w:history="1">
        <w:r w:rsidR="001C3BE1" w:rsidRPr="001C3BE1">
          <w:rPr>
            <w:rStyle w:val="Hyperlink"/>
            <w:rFonts w:cs="Arial"/>
            <w:b w:val="0"/>
            <w:bCs/>
            <w:noProof/>
          </w:rPr>
          <w:t>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definitions and 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0945D08B" w14:textId="6D3997A9" w:rsidR="001C3BE1" w:rsidRPr="001C3BE1" w:rsidRDefault="00A922EA">
      <w:pPr>
        <w:pStyle w:val="TOC3"/>
        <w:rPr>
          <w:rFonts w:eastAsiaTheme="minorEastAsia" w:cs="Arial"/>
          <w:b w:val="0"/>
          <w:bCs/>
          <w:noProof/>
          <w:kern w:val="2"/>
          <w:lang w:eastAsia="en-GB"/>
          <w14:ligatures w14:val="standardContextual"/>
        </w:rPr>
      </w:pPr>
      <w:hyperlink w:anchor="_Toc162435316" w:history="1">
        <w:r w:rsidR="001C3BE1" w:rsidRPr="001C3BE1">
          <w:rPr>
            <w:rStyle w:val="Hyperlink"/>
            <w:rFonts w:cs="Arial"/>
            <w:b w:val="0"/>
            <w:bCs/>
            <w:noProof/>
          </w:rPr>
          <w:t>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565E13B3" w14:textId="26C04DF9" w:rsidR="001C3BE1" w:rsidRPr="001C3BE1" w:rsidRDefault="00A922EA">
      <w:pPr>
        <w:pStyle w:val="TOC3"/>
        <w:rPr>
          <w:rFonts w:eastAsiaTheme="minorEastAsia" w:cs="Arial"/>
          <w:b w:val="0"/>
          <w:bCs/>
          <w:noProof/>
          <w:kern w:val="2"/>
          <w:lang w:eastAsia="en-GB"/>
          <w14:ligatures w14:val="standardContextual"/>
        </w:rPr>
      </w:pPr>
      <w:hyperlink w:anchor="_Toc162435317" w:history="1">
        <w:r w:rsidR="001C3BE1" w:rsidRPr="001C3BE1">
          <w:rPr>
            <w:rStyle w:val="Hyperlink"/>
            <w:rFonts w:cs="Arial"/>
            <w:b w:val="0"/>
            <w:bCs/>
            <w:noProof/>
          </w:rPr>
          <w:t>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and definitions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7226A47F" w14:textId="04BC68F8" w:rsidR="001C3BE1" w:rsidRPr="001C3BE1" w:rsidRDefault="00A922EA">
      <w:pPr>
        <w:pStyle w:val="TOC3"/>
        <w:rPr>
          <w:rFonts w:eastAsiaTheme="minorEastAsia" w:cs="Arial"/>
          <w:b w:val="0"/>
          <w:bCs/>
          <w:noProof/>
          <w:kern w:val="2"/>
          <w:lang w:eastAsia="en-GB"/>
          <w14:ligatures w14:val="standardContextual"/>
        </w:rPr>
      </w:pPr>
      <w:hyperlink w:anchor="_Toc162435318" w:history="1">
        <w:r w:rsidR="001C3BE1" w:rsidRPr="001C3BE1">
          <w:rPr>
            <w:rStyle w:val="Hyperlink"/>
            <w:rFonts w:cs="Arial"/>
            <w:b w:val="0"/>
            <w:bCs/>
            <w:noProof/>
          </w:rPr>
          <w:t>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w:t>
        </w:r>
        <w:r w:rsidR="001C3BE1" w:rsidRPr="001C3BE1">
          <w:rPr>
            <w:rFonts w:cs="Arial"/>
            <w:b w:val="0"/>
            <w:bCs/>
            <w:noProof/>
            <w:webHidden/>
          </w:rPr>
          <w:fldChar w:fldCharType="end"/>
        </w:r>
      </w:hyperlink>
    </w:p>
    <w:p w14:paraId="4F81A09C" w14:textId="214E50A8" w:rsidR="001C3BE1" w:rsidRPr="001C3BE1" w:rsidRDefault="00A922EA">
      <w:pPr>
        <w:pStyle w:val="TOC2"/>
        <w:rPr>
          <w:rFonts w:eastAsiaTheme="minorEastAsia" w:cs="Arial"/>
          <w:b w:val="0"/>
          <w:bCs/>
          <w:noProof/>
          <w:kern w:val="2"/>
          <w:lang w:eastAsia="en-GB"/>
          <w14:ligatures w14:val="standardContextual"/>
        </w:rPr>
      </w:pPr>
      <w:hyperlink w:anchor="_Toc162435319" w:history="1">
        <w:r w:rsidR="001C3BE1" w:rsidRPr="001C3BE1">
          <w:rPr>
            <w:rStyle w:val="Hyperlink"/>
            <w:rFonts w:cs="Arial"/>
            <w:b w:val="0"/>
            <w:bCs/>
            <w:noProof/>
          </w:rPr>
          <w:t>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General S-101 data product description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3AFB5FE8" w14:textId="694B5A9A" w:rsidR="001C3BE1" w:rsidRPr="001C3BE1" w:rsidRDefault="00A922EA">
      <w:pPr>
        <w:pStyle w:val="TOC2"/>
        <w:rPr>
          <w:rFonts w:eastAsiaTheme="minorEastAsia" w:cs="Arial"/>
          <w:b w:val="0"/>
          <w:bCs/>
          <w:noProof/>
          <w:kern w:val="2"/>
          <w:lang w:eastAsia="en-GB"/>
          <w14:ligatures w14:val="standardContextual"/>
        </w:rPr>
      </w:pPr>
      <w:hyperlink w:anchor="_Toc162435320" w:history="1">
        <w:r w:rsidR="001C3BE1" w:rsidRPr="001C3BE1">
          <w:rPr>
            <w:rStyle w:val="Hyperlink"/>
            <w:rFonts w:cs="Arial"/>
            <w:b w:val="0"/>
            <w:bCs/>
            <w:noProof/>
          </w:rPr>
          <w:t>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Specification 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589B1BF3" w14:textId="43793DEE" w:rsidR="001C3BE1" w:rsidRPr="001C3BE1" w:rsidRDefault="00A922EA">
      <w:pPr>
        <w:pStyle w:val="TOC2"/>
        <w:rPr>
          <w:rFonts w:eastAsiaTheme="minorEastAsia" w:cs="Arial"/>
          <w:b w:val="0"/>
          <w:bCs/>
          <w:noProof/>
          <w:kern w:val="2"/>
          <w:lang w:eastAsia="en-GB"/>
          <w14:ligatures w14:val="standardContextual"/>
        </w:rPr>
      </w:pPr>
      <w:hyperlink w:anchor="_Toc162435321" w:history="1">
        <w:r w:rsidR="001C3BE1" w:rsidRPr="001C3BE1">
          <w:rPr>
            <w:rStyle w:val="Hyperlink"/>
            <w:rFonts w:cs="Arial"/>
            <w:b w:val="0"/>
            <w:bCs/>
            <w:noProof/>
            <w:lang w:val="en-US" w:eastAsia="en-US"/>
          </w:rPr>
          <w:t>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IHO Product Specification 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518C1CDB" w14:textId="7945C674" w:rsidR="001C3BE1" w:rsidRPr="001C3BE1" w:rsidRDefault="00A922EA">
      <w:pPr>
        <w:pStyle w:val="TOC3"/>
        <w:rPr>
          <w:rFonts w:eastAsiaTheme="minorEastAsia" w:cs="Arial"/>
          <w:b w:val="0"/>
          <w:bCs/>
          <w:noProof/>
          <w:kern w:val="2"/>
          <w:lang w:eastAsia="en-GB"/>
          <w14:ligatures w14:val="standardContextual"/>
        </w:rPr>
      </w:pPr>
      <w:hyperlink w:anchor="_Toc162435322" w:history="1">
        <w:r w:rsidR="001C3BE1" w:rsidRPr="001C3BE1">
          <w:rPr>
            <w:rStyle w:val="Hyperlink"/>
            <w:rFonts w:cs="Arial"/>
            <w:b w:val="0"/>
            <w:bCs/>
            <w:noProof/>
            <w:lang w:val="en-US" w:eastAsia="en-US"/>
          </w:rPr>
          <w:t>1.6.1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073BE6C3" w14:textId="305E088B" w:rsidR="001C3BE1" w:rsidRPr="001C3BE1" w:rsidRDefault="00A922EA">
      <w:pPr>
        <w:pStyle w:val="TOC3"/>
        <w:rPr>
          <w:rFonts w:eastAsiaTheme="minorEastAsia" w:cs="Arial"/>
          <w:b w:val="0"/>
          <w:bCs/>
          <w:noProof/>
          <w:kern w:val="2"/>
          <w:lang w:eastAsia="en-GB"/>
          <w14:ligatures w14:val="standardContextual"/>
        </w:rPr>
      </w:pPr>
      <w:hyperlink w:anchor="_Toc162435323" w:history="1">
        <w:r w:rsidR="001C3BE1" w:rsidRPr="001C3BE1">
          <w:rPr>
            <w:rStyle w:val="Hyperlink"/>
            <w:rFonts w:cs="Arial"/>
            <w:b w:val="0"/>
            <w:bCs/>
            <w:noProof/>
            <w:lang w:val="en-US" w:eastAsia="en-US"/>
          </w:rPr>
          <w:t>1.6.2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New Edition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0107B38" w14:textId="35D2BC04" w:rsidR="001C3BE1" w:rsidRPr="001C3BE1" w:rsidRDefault="00A922EA">
      <w:pPr>
        <w:pStyle w:val="TOC3"/>
        <w:rPr>
          <w:rFonts w:eastAsiaTheme="minorEastAsia" w:cs="Arial"/>
          <w:b w:val="0"/>
          <w:bCs/>
          <w:noProof/>
          <w:kern w:val="2"/>
          <w:lang w:eastAsia="en-GB"/>
          <w14:ligatures w14:val="standardContextual"/>
        </w:rPr>
      </w:pPr>
      <w:hyperlink w:anchor="_Toc162435324" w:history="1">
        <w:r w:rsidR="001C3BE1" w:rsidRPr="001C3BE1">
          <w:rPr>
            <w:rStyle w:val="Hyperlink"/>
            <w:rFonts w:cs="Arial"/>
            <w:b w:val="0"/>
            <w:bCs/>
            <w:noProof/>
            <w:lang w:val="en-US" w:eastAsia="en-US"/>
          </w:rPr>
          <w:t>1.6.3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Revision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3353C58C" w14:textId="3D6BD6E8" w:rsidR="001C3BE1" w:rsidRPr="001C3BE1" w:rsidRDefault="00A922EA">
      <w:pPr>
        <w:pStyle w:val="TOC3"/>
        <w:rPr>
          <w:rFonts w:eastAsiaTheme="minorEastAsia" w:cs="Arial"/>
          <w:b w:val="0"/>
          <w:bCs/>
          <w:noProof/>
          <w:kern w:val="2"/>
          <w:lang w:eastAsia="en-GB"/>
          <w14:ligatures w14:val="standardContextual"/>
        </w:rPr>
      </w:pPr>
      <w:hyperlink w:anchor="_Toc162435325" w:history="1">
        <w:r w:rsidR="001C3BE1" w:rsidRPr="001C3BE1">
          <w:rPr>
            <w:rStyle w:val="Hyperlink"/>
            <w:rFonts w:cs="Arial"/>
            <w:b w:val="0"/>
            <w:bCs/>
            <w:noProof/>
            <w:lang w:val="en-US" w:eastAsia="en-US"/>
          </w:rPr>
          <w:t>1.6.4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Clarification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FCE5A29" w14:textId="2ECC4C75" w:rsidR="001C3BE1" w:rsidRPr="001C3BE1" w:rsidRDefault="00A922EA">
      <w:pPr>
        <w:pStyle w:val="TOC3"/>
        <w:rPr>
          <w:rFonts w:eastAsiaTheme="minorEastAsia" w:cs="Arial"/>
          <w:b w:val="0"/>
          <w:bCs/>
          <w:noProof/>
          <w:kern w:val="2"/>
          <w:lang w:eastAsia="en-GB"/>
          <w14:ligatures w14:val="standardContextual"/>
        </w:rPr>
      </w:pPr>
      <w:hyperlink w:anchor="_Toc162435326" w:history="1">
        <w:r w:rsidR="001C3BE1" w:rsidRPr="001C3BE1">
          <w:rPr>
            <w:rStyle w:val="Hyperlink"/>
            <w:rFonts w:cs="Arial"/>
            <w:b w:val="0"/>
            <w:bCs/>
            <w:noProof/>
          </w:rPr>
          <w:t>1.6.5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Version numbers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1A65A99E" w14:textId="5A3003AE" w:rsidR="001C3BE1" w:rsidRPr="001C3BE1" w:rsidRDefault="00A922EA">
      <w:pPr>
        <w:pStyle w:val="TOC1"/>
        <w:rPr>
          <w:rFonts w:eastAsiaTheme="minorEastAsia" w:cs="Arial"/>
          <w:b w:val="0"/>
          <w:bCs/>
          <w:noProof/>
          <w:kern w:val="2"/>
          <w:lang w:eastAsia="en-GB"/>
          <w14:ligatures w14:val="standardContextual"/>
        </w:rPr>
      </w:pPr>
      <w:hyperlink w:anchor="_Toc162435327" w:history="1">
        <w:r w:rsidR="001C3BE1" w:rsidRPr="001C3BE1">
          <w:rPr>
            <w:rStyle w:val="Hyperlink"/>
            <w:rFonts w:cs="Arial"/>
            <w:b w:val="0"/>
            <w:bCs/>
            <w:noProof/>
          </w:rPr>
          <w:t>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Specification 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4928DA41" w14:textId="49877127" w:rsidR="001C3BE1" w:rsidRPr="001C3BE1" w:rsidRDefault="00A922EA">
      <w:pPr>
        <w:pStyle w:val="TOC1"/>
        <w:rPr>
          <w:rFonts w:eastAsiaTheme="minorEastAsia" w:cs="Arial"/>
          <w:b w:val="0"/>
          <w:bCs/>
          <w:noProof/>
          <w:kern w:val="2"/>
          <w:lang w:eastAsia="en-GB"/>
          <w14:ligatures w14:val="standardContextual"/>
        </w:rPr>
      </w:pPr>
      <w:hyperlink w:anchor="_Toc162435328" w:history="1">
        <w:r w:rsidR="001C3BE1" w:rsidRPr="001C3BE1">
          <w:rPr>
            <w:rStyle w:val="Hyperlink"/>
            <w:rFonts w:cs="Arial"/>
            <w:b w:val="0"/>
            <w:bCs/>
            <w:noProof/>
          </w:rPr>
          <w:t>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Identification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3F49D0DF" w14:textId="7389933B" w:rsidR="001C3BE1" w:rsidRPr="001C3BE1" w:rsidRDefault="00A922EA">
      <w:pPr>
        <w:pStyle w:val="TOC1"/>
        <w:rPr>
          <w:rFonts w:eastAsiaTheme="minorEastAsia" w:cs="Arial"/>
          <w:b w:val="0"/>
          <w:bCs/>
          <w:noProof/>
          <w:kern w:val="2"/>
          <w:lang w:eastAsia="en-GB"/>
          <w14:ligatures w14:val="standardContextual"/>
        </w:rPr>
      </w:pPr>
      <w:hyperlink w:anchor="_Toc162435329" w:history="1">
        <w:r w:rsidR="001C3BE1" w:rsidRPr="001C3BE1">
          <w:rPr>
            <w:rStyle w:val="Hyperlink"/>
            <w:rFonts w:cs="Arial"/>
            <w:b w:val="0"/>
            <w:bCs/>
            <w:noProof/>
          </w:rPr>
          <w:t>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Content and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DDECC03" w14:textId="70C2B6F5" w:rsidR="001C3BE1" w:rsidRPr="001C3BE1" w:rsidRDefault="00A922EA">
      <w:pPr>
        <w:pStyle w:val="TOC2"/>
        <w:rPr>
          <w:rFonts w:eastAsiaTheme="minorEastAsia" w:cs="Arial"/>
          <w:b w:val="0"/>
          <w:bCs/>
          <w:noProof/>
          <w:kern w:val="2"/>
          <w:lang w:eastAsia="en-GB"/>
          <w14:ligatures w14:val="standardContextual"/>
        </w:rPr>
      </w:pPr>
      <w:hyperlink w:anchor="_Toc162435330" w:history="1">
        <w:r w:rsidR="001C3BE1" w:rsidRPr="001C3BE1">
          <w:rPr>
            <w:rStyle w:val="Hyperlink"/>
            <w:rFonts w:cs="Arial"/>
            <w:b w:val="0"/>
            <w:bCs/>
            <w:noProof/>
          </w:rPr>
          <w:t>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37455021" w14:textId="3117B998" w:rsidR="001C3BE1" w:rsidRPr="001C3BE1" w:rsidRDefault="00A922EA">
      <w:pPr>
        <w:pStyle w:val="TOC2"/>
        <w:rPr>
          <w:rFonts w:eastAsiaTheme="minorEastAsia" w:cs="Arial"/>
          <w:b w:val="0"/>
          <w:bCs/>
          <w:noProof/>
          <w:kern w:val="2"/>
          <w:lang w:eastAsia="en-GB"/>
          <w14:ligatures w14:val="standardContextual"/>
        </w:rPr>
      </w:pPr>
      <w:hyperlink w:anchor="_Toc162435331" w:history="1">
        <w:r w:rsidR="001C3BE1" w:rsidRPr="001C3BE1">
          <w:rPr>
            <w:rStyle w:val="Hyperlink"/>
            <w:rFonts w:cs="Arial"/>
            <w:b w:val="0"/>
            <w:bCs/>
            <w:noProof/>
          </w:rPr>
          <w:t>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Application Schema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791FCEF0" w14:textId="0E9600FC" w:rsidR="001C3BE1" w:rsidRPr="001C3BE1" w:rsidRDefault="00A922EA">
      <w:pPr>
        <w:pStyle w:val="TOC2"/>
        <w:rPr>
          <w:rFonts w:eastAsiaTheme="minorEastAsia" w:cs="Arial"/>
          <w:b w:val="0"/>
          <w:bCs/>
          <w:noProof/>
          <w:kern w:val="2"/>
          <w:lang w:eastAsia="en-GB"/>
          <w14:ligatures w14:val="standardContextual"/>
        </w:rPr>
      </w:pPr>
      <w:hyperlink w:anchor="_Toc162435332" w:history="1">
        <w:r w:rsidR="001C3BE1" w:rsidRPr="001C3BE1">
          <w:rPr>
            <w:rStyle w:val="Hyperlink"/>
            <w:rFonts w:cs="Arial"/>
            <w:b w:val="0"/>
            <w:bCs/>
            <w:noProof/>
          </w:rPr>
          <w:t>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5452BBEE" w14:textId="2F5B5D22" w:rsidR="001C3BE1" w:rsidRPr="001C3BE1" w:rsidRDefault="00A922EA">
      <w:pPr>
        <w:pStyle w:val="TOC3"/>
        <w:rPr>
          <w:rFonts w:eastAsiaTheme="minorEastAsia" w:cs="Arial"/>
          <w:b w:val="0"/>
          <w:bCs/>
          <w:noProof/>
          <w:kern w:val="2"/>
          <w:lang w:eastAsia="en-GB"/>
          <w14:ligatures w14:val="standardContextual"/>
        </w:rPr>
      </w:pPr>
      <w:hyperlink w:anchor="_Toc162435333" w:history="1">
        <w:r w:rsidR="001C3BE1" w:rsidRPr="001C3BE1">
          <w:rPr>
            <w:rStyle w:val="Hyperlink"/>
            <w:rFonts w:cs="Arial"/>
            <w:b w:val="0"/>
            <w:bCs/>
            <w:noProof/>
            <w:lang w:eastAsia="en-US"/>
          </w:rPr>
          <w:t>4.3.1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5008549" w14:textId="69373F06" w:rsidR="001C3BE1" w:rsidRPr="001C3BE1" w:rsidRDefault="00A922EA">
      <w:pPr>
        <w:pStyle w:val="TOC3"/>
        <w:rPr>
          <w:rFonts w:eastAsiaTheme="minorEastAsia" w:cs="Arial"/>
          <w:b w:val="0"/>
          <w:bCs/>
          <w:noProof/>
          <w:kern w:val="2"/>
          <w:lang w:eastAsia="en-GB"/>
          <w14:ligatures w14:val="standardContextual"/>
        </w:rPr>
      </w:pPr>
      <w:hyperlink w:anchor="_Toc162435334" w:history="1">
        <w:r w:rsidR="001C3BE1" w:rsidRPr="001C3BE1">
          <w:rPr>
            <w:rStyle w:val="Hyperlink"/>
            <w:rFonts w:cs="Arial"/>
            <w:b w:val="0"/>
            <w:bCs/>
            <w:noProof/>
          </w:rPr>
          <w:t>4.3.2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006039C" w14:textId="6DB83235" w:rsidR="001C3BE1" w:rsidRPr="001C3BE1" w:rsidRDefault="00A922EA">
      <w:pPr>
        <w:pStyle w:val="TOC3"/>
        <w:rPr>
          <w:rFonts w:eastAsiaTheme="minorEastAsia" w:cs="Arial"/>
          <w:b w:val="0"/>
          <w:bCs/>
          <w:noProof/>
          <w:kern w:val="2"/>
          <w:lang w:eastAsia="en-GB"/>
          <w14:ligatures w14:val="standardContextual"/>
        </w:rPr>
      </w:pPr>
      <w:hyperlink w:anchor="_Toc162435335" w:history="1">
        <w:r w:rsidR="001C3BE1" w:rsidRPr="001C3BE1">
          <w:rPr>
            <w:rStyle w:val="Hyperlink"/>
            <w:rFonts w:cs="Arial"/>
            <w:b w:val="0"/>
            <w:bCs/>
            <w:noProof/>
          </w:rPr>
          <w:t>4.3.3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12</w:t>
        </w:r>
        <w:r w:rsidR="001C3BE1" w:rsidRPr="001C3BE1">
          <w:rPr>
            <w:rFonts w:cs="Arial"/>
            <w:b w:val="0"/>
            <w:bCs/>
            <w:noProof/>
            <w:webHidden/>
          </w:rPr>
          <w:fldChar w:fldCharType="end"/>
        </w:r>
      </w:hyperlink>
    </w:p>
    <w:p w14:paraId="01C53318" w14:textId="373C2281" w:rsidR="001C3BE1" w:rsidRPr="001C3BE1" w:rsidRDefault="00A922EA">
      <w:pPr>
        <w:pStyle w:val="TOC3"/>
        <w:rPr>
          <w:rFonts w:eastAsiaTheme="minorEastAsia" w:cs="Arial"/>
          <w:b w:val="0"/>
          <w:bCs/>
          <w:noProof/>
          <w:kern w:val="2"/>
          <w:lang w:eastAsia="en-GB"/>
          <w14:ligatures w14:val="standardContextual"/>
        </w:rPr>
      </w:pPr>
      <w:hyperlink w:anchor="_Toc162435336" w:history="1">
        <w:r w:rsidR="001C3BE1" w:rsidRPr="001C3BE1">
          <w:rPr>
            <w:rStyle w:val="Hyperlink"/>
            <w:rFonts w:cs="Arial"/>
            <w:b w:val="0"/>
            <w:bCs/>
            <w:noProof/>
            <w:lang w:eastAsia="en-US"/>
          </w:rPr>
          <w:t>4.3.4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0545D4C6" w14:textId="58001EB1" w:rsidR="001C3BE1" w:rsidRPr="001C3BE1" w:rsidRDefault="00A922EA">
      <w:pPr>
        <w:pStyle w:val="TOC3"/>
        <w:rPr>
          <w:rFonts w:eastAsiaTheme="minorEastAsia" w:cs="Arial"/>
          <w:b w:val="0"/>
          <w:bCs/>
          <w:noProof/>
          <w:kern w:val="2"/>
          <w:lang w:eastAsia="en-GB"/>
          <w14:ligatures w14:val="standardContextual"/>
        </w:rPr>
      </w:pPr>
      <w:hyperlink w:anchor="_Toc162435337" w:history="1">
        <w:r w:rsidR="001C3BE1" w:rsidRPr="001C3BE1">
          <w:rPr>
            <w:rStyle w:val="Hyperlink"/>
            <w:rFonts w:cs="Arial"/>
            <w:b w:val="0"/>
            <w:bCs/>
            <w:noProof/>
            <w:lang w:eastAsia="en-US"/>
          </w:rPr>
          <w:t>4.3.5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630061C6" w14:textId="1FD0289B" w:rsidR="001C3BE1" w:rsidRPr="001C3BE1" w:rsidRDefault="00A922EA">
      <w:pPr>
        <w:pStyle w:val="TOC3"/>
        <w:rPr>
          <w:rFonts w:eastAsiaTheme="minorEastAsia" w:cs="Arial"/>
          <w:b w:val="0"/>
          <w:bCs/>
          <w:noProof/>
          <w:kern w:val="2"/>
          <w:lang w:eastAsia="en-GB"/>
          <w14:ligatures w14:val="standardContextual"/>
        </w:rPr>
      </w:pPr>
      <w:hyperlink w:anchor="_Toc162435338" w:history="1">
        <w:r w:rsidR="001C3BE1" w:rsidRPr="001C3BE1">
          <w:rPr>
            <w:rStyle w:val="Hyperlink"/>
            <w:rFonts w:cs="Arial"/>
            <w:b w:val="0"/>
            <w:bCs/>
            <w:noProof/>
            <w:lang w:eastAsia="en-US"/>
          </w:rPr>
          <w:t>4.3.6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Attributes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20B3D945" w14:textId="7E878AE9" w:rsidR="001C3BE1" w:rsidRPr="001C3BE1" w:rsidRDefault="00A922EA">
      <w:pPr>
        <w:pStyle w:val="TOC2"/>
        <w:rPr>
          <w:rFonts w:eastAsiaTheme="minorEastAsia" w:cs="Arial"/>
          <w:b w:val="0"/>
          <w:bCs/>
          <w:noProof/>
          <w:kern w:val="2"/>
          <w:lang w:eastAsia="en-GB"/>
          <w14:ligatures w14:val="standardContextual"/>
        </w:rPr>
      </w:pPr>
      <w:hyperlink w:anchor="_Toc162435339" w:history="1">
        <w:r w:rsidR="001C3BE1" w:rsidRPr="001C3BE1">
          <w:rPr>
            <w:rStyle w:val="Hyperlink"/>
            <w:rFonts w:cs="Arial"/>
            <w:b w:val="0"/>
            <w:bCs/>
            <w:noProof/>
          </w:rPr>
          <w:t>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Object Identifier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2EA2E264" w14:textId="2E0B4A0A" w:rsidR="001C3BE1" w:rsidRPr="001C3BE1" w:rsidRDefault="00A922EA">
      <w:pPr>
        <w:pStyle w:val="TOC2"/>
        <w:rPr>
          <w:rFonts w:eastAsiaTheme="minorEastAsia" w:cs="Arial"/>
          <w:b w:val="0"/>
          <w:bCs/>
          <w:noProof/>
          <w:kern w:val="2"/>
          <w:lang w:eastAsia="en-GB"/>
          <w14:ligatures w14:val="standardContextual"/>
        </w:rPr>
      </w:pPr>
      <w:hyperlink w:anchor="_Toc162435340" w:history="1">
        <w:r w:rsidR="001C3BE1" w:rsidRPr="001C3BE1">
          <w:rPr>
            <w:rStyle w:val="Hyperlink"/>
            <w:rFonts w:cs="Arial"/>
            <w:b w:val="0"/>
            <w:bCs/>
            <w:noProof/>
          </w:rPr>
          <w:t>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9D3E441" w14:textId="12110CE3" w:rsidR="001C3BE1" w:rsidRPr="001C3BE1" w:rsidRDefault="00A922EA">
      <w:pPr>
        <w:pStyle w:val="TOC3"/>
        <w:rPr>
          <w:rFonts w:eastAsiaTheme="minorEastAsia" w:cs="Arial"/>
          <w:b w:val="0"/>
          <w:bCs/>
          <w:noProof/>
          <w:kern w:val="2"/>
          <w:lang w:eastAsia="en-GB"/>
          <w14:ligatures w14:val="standardContextual"/>
        </w:rPr>
      </w:pPr>
      <w:hyperlink w:anchor="_Toc162435341" w:history="1">
        <w:r w:rsidR="001C3BE1" w:rsidRPr="001C3BE1">
          <w:rPr>
            <w:rStyle w:val="Hyperlink"/>
            <w:rFonts w:cs="Arial"/>
            <w:b w:val="0"/>
            <w:bCs/>
            <w:noProof/>
          </w:rPr>
          <w:t>4.5.1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10E867DC" w14:textId="71D39678" w:rsidR="001C3BE1" w:rsidRPr="001C3BE1" w:rsidRDefault="00A922EA">
      <w:pPr>
        <w:pStyle w:val="TOC3"/>
        <w:rPr>
          <w:rFonts w:eastAsiaTheme="minorEastAsia" w:cs="Arial"/>
          <w:b w:val="0"/>
          <w:bCs/>
          <w:noProof/>
          <w:kern w:val="2"/>
          <w:lang w:eastAsia="en-GB"/>
          <w14:ligatures w14:val="standardContextual"/>
        </w:rPr>
      </w:pPr>
      <w:hyperlink w:anchor="_Toc162435342" w:history="1">
        <w:r w:rsidR="001C3BE1" w:rsidRPr="001C3BE1">
          <w:rPr>
            <w:rStyle w:val="Hyperlink"/>
            <w:rFonts w:cs="Arial"/>
            <w:b w:val="0"/>
            <w:bCs/>
            <w:noProof/>
          </w:rPr>
          <w:t>4.5.2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EE51905" w14:textId="16EEF2DD" w:rsidR="001C3BE1" w:rsidRPr="001C3BE1" w:rsidRDefault="00A922EA">
      <w:pPr>
        <w:pStyle w:val="TOC3"/>
        <w:rPr>
          <w:rFonts w:eastAsiaTheme="minorEastAsia" w:cs="Arial"/>
          <w:b w:val="0"/>
          <w:bCs/>
          <w:noProof/>
          <w:kern w:val="2"/>
          <w:lang w:eastAsia="en-GB"/>
          <w14:ligatures w14:val="standardContextual"/>
        </w:rPr>
      </w:pPr>
      <w:hyperlink w:anchor="_Toc162435343" w:history="1">
        <w:r w:rsidR="001C3BE1" w:rsidRPr="001C3BE1">
          <w:rPr>
            <w:rStyle w:val="Hyperlink"/>
            <w:rFonts w:cs="Arial"/>
            <w:b w:val="0"/>
            <w:bCs/>
            <w:noProof/>
          </w:rPr>
          <w:t>4.5.3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Coverage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75FDB432" w14:textId="3A57BF14" w:rsidR="001C3BE1" w:rsidRPr="001C3BE1" w:rsidRDefault="00A922EA">
      <w:pPr>
        <w:pStyle w:val="TOC3"/>
        <w:rPr>
          <w:rFonts w:eastAsiaTheme="minorEastAsia" w:cs="Arial"/>
          <w:b w:val="0"/>
          <w:bCs/>
          <w:noProof/>
          <w:kern w:val="2"/>
          <w:lang w:eastAsia="en-GB"/>
          <w14:ligatures w14:val="standardContextual"/>
        </w:rPr>
      </w:pPr>
      <w:hyperlink w:anchor="_Toc162435344" w:history="1">
        <w:r w:rsidR="001C3BE1" w:rsidRPr="001C3BE1">
          <w:rPr>
            <w:rStyle w:val="Hyperlink"/>
            <w:rFonts w:cs="Arial"/>
            <w:b w:val="0"/>
            <w:bCs/>
            <w:noProof/>
            <w:lang w:eastAsia="en-US"/>
          </w:rPr>
          <w:t>4.5.4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size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20F6EB23" w14:textId="3D74D37E" w:rsidR="001C3BE1" w:rsidRPr="001C3BE1" w:rsidRDefault="00A922EA">
      <w:pPr>
        <w:pStyle w:val="TOC2"/>
        <w:rPr>
          <w:rFonts w:eastAsiaTheme="minorEastAsia" w:cs="Arial"/>
          <w:b w:val="0"/>
          <w:bCs/>
          <w:noProof/>
          <w:kern w:val="2"/>
          <w:lang w:eastAsia="en-GB"/>
          <w14:ligatures w14:val="standardContextual"/>
        </w:rPr>
      </w:pPr>
      <w:hyperlink w:anchor="_Toc162435345" w:history="1">
        <w:r w:rsidR="001C3BE1" w:rsidRPr="001C3BE1">
          <w:rPr>
            <w:rStyle w:val="Hyperlink"/>
            <w:rFonts w:cs="Arial"/>
            <w:b w:val="0"/>
            <w:bCs/>
            <w:noProof/>
          </w:rPr>
          <w:t>4.6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Display scale range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3BA752B1" w14:textId="6BD14E34" w:rsidR="001C3BE1" w:rsidRPr="001C3BE1" w:rsidRDefault="00A922EA">
      <w:pPr>
        <w:pStyle w:val="TOC2"/>
        <w:rPr>
          <w:rFonts w:eastAsiaTheme="minorEastAsia" w:cs="Arial"/>
          <w:b w:val="0"/>
          <w:bCs/>
          <w:noProof/>
          <w:kern w:val="2"/>
          <w:lang w:eastAsia="en-GB"/>
          <w14:ligatures w14:val="standardContextual"/>
        </w:rPr>
      </w:pPr>
      <w:hyperlink w:anchor="_Toc162435346" w:history="1">
        <w:r w:rsidR="001C3BE1" w:rsidRPr="001C3BE1">
          <w:rPr>
            <w:rStyle w:val="Hyperlink"/>
            <w:rFonts w:cs="Arial"/>
            <w:b w:val="0"/>
            <w:bCs/>
            <w:noProof/>
          </w:rPr>
          <w:t>4.7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and display order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1D1C13E3" w14:textId="48E33AF9" w:rsidR="001C3BE1" w:rsidRPr="001C3BE1" w:rsidRDefault="00A922EA">
      <w:pPr>
        <w:pStyle w:val="TOC3"/>
        <w:rPr>
          <w:rFonts w:eastAsiaTheme="minorEastAsia" w:cs="Arial"/>
          <w:b w:val="0"/>
          <w:bCs/>
          <w:noProof/>
          <w:kern w:val="2"/>
          <w:lang w:eastAsia="en-GB"/>
          <w14:ligatures w14:val="standardContextual"/>
        </w:rPr>
      </w:pPr>
      <w:hyperlink w:anchor="_Toc162435347" w:history="1">
        <w:r w:rsidR="001C3BE1" w:rsidRPr="001C3BE1">
          <w:rPr>
            <w:rStyle w:val="Hyperlink"/>
            <w:rFonts w:cs="Arial"/>
            <w:b w:val="0"/>
            <w:bCs/>
            <w:noProof/>
          </w:rPr>
          <w:t>4.7.1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algorithm (dataset selection)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5933BF29" w14:textId="060B1ED4" w:rsidR="001C3BE1" w:rsidRPr="001C3BE1" w:rsidRDefault="00A922EA">
      <w:pPr>
        <w:pStyle w:val="TOC3"/>
        <w:rPr>
          <w:rFonts w:eastAsiaTheme="minorEastAsia" w:cs="Arial"/>
          <w:b w:val="0"/>
          <w:bCs/>
          <w:noProof/>
          <w:kern w:val="2"/>
          <w:lang w:eastAsia="en-GB"/>
          <w14:ligatures w14:val="standardContextual"/>
        </w:rPr>
      </w:pPr>
      <w:hyperlink w:anchor="_Toc162435348" w:history="1">
        <w:r w:rsidR="001C3BE1" w:rsidRPr="001C3BE1">
          <w:rPr>
            <w:rStyle w:val="Hyperlink"/>
            <w:rFonts w:cs="Arial"/>
            <w:b w:val="0"/>
            <w:bCs/>
            <w:noProof/>
          </w:rPr>
          <w:t>4.7.2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31395D9D" w14:textId="3749063C" w:rsidR="001C3BE1" w:rsidRPr="001C3BE1" w:rsidRDefault="00A922EA">
      <w:pPr>
        <w:pStyle w:val="TOC2"/>
        <w:rPr>
          <w:rFonts w:eastAsiaTheme="minorEastAsia" w:cs="Arial"/>
          <w:b w:val="0"/>
          <w:bCs/>
          <w:noProof/>
          <w:kern w:val="2"/>
          <w:lang w:eastAsia="en-GB"/>
          <w14:ligatures w14:val="standardContextual"/>
        </w:rPr>
      </w:pPr>
      <w:hyperlink w:anchor="_Toc162435349" w:history="1">
        <w:r w:rsidR="001C3BE1" w:rsidRPr="001C3BE1">
          <w:rPr>
            <w:rStyle w:val="Hyperlink"/>
            <w:rFonts w:cs="Arial"/>
            <w:b w:val="0"/>
            <w:bCs/>
            <w:noProof/>
          </w:rPr>
          <w:t>4.8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00C92216" w14:textId="5546BF6D" w:rsidR="001C3BE1" w:rsidRPr="001C3BE1" w:rsidRDefault="00A922EA">
      <w:pPr>
        <w:pStyle w:val="TOC3"/>
        <w:rPr>
          <w:rFonts w:eastAsiaTheme="minorEastAsia" w:cs="Arial"/>
          <w:b w:val="0"/>
          <w:bCs/>
          <w:noProof/>
          <w:kern w:val="2"/>
          <w:lang w:eastAsia="en-GB"/>
          <w14:ligatures w14:val="standardContextual"/>
        </w:rPr>
      </w:pPr>
      <w:hyperlink w:anchor="_Toc162435350" w:history="1">
        <w:r w:rsidR="001C3BE1" w:rsidRPr="001C3BE1">
          <w:rPr>
            <w:rStyle w:val="Hyperlink"/>
            <w:rFonts w:cs="Arial"/>
            <w:b w:val="0"/>
            <w:bCs/>
            <w:noProof/>
          </w:rPr>
          <w:t>4.8.1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 level 3a 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3F2D557F" w14:textId="1E58A673" w:rsidR="001C3BE1" w:rsidRPr="001C3BE1" w:rsidRDefault="00A922EA">
      <w:pPr>
        <w:pStyle w:val="TOC3"/>
        <w:rPr>
          <w:rFonts w:eastAsiaTheme="minorEastAsia" w:cs="Arial"/>
          <w:b w:val="0"/>
          <w:bCs/>
          <w:noProof/>
          <w:kern w:val="2"/>
          <w:lang w:eastAsia="en-GB"/>
          <w14:ligatures w14:val="standardContextual"/>
        </w:rPr>
      </w:pPr>
      <w:hyperlink w:anchor="_Toc162435351" w:history="1">
        <w:r w:rsidR="001C3BE1" w:rsidRPr="001C3BE1">
          <w:rPr>
            <w:rStyle w:val="Hyperlink"/>
            <w:rFonts w:cs="Arial"/>
            <w:b w:val="0"/>
            <w:bCs/>
            <w:noProof/>
          </w:rPr>
          <w:t>4.8.2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scale properties for feature to geometry relations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4935C91F" w14:textId="42F38CE4" w:rsidR="001C3BE1" w:rsidRPr="001C3BE1" w:rsidRDefault="00A922EA">
      <w:pPr>
        <w:pStyle w:val="TOC3"/>
        <w:rPr>
          <w:rFonts w:eastAsiaTheme="minorEastAsia" w:cs="Arial"/>
          <w:b w:val="0"/>
          <w:bCs/>
          <w:noProof/>
          <w:kern w:val="2"/>
          <w:lang w:eastAsia="en-GB"/>
          <w14:ligatures w14:val="standardContextual"/>
        </w:rPr>
      </w:pPr>
      <w:hyperlink w:anchor="_Toc162435352" w:history="1">
        <w:r w:rsidR="001C3BE1" w:rsidRPr="001C3BE1">
          <w:rPr>
            <w:rStyle w:val="Hyperlink"/>
            <w:rFonts w:cs="Arial"/>
            <w:b w:val="0"/>
            <w:bCs/>
            <w:noProof/>
          </w:rPr>
          <w:t>4.8.3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Masking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2F71835A" w14:textId="371F53ED" w:rsidR="001C3BE1" w:rsidRPr="001C3BE1" w:rsidRDefault="00A922EA">
      <w:pPr>
        <w:pStyle w:val="TOC1"/>
        <w:rPr>
          <w:rFonts w:eastAsiaTheme="minorEastAsia" w:cs="Arial"/>
          <w:b w:val="0"/>
          <w:bCs/>
          <w:noProof/>
          <w:kern w:val="2"/>
          <w:lang w:eastAsia="en-GB"/>
          <w14:ligatures w14:val="standardContextual"/>
        </w:rPr>
      </w:pPr>
      <w:hyperlink w:anchor="_Toc162435353" w:history="1">
        <w:r w:rsidR="001C3BE1" w:rsidRPr="001C3BE1">
          <w:rPr>
            <w:rStyle w:val="Hyperlink"/>
            <w:rFonts w:cs="Arial"/>
            <w:b w:val="0"/>
            <w:bCs/>
            <w:noProof/>
          </w:rPr>
          <w:t>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Coordinate Reference Systems (CRS)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30C8EC69" w14:textId="1DC63940" w:rsidR="001C3BE1" w:rsidRPr="001C3BE1" w:rsidRDefault="00A922EA">
      <w:pPr>
        <w:pStyle w:val="TOC2"/>
        <w:rPr>
          <w:rFonts w:eastAsiaTheme="minorEastAsia" w:cs="Arial"/>
          <w:b w:val="0"/>
          <w:bCs/>
          <w:noProof/>
          <w:kern w:val="2"/>
          <w:lang w:eastAsia="en-GB"/>
          <w14:ligatures w14:val="standardContextual"/>
        </w:rPr>
      </w:pPr>
      <w:hyperlink w:anchor="_Toc162435354" w:history="1">
        <w:r w:rsidR="001C3BE1" w:rsidRPr="001C3BE1">
          <w:rPr>
            <w:rStyle w:val="Hyperlink"/>
            <w:rFonts w:cs="Arial"/>
            <w:b w:val="0"/>
            <w:bCs/>
            <w:noProof/>
          </w:rPr>
          <w:t>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27225462" w14:textId="0BA34874" w:rsidR="001C3BE1" w:rsidRPr="001C3BE1" w:rsidRDefault="00A922EA">
      <w:pPr>
        <w:pStyle w:val="TOC2"/>
        <w:rPr>
          <w:rFonts w:eastAsiaTheme="minorEastAsia" w:cs="Arial"/>
          <w:b w:val="0"/>
          <w:bCs/>
          <w:noProof/>
          <w:kern w:val="2"/>
          <w:lang w:eastAsia="en-GB"/>
          <w14:ligatures w14:val="standardContextual"/>
        </w:rPr>
      </w:pPr>
      <w:hyperlink w:anchor="_Toc162435355" w:history="1">
        <w:r w:rsidR="001C3BE1" w:rsidRPr="001C3BE1">
          <w:rPr>
            <w:rStyle w:val="Hyperlink"/>
            <w:rFonts w:cs="Arial"/>
            <w:b w:val="0"/>
            <w:bCs/>
            <w:noProof/>
          </w:rPr>
          <w:t>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Coordinate Reference System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6B0BFE14" w14:textId="4283EDDE" w:rsidR="001C3BE1" w:rsidRPr="001C3BE1" w:rsidRDefault="00A922EA">
      <w:pPr>
        <w:pStyle w:val="TOC2"/>
        <w:rPr>
          <w:rFonts w:eastAsiaTheme="minorEastAsia" w:cs="Arial"/>
          <w:b w:val="0"/>
          <w:bCs/>
          <w:noProof/>
          <w:kern w:val="2"/>
          <w:lang w:eastAsia="en-GB"/>
          <w14:ligatures w14:val="standardContextual"/>
        </w:rPr>
      </w:pPr>
      <w:hyperlink w:anchor="_Toc162435356" w:history="1">
        <w:r w:rsidR="001C3BE1" w:rsidRPr="001C3BE1">
          <w:rPr>
            <w:rStyle w:val="Hyperlink"/>
            <w:rFonts w:cs="Arial"/>
            <w:b w:val="0"/>
            <w:bCs/>
            <w:noProof/>
          </w:rPr>
          <w:t>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CRS for Soundings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22</w:t>
        </w:r>
        <w:r w:rsidR="001C3BE1" w:rsidRPr="001C3BE1">
          <w:rPr>
            <w:rFonts w:cs="Arial"/>
            <w:b w:val="0"/>
            <w:bCs/>
            <w:noProof/>
            <w:webHidden/>
          </w:rPr>
          <w:fldChar w:fldCharType="end"/>
        </w:r>
      </w:hyperlink>
    </w:p>
    <w:p w14:paraId="461F343C" w14:textId="5154D0DB" w:rsidR="001C3BE1" w:rsidRPr="001C3BE1" w:rsidRDefault="00A922EA">
      <w:pPr>
        <w:pStyle w:val="TOC1"/>
        <w:rPr>
          <w:rFonts w:eastAsiaTheme="minorEastAsia" w:cs="Arial"/>
          <w:b w:val="0"/>
          <w:bCs/>
          <w:noProof/>
          <w:kern w:val="2"/>
          <w:lang w:eastAsia="en-GB"/>
          <w14:ligatures w14:val="standardContextual"/>
        </w:rPr>
      </w:pPr>
      <w:hyperlink w:anchor="_Toc162435357" w:history="1">
        <w:r w:rsidR="001C3BE1" w:rsidRPr="001C3BE1">
          <w:rPr>
            <w:rStyle w:val="Hyperlink"/>
            <w:rFonts w:cs="Arial"/>
            <w:b w:val="0"/>
            <w:bCs/>
            <w:noProof/>
          </w:rPr>
          <w:t>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3623BC16" w14:textId="2C21E20D" w:rsidR="001C3BE1" w:rsidRPr="001C3BE1" w:rsidRDefault="00A922EA">
      <w:pPr>
        <w:pStyle w:val="TOC2"/>
        <w:rPr>
          <w:rFonts w:eastAsiaTheme="minorEastAsia" w:cs="Arial"/>
          <w:b w:val="0"/>
          <w:bCs/>
          <w:noProof/>
          <w:kern w:val="2"/>
          <w:lang w:eastAsia="en-GB"/>
          <w14:ligatures w14:val="standardContextual"/>
        </w:rPr>
      </w:pPr>
      <w:hyperlink w:anchor="_Toc162435358" w:history="1">
        <w:r w:rsidR="001C3BE1" w:rsidRPr="001C3BE1">
          <w:rPr>
            <w:rStyle w:val="Hyperlink"/>
            <w:rFonts w:cs="Arial"/>
            <w:b w:val="0"/>
            <w:bCs/>
            <w:noProof/>
          </w:rPr>
          <w:t>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3F36D1D" w14:textId="728F835B" w:rsidR="001C3BE1" w:rsidRPr="001C3BE1" w:rsidRDefault="00A922EA">
      <w:pPr>
        <w:pStyle w:val="TOC2"/>
        <w:rPr>
          <w:rFonts w:eastAsiaTheme="minorEastAsia" w:cs="Arial"/>
          <w:b w:val="0"/>
          <w:bCs/>
          <w:noProof/>
          <w:kern w:val="2"/>
          <w:lang w:eastAsia="en-GB"/>
          <w14:ligatures w14:val="standardContextual"/>
        </w:rPr>
      </w:pPr>
      <w:hyperlink w:anchor="_Toc162435359" w:history="1">
        <w:r w:rsidR="001C3BE1" w:rsidRPr="001C3BE1">
          <w:rPr>
            <w:rStyle w:val="Hyperlink"/>
            <w:rFonts w:cs="Arial"/>
            <w:b w:val="0"/>
            <w:bCs/>
            <w:noProof/>
          </w:rPr>
          <w:t>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Completeness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7CADB232" w14:textId="75E9A267" w:rsidR="001C3BE1" w:rsidRPr="001C3BE1" w:rsidRDefault="00A922EA">
      <w:pPr>
        <w:pStyle w:val="TOC3"/>
        <w:rPr>
          <w:rFonts w:eastAsiaTheme="minorEastAsia" w:cs="Arial"/>
          <w:b w:val="0"/>
          <w:bCs/>
          <w:noProof/>
          <w:kern w:val="2"/>
          <w:lang w:eastAsia="en-GB"/>
          <w14:ligatures w14:val="standardContextual"/>
        </w:rPr>
      </w:pPr>
      <w:hyperlink w:anchor="_Toc162435360" w:history="1">
        <w:r w:rsidR="001C3BE1" w:rsidRPr="001C3BE1">
          <w:rPr>
            <w:rStyle w:val="Hyperlink"/>
            <w:rFonts w:cs="Arial"/>
            <w:b w:val="0"/>
            <w:bCs/>
            <w:noProof/>
          </w:rPr>
          <w:t>6.2.1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2E9A1F00" w14:textId="27AA50DB" w:rsidR="001C3BE1" w:rsidRPr="001C3BE1" w:rsidRDefault="00A922EA">
      <w:pPr>
        <w:pStyle w:val="TOC3"/>
        <w:rPr>
          <w:rFonts w:eastAsiaTheme="minorEastAsia" w:cs="Arial"/>
          <w:b w:val="0"/>
          <w:bCs/>
          <w:noProof/>
          <w:kern w:val="2"/>
          <w:lang w:eastAsia="en-GB"/>
          <w14:ligatures w14:val="standardContextual"/>
        </w:rPr>
      </w:pPr>
      <w:hyperlink w:anchor="_Toc162435361" w:history="1">
        <w:r w:rsidR="001C3BE1" w:rsidRPr="001C3BE1">
          <w:rPr>
            <w:rStyle w:val="Hyperlink"/>
            <w:rFonts w:cs="Arial"/>
            <w:b w:val="0"/>
            <w:bCs/>
            <w:noProof/>
          </w:rPr>
          <w:t>6.2.2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69A42022" w14:textId="3B8CF955" w:rsidR="001C3BE1" w:rsidRPr="001C3BE1" w:rsidRDefault="00A922EA">
      <w:pPr>
        <w:pStyle w:val="TOC2"/>
        <w:rPr>
          <w:rFonts w:eastAsiaTheme="minorEastAsia" w:cs="Arial"/>
          <w:b w:val="0"/>
          <w:bCs/>
          <w:noProof/>
          <w:kern w:val="2"/>
          <w:lang w:eastAsia="en-GB"/>
          <w14:ligatures w14:val="standardContextual"/>
        </w:rPr>
      </w:pPr>
      <w:hyperlink w:anchor="_Toc162435362" w:history="1">
        <w:r w:rsidR="001C3BE1" w:rsidRPr="001C3BE1">
          <w:rPr>
            <w:rStyle w:val="Hyperlink"/>
            <w:rFonts w:cs="Arial"/>
            <w:b w:val="0"/>
            <w:bCs/>
            <w:noProof/>
          </w:rPr>
          <w:t>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5871B016" w14:textId="5CED2C2A" w:rsidR="001C3BE1" w:rsidRPr="001C3BE1" w:rsidRDefault="00A922EA">
      <w:pPr>
        <w:pStyle w:val="TOC3"/>
        <w:rPr>
          <w:rFonts w:eastAsiaTheme="minorEastAsia" w:cs="Arial"/>
          <w:b w:val="0"/>
          <w:bCs/>
          <w:noProof/>
          <w:kern w:val="2"/>
          <w:lang w:eastAsia="en-GB"/>
          <w14:ligatures w14:val="standardContextual"/>
        </w:rPr>
      </w:pPr>
      <w:hyperlink w:anchor="_Toc162435363" w:history="1">
        <w:r w:rsidR="001C3BE1" w:rsidRPr="001C3BE1">
          <w:rPr>
            <w:rStyle w:val="Hyperlink"/>
            <w:rFonts w:cs="Arial"/>
            <w:b w:val="0"/>
            <w:bCs/>
            <w:noProof/>
          </w:rPr>
          <w:t>6.3.1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Conceptual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C7D1FE0" w14:textId="06C3549A" w:rsidR="001C3BE1" w:rsidRPr="001C3BE1" w:rsidRDefault="00A922EA">
      <w:pPr>
        <w:pStyle w:val="TOC3"/>
        <w:rPr>
          <w:rFonts w:eastAsiaTheme="minorEastAsia" w:cs="Arial"/>
          <w:b w:val="0"/>
          <w:bCs/>
          <w:noProof/>
          <w:kern w:val="2"/>
          <w:lang w:eastAsia="en-GB"/>
          <w14:ligatures w14:val="standardContextual"/>
        </w:rPr>
      </w:pPr>
      <w:hyperlink w:anchor="_Toc162435364" w:history="1">
        <w:r w:rsidR="001C3BE1" w:rsidRPr="001C3BE1">
          <w:rPr>
            <w:rStyle w:val="Hyperlink"/>
            <w:rFonts w:cs="Arial"/>
            <w:b w:val="0"/>
            <w:bCs/>
            <w:noProof/>
          </w:rPr>
          <w:t>6.3.2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Domain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73C8CBA" w14:textId="75CD1218" w:rsidR="001C3BE1" w:rsidRPr="001C3BE1" w:rsidRDefault="00A922EA">
      <w:pPr>
        <w:pStyle w:val="TOC3"/>
        <w:rPr>
          <w:rFonts w:eastAsiaTheme="minorEastAsia" w:cs="Arial"/>
          <w:b w:val="0"/>
          <w:bCs/>
          <w:noProof/>
          <w:kern w:val="2"/>
          <w:lang w:eastAsia="en-GB"/>
          <w14:ligatures w14:val="standardContextual"/>
        </w:rPr>
      </w:pPr>
      <w:hyperlink w:anchor="_Toc162435365" w:history="1">
        <w:r w:rsidR="001C3BE1" w:rsidRPr="001C3BE1">
          <w:rPr>
            <w:rStyle w:val="Hyperlink"/>
            <w:rFonts w:cs="Arial"/>
            <w:b w:val="0"/>
            <w:bCs/>
            <w:noProof/>
          </w:rPr>
          <w:t>6.3.3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Format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38EF5F76" w14:textId="429D061A" w:rsidR="001C3BE1" w:rsidRPr="001C3BE1" w:rsidRDefault="00A922EA">
      <w:pPr>
        <w:pStyle w:val="TOC3"/>
        <w:rPr>
          <w:rFonts w:eastAsiaTheme="minorEastAsia" w:cs="Arial"/>
          <w:b w:val="0"/>
          <w:bCs/>
          <w:noProof/>
          <w:kern w:val="2"/>
          <w:lang w:eastAsia="en-GB"/>
          <w14:ligatures w14:val="standardContextual"/>
        </w:rPr>
      </w:pPr>
      <w:hyperlink w:anchor="_Toc162435366" w:history="1">
        <w:r w:rsidR="001C3BE1" w:rsidRPr="001C3BE1">
          <w:rPr>
            <w:rStyle w:val="Hyperlink"/>
            <w:rFonts w:cs="Arial"/>
            <w:b w:val="0"/>
            <w:bCs/>
            <w:noProof/>
          </w:rPr>
          <w:t>6.3.4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Topological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522E0BEE" w14:textId="73F66576" w:rsidR="001C3BE1" w:rsidRPr="001C3BE1" w:rsidRDefault="00A922EA">
      <w:pPr>
        <w:pStyle w:val="TOC2"/>
        <w:rPr>
          <w:rFonts w:eastAsiaTheme="minorEastAsia" w:cs="Arial"/>
          <w:b w:val="0"/>
          <w:bCs/>
          <w:noProof/>
          <w:kern w:val="2"/>
          <w:lang w:eastAsia="en-GB"/>
          <w14:ligatures w14:val="standardContextual"/>
        </w:rPr>
      </w:pPr>
      <w:hyperlink w:anchor="_Toc162435367" w:history="1">
        <w:r w:rsidR="001C3BE1" w:rsidRPr="001C3BE1">
          <w:rPr>
            <w:rStyle w:val="Hyperlink"/>
            <w:rFonts w:cs="Arial"/>
            <w:b w:val="0"/>
            <w:bCs/>
            <w:noProof/>
          </w:rPr>
          <w:t>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Positional uncertainty and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4B8C900A" w14:textId="4A12B21C" w:rsidR="001C3BE1" w:rsidRPr="001C3BE1" w:rsidRDefault="00A922EA">
      <w:pPr>
        <w:pStyle w:val="TOC3"/>
        <w:rPr>
          <w:rFonts w:eastAsiaTheme="minorEastAsia" w:cs="Arial"/>
          <w:b w:val="0"/>
          <w:bCs/>
          <w:noProof/>
          <w:kern w:val="2"/>
          <w:lang w:eastAsia="en-GB"/>
          <w14:ligatures w14:val="standardContextual"/>
        </w:rPr>
      </w:pPr>
      <w:hyperlink w:anchor="_Toc162435368" w:history="1">
        <w:r w:rsidR="001C3BE1" w:rsidRPr="001C3BE1">
          <w:rPr>
            <w:rStyle w:val="Hyperlink"/>
            <w:rFonts w:cs="Arial"/>
            <w:b w:val="0"/>
            <w:bCs/>
            <w:noProof/>
          </w:rPr>
          <w:t>6.4.1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Absolute or external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6A7E9CA8" w14:textId="74817203" w:rsidR="001C3BE1" w:rsidRPr="001C3BE1" w:rsidRDefault="00A922EA">
      <w:pPr>
        <w:pStyle w:val="TOC3"/>
        <w:rPr>
          <w:rFonts w:eastAsiaTheme="minorEastAsia" w:cs="Arial"/>
          <w:b w:val="0"/>
          <w:bCs/>
          <w:noProof/>
          <w:kern w:val="2"/>
          <w:lang w:eastAsia="en-GB"/>
          <w14:ligatures w14:val="standardContextual"/>
        </w:rPr>
      </w:pPr>
      <w:hyperlink w:anchor="_Toc162435369" w:history="1">
        <w:r w:rsidR="001C3BE1" w:rsidRPr="001C3BE1">
          <w:rPr>
            <w:rStyle w:val="Hyperlink"/>
            <w:rFonts w:cs="Arial"/>
            <w:b w:val="0"/>
            <w:bCs/>
            <w:noProof/>
          </w:rPr>
          <w:t>6.4.2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64CCEBF" w14:textId="0867635D" w:rsidR="001C3BE1" w:rsidRPr="001C3BE1" w:rsidRDefault="00A922EA">
      <w:pPr>
        <w:pStyle w:val="TOC3"/>
        <w:rPr>
          <w:rFonts w:eastAsiaTheme="minorEastAsia" w:cs="Arial"/>
          <w:b w:val="0"/>
          <w:bCs/>
          <w:noProof/>
          <w:kern w:val="2"/>
          <w:lang w:eastAsia="en-GB"/>
          <w14:ligatures w14:val="standardContextual"/>
        </w:rPr>
      </w:pPr>
      <w:hyperlink w:anchor="_Toc162435370" w:history="1">
        <w:r w:rsidR="001C3BE1" w:rsidRPr="001C3BE1">
          <w:rPr>
            <w:rStyle w:val="Hyperlink"/>
            <w:rFonts w:cs="Arial"/>
            <w:b w:val="0"/>
            <w:bCs/>
            <w:noProof/>
          </w:rPr>
          <w:t>6.4.3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BA43694" w14:textId="373024C5" w:rsidR="001C3BE1" w:rsidRPr="001C3BE1" w:rsidRDefault="00A922EA">
      <w:pPr>
        <w:pStyle w:val="TOC3"/>
        <w:rPr>
          <w:rFonts w:eastAsiaTheme="minorEastAsia" w:cs="Arial"/>
          <w:b w:val="0"/>
          <w:bCs/>
          <w:noProof/>
          <w:kern w:val="2"/>
          <w:lang w:eastAsia="en-GB"/>
          <w14:ligatures w14:val="standardContextual"/>
        </w:rPr>
      </w:pPr>
      <w:hyperlink w:anchor="_Toc162435371" w:history="1">
        <w:r w:rsidR="001C3BE1" w:rsidRPr="001C3BE1">
          <w:rPr>
            <w:rStyle w:val="Hyperlink"/>
            <w:rFonts w:cs="Arial"/>
            <w:b w:val="0"/>
            <w:bCs/>
            <w:noProof/>
          </w:rPr>
          <w:t>6.4.4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Relative or internal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5CE804B" w14:textId="30EA5E28" w:rsidR="001C3BE1" w:rsidRPr="001C3BE1" w:rsidRDefault="00A922EA">
      <w:pPr>
        <w:pStyle w:val="TOC3"/>
        <w:rPr>
          <w:rFonts w:eastAsiaTheme="minorEastAsia" w:cs="Arial"/>
          <w:b w:val="0"/>
          <w:bCs/>
          <w:noProof/>
          <w:kern w:val="2"/>
          <w:lang w:eastAsia="en-GB"/>
          <w14:ligatures w14:val="standardContextual"/>
        </w:rPr>
      </w:pPr>
      <w:hyperlink w:anchor="_Toc162435372" w:history="1">
        <w:r w:rsidR="001C3BE1" w:rsidRPr="001C3BE1">
          <w:rPr>
            <w:rStyle w:val="Hyperlink"/>
            <w:rFonts w:cs="Arial"/>
            <w:b w:val="0"/>
            <w:bCs/>
            <w:noProof/>
          </w:rPr>
          <w:t>6.4.5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Gridded data positional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5E1C7D62" w14:textId="102AD828" w:rsidR="001C3BE1" w:rsidRPr="001C3BE1" w:rsidRDefault="00A922EA">
      <w:pPr>
        <w:pStyle w:val="TOC2"/>
        <w:rPr>
          <w:rFonts w:eastAsiaTheme="minorEastAsia" w:cs="Arial"/>
          <w:b w:val="0"/>
          <w:bCs/>
          <w:noProof/>
          <w:kern w:val="2"/>
          <w:lang w:eastAsia="en-GB"/>
          <w14:ligatures w14:val="standardContextual"/>
        </w:rPr>
      </w:pPr>
      <w:hyperlink w:anchor="_Toc162435373" w:history="1">
        <w:r w:rsidR="001C3BE1" w:rsidRPr="001C3BE1">
          <w:rPr>
            <w:rStyle w:val="Hyperlink"/>
            <w:rFonts w:cs="Arial"/>
            <w:b w:val="0"/>
            <w:bCs/>
            <w:noProof/>
          </w:rPr>
          <w:t>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06030507" w14:textId="7BE513D7" w:rsidR="001C3BE1" w:rsidRPr="001C3BE1" w:rsidRDefault="00A922EA">
      <w:pPr>
        <w:pStyle w:val="TOC3"/>
        <w:rPr>
          <w:rFonts w:eastAsiaTheme="minorEastAsia" w:cs="Arial"/>
          <w:b w:val="0"/>
          <w:bCs/>
          <w:noProof/>
          <w:kern w:val="2"/>
          <w:lang w:eastAsia="en-GB"/>
          <w14:ligatures w14:val="standardContextual"/>
        </w:rPr>
      </w:pPr>
      <w:hyperlink w:anchor="_Toc162435374" w:history="1">
        <w:r w:rsidR="001C3BE1" w:rsidRPr="001C3BE1">
          <w:rPr>
            <w:rStyle w:val="Hyperlink"/>
            <w:rFonts w:cs="Arial"/>
            <w:b w:val="0"/>
            <w:bCs/>
            <w:noProof/>
          </w:rPr>
          <w:t>6.5.1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classification correctness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CE48AA6" w14:textId="6552FEAD" w:rsidR="001C3BE1" w:rsidRPr="001C3BE1" w:rsidRDefault="00A922EA">
      <w:pPr>
        <w:pStyle w:val="TOC3"/>
        <w:rPr>
          <w:rFonts w:eastAsiaTheme="minorEastAsia" w:cs="Arial"/>
          <w:b w:val="0"/>
          <w:bCs/>
          <w:noProof/>
          <w:kern w:val="2"/>
          <w:lang w:eastAsia="en-GB"/>
          <w14:ligatures w14:val="standardContextual"/>
        </w:rPr>
      </w:pPr>
      <w:hyperlink w:anchor="_Toc162435375" w:history="1">
        <w:r w:rsidR="001C3BE1" w:rsidRPr="001C3BE1">
          <w:rPr>
            <w:rStyle w:val="Hyperlink"/>
            <w:rFonts w:cs="Arial"/>
            <w:b w:val="0"/>
            <w:bCs/>
            <w:noProof/>
          </w:rPr>
          <w:t>6.5.2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Non-quantitative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26A7E97C" w14:textId="6922AF8F" w:rsidR="001C3BE1" w:rsidRPr="001C3BE1" w:rsidRDefault="00A922EA">
      <w:pPr>
        <w:pStyle w:val="TOC3"/>
        <w:rPr>
          <w:rFonts w:eastAsiaTheme="minorEastAsia" w:cs="Arial"/>
          <w:b w:val="0"/>
          <w:bCs/>
          <w:noProof/>
          <w:kern w:val="2"/>
          <w:lang w:eastAsia="en-GB"/>
          <w14:ligatures w14:val="standardContextual"/>
        </w:rPr>
      </w:pPr>
      <w:hyperlink w:anchor="_Toc162435376" w:history="1">
        <w:r w:rsidR="001C3BE1" w:rsidRPr="001C3BE1">
          <w:rPr>
            <w:rStyle w:val="Hyperlink"/>
            <w:rFonts w:cs="Arial"/>
            <w:b w:val="0"/>
            <w:bCs/>
            <w:noProof/>
          </w:rPr>
          <w:t>6.5.3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12B4F219" w14:textId="0C0E5107" w:rsidR="001C3BE1" w:rsidRPr="001C3BE1" w:rsidRDefault="00A922EA">
      <w:pPr>
        <w:pStyle w:val="TOC2"/>
        <w:rPr>
          <w:rFonts w:eastAsiaTheme="minorEastAsia" w:cs="Arial"/>
          <w:b w:val="0"/>
          <w:bCs/>
          <w:noProof/>
          <w:kern w:val="2"/>
          <w:lang w:eastAsia="en-GB"/>
          <w14:ligatures w14:val="standardContextual"/>
        </w:rPr>
      </w:pPr>
      <w:hyperlink w:anchor="_Toc162435377" w:history="1">
        <w:r w:rsidR="001C3BE1" w:rsidRPr="001C3BE1">
          <w:rPr>
            <w:rStyle w:val="Hyperlink"/>
            <w:rFonts w:cs="Arial"/>
            <w:b w:val="0"/>
            <w:bCs/>
            <w:noProof/>
          </w:rPr>
          <w:t>6.6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42B85776" w14:textId="558148D8" w:rsidR="001C3BE1" w:rsidRPr="001C3BE1" w:rsidRDefault="00A922EA">
      <w:pPr>
        <w:pStyle w:val="TOC3"/>
        <w:rPr>
          <w:rFonts w:eastAsiaTheme="minorEastAsia" w:cs="Arial"/>
          <w:b w:val="0"/>
          <w:bCs/>
          <w:noProof/>
          <w:kern w:val="2"/>
          <w:lang w:eastAsia="en-GB"/>
          <w14:ligatures w14:val="standardContextual"/>
        </w:rPr>
      </w:pPr>
      <w:hyperlink w:anchor="_Toc162435378" w:history="1">
        <w:r w:rsidR="001C3BE1" w:rsidRPr="001C3BE1">
          <w:rPr>
            <w:rStyle w:val="Hyperlink"/>
            <w:rFonts w:cs="Arial"/>
            <w:b w:val="0"/>
            <w:bCs/>
            <w:noProof/>
          </w:rPr>
          <w:t>6.6.1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500346B" w14:textId="37EEA319" w:rsidR="001C3BE1" w:rsidRPr="001C3BE1" w:rsidRDefault="00A922EA">
      <w:pPr>
        <w:pStyle w:val="TOC3"/>
        <w:rPr>
          <w:rFonts w:eastAsiaTheme="minorEastAsia" w:cs="Arial"/>
          <w:b w:val="0"/>
          <w:bCs/>
          <w:noProof/>
          <w:kern w:val="2"/>
          <w:lang w:eastAsia="en-GB"/>
          <w14:ligatures w14:val="standardContextual"/>
        </w:rPr>
      </w:pPr>
      <w:hyperlink w:anchor="_Toc162435379" w:history="1">
        <w:r w:rsidR="001C3BE1" w:rsidRPr="001C3BE1">
          <w:rPr>
            <w:rStyle w:val="Hyperlink"/>
            <w:rFonts w:cs="Arial"/>
            <w:b w:val="0"/>
            <w:bCs/>
            <w:noProof/>
          </w:rPr>
          <w:t>6.6.2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validity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63E7AB96" w14:textId="6F607FF0" w:rsidR="001C3BE1" w:rsidRPr="001C3BE1" w:rsidRDefault="00A922EA">
      <w:pPr>
        <w:pStyle w:val="TOC3"/>
        <w:rPr>
          <w:rFonts w:eastAsiaTheme="minorEastAsia" w:cs="Arial"/>
          <w:b w:val="0"/>
          <w:bCs/>
          <w:noProof/>
          <w:kern w:val="2"/>
          <w:lang w:eastAsia="en-GB"/>
          <w14:ligatures w14:val="standardContextual"/>
        </w:rPr>
      </w:pPr>
      <w:hyperlink w:anchor="_Toc162435380" w:history="1">
        <w:r w:rsidR="001C3BE1" w:rsidRPr="001C3BE1">
          <w:rPr>
            <w:rStyle w:val="Hyperlink"/>
            <w:rFonts w:cs="Arial"/>
            <w:b w:val="0"/>
            <w:bCs/>
            <w:noProof/>
          </w:rPr>
          <w:t>6.6.3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9AE749B" w14:textId="132B65FC" w:rsidR="001C3BE1" w:rsidRPr="001C3BE1" w:rsidRDefault="00A922EA">
      <w:pPr>
        <w:pStyle w:val="TOC2"/>
        <w:rPr>
          <w:rFonts w:eastAsiaTheme="minorEastAsia" w:cs="Arial"/>
          <w:b w:val="0"/>
          <w:bCs/>
          <w:noProof/>
          <w:kern w:val="2"/>
          <w:lang w:eastAsia="en-GB"/>
          <w14:ligatures w14:val="standardContextual"/>
        </w:rPr>
      </w:pPr>
      <w:hyperlink w:anchor="_Toc162435381" w:history="1">
        <w:r w:rsidR="001C3BE1" w:rsidRPr="001C3BE1">
          <w:rPr>
            <w:rStyle w:val="Hyperlink"/>
            <w:rFonts w:cs="Arial"/>
            <w:b w:val="0"/>
            <w:bCs/>
            <w:noProof/>
          </w:rPr>
          <w:t>6.7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Aggregation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4BC335A" w14:textId="3DB7E2E1" w:rsidR="001C3BE1" w:rsidRPr="001C3BE1" w:rsidRDefault="00A922EA">
      <w:pPr>
        <w:pStyle w:val="TOC2"/>
        <w:rPr>
          <w:rFonts w:eastAsiaTheme="minorEastAsia" w:cs="Arial"/>
          <w:b w:val="0"/>
          <w:bCs/>
          <w:noProof/>
          <w:kern w:val="2"/>
          <w:lang w:eastAsia="en-GB"/>
          <w14:ligatures w14:val="standardContextual"/>
        </w:rPr>
      </w:pPr>
      <w:hyperlink w:anchor="_Toc162435382" w:history="1">
        <w:r w:rsidR="001C3BE1" w:rsidRPr="001C3BE1">
          <w:rPr>
            <w:rStyle w:val="Hyperlink"/>
            <w:rFonts w:cs="Arial"/>
            <w:b w:val="0"/>
            <w:bCs/>
            <w:noProof/>
          </w:rPr>
          <w:t>6.8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compliance and usability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030AE3C2" w14:textId="499577D9" w:rsidR="001C3BE1" w:rsidRPr="001C3BE1" w:rsidRDefault="00A922EA">
      <w:pPr>
        <w:pStyle w:val="TOC1"/>
        <w:rPr>
          <w:rFonts w:eastAsiaTheme="minorEastAsia" w:cs="Arial"/>
          <w:b w:val="0"/>
          <w:bCs/>
          <w:noProof/>
          <w:kern w:val="2"/>
          <w:lang w:eastAsia="en-GB"/>
          <w14:ligatures w14:val="standardContextual"/>
        </w:rPr>
      </w:pPr>
      <w:hyperlink w:anchor="_Toc162435383" w:history="1">
        <w:r w:rsidR="001C3BE1" w:rsidRPr="001C3BE1">
          <w:rPr>
            <w:rStyle w:val="Hyperlink"/>
            <w:rFonts w:cs="Arial"/>
            <w:b w:val="0"/>
            <w:bCs/>
            <w:noProof/>
          </w:rPr>
          <w:t>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Capture and Classification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53D037B5" w14:textId="44181AC9" w:rsidR="001C3BE1" w:rsidRPr="001C3BE1" w:rsidRDefault="00A922EA">
      <w:pPr>
        <w:pStyle w:val="TOC1"/>
        <w:rPr>
          <w:rFonts w:eastAsiaTheme="minorEastAsia" w:cs="Arial"/>
          <w:b w:val="0"/>
          <w:bCs/>
          <w:noProof/>
          <w:kern w:val="2"/>
          <w:lang w:eastAsia="en-GB"/>
          <w14:ligatures w14:val="standardContextual"/>
        </w:rPr>
      </w:pPr>
      <w:hyperlink w:anchor="_Toc162435384" w:history="1">
        <w:r w:rsidR="001C3BE1" w:rsidRPr="001C3BE1">
          <w:rPr>
            <w:rStyle w:val="Hyperlink"/>
            <w:rFonts w:cs="Arial"/>
            <w:b w:val="0"/>
            <w:bCs/>
            <w:noProof/>
          </w:rPr>
          <w:t>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5F5F75D" w14:textId="346A8C01" w:rsidR="001C3BE1" w:rsidRPr="001C3BE1" w:rsidRDefault="00A922EA">
      <w:pPr>
        <w:pStyle w:val="TOC2"/>
        <w:rPr>
          <w:rFonts w:eastAsiaTheme="minorEastAsia" w:cs="Arial"/>
          <w:b w:val="0"/>
          <w:bCs/>
          <w:noProof/>
          <w:kern w:val="2"/>
          <w:lang w:eastAsia="en-GB"/>
          <w14:ligatures w14:val="standardContextual"/>
        </w:rPr>
      </w:pPr>
      <w:hyperlink w:anchor="_Toc162435385" w:history="1">
        <w:r w:rsidR="001C3BE1" w:rsidRPr="001C3BE1">
          <w:rPr>
            <w:rStyle w:val="Hyperlink"/>
            <w:rFonts w:cs="Arial"/>
            <w:b w:val="0"/>
            <w:bCs/>
            <w:noProof/>
          </w:rPr>
          <w:t>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81FAF1B" w14:textId="2D7D09D3" w:rsidR="001C3BE1" w:rsidRPr="001C3BE1" w:rsidRDefault="00A922EA">
      <w:pPr>
        <w:pStyle w:val="TOC2"/>
        <w:rPr>
          <w:rFonts w:eastAsiaTheme="minorEastAsia" w:cs="Arial"/>
          <w:b w:val="0"/>
          <w:bCs/>
          <w:noProof/>
          <w:kern w:val="2"/>
          <w:lang w:eastAsia="en-GB"/>
          <w14:ligatures w14:val="standardContextual"/>
        </w:rPr>
      </w:pPr>
      <w:hyperlink w:anchor="_Toc162435386" w:history="1">
        <w:r w:rsidR="001C3BE1" w:rsidRPr="001C3BE1">
          <w:rPr>
            <w:rStyle w:val="Hyperlink"/>
            <w:rFonts w:cs="Arial"/>
            <w:b w:val="0"/>
            <w:bCs/>
            <w:noProof/>
          </w:rPr>
          <w:t>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 and update frequency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28D969E" w14:textId="27A42B2F" w:rsidR="001C3BE1" w:rsidRPr="001C3BE1" w:rsidRDefault="00A922EA">
      <w:pPr>
        <w:pStyle w:val="TOC2"/>
        <w:rPr>
          <w:rFonts w:eastAsiaTheme="minorEastAsia" w:cs="Arial"/>
          <w:b w:val="0"/>
          <w:bCs/>
          <w:noProof/>
          <w:kern w:val="2"/>
          <w:lang w:eastAsia="en-GB"/>
          <w14:ligatures w14:val="standardContextual"/>
        </w:rPr>
      </w:pPr>
      <w:hyperlink w:anchor="_Toc162435387" w:history="1">
        <w:r w:rsidR="001C3BE1" w:rsidRPr="001C3BE1">
          <w:rPr>
            <w:rStyle w:val="Hyperlink"/>
            <w:rFonts w:cs="Arial"/>
            <w:b w:val="0"/>
            <w:bCs/>
            <w:noProof/>
          </w:rPr>
          <w:t>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source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3CD81652" w14:textId="02F82E7F" w:rsidR="001C3BE1" w:rsidRPr="001C3BE1" w:rsidRDefault="00A922EA">
      <w:pPr>
        <w:pStyle w:val="TOC2"/>
        <w:rPr>
          <w:rFonts w:eastAsiaTheme="minorEastAsia" w:cs="Arial"/>
          <w:b w:val="0"/>
          <w:bCs/>
          <w:noProof/>
          <w:kern w:val="2"/>
          <w:lang w:eastAsia="en-GB"/>
          <w14:ligatures w14:val="standardContextual"/>
        </w:rPr>
      </w:pPr>
      <w:hyperlink w:anchor="_Toc162435388" w:history="1">
        <w:r w:rsidR="001C3BE1" w:rsidRPr="001C3BE1">
          <w:rPr>
            <w:rStyle w:val="Hyperlink"/>
            <w:rFonts w:cs="Arial"/>
            <w:b w:val="0"/>
            <w:bCs/>
            <w:noProof/>
          </w:rPr>
          <w:t>8.4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Production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48DD296C" w14:textId="5F81449F" w:rsidR="001C3BE1" w:rsidRPr="001C3BE1" w:rsidRDefault="00A922EA">
      <w:pPr>
        <w:pStyle w:val="TOC2"/>
        <w:rPr>
          <w:rFonts w:eastAsiaTheme="minorEastAsia" w:cs="Arial"/>
          <w:b w:val="0"/>
          <w:bCs/>
          <w:noProof/>
          <w:kern w:val="2"/>
          <w:lang w:eastAsia="en-GB"/>
          <w14:ligatures w14:val="standardContextual"/>
        </w:rPr>
      </w:pPr>
      <w:hyperlink w:anchor="_Toc162435389" w:history="1">
        <w:r w:rsidR="001C3BE1" w:rsidRPr="001C3BE1">
          <w:rPr>
            <w:rStyle w:val="Hyperlink"/>
            <w:rFonts w:cs="Arial"/>
            <w:b w:val="0"/>
            <w:bCs/>
            <w:noProof/>
            <w:lang w:val="en-AU"/>
          </w:rPr>
          <w:t>8.5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AU"/>
          </w:rPr>
          <w:t>Feature and Portrayal Catalogue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678AE1B5" w14:textId="24217269" w:rsidR="001C3BE1" w:rsidRPr="001C3BE1" w:rsidRDefault="00A922EA">
      <w:pPr>
        <w:pStyle w:val="TOC1"/>
        <w:rPr>
          <w:rFonts w:eastAsiaTheme="minorEastAsia" w:cs="Arial"/>
          <w:b w:val="0"/>
          <w:bCs/>
          <w:noProof/>
          <w:kern w:val="2"/>
          <w:lang w:eastAsia="en-GB"/>
          <w14:ligatures w14:val="standardContextual"/>
        </w:rPr>
      </w:pPr>
      <w:hyperlink w:anchor="_Toc162435390" w:history="1">
        <w:r w:rsidR="001C3BE1" w:rsidRPr="001C3BE1">
          <w:rPr>
            <w:rStyle w:val="Hyperlink"/>
            <w:rFonts w:cs="Arial"/>
            <w:b w:val="0"/>
            <w:bCs/>
            <w:noProof/>
          </w:rPr>
          <w:t>9</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5601D5E9" w14:textId="240C47D6" w:rsidR="001C3BE1" w:rsidRPr="001C3BE1" w:rsidRDefault="00A922EA">
      <w:pPr>
        <w:pStyle w:val="TOC2"/>
        <w:rPr>
          <w:rFonts w:eastAsiaTheme="minorEastAsia" w:cs="Arial"/>
          <w:b w:val="0"/>
          <w:bCs/>
          <w:noProof/>
          <w:kern w:val="2"/>
          <w:lang w:eastAsia="en-GB"/>
          <w14:ligatures w14:val="standardContextual"/>
        </w:rPr>
      </w:pPr>
      <w:hyperlink w:anchor="_Toc162435391" w:history="1">
        <w:r w:rsidR="001C3BE1" w:rsidRPr="001C3BE1">
          <w:rPr>
            <w:rStyle w:val="Hyperlink"/>
            <w:rFonts w:cs="Arial"/>
            <w:b w:val="0"/>
            <w:bCs/>
            <w:noProof/>
          </w:rPr>
          <w:t>9.1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1F7840D6" w14:textId="217AD659" w:rsidR="001C3BE1" w:rsidRPr="001C3BE1" w:rsidRDefault="00A922EA">
      <w:pPr>
        <w:pStyle w:val="TOC2"/>
        <w:rPr>
          <w:rFonts w:eastAsiaTheme="minorEastAsia" w:cs="Arial"/>
          <w:b w:val="0"/>
          <w:bCs/>
          <w:noProof/>
          <w:kern w:val="2"/>
          <w:lang w:eastAsia="en-GB"/>
          <w14:ligatures w14:val="standardContextual"/>
        </w:rPr>
      </w:pPr>
      <w:hyperlink w:anchor="_Toc162435392" w:history="1">
        <w:r w:rsidR="001C3BE1" w:rsidRPr="001C3BE1">
          <w:rPr>
            <w:rStyle w:val="Hyperlink"/>
            <w:rFonts w:cs="Arial"/>
            <w:b w:val="0"/>
            <w:bCs/>
            <w:noProof/>
          </w:rPr>
          <w:t>9.2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29</w:t>
        </w:r>
        <w:r w:rsidR="001C3BE1" w:rsidRPr="001C3BE1">
          <w:rPr>
            <w:rFonts w:cs="Arial"/>
            <w:b w:val="0"/>
            <w:bCs/>
            <w:noProof/>
            <w:webHidden/>
          </w:rPr>
          <w:fldChar w:fldCharType="end"/>
        </w:r>
      </w:hyperlink>
    </w:p>
    <w:p w14:paraId="635C0883" w14:textId="213619C3" w:rsidR="001C3BE1" w:rsidRPr="001C3BE1" w:rsidRDefault="00A922EA">
      <w:pPr>
        <w:pStyle w:val="TOC1"/>
        <w:rPr>
          <w:rFonts w:eastAsiaTheme="minorEastAsia" w:cs="Arial"/>
          <w:b w:val="0"/>
          <w:bCs/>
          <w:noProof/>
          <w:kern w:val="2"/>
          <w:lang w:eastAsia="en-GB"/>
          <w14:ligatures w14:val="standardContextual"/>
        </w:rPr>
      </w:pPr>
      <w:hyperlink w:anchor="_Toc162435393" w:history="1">
        <w:r w:rsidR="001C3BE1" w:rsidRPr="001C3BE1">
          <w:rPr>
            <w:rStyle w:val="Hyperlink"/>
            <w:rFonts w:cs="Arial"/>
            <w:b w:val="0"/>
            <w:bCs/>
            <w:noProof/>
          </w:rPr>
          <w:t>10</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5CBF8153" w14:textId="05174433" w:rsidR="001C3BE1" w:rsidRPr="001C3BE1" w:rsidRDefault="00A922EA">
      <w:pPr>
        <w:pStyle w:val="TOC2"/>
        <w:rPr>
          <w:rFonts w:eastAsiaTheme="minorEastAsia" w:cs="Arial"/>
          <w:b w:val="0"/>
          <w:bCs/>
          <w:noProof/>
          <w:kern w:val="2"/>
          <w:lang w:eastAsia="en-GB"/>
          <w14:ligatures w14:val="standardContextual"/>
        </w:rPr>
      </w:pPr>
      <w:hyperlink w:anchor="_Toc162435394" w:history="1">
        <w:r w:rsidR="001C3BE1" w:rsidRPr="001C3BE1">
          <w:rPr>
            <w:rStyle w:val="Hyperlink"/>
            <w:rFonts w:cs="Arial"/>
            <w:b w:val="0"/>
            <w:bCs/>
            <w:noProof/>
          </w:rPr>
          <w:t>10.1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9D13108" w14:textId="41EA3A33" w:rsidR="001C3BE1" w:rsidRPr="001C3BE1" w:rsidRDefault="00A922EA">
      <w:pPr>
        <w:pStyle w:val="TOC3"/>
        <w:rPr>
          <w:rFonts w:eastAsiaTheme="minorEastAsia" w:cs="Arial"/>
          <w:b w:val="0"/>
          <w:bCs/>
          <w:noProof/>
          <w:kern w:val="2"/>
          <w:lang w:eastAsia="en-GB"/>
          <w14:ligatures w14:val="standardContextual"/>
        </w:rPr>
      </w:pPr>
      <w:hyperlink w:anchor="_Toc162435395" w:history="1">
        <w:r w:rsidR="001C3BE1" w:rsidRPr="001C3BE1">
          <w:rPr>
            <w:rStyle w:val="Hyperlink"/>
            <w:rFonts w:cs="Arial"/>
            <w:b w:val="0"/>
            <w:bCs/>
            <w:noProof/>
          </w:rPr>
          <w:t>10.1.1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latitude and longitude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952DE9E" w14:textId="7554515C" w:rsidR="001C3BE1" w:rsidRPr="001C3BE1" w:rsidRDefault="00A922EA">
      <w:pPr>
        <w:pStyle w:val="TOC3"/>
        <w:rPr>
          <w:rFonts w:eastAsiaTheme="minorEastAsia" w:cs="Arial"/>
          <w:b w:val="0"/>
          <w:bCs/>
          <w:noProof/>
          <w:kern w:val="2"/>
          <w:lang w:eastAsia="en-GB"/>
          <w14:ligatures w14:val="standardContextual"/>
        </w:rPr>
      </w:pPr>
      <w:hyperlink w:anchor="_Toc162435396" w:history="1">
        <w:r w:rsidR="001C3BE1" w:rsidRPr="001C3BE1">
          <w:rPr>
            <w:rStyle w:val="Hyperlink"/>
            <w:rFonts w:cs="Arial"/>
            <w:b w:val="0"/>
            <w:bCs/>
            <w:noProof/>
          </w:rPr>
          <w:t>10.1.2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depths as coordinates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B331DA6" w14:textId="3EF89CA5" w:rsidR="001C3BE1" w:rsidRPr="001C3BE1" w:rsidRDefault="00A922EA">
      <w:pPr>
        <w:pStyle w:val="TOC3"/>
        <w:rPr>
          <w:rFonts w:eastAsiaTheme="minorEastAsia" w:cs="Arial"/>
          <w:b w:val="0"/>
          <w:bCs/>
          <w:noProof/>
          <w:kern w:val="2"/>
          <w:lang w:eastAsia="en-GB"/>
          <w14:ligatures w14:val="standardContextual"/>
        </w:rPr>
      </w:pPr>
      <w:hyperlink w:anchor="_Toc162435397" w:history="1">
        <w:r w:rsidR="001C3BE1" w:rsidRPr="001C3BE1">
          <w:rPr>
            <w:rStyle w:val="Hyperlink"/>
            <w:rFonts w:cs="Arial"/>
            <w:b w:val="0"/>
            <w:bCs/>
            <w:noProof/>
          </w:rPr>
          <w:t>10.1.3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Numeric attribute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30569BC" w14:textId="15F8D946" w:rsidR="001C3BE1" w:rsidRPr="001C3BE1" w:rsidRDefault="00A922EA">
      <w:pPr>
        <w:pStyle w:val="TOC3"/>
        <w:rPr>
          <w:rFonts w:eastAsiaTheme="minorEastAsia" w:cs="Arial"/>
          <w:b w:val="0"/>
          <w:bCs/>
          <w:noProof/>
          <w:kern w:val="2"/>
          <w:lang w:eastAsia="en-GB"/>
          <w14:ligatures w14:val="standardContextual"/>
        </w:rPr>
      </w:pPr>
      <w:hyperlink w:anchor="_Toc162435398" w:history="1">
        <w:r w:rsidR="001C3BE1" w:rsidRPr="001C3BE1">
          <w:rPr>
            <w:rStyle w:val="Hyperlink"/>
            <w:rFonts w:cs="Arial"/>
            <w:b w:val="0"/>
            <w:bCs/>
            <w:noProof/>
          </w:rPr>
          <w:t>10.1.4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Text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1B611AA" w14:textId="4C6684DB" w:rsidR="001C3BE1" w:rsidRPr="001C3BE1" w:rsidRDefault="00A922EA">
      <w:pPr>
        <w:pStyle w:val="TOC3"/>
        <w:rPr>
          <w:rFonts w:eastAsiaTheme="minorEastAsia" w:cs="Arial"/>
          <w:b w:val="0"/>
          <w:bCs/>
          <w:noProof/>
          <w:kern w:val="2"/>
          <w:lang w:eastAsia="en-GB"/>
          <w14:ligatures w14:val="standardContextual"/>
        </w:rPr>
      </w:pPr>
      <w:hyperlink w:anchor="_Toc162435399" w:history="1">
        <w:r w:rsidR="001C3BE1" w:rsidRPr="001C3BE1">
          <w:rPr>
            <w:rStyle w:val="Hyperlink"/>
            <w:rFonts w:cs="Arial"/>
            <w:b w:val="0"/>
            <w:bCs/>
            <w:noProof/>
            <w:lang w:eastAsia="en-US"/>
          </w:rPr>
          <w:t>10.1.5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Unknown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0D05B5B" w14:textId="327FED0D" w:rsidR="001C3BE1" w:rsidRPr="001C3BE1" w:rsidRDefault="00A922EA">
      <w:pPr>
        <w:pStyle w:val="TOC1"/>
        <w:rPr>
          <w:rFonts w:eastAsiaTheme="minorEastAsia" w:cs="Arial"/>
          <w:b w:val="0"/>
          <w:bCs/>
          <w:noProof/>
          <w:kern w:val="2"/>
          <w:lang w:eastAsia="en-GB"/>
          <w14:ligatures w14:val="standardContextual"/>
        </w:rPr>
      </w:pPr>
      <w:hyperlink w:anchor="_Toc162435400"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Delivery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44D9F88" w14:textId="43F95D6C" w:rsidR="001C3BE1" w:rsidRPr="001C3BE1" w:rsidRDefault="00A922EA">
      <w:pPr>
        <w:pStyle w:val="TOC2"/>
        <w:rPr>
          <w:rFonts w:eastAsiaTheme="minorEastAsia" w:cs="Arial"/>
          <w:b w:val="0"/>
          <w:bCs/>
          <w:noProof/>
          <w:kern w:val="2"/>
          <w:lang w:eastAsia="en-GB"/>
          <w14:ligatures w14:val="standardContextual"/>
        </w:rPr>
      </w:pPr>
      <w:hyperlink w:anchor="_Toc162435401" w:history="1">
        <w:r w:rsidR="001C3BE1" w:rsidRPr="001C3BE1">
          <w:rPr>
            <w:rStyle w:val="Hyperlink"/>
            <w:rFonts w:cs="Arial"/>
            <w:b w:val="0"/>
            <w:bCs/>
            <w:noProof/>
          </w:rPr>
          <w:t>11.1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0EDE658" w14:textId="387E83AD" w:rsidR="001C3BE1" w:rsidRPr="001C3BE1" w:rsidRDefault="00A922EA">
      <w:pPr>
        <w:pStyle w:val="TOC2"/>
        <w:rPr>
          <w:rFonts w:eastAsiaTheme="minorEastAsia" w:cs="Arial"/>
          <w:b w:val="0"/>
          <w:bCs/>
          <w:noProof/>
          <w:kern w:val="2"/>
          <w:lang w:eastAsia="en-GB"/>
          <w14:ligatures w14:val="standardContextual"/>
        </w:rPr>
      </w:pPr>
      <w:hyperlink w:anchor="_Toc162435402" w:history="1">
        <w:r w:rsidR="001C3BE1" w:rsidRPr="001C3BE1">
          <w:rPr>
            <w:rStyle w:val="Hyperlink"/>
            <w:rFonts w:cs="Arial"/>
            <w:b w:val="0"/>
            <w:bCs/>
            <w:noProof/>
            <w:lang w:eastAsia="en-US"/>
          </w:rPr>
          <w:t>11.2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Exchange 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1AA91D0" w14:textId="536F7977" w:rsidR="001C3BE1" w:rsidRPr="001C3BE1" w:rsidRDefault="00A922EA">
      <w:pPr>
        <w:pStyle w:val="TOC2"/>
        <w:rPr>
          <w:rFonts w:eastAsiaTheme="minorEastAsia" w:cs="Arial"/>
          <w:b w:val="0"/>
          <w:bCs/>
          <w:noProof/>
          <w:kern w:val="2"/>
          <w:lang w:eastAsia="en-GB"/>
          <w14:ligatures w14:val="standardContextual"/>
        </w:rPr>
      </w:pPr>
      <w:hyperlink w:anchor="_Toc162435403" w:history="1">
        <w:r w:rsidR="001C3BE1" w:rsidRPr="001C3BE1">
          <w:rPr>
            <w:rStyle w:val="Hyperlink"/>
            <w:rFonts w:cs="Arial"/>
            <w:b w:val="0"/>
            <w:bCs/>
            <w:noProof/>
            <w:lang w:eastAsia="en-US"/>
          </w:rPr>
          <w:t>11.3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7A8BC37" w14:textId="413B7710" w:rsidR="001C3BE1" w:rsidRPr="001C3BE1" w:rsidRDefault="00A922EA">
      <w:pPr>
        <w:pStyle w:val="TOC3"/>
        <w:rPr>
          <w:rFonts w:eastAsiaTheme="minorEastAsia" w:cs="Arial"/>
          <w:b w:val="0"/>
          <w:bCs/>
          <w:noProof/>
          <w:kern w:val="2"/>
          <w:lang w:eastAsia="en-GB"/>
          <w14:ligatures w14:val="standardContextual"/>
        </w:rPr>
      </w:pPr>
      <w:hyperlink w:anchor="_Toc162435404" w:history="1">
        <w:r w:rsidR="001C3BE1" w:rsidRPr="001C3BE1">
          <w:rPr>
            <w:rStyle w:val="Hyperlink"/>
            <w:rFonts w:cs="Arial"/>
            <w:b w:val="0"/>
            <w:bCs/>
            <w:noProof/>
            <w:lang w:eastAsia="en-US"/>
          </w:rPr>
          <w:t>11.3.1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4F497A26" w14:textId="04E74DB5" w:rsidR="001C3BE1" w:rsidRPr="001C3BE1" w:rsidRDefault="00A922EA">
      <w:pPr>
        <w:pStyle w:val="TOC3"/>
        <w:rPr>
          <w:rFonts w:eastAsiaTheme="minorEastAsia" w:cs="Arial"/>
          <w:b w:val="0"/>
          <w:bCs/>
          <w:noProof/>
          <w:kern w:val="2"/>
          <w:lang w:eastAsia="en-GB"/>
          <w14:ligatures w14:val="standardContextual"/>
        </w:rPr>
      </w:pPr>
      <w:hyperlink w:anchor="_Toc162435405" w:history="1">
        <w:r w:rsidR="001C3BE1" w:rsidRPr="001C3BE1">
          <w:rPr>
            <w:rStyle w:val="Hyperlink"/>
            <w:rFonts w:cs="Arial"/>
            <w:b w:val="0"/>
            <w:bCs/>
            <w:noProof/>
            <w:lang w:eastAsia="en-US"/>
          </w:rPr>
          <w:t>11.3.2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50DFDA6C" w14:textId="542D5CA8" w:rsidR="001C3BE1" w:rsidRPr="001C3BE1" w:rsidRDefault="00A922EA">
      <w:pPr>
        <w:pStyle w:val="TOC3"/>
        <w:rPr>
          <w:rFonts w:eastAsiaTheme="minorEastAsia" w:cs="Arial"/>
          <w:b w:val="0"/>
          <w:bCs/>
          <w:noProof/>
          <w:kern w:val="2"/>
          <w:lang w:eastAsia="en-GB"/>
          <w14:ligatures w14:val="standardContextual"/>
        </w:rPr>
      </w:pPr>
      <w:hyperlink w:anchor="_Toc162435406" w:history="1">
        <w:r w:rsidR="001C3BE1" w:rsidRPr="001C3BE1">
          <w:rPr>
            <w:rStyle w:val="Hyperlink"/>
            <w:rFonts w:cs="Arial"/>
            <w:b w:val="0"/>
            <w:bCs/>
            <w:noProof/>
          </w:rPr>
          <w:t>11.3.3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New Editions, re-issues, updates and cancellations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36CB3A2D" w14:textId="3535864F" w:rsidR="001C3BE1" w:rsidRPr="001C3BE1" w:rsidRDefault="00A922EA">
      <w:pPr>
        <w:pStyle w:val="TOC2"/>
        <w:rPr>
          <w:rFonts w:eastAsiaTheme="minorEastAsia" w:cs="Arial"/>
          <w:b w:val="0"/>
          <w:bCs/>
          <w:noProof/>
          <w:kern w:val="2"/>
          <w:lang w:eastAsia="en-GB"/>
          <w14:ligatures w14:val="standardContextual"/>
        </w:rPr>
      </w:pPr>
      <w:hyperlink w:anchor="_Toc162435407" w:history="1">
        <w:r w:rsidR="001C3BE1" w:rsidRPr="001C3BE1">
          <w:rPr>
            <w:rStyle w:val="Hyperlink"/>
            <w:rFonts w:cs="Arial"/>
            <w:b w:val="0"/>
            <w:bCs/>
            <w:noProof/>
            <w:lang w:eastAsia="en-US"/>
          </w:rPr>
          <w:t>11.4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2D839B21" w14:textId="41A9A5C4" w:rsidR="001C3BE1" w:rsidRPr="001C3BE1" w:rsidRDefault="00A922EA">
      <w:pPr>
        <w:pStyle w:val="TOC3"/>
        <w:rPr>
          <w:rFonts w:eastAsiaTheme="minorEastAsia" w:cs="Arial"/>
          <w:b w:val="0"/>
          <w:bCs/>
          <w:noProof/>
          <w:kern w:val="2"/>
          <w:lang w:eastAsia="en-GB"/>
          <w14:ligatures w14:val="standardContextual"/>
        </w:rPr>
      </w:pPr>
      <w:hyperlink w:anchor="_Toc162435408" w:history="1">
        <w:r w:rsidR="001C3BE1" w:rsidRPr="001C3BE1">
          <w:rPr>
            <w:rStyle w:val="Hyperlink"/>
            <w:rFonts w:cs="Arial"/>
            <w:b w:val="0"/>
            <w:bCs/>
            <w:noProof/>
          </w:rPr>
          <w:t>11.4.1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Support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2CE2FF1B" w14:textId="4CA21035" w:rsidR="001C3BE1" w:rsidRPr="001C3BE1" w:rsidRDefault="00A922EA">
      <w:pPr>
        <w:pStyle w:val="TOC3"/>
        <w:rPr>
          <w:rFonts w:eastAsiaTheme="minorEastAsia" w:cs="Arial"/>
          <w:b w:val="0"/>
          <w:bCs/>
          <w:noProof/>
          <w:kern w:val="2"/>
          <w:lang w:eastAsia="en-GB"/>
          <w14:ligatures w14:val="standardContextual"/>
        </w:rPr>
      </w:pPr>
      <w:hyperlink w:anchor="_Toc162435409" w:history="1">
        <w:r w:rsidR="001C3BE1" w:rsidRPr="001C3BE1">
          <w:rPr>
            <w:rStyle w:val="Hyperlink"/>
            <w:rFonts w:cs="Arial"/>
            <w:b w:val="0"/>
            <w:bCs/>
            <w:noProof/>
            <w:lang w:eastAsia="en-US"/>
          </w:rPr>
          <w:t>11.4.2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1B61788A" w14:textId="3FEF461B" w:rsidR="001C3BE1" w:rsidRPr="001C3BE1" w:rsidRDefault="00A922EA">
      <w:pPr>
        <w:pStyle w:val="TOC2"/>
        <w:rPr>
          <w:rFonts w:eastAsiaTheme="minorEastAsia" w:cs="Arial"/>
          <w:b w:val="0"/>
          <w:bCs/>
          <w:noProof/>
          <w:kern w:val="2"/>
          <w:lang w:eastAsia="en-GB"/>
          <w14:ligatures w14:val="standardContextual"/>
        </w:rPr>
      </w:pPr>
      <w:hyperlink w:anchor="_Toc162435410" w:history="1">
        <w:r w:rsidR="001C3BE1" w:rsidRPr="001C3BE1">
          <w:rPr>
            <w:rStyle w:val="Hyperlink"/>
            <w:rFonts w:cs="Arial"/>
            <w:b w:val="0"/>
            <w:bCs/>
            <w:noProof/>
            <w:lang w:eastAsia="en-US"/>
          </w:rPr>
          <w:t>11.5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Associated XML Metadata file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35</w:t>
        </w:r>
        <w:r w:rsidR="001C3BE1" w:rsidRPr="001C3BE1">
          <w:rPr>
            <w:rFonts w:cs="Arial"/>
            <w:b w:val="0"/>
            <w:bCs/>
            <w:noProof/>
            <w:webHidden/>
          </w:rPr>
          <w:fldChar w:fldCharType="end"/>
        </w:r>
      </w:hyperlink>
    </w:p>
    <w:p w14:paraId="055A15C9" w14:textId="0D31071C" w:rsidR="001C3BE1" w:rsidRPr="001C3BE1" w:rsidRDefault="00A922EA">
      <w:pPr>
        <w:pStyle w:val="TOC2"/>
        <w:rPr>
          <w:rFonts w:eastAsiaTheme="minorEastAsia" w:cs="Arial"/>
          <w:b w:val="0"/>
          <w:bCs/>
          <w:noProof/>
          <w:kern w:val="2"/>
          <w:lang w:eastAsia="en-GB"/>
          <w14:ligatures w14:val="standardContextual"/>
        </w:rPr>
      </w:pPr>
      <w:hyperlink w:anchor="_Toc162435411" w:history="1">
        <w:r w:rsidR="001C3BE1" w:rsidRPr="001C3BE1">
          <w:rPr>
            <w:rStyle w:val="Hyperlink"/>
            <w:rFonts w:cs="Arial"/>
            <w:b w:val="0"/>
            <w:bCs/>
            <w:noProof/>
            <w:lang w:eastAsia="en-US"/>
          </w:rPr>
          <w:t>11.6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S-101 Exchange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6C0276B7" w14:textId="07E61F07" w:rsidR="001C3BE1" w:rsidRPr="001C3BE1" w:rsidRDefault="00A922EA">
      <w:pPr>
        <w:pStyle w:val="TOC2"/>
        <w:rPr>
          <w:rFonts w:eastAsiaTheme="minorEastAsia" w:cs="Arial"/>
          <w:b w:val="0"/>
          <w:bCs/>
          <w:noProof/>
          <w:kern w:val="2"/>
          <w:lang w:eastAsia="en-GB"/>
          <w14:ligatures w14:val="standardContextual"/>
        </w:rPr>
      </w:pPr>
      <w:hyperlink w:anchor="_Toc162435412" w:history="1">
        <w:r w:rsidR="001C3BE1" w:rsidRPr="001C3BE1">
          <w:rPr>
            <w:rStyle w:val="Hyperlink"/>
            <w:rFonts w:cs="Arial"/>
            <w:b w:val="0"/>
            <w:bCs/>
            <w:noProof/>
          </w:rPr>
          <w:t>11.7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integrity and encryption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35913B40" w14:textId="339A1E00" w:rsidR="001C3BE1" w:rsidRPr="001C3BE1" w:rsidRDefault="00A922EA">
      <w:pPr>
        <w:pStyle w:val="TOC1"/>
        <w:rPr>
          <w:rFonts w:eastAsiaTheme="minorEastAsia" w:cs="Arial"/>
          <w:b w:val="0"/>
          <w:bCs/>
          <w:noProof/>
          <w:kern w:val="2"/>
          <w:lang w:eastAsia="en-GB"/>
          <w14:ligatures w14:val="standardContextual"/>
        </w:rPr>
      </w:pPr>
      <w:hyperlink w:anchor="_Toc162435413" w:history="1">
        <w:r w:rsidR="001C3BE1" w:rsidRPr="001C3BE1">
          <w:rPr>
            <w:rStyle w:val="Hyperlink"/>
            <w:rFonts w:cs="Arial"/>
            <w:b w:val="0"/>
            <w:bCs/>
            <w:noProof/>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1F9AC7F7" w14:textId="54A318A3" w:rsidR="001C3BE1" w:rsidRPr="001C3BE1" w:rsidRDefault="00A922EA">
      <w:pPr>
        <w:pStyle w:val="TOC2"/>
        <w:rPr>
          <w:rFonts w:eastAsiaTheme="minorEastAsia" w:cs="Arial"/>
          <w:b w:val="0"/>
          <w:bCs/>
          <w:noProof/>
          <w:kern w:val="2"/>
          <w:lang w:eastAsia="en-GB"/>
          <w14:ligatures w14:val="standardContextual"/>
        </w:rPr>
      </w:pPr>
      <w:hyperlink w:anchor="_Toc162435414" w:history="1">
        <w:r w:rsidR="001C3BE1" w:rsidRPr="001C3BE1">
          <w:rPr>
            <w:rStyle w:val="Hyperlink"/>
            <w:rFonts w:cs="Arial"/>
            <w:b w:val="0"/>
            <w:bCs/>
            <w:noProof/>
          </w:rPr>
          <w:t>12.1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0FF60DAC" w14:textId="427DE8E2" w:rsidR="001C3BE1" w:rsidRPr="001C3BE1" w:rsidRDefault="00A922EA">
      <w:pPr>
        <w:pStyle w:val="TOC3"/>
        <w:rPr>
          <w:rFonts w:eastAsiaTheme="minorEastAsia" w:cs="Arial"/>
          <w:b w:val="0"/>
          <w:bCs/>
          <w:noProof/>
          <w:kern w:val="2"/>
          <w:lang w:eastAsia="en-GB"/>
          <w14:ligatures w14:val="standardContextual"/>
        </w:rPr>
      </w:pPr>
      <w:hyperlink w:anchor="_Toc162435415" w:history="1">
        <w:r w:rsidR="001C3BE1" w:rsidRPr="001C3BE1">
          <w:rPr>
            <w:rStyle w:val="Hyperlink"/>
            <w:rFonts w:cs="Arial"/>
            <w:b w:val="0"/>
            <w:bCs/>
            <w:noProof/>
          </w:rPr>
          <w:t>12.1.1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S100_ExchangeCatalogue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37</w:t>
        </w:r>
        <w:r w:rsidR="001C3BE1" w:rsidRPr="001C3BE1">
          <w:rPr>
            <w:rFonts w:cs="Arial"/>
            <w:b w:val="0"/>
            <w:bCs/>
            <w:noProof/>
            <w:webHidden/>
          </w:rPr>
          <w:fldChar w:fldCharType="end"/>
        </w:r>
      </w:hyperlink>
    </w:p>
    <w:p w14:paraId="6D774923" w14:textId="57362281" w:rsidR="001C3BE1" w:rsidRPr="001C3BE1" w:rsidRDefault="00A922EA">
      <w:pPr>
        <w:pStyle w:val="TOC3"/>
        <w:rPr>
          <w:rFonts w:eastAsiaTheme="minorEastAsia" w:cs="Arial"/>
          <w:b w:val="0"/>
          <w:bCs/>
          <w:noProof/>
          <w:kern w:val="2"/>
          <w:lang w:eastAsia="en-GB"/>
          <w14:ligatures w14:val="standardContextual"/>
        </w:rPr>
      </w:pPr>
      <w:hyperlink w:anchor="_Toc162435416" w:history="1">
        <w:r w:rsidR="001C3BE1" w:rsidRPr="001C3BE1">
          <w:rPr>
            <w:rStyle w:val="Hyperlink"/>
            <w:rFonts w:cs="Arial"/>
            <w:b w:val="0"/>
            <w:bCs/>
            <w:noProof/>
          </w:rPr>
          <w:t>12.1.2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S100_DatasetDiscoveryMetadata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38</w:t>
        </w:r>
        <w:r w:rsidR="001C3BE1" w:rsidRPr="001C3BE1">
          <w:rPr>
            <w:rFonts w:cs="Arial"/>
            <w:b w:val="0"/>
            <w:bCs/>
            <w:noProof/>
            <w:webHidden/>
          </w:rPr>
          <w:fldChar w:fldCharType="end"/>
        </w:r>
      </w:hyperlink>
    </w:p>
    <w:p w14:paraId="143DB2C3" w14:textId="3D85DEA0" w:rsidR="001C3BE1" w:rsidRPr="001C3BE1" w:rsidRDefault="00A922EA">
      <w:pPr>
        <w:pStyle w:val="TOC3"/>
        <w:rPr>
          <w:rFonts w:eastAsiaTheme="minorEastAsia" w:cs="Arial"/>
          <w:b w:val="0"/>
          <w:bCs/>
          <w:noProof/>
          <w:kern w:val="2"/>
          <w:lang w:eastAsia="en-GB"/>
          <w14:ligatures w14:val="standardContextual"/>
        </w:rPr>
      </w:pPr>
      <w:hyperlink w:anchor="_Toc162435417" w:history="1">
        <w:r w:rsidR="001C3BE1" w:rsidRPr="001C3BE1">
          <w:rPr>
            <w:rStyle w:val="Hyperlink"/>
            <w:rFonts w:cs="Arial"/>
            <w:b w:val="0"/>
            <w:bCs/>
            <w:noProof/>
          </w:rPr>
          <w:t>12.1.3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S100_SupportFileDiscoveryMetadata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46</w:t>
        </w:r>
        <w:r w:rsidR="001C3BE1" w:rsidRPr="001C3BE1">
          <w:rPr>
            <w:rFonts w:cs="Arial"/>
            <w:b w:val="0"/>
            <w:bCs/>
            <w:noProof/>
            <w:webHidden/>
          </w:rPr>
          <w:fldChar w:fldCharType="end"/>
        </w:r>
      </w:hyperlink>
    </w:p>
    <w:p w14:paraId="1DFF9DD0" w14:textId="251407E0" w:rsidR="001C3BE1" w:rsidRPr="001C3BE1" w:rsidRDefault="00A922EA">
      <w:pPr>
        <w:pStyle w:val="TOC3"/>
        <w:rPr>
          <w:rFonts w:eastAsiaTheme="minorEastAsia" w:cs="Arial"/>
          <w:b w:val="0"/>
          <w:bCs/>
          <w:noProof/>
          <w:kern w:val="2"/>
          <w:lang w:eastAsia="en-GB"/>
          <w14:ligatures w14:val="standardContextual"/>
        </w:rPr>
      </w:pPr>
      <w:hyperlink w:anchor="_Toc162435418" w:history="1">
        <w:r w:rsidR="001C3BE1" w:rsidRPr="001C3BE1">
          <w:rPr>
            <w:rStyle w:val="Hyperlink"/>
            <w:rFonts w:cs="Arial"/>
            <w:b w:val="0"/>
            <w:bCs/>
            <w:noProof/>
          </w:rPr>
          <w:t>12.1.4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S100_CatalogueDiscoveryMetadata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48</w:t>
        </w:r>
        <w:r w:rsidR="001C3BE1" w:rsidRPr="001C3BE1">
          <w:rPr>
            <w:rFonts w:cs="Arial"/>
            <w:b w:val="0"/>
            <w:bCs/>
            <w:noProof/>
            <w:webHidden/>
          </w:rPr>
          <w:fldChar w:fldCharType="end"/>
        </w:r>
      </w:hyperlink>
    </w:p>
    <w:p w14:paraId="7255E62A" w14:textId="37646551" w:rsidR="001C3BE1" w:rsidRPr="001C3BE1" w:rsidRDefault="00A922EA">
      <w:pPr>
        <w:pStyle w:val="TOC2"/>
        <w:rPr>
          <w:rFonts w:eastAsiaTheme="minorEastAsia" w:cs="Arial"/>
          <w:b w:val="0"/>
          <w:bCs/>
          <w:noProof/>
          <w:kern w:val="2"/>
          <w:lang w:eastAsia="en-GB"/>
          <w14:ligatures w14:val="standardContextual"/>
        </w:rPr>
      </w:pPr>
      <w:hyperlink w:anchor="_Toc162435419" w:history="1">
        <w:r w:rsidR="001C3BE1" w:rsidRPr="001C3BE1">
          <w:rPr>
            <w:rStyle w:val="Hyperlink"/>
            <w:rFonts w:cs="Arial"/>
            <w:b w:val="0"/>
            <w:bCs/>
            <w:noProof/>
            <w:lang w:eastAsia="en-GB"/>
          </w:rPr>
          <w:t>12.2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51</w:t>
        </w:r>
        <w:r w:rsidR="001C3BE1" w:rsidRPr="001C3BE1">
          <w:rPr>
            <w:rFonts w:cs="Arial"/>
            <w:b w:val="0"/>
            <w:bCs/>
            <w:noProof/>
            <w:webHidden/>
          </w:rPr>
          <w:fldChar w:fldCharType="end"/>
        </w:r>
      </w:hyperlink>
    </w:p>
    <w:p w14:paraId="646BBC89" w14:textId="1DEF7855" w:rsidR="001C3BE1" w:rsidRPr="001C3BE1" w:rsidRDefault="00A922EA">
      <w:pPr>
        <w:pStyle w:val="TOC1"/>
        <w:rPr>
          <w:rFonts w:eastAsiaTheme="minorEastAsia" w:cs="Arial"/>
          <w:b w:val="0"/>
          <w:bCs/>
          <w:noProof/>
          <w:kern w:val="2"/>
          <w:lang w:eastAsia="en-GB"/>
          <w14:ligatures w14:val="standardContextual"/>
        </w:rPr>
      </w:pPr>
      <w:hyperlink w:anchor="_Toc162435420" w:history="1">
        <w:r w:rsidR="001C3BE1" w:rsidRPr="001C3BE1">
          <w:rPr>
            <w:rStyle w:val="Hyperlink"/>
            <w:rFonts w:eastAsia="Times New Roman" w:cs="Arial"/>
            <w:b w:val="0"/>
            <w:bCs/>
            <w:noProof/>
            <w:lang w:eastAsia="en-US"/>
          </w:rPr>
          <w:t>ANNEX A - Data Classification and Encoding Guide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53</w:t>
        </w:r>
        <w:r w:rsidR="001C3BE1" w:rsidRPr="001C3BE1">
          <w:rPr>
            <w:rFonts w:cs="Arial"/>
            <w:b w:val="0"/>
            <w:bCs/>
            <w:noProof/>
            <w:webHidden/>
          </w:rPr>
          <w:fldChar w:fldCharType="end"/>
        </w:r>
      </w:hyperlink>
    </w:p>
    <w:p w14:paraId="142CC789" w14:textId="57F3A297" w:rsidR="001C3BE1" w:rsidRPr="001C3BE1" w:rsidRDefault="00A922EA" w:rsidP="001C3BE1">
      <w:pPr>
        <w:pStyle w:val="TOC1"/>
        <w:spacing w:line="240" w:lineRule="auto"/>
        <w:ind w:right="499"/>
        <w:rPr>
          <w:rFonts w:eastAsiaTheme="minorEastAsia" w:cs="Arial"/>
          <w:b w:val="0"/>
          <w:bCs/>
          <w:noProof/>
          <w:kern w:val="2"/>
          <w:lang w:eastAsia="en-GB"/>
          <w14:ligatures w14:val="standardContextual"/>
        </w:rPr>
      </w:pPr>
      <w:hyperlink w:anchor="_Toc162435421" w:history="1">
        <w:r w:rsidR="001C3BE1" w:rsidRPr="001C3BE1">
          <w:rPr>
            <w:rStyle w:val="Hyperlink"/>
            <w:rFonts w:eastAsia="Times New Roman" w:cs="Arial"/>
            <w:b w:val="0"/>
            <w:bCs/>
            <w:noProof/>
            <w:lang w:eastAsia="en-US"/>
          </w:rPr>
          <w:t>ANNEX B (Normative) - 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14EF9E9A" w14:textId="03250DEA" w:rsidR="001C3BE1" w:rsidRPr="001C3BE1" w:rsidRDefault="00A922EA" w:rsidP="001C3BE1">
      <w:pPr>
        <w:pStyle w:val="TOC2"/>
        <w:spacing w:line="240" w:lineRule="auto"/>
        <w:rPr>
          <w:rFonts w:eastAsiaTheme="minorEastAsia" w:cs="Arial"/>
          <w:b w:val="0"/>
          <w:bCs/>
          <w:noProof/>
          <w:kern w:val="2"/>
          <w:lang w:eastAsia="en-GB"/>
          <w14:ligatures w14:val="standardContextual"/>
        </w:rPr>
      </w:pPr>
      <w:hyperlink w:anchor="_Toc162435422" w:history="1">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7A42687" w14:textId="5ABA559A"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23" w:history="1">
        <w:r w:rsidR="001C3BE1" w:rsidRPr="001C3BE1">
          <w:rPr>
            <w:rStyle w:val="Hyperlink"/>
            <w:rFonts w:cs="Arial"/>
            <w:b w:val="0"/>
            <w:bCs/>
            <w:noProof/>
            <w:lang w:eastAsia="en-US"/>
          </w:rPr>
          <w:t>B-1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F66E5CD" w14:textId="4E8A78AF"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24" w:history="1">
        <w:r w:rsidR="001C3BE1" w:rsidRPr="001C3BE1">
          <w:rPr>
            <w:rStyle w:val="Hyperlink"/>
            <w:rFonts w:cs="Arial"/>
            <w:b w:val="0"/>
            <w:bCs/>
            <w:noProof/>
            <w:lang w:eastAsia="en-US"/>
          </w:rPr>
          <w:t>B-2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Records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298AE4BB" w14:textId="4CC98EFA"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25" w:history="1">
        <w:r w:rsidR="001C3BE1" w:rsidRPr="001C3BE1">
          <w:rPr>
            <w:rStyle w:val="Hyperlink"/>
            <w:rFonts w:cs="Arial"/>
            <w:b w:val="0"/>
            <w:bCs/>
            <w:noProof/>
            <w:lang w:eastAsia="en-US"/>
          </w:rPr>
          <w:t>B-3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5075AC21" w14:textId="2A3B20FA"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26" w:history="1">
        <w:r w:rsidR="001C3BE1" w:rsidRPr="001C3BE1">
          <w:rPr>
            <w:rStyle w:val="Hyperlink"/>
            <w:rFonts w:cs="Arial"/>
            <w:b w:val="0"/>
            <w:bCs/>
            <w:noProof/>
            <w:lang w:eastAsia="en-US"/>
          </w:rPr>
          <w:t>B-4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Subfields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D5951CB" w14:textId="0E9B00DD"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27" w:history="1">
        <w:r w:rsidR="001C3BE1" w:rsidRPr="001C3BE1">
          <w:rPr>
            <w:rStyle w:val="Hyperlink"/>
            <w:rFonts w:cs="Arial"/>
            <w:b w:val="0"/>
            <w:bCs/>
            <w:noProof/>
            <w:lang w:eastAsia="en-US"/>
          </w:rPr>
          <w:t>B-5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Base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875A3F7" w14:textId="28CEA3CA"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62" w:history="1">
        <w:r w:rsidR="001C3BE1" w:rsidRPr="001C3BE1">
          <w:rPr>
            <w:rStyle w:val="Hyperlink"/>
            <w:rFonts w:cs="Arial"/>
            <w:b w:val="0"/>
            <w:bCs/>
            <w:noProof/>
            <w:lang w:eastAsia="en-US"/>
          </w:rPr>
          <w:t>B-6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Update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65</w:t>
        </w:r>
        <w:r w:rsidR="001C3BE1" w:rsidRPr="001C3BE1">
          <w:rPr>
            <w:rFonts w:cs="Arial"/>
            <w:b w:val="0"/>
            <w:bCs/>
            <w:noProof/>
            <w:webHidden/>
          </w:rPr>
          <w:fldChar w:fldCharType="end"/>
        </w:r>
      </w:hyperlink>
    </w:p>
    <w:p w14:paraId="38B005B8" w14:textId="160B2985" w:rsidR="001C3BE1" w:rsidRPr="001C3BE1" w:rsidRDefault="00A922EA" w:rsidP="001C3BE1">
      <w:pPr>
        <w:pStyle w:val="TOC1"/>
        <w:spacing w:before="0" w:line="240" w:lineRule="auto"/>
        <w:rPr>
          <w:rFonts w:eastAsiaTheme="minorEastAsia" w:cs="Arial"/>
          <w:b w:val="0"/>
          <w:bCs/>
          <w:noProof/>
          <w:kern w:val="2"/>
          <w:lang w:eastAsia="en-GB"/>
          <w14:ligatures w14:val="standardContextual"/>
        </w:rPr>
      </w:pPr>
      <w:hyperlink w:anchor="_Toc162435496" w:history="1">
        <w:r w:rsidR="001C3BE1" w:rsidRPr="001C3BE1">
          <w:rPr>
            <w:rStyle w:val="Hyperlink"/>
            <w:rFonts w:cs="Arial"/>
            <w:b w:val="0"/>
            <w:bCs/>
            <w:noProof/>
            <w:lang w:eastAsia="en-US"/>
          </w:rPr>
          <w:t>B-7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Cancellation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74</w:t>
        </w:r>
        <w:r w:rsidR="001C3BE1" w:rsidRPr="001C3BE1">
          <w:rPr>
            <w:rFonts w:cs="Arial"/>
            <w:b w:val="0"/>
            <w:bCs/>
            <w:noProof/>
            <w:webHidden/>
          </w:rPr>
          <w:fldChar w:fldCharType="end"/>
        </w:r>
      </w:hyperlink>
    </w:p>
    <w:p w14:paraId="4CBD1832" w14:textId="4449A353" w:rsidR="001C3BE1" w:rsidRPr="001C3BE1" w:rsidRDefault="00A922EA">
      <w:pPr>
        <w:pStyle w:val="TOC1"/>
        <w:rPr>
          <w:rFonts w:eastAsiaTheme="minorEastAsia" w:cs="Arial"/>
          <w:b w:val="0"/>
          <w:bCs/>
          <w:noProof/>
          <w:kern w:val="2"/>
          <w:lang w:eastAsia="en-GB"/>
          <w14:ligatures w14:val="standardContextual"/>
        </w:rPr>
      </w:pPr>
      <w:hyperlink w:anchor="_Toc162435499" w:history="1">
        <w:r w:rsidR="001C3BE1" w:rsidRPr="001C3BE1">
          <w:rPr>
            <w:rStyle w:val="Hyperlink"/>
            <w:rFonts w:cs="Arial"/>
            <w:b w:val="0"/>
            <w:bCs/>
            <w:noProof/>
            <w:lang w:val="en-US"/>
          </w:rPr>
          <w:t>ANNEX C - S-101 Validation Checks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75</w:t>
        </w:r>
        <w:r w:rsidR="001C3BE1" w:rsidRPr="001C3BE1">
          <w:rPr>
            <w:rFonts w:cs="Arial"/>
            <w:b w:val="0"/>
            <w:bCs/>
            <w:noProof/>
            <w:webHidden/>
          </w:rPr>
          <w:fldChar w:fldCharType="end"/>
        </w:r>
      </w:hyperlink>
    </w:p>
    <w:p w14:paraId="0D5601EC" w14:textId="2C68226F" w:rsidR="001C3BE1" w:rsidRPr="001C3BE1" w:rsidRDefault="00A922EA">
      <w:pPr>
        <w:pStyle w:val="TOC1"/>
        <w:rPr>
          <w:rFonts w:eastAsiaTheme="minorEastAsia" w:cs="Arial"/>
          <w:b w:val="0"/>
          <w:bCs/>
          <w:noProof/>
          <w:kern w:val="2"/>
          <w:lang w:eastAsia="en-GB"/>
          <w14:ligatures w14:val="standardContextual"/>
        </w:rPr>
      </w:pPr>
      <w:hyperlink w:anchor="_Toc162435500" w:history="1">
        <w:r w:rsidR="001C3BE1" w:rsidRPr="001C3BE1">
          <w:rPr>
            <w:rStyle w:val="Hyperlink"/>
            <w:rFonts w:cs="Arial"/>
            <w:b w:val="0"/>
            <w:bCs/>
            <w:noProof/>
            <w:lang w:val="en-US"/>
          </w:rPr>
          <w:t>ANNEX D – Dataset Loading Algorithm (Dataset Selection) and 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37946059" w14:textId="5A23B96A" w:rsidR="001C3BE1" w:rsidRPr="001C3BE1" w:rsidRDefault="00A922EA" w:rsidP="001C3BE1">
      <w:pPr>
        <w:pStyle w:val="TOC1"/>
        <w:spacing w:before="0" w:line="240" w:lineRule="auto"/>
        <w:ind w:right="499"/>
        <w:rPr>
          <w:rFonts w:eastAsiaTheme="minorEastAsia" w:cs="Arial"/>
          <w:b w:val="0"/>
          <w:bCs/>
          <w:noProof/>
          <w:kern w:val="2"/>
          <w:lang w:eastAsia="en-GB"/>
          <w14:ligatures w14:val="standardContextual"/>
        </w:rPr>
      </w:pPr>
      <w:hyperlink w:anchor="_Toc162435501" w:history="1">
        <w:r w:rsidR="001C3BE1" w:rsidRPr="001C3BE1">
          <w:rPr>
            <w:rStyle w:val="Hyperlink"/>
            <w:rFonts w:cs="Arial"/>
            <w:b w:val="0"/>
            <w:bCs/>
            <w:noProof/>
            <w:lang w:eastAsia="en-US"/>
          </w:rPr>
          <w:t>Preconditions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52411737" w14:textId="5318A964" w:rsidR="001C3BE1" w:rsidRPr="001C3BE1" w:rsidRDefault="00A922EA" w:rsidP="001C3BE1">
      <w:pPr>
        <w:pStyle w:val="TOC1"/>
        <w:spacing w:before="0" w:line="240" w:lineRule="auto"/>
        <w:ind w:right="499"/>
        <w:rPr>
          <w:rFonts w:eastAsiaTheme="minorEastAsia" w:cs="Arial"/>
          <w:b w:val="0"/>
          <w:bCs/>
          <w:noProof/>
          <w:kern w:val="2"/>
          <w:lang w:eastAsia="en-GB"/>
          <w14:ligatures w14:val="standardContextual"/>
        </w:rPr>
      </w:pPr>
      <w:hyperlink w:anchor="_Toc162435502" w:history="1">
        <w:r w:rsidR="001C3BE1" w:rsidRPr="001C3BE1">
          <w:rPr>
            <w:rStyle w:val="Hyperlink"/>
            <w:rFonts w:cs="Arial"/>
            <w:b w:val="0"/>
            <w:bCs/>
            <w:noProof/>
            <w:lang w:eastAsia="en-US"/>
          </w:rPr>
          <w:t>D-1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Scale Bands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26246D80" w14:textId="6F60D6CA" w:rsidR="001C3BE1" w:rsidRPr="001C3BE1" w:rsidRDefault="00A922EA" w:rsidP="001C3BE1">
      <w:pPr>
        <w:pStyle w:val="TOC1"/>
        <w:spacing w:before="0" w:line="240" w:lineRule="auto"/>
        <w:ind w:right="499"/>
        <w:rPr>
          <w:rFonts w:eastAsiaTheme="minorEastAsia" w:cs="Arial"/>
          <w:b w:val="0"/>
          <w:bCs/>
          <w:noProof/>
          <w:kern w:val="2"/>
          <w:lang w:eastAsia="en-GB"/>
          <w14:ligatures w14:val="standardContextual"/>
        </w:rPr>
      </w:pPr>
      <w:hyperlink w:anchor="_Toc162435503" w:history="1">
        <w:r w:rsidR="001C3BE1" w:rsidRPr="001C3BE1">
          <w:rPr>
            <w:rStyle w:val="Hyperlink"/>
            <w:rFonts w:cs="Arial"/>
            <w:b w:val="0"/>
            <w:bCs/>
            <w:noProof/>
            <w:lang w:eastAsia="en-US"/>
          </w:rPr>
          <w:t>D-2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Coverage Selection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78</w:t>
        </w:r>
        <w:r w:rsidR="001C3BE1" w:rsidRPr="001C3BE1">
          <w:rPr>
            <w:rFonts w:cs="Arial"/>
            <w:b w:val="0"/>
            <w:bCs/>
            <w:noProof/>
            <w:webHidden/>
          </w:rPr>
          <w:fldChar w:fldCharType="end"/>
        </w:r>
      </w:hyperlink>
    </w:p>
    <w:p w14:paraId="5E899D24" w14:textId="2E37DCA3" w:rsidR="001C3BE1" w:rsidRPr="001C3BE1" w:rsidRDefault="00A922EA" w:rsidP="001C3BE1">
      <w:pPr>
        <w:pStyle w:val="TOC1"/>
        <w:spacing w:before="0" w:line="240" w:lineRule="auto"/>
        <w:ind w:right="499"/>
        <w:rPr>
          <w:rFonts w:eastAsiaTheme="minorEastAsia" w:cs="Arial"/>
          <w:b w:val="0"/>
          <w:bCs/>
          <w:noProof/>
          <w:kern w:val="2"/>
          <w:lang w:eastAsia="en-GB"/>
          <w14:ligatures w14:val="standardContextual"/>
        </w:rPr>
      </w:pPr>
      <w:hyperlink w:anchor="_Toc162435504" w:history="1">
        <w:r w:rsidR="001C3BE1" w:rsidRPr="001C3BE1">
          <w:rPr>
            <w:rStyle w:val="Hyperlink"/>
            <w:rFonts w:cs="Arial"/>
            <w:b w:val="0"/>
            <w:bCs/>
            <w:noProof/>
            <w:lang w:eastAsia="en-US"/>
          </w:rPr>
          <w:t>D-3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 Display Algorithm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79</w:t>
        </w:r>
        <w:r w:rsidR="001C3BE1" w:rsidRPr="001C3BE1">
          <w:rPr>
            <w:rFonts w:cs="Arial"/>
            <w:b w:val="0"/>
            <w:bCs/>
            <w:noProof/>
            <w:webHidden/>
          </w:rPr>
          <w:fldChar w:fldCharType="end"/>
        </w:r>
      </w:hyperlink>
    </w:p>
    <w:p w14:paraId="4EA75F76" w14:textId="1807A53F" w:rsidR="001C3BE1" w:rsidRDefault="001C3BE1">
      <w:pPr>
        <w:pStyle w:val="TOC1"/>
        <w:rPr>
          <w:rFonts w:asciiTheme="minorHAnsi" w:eastAsiaTheme="minorEastAsia" w:hAnsiTheme="minorHAnsi" w:cstheme="minorBidi"/>
          <w:b w:val="0"/>
          <w:noProof/>
          <w:kern w:val="2"/>
          <w:sz w:val="24"/>
          <w:szCs w:val="24"/>
          <w:lang w:eastAsia="en-GB"/>
          <w14:ligatures w14:val="standardContextual"/>
        </w:rPr>
      </w:pPr>
    </w:p>
    <w:p w14:paraId="72E7674B" w14:textId="0606098A" w:rsidR="00FA5DB6" w:rsidRDefault="001C3BE1" w:rsidP="00C128E3">
      <w:pPr>
        <w:tabs>
          <w:tab w:val="right" w:leader="dot" w:pos="8606"/>
        </w:tabs>
        <w:spacing w:line="240" w:lineRule="auto"/>
        <w:rPr>
          <w:rFonts w:cs="Arial"/>
          <w:bCs/>
        </w:rPr>
      </w:pPr>
      <w:r>
        <w:rPr>
          <w:rFonts w:cs="Arial"/>
          <w:b/>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ins w:id="64" w:author="Jeff Wootton" w:date="2024-03-27T12:43:00Z"/>
        </w:trPr>
        <w:tc>
          <w:tcPr>
            <w:tcW w:w="1271" w:type="dxa"/>
          </w:tcPr>
          <w:p w14:paraId="4A5B6359" w14:textId="7FCC6C65" w:rsidR="00573A59" w:rsidRPr="00FA5DB6" w:rsidRDefault="00573A59" w:rsidP="00573A59">
            <w:pPr>
              <w:spacing w:before="60" w:after="60" w:line="240" w:lineRule="auto"/>
              <w:jc w:val="left"/>
              <w:rPr>
                <w:ins w:id="65" w:author="Jeff Wootton" w:date="2024-03-27T12:43:00Z"/>
                <w:rFonts w:cs="Arial"/>
              </w:rPr>
            </w:pPr>
            <w:ins w:id="66" w:author="Jeff Wootton" w:date="2024-03-27T12:43:00Z">
              <w:r w:rsidRPr="00FA5DB6">
                <w:rPr>
                  <w:rFonts w:cs="Arial"/>
                </w:rPr>
                <w:t>Draft 1.</w:t>
              </w:r>
              <w:r>
                <w:rPr>
                  <w:rFonts w:cs="Arial"/>
                </w:rPr>
                <w:t>2</w:t>
              </w:r>
              <w:r w:rsidRPr="00FA5DB6">
                <w:rPr>
                  <w:rFonts w:cs="Arial"/>
                </w:rPr>
                <w:t>.0</w:t>
              </w:r>
            </w:ins>
          </w:p>
        </w:tc>
        <w:tc>
          <w:tcPr>
            <w:tcW w:w="1701" w:type="dxa"/>
          </w:tcPr>
          <w:p w14:paraId="2EFF2D8B" w14:textId="07E73758" w:rsidR="00573A59" w:rsidRDefault="00573A59" w:rsidP="00573A59">
            <w:pPr>
              <w:spacing w:before="60" w:after="60" w:line="240" w:lineRule="auto"/>
              <w:ind w:left="-1" w:firstLine="1"/>
              <w:jc w:val="left"/>
              <w:rPr>
                <w:ins w:id="67" w:author="Jeff Wootton" w:date="2024-03-27T12:43:00Z"/>
                <w:rFonts w:cs="Arial"/>
              </w:rPr>
            </w:pPr>
            <w:proofErr w:type="spellStart"/>
            <w:ins w:id="68" w:author="Jeff Wootton" w:date="2024-03-27T12:43:00Z">
              <w:r>
                <w:rPr>
                  <w:rFonts w:cs="Arial"/>
                </w:rPr>
                <w:t>Xxxx</w:t>
              </w:r>
              <w:proofErr w:type="spellEnd"/>
              <w:r w:rsidRPr="00FA5DB6">
                <w:rPr>
                  <w:rFonts w:cs="Arial"/>
                </w:rPr>
                <w:t xml:space="preserve"> 202</w:t>
              </w:r>
              <w:r>
                <w:rPr>
                  <w:rFonts w:cs="Arial"/>
                </w:rPr>
                <w:t>4</w:t>
              </w:r>
            </w:ins>
          </w:p>
        </w:tc>
        <w:tc>
          <w:tcPr>
            <w:tcW w:w="1276" w:type="dxa"/>
          </w:tcPr>
          <w:p w14:paraId="0E82E9AB" w14:textId="75940CD5" w:rsidR="00573A59" w:rsidRDefault="00573A59" w:rsidP="00573A59">
            <w:pPr>
              <w:spacing w:before="60" w:after="60" w:line="240" w:lineRule="auto"/>
              <w:ind w:firstLine="21"/>
              <w:jc w:val="left"/>
              <w:rPr>
                <w:ins w:id="69" w:author="Jeff Wootton" w:date="2024-03-27T12:43:00Z"/>
                <w:rFonts w:cs="Arial"/>
              </w:rPr>
            </w:pPr>
            <w:ins w:id="70" w:author="Jeff Wootton" w:date="2024-03-27T12:43:00Z">
              <w:r>
                <w:rPr>
                  <w:rFonts w:cs="Arial"/>
                </w:rPr>
                <w:t>S-100WG</w:t>
              </w:r>
            </w:ins>
          </w:p>
        </w:tc>
        <w:tc>
          <w:tcPr>
            <w:tcW w:w="5280" w:type="dxa"/>
          </w:tcPr>
          <w:p w14:paraId="4F4AF320" w14:textId="7DE1F295" w:rsidR="00573A59" w:rsidRDefault="00573A59" w:rsidP="00573A59">
            <w:pPr>
              <w:spacing w:before="60" w:after="60" w:line="240" w:lineRule="auto"/>
              <w:ind w:left="44" w:hanging="23"/>
              <w:jc w:val="left"/>
              <w:rPr>
                <w:ins w:id="71" w:author="Jeff Wootton" w:date="2024-03-27T12:43:00Z"/>
                <w:rFonts w:cs="Arial"/>
              </w:rPr>
            </w:pPr>
            <w:ins w:id="72" w:author="Jeff Wootton" w:date="2024-03-27T12:43:00Z">
              <w:r>
                <w:rPr>
                  <w:rFonts w:cs="Arial"/>
                </w:rPr>
                <w:t>New version for implementation and testing, updated to align with S-100 Edition 5.2.0.</w:t>
              </w:r>
            </w:ins>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6731B8F7" w:rsidR="00F47195" w:rsidRPr="008D0CFF" w:rsidRDefault="00F47195" w:rsidP="00F47195">
      <w:pPr>
        <w:pStyle w:val="StylezzForewordAuto"/>
        <w:pageBreakBefore w:val="0"/>
        <w:jc w:val="center"/>
        <w:rPr>
          <w:sz w:val="24"/>
          <w:szCs w:val="24"/>
          <w:lang w:val="en-GB"/>
        </w:rPr>
      </w:pPr>
      <w:r>
        <w:rPr>
          <w:sz w:val="24"/>
          <w:szCs w:val="24"/>
          <w:lang w:val="en-GB"/>
        </w:rPr>
        <w:lastRenderedPageBreak/>
        <w:t>Summary of Substantive Changes in Edition 1.</w:t>
      </w:r>
      <w:del w:id="73" w:author="Jeff Wootton" w:date="2024-03-15T12:11:00Z">
        <w:r w:rsidDel="00685524">
          <w:rPr>
            <w:sz w:val="24"/>
            <w:szCs w:val="24"/>
            <w:lang w:val="en-GB"/>
          </w:rPr>
          <w:delText>2</w:delText>
        </w:r>
      </w:del>
      <w:ins w:id="74" w:author="Jeff Wootton" w:date="2024-03-15T12:11:00Z">
        <w:r w:rsidR="00685524">
          <w:rPr>
            <w:sz w:val="24"/>
            <w:szCs w:val="24"/>
            <w:lang w:val="en-GB"/>
          </w:rPr>
          <w:t>3</w:t>
        </w:r>
      </w:ins>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ins w:id="75" w:author="Jeff Wootton" w:date="2024-03-27T13:53:00Z">
              <w:r>
                <w:rPr>
                  <w:rFonts w:cs="Arial"/>
                </w:rPr>
                <w:t xml:space="preserve">Removed the restriction of the allowable values that may be populated for the S100_DataCoverage attribute </w:t>
              </w:r>
              <w:proofErr w:type="spellStart"/>
              <w:r>
                <w:rPr>
                  <w:rFonts w:cs="Arial"/>
                </w:rPr>
                <w:t>maximumDisplayScale</w:t>
              </w:r>
              <w:proofErr w:type="spellEnd"/>
              <w:r>
                <w:rPr>
                  <w:rFonts w:cs="Arial"/>
                </w:rPr>
                <w:t>.</w:t>
              </w:r>
            </w:ins>
          </w:p>
        </w:tc>
        <w:tc>
          <w:tcPr>
            <w:tcW w:w="2126" w:type="dxa"/>
          </w:tcPr>
          <w:p w14:paraId="141C6A6A" w14:textId="27124085" w:rsidR="009E386A" w:rsidRPr="005B50D4" w:rsidRDefault="009E386A" w:rsidP="009E386A">
            <w:pPr>
              <w:suppressAutoHyphens/>
              <w:spacing w:before="60" w:after="60"/>
              <w:rPr>
                <w:rFonts w:cs="Arial"/>
                <w:b/>
              </w:rPr>
            </w:pPr>
            <w:ins w:id="76" w:author="Jeff Wootton" w:date="2024-03-27T13:53:00Z">
              <w:r>
                <w:rPr>
                  <w:rFonts w:cs="Arial"/>
                  <w:b/>
                </w:rPr>
                <w:t>3</w:t>
              </w:r>
              <w:r w:rsidRPr="008A526D">
                <w:rPr>
                  <w:rFonts w:cs="Arial"/>
                  <w:bCs/>
                </w:rPr>
                <w:t xml:space="preserve">, </w:t>
              </w:r>
              <w:r>
                <w:rPr>
                  <w:rFonts w:cs="Arial"/>
                  <w:b/>
                </w:rPr>
                <w:t>12.1.2.2</w:t>
              </w:r>
            </w:ins>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ins w:id="77" w:author="Jeff Wootton" w:date="2024-03-27T13:53:00Z">
              <w:r>
                <w:rPr>
                  <w:rFonts w:cs="Arial"/>
                </w:rPr>
                <w:t>Updated feature relationship UML figures (4.3.3 sub-clauses).</w:t>
              </w:r>
            </w:ins>
          </w:p>
        </w:tc>
        <w:tc>
          <w:tcPr>
            <w:tcW w:w="2126" w:type="dxa"/>
          </w:tcPr>
          <w:p w14:paraId="46A83377" w14:textId="38C16967" w:rsidR="009E386A" w:rsidRPr="005B50D4" w:rsidRDefault="009E386A" w:rsidP="009E386A">
            <w:pPr>
              <w:suppressAutoHyphens/>
              <w:spacing w:before="60" w:after="60"/>
              <w:rPr>
                <w:rFonts w:cs="Arial"/>
                <w:b/>
              </w:rPr>
            </w:pPr>
            <w:ins w:id="78" w:author="Jeff Wootton" w:date="2024-03-27T13:53:00Z">
              <w:r>
                <w:rPr>
                  <w:rFonts w:cs="Arial"/>
                  <w:b/>
                </w:rPr>
                <w:t>4.3.3</w:t>
              </w:r>
            </w:ins>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ins w:id="79" w:author="Jeff Wootton" w:date="2024-03-27T13:53:00Z">
              <w:r>
                <w:rPr>
                  <w:rFonts w:cs="Arial"/>
                </w:rPr>
                <w:t>Updated information association UML figure.</w:t>
              </w:r>
            </w:ins>
          </w:p>
        </w:tc>
        <w:tc>
          <w:tcPr>
            <w:tcW w:w="2126" w:type="dxa"/>
          </w:tcPr>
          <w:p w14:paraId="7CF5B28D" w14:textId="5A29106A" w:rsidR="009E386A" w:rsidRPr="00482FC8" w:rsidRDefault="009E386A" w:rsidP="009E386A">
            <w:pPr>
              <w:suppressAutoHyphens/>
              <w:spacing w:before="60" w:after="60"/>
              <w:rPr>
                <w:rFonts w:cs="Arial"/>
              </w:rPr>
            </w:pPr>
            <w:ins w:id="80" w:author="Jeff Wootton" w:date="2024-03-27T13:53:00Z">
              <w:r>
                <w:rPr>
                  <w:rFonts w:cs="Arial"/>
                  <w:b/>
                  <w:bCs/>
                </w:rPr>
                <w:t>4.3.5.1</w:t>
              </w:r>
            </w:ins>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ins w:id="81" w:author="Jeff Wootton" w:date="2024-03-27T13:53:00Z">
              <w:r>
                <w:rPr>
                  <w:rFonts w:cs="Arial"/>
                </w:rPr>
                <w:t xml:space="preserve">Added new attribute </w:t>
              </w:r>
              <w:r>
                <w:rPr>
                  <w:rFonts w:cs="Arial"/>
                  <w:b/>
                  <w:bCs/>
                </w:rPr>
                <w:t>drawing index</w:t>
              </w:r>
              <w:r>
                <w:rPr>
                  <w:rFonts w:cs="Arial"/>
                </w:rPr>
                <w:t xml:space="preserve"> to data coverage rules.</w:t>
              </w:r>
            </w:ins>
          </w:p>
        </w:tc>
        <w:tc>
          <w:tcPr>
            <w:tcW w:w="2126" w:type="dxa"/>
          </w:tcPr>
          <w:p w14:paraId="50028718" w14:textId="4700DBA7" w:rsidR="009E386A" w:rsidRDefault="009E386A" w:rsidP="009E386A">
            <w:pPr>
              <w:suppressAutoHyphens/>
              <w:spacing w:before="60" w:after="60"/>
              <w:rPr>
                <w:rFonts w:cs="Arial"/>
              </w:rPr>
            </w:pPr>
            <w:ins w:id="82" w:author="Jeff Wootton" w:date="2024-03-27T13:53:00Z">
              <w:r w:rsidRPr="00E04589">
                <w:rPr>
                  <w:rFonts w:cs="Arial"/>
                  <w:b/>
                  <w:bCs/>
                </w:rPr>
                <w:t>4.5.3</w:t>
              </w:r>
            </w:ins>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ins w:id="83" w:author="Jeff Wootton" w:date="2024-03-27T13:53:00Z">
              <w:r>
                <w:rPr>
                  <w:rFonts w:cs="Arial"/>
                </w:rPr>
                <w:t>Added new clause describing the method for attribute suppression in S-101 and the list of attributes to be suppressed from the ECDIS Pick Report.</w:t>
              </w:r>
            </w:ins>
          </w:p>
        </w:tc>
        <w:tc>
          <w:tcPr>
            <w:tcW w:w="2126" w:type="dxa"/>
          </w:tcPr>
          <w:p w14:paraId="620F1363" w14:textId="603B0057" w:rsidR="009E386A" w:rsidRPr="005C423A" w:rsidRDefault="009E386A" w:rsidP="009E386A">
            <w:pPr>
              <w:suppressAutoHyphens/>
              <w:spacing w:before="60" w:after="60"/>
              <w:rPr>
                <w:rFonts w:cs="Arial"/>
                <w:b/>
              </w:rPr>
            </w:pPr>
            <w:ins w:id="84" w:author="Jeff Wootton" w:date="2024-03-27T13:53:00Z">
              <w:r>
                <w:rPr>
                  <w:rFonts w:cs="Arial"/>
                  <w:b/>
                  <w:bCs/>
                </w:rPr>
                <w:t>4.3.6.3</w:t>
              </w:r>
            </w:ins>
          </w:p>
        </w:tc>
      </w:tr>
      <w:tr w:rsidR="009E386A" w:rsidRPr="008D0CFF" w14:paraId="207285EC" w14:textId="77777777" w:rsidTr="00A4519A">
        <w:trPr>
          <w:cantSplit/>
        </w:trPr>
        <w:tc>
          <w:tcPr>
            <w:tcW w:w="7230" w:type="dxa"/>
          </w:tcPr>
          <w:p w14:paraId="5E5014A4" w14:textId="52890144" w:rsidR="009E386A" w:rsidRPr="005C423A" w:rsidRDefault="009E386A" w:rsidP="009E386A">
            <w:pPr>
              <w:suppressAutoHyphens/>
              <w:spacing w:before="60" w:after="60"/>
              <w:rPr>
                <w:rFonts w:cs="Arial"/>
              </w:rPr>
            </w:pPr>
            <w:ins w:id="85" w:author="Jeff Wootton" w:date="2024-03-27T13:53:00Z">
              <w:r>
                <w:rPr>
                  <w:rFonts w:cs="Arial"/>
                </w:rPr>
                <w:t>Updated clauses to reflect inclusion of new S-101 Data Display algorithms.</w:t>
              </w:r>
            </w:ins>
          </w:p>
        </w:tc>
        <w:tc>
          <w:tcPr>
            <w:tcW w:w="2126" w:type="dxa"/>
          </w:tcPr>
          <w:p w14:paraId="4134C4E6" w14:textId="6D026A9D" w:rsidR="009E386A" w:rsidRPr="005C423A" w:rsidRDefault="009E386A" w:rsidP="009E386A">
            <w:pPr>
              <w:suppressAutoHyphens/>
              <w:spacing w:before="60" w:after="60"/>
              <w:rPr>
                <w:rFonts w:cs="Arial"/>
                <w:b/>
              </w:rPr>
            </w:pPr>
            <w:ins w:id="86" w:author="Jeff Wootton" w:date="2024-03-27T13:53:00Z">
              <w:r>
                <w:rPr>
                  <w:rFonts w:cs="Arial"/>
                  <w:b/>
                </w:rPr>
                <w:t>4.7</w:t>
              </w:r>
              <w:r>
                <w:rPr>
                  <w:rFonts w:cs="Arial"/>
                  <w:bCs/>
                </w:rPr>
                <w:t xml:space="preserve">, </w:t>
              </w:r>
              <w:r>
                <w:rPr>
                  <w:rFonts w:cs="Arial"/>
                  <w:b/>
                </w:rPr>
                <w:t>4.7.1</w:t>
              </w:r>
              <w:r>
                <w:rPr>
                  <w:rFonts w:cs="Arial"/>
                  <w:bCs/>
                </w:rPr>
                <w:t xml:space="preserve">, </w:t>
              </w:r>
              <w:r>
                <w:rPr>
                  <w:rFonts w:cs="Arial"/>
                  <w:b/>
                </w:rPr>
                <w:t>4.7.2</w:t>
              </w:r>
            </w:ins>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ins w:id="87" w:author="Jeff Wootton" w:date="2024-03-27T13:53:00Z">
              <w:r>
                <w:rPr>
                  <w:rFonts w:cs="Arial"/>
                </w:rPr>
                <w:t>Added reference to S-101 Annex A, clause 3.3 Table 3-1 for hierarchy of metadata.</w:t>
              </w:r>
            </w:ins>
          </w:p>
        </w:tc>
        <w:tc>
          <w:tcPr>
            <w:tcW w:w="2126" w:type="dxa"/>
          </w:tcPr>
          <w:p w14:paraId="5F82BF68" w14:textId="54256D9A" w:rsidR="009E386A" w:rsidRDefault="009E386A" w:rsidP="009E386A">
            <w:pPr>
              <w:suppressAutoHyphens/>
              <w:spacing w:before="60" w:after="60"/>
              <w:rPr>
                <w:rFonts w:cs="Arial"/>
                <w:b/>
              </w:rPr>
            </w:pPr>
            <w:ins w:id="88" w:author="Jeff Wootton" w:date="2024-03-27T13:53:00Z">
              <w:r>
                <w:rPr>
                  <w:rFonts w:cs="Arial"/>
                  <w:b/>
                </w:rPr>
                <w:t>6.1</w:t>
              </w:r>
            </w:ins>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ins w:id="89" w:author="Jeff Wootton" w:date="2024-03-27T13:53:00Z">
              <w:r>
                <w:rPr>
                  <w:rFonts w:cs="Arial"/>
                </w:rPr>
                <w:t>Added new guidance that “file-less” management of published base datasets and associated support files is prohibited in this Edition of S-101.</w:t>
              </w:r>
            </w:ins>
          </w:p>
        </w:tc>
        <w:tc>
          <w:tcPr>
            <w:tcW w:w="2126" w:type="dxa"/>
          </w:tcPr>
          <w:p w14:paraId="4BC973DA" w14:textId="1DEC3F1B" w:rsidR="009E386A" w:rsidRPr="00BE7E8A" w:rsidRDefault="009E386A" w:rsidP="009E386A">
            <w:pPr>
              <w:suppressAutoHyphens/>
              <w:spacing w:before="60" w:after="60"/>
              <w:rPr>
                <w:rFonts w:cs="Arial"/>
              </w:rPr>
            </w:pPr>
            <w:ins w:id="90" w:author="Jeff Wootton" w:date="2024-03-27T13:53:00Z">
              <w:r>
                <w:rPr>
                  <w:rFonts w:cs="Arial"/>
                  <w:b/>
                </w:rPr>
                <w:t>11.3.1</w:t>
              </w:r>
            </w:ins>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ins w:id="91" w:author="Jeff Wootton" w:date="2024-03-27T13:53:00Z">
              <w:r>
                <w:rPr>
                  <w:rFonts w:cs="Arial"/>
                </w:rPr>
                <w:t>Corrected quoted S100_SupportFileDiscoveryMetadata field “purpose” to “</w:t>
              </w:r>
              <w:proofErr w:type="spellStart"/>
              <w:r>
                <w:rPr>
                  <w:rFonts w:cs="Arial"/>
                </w:rPr>
                <w:t>revisionStatus</w:t>
              </w:r>
              <w:proofErr w:type="spellEnd"/>
              <w:r>
                <w:rPr>
                  <w:rFonts w:cs="Arial"/>
                </w:rPr>
                <w:t>”.</w:t>
              </w:r>
            </w:ins>
          </w:p>
        </w:tc>
        <w:tc>
          <w:tcPr>
            <w:tcW w:w="2126" w:type="dxa"/>
          </w:tcPr>
          <w:p w14:paraId="3C452987" w14:textId="5089E057" w:rsidR="009E386A" w:rsidRPr="007D0089" w:rsidRDefault="009E386A" w:rsidP="009E386A">
            <w:pPr>
              <w:suppressAutoHyphens/>
              <w:spacing w:before="60" w:after="60"/>
              <w:rPr>
                <w:rFonts w:cs="Arial"/>
              </w:rPr>
            </w:pPr>
            <w:ins w:id="92" w:author="Jeff Wootton" w:date="2024-03-27T13:53:00Z">
              <w:r>
                <w:rPr>
                  <w:rFonts w:cs="Arial"/>
                  <w:b/>
                </w:rPr>
                <w:t>11.4.2</w:t>
              </w:r>
            </w:ins>
          </w:p>
        </w:tc>
      </w:tr>
      <w:tr w:rsidR="009E386A" w:rsidRPr="008D0CFF" w14:paraId="4FDAAEAC" w14:textId="77777777" w:rsidTr="00A4519A">
        <w:trPr>
          <w:cantSplit/>
        </w:trPr>
        <w:tc>
          <w:tcPr>
            <w:tcW w:w="7230" w:type="dxa"/>
          </w:tcPr>
          <w:p w14:paraId="599A4F4E" w14:textId="79D07F8B" w:rsidR="009E386A" w:rsidRPr="001F74D2" w:rsidRDefault="009E386A" w:rsidP="009E386A">
            <w:pPr>
              <w:suppressAutoHyphens/>
              <w:spacing w:before="60" w:after="60"/>
              <w:rPr>
                <w:rFonts w:cs="Arial"/>
              </w:rPr>
            </w:pPr>
            <w:ins w:id="93" w:author="Jeff Wootton" w:date="2024-03-27T13:54:00Z">
              <w:r>
                <w:rPr>
                  <w:rFonts w:cs="Arial"/>
                </w:rPr>
                <w:t>Reverted the determination of scale bands for data loading to be based on maximum rather than optimum display scale.</w:t>
              </w:r>
            </w:ins>
          </w:p>
        </w:tc>
        <w:tc>
          <w:tcPr>
            <w:tcW w:w="2126" w:type="dxa"/>
          </w:tcPr>
          <w:p w14:paraId="0FE1432C" w14:textId="4EB9E484" w:rsidR="009E386A" w:rsidRDefault="009E386A" w:rsidP="009E386A">
            <w:pPr>
              <w:suppressAutoHyphens/>
              <w:spacing w:before="60" w:after="60"/>
              <w:rPr>
                <w:rFonts w:cs="Arial"/>
                <w:b/>
              </w:rPr>
            </w:pPr>
            <w:ins w:id="94" w:author="Jeff Wootton" w:date="2024-03-27T13:54:00Z">
              <w:r>
                <w:rPr>
                  <w:rFonts w:cs="Arial"/>
                  <w:b/>
                </w:rPr>
                <w:t>D-2</w:t>
              </w:r>
            </w:ins>
          </w:p>
        </w:tc>
      </w:tr>
      <w:tr w:rsidR="009E386A" w:rsidRPr="008D0CFF" w14:paraId="3D37A8F5" w14:textId="77777777" w:rsidTr="00A4519A">
        <w:trPr>
          <w:cantSplit/>
        </w:trPr>
        <w:tc>
          <w:tcPr>
            <w:tcW w:w="7230" w:type="dxa"/>
          </w:tcPr>
          <w:p w14:paraId="136BE576" w14:textId="4C8080E2" w:rsidR="009E386A" w:rsidRDefault="009E386A" w:rsidP="009E386A">
            <w:pPr>
              <w:suppressAutoHyphens/>
              <w:spacing w:before="60" w:after="60"/>
              <w:rPr>
                <w:rFonts w:cs="Arial"/>
              </w:rPr>
            </w:pPr>
            <w:ins w:id="95" w:author="Jeff Wootton" w:date="2024-03-27T13:54:00Z">
              <w:r>
                <w:rPr>
                  <w:rFonts w:cs="Arial"/>
                </w:rPr>
                <w:t>Added two versions of the S-101 Data Display Algorithm to be implemented and tested.</w:t>
              </w:r>
            </w:ins>
          </w:p>
        </w:tc>
        <w:tc>
          <w:tcPr>
            <w:tcW w:w="2126" w:type="dxa"/>
          </w:tcPr>
          <w:p w14:paraId="2D4EA5B4" w14:textId="78DD2B46" w:rsidR="009E386A" w:rsidRPr="002216CC" w:rsidRDefault="009E386A" w:rsidP="009E386A">
            <w:pPr>
              <w:suppressAutoHyphens/>
              <w:spacing w:before="60" w:after="60"/>
              <w:rPr>
                <w:rFonts w:cs="Arial"/>
                <w:b/>
              </w:rPr>
            </w:pPr>
            <w:ins w:id="96" w:author="Jeff Wootton" w:date="2024-03-27T13:54:00Z">
              <w:r>
                <w:rPr>
                  <w:rFonts w:cs="Arial"/>
                  <w:b/>
                </w:rPr>
                <w:t>D-3</w:t>
              </w:r>
            </w:ins>
          </w:p>
        </w:tc>
      </w:tr>
      <w:tr w:rsidR="008305A7" w:rsidRPr="008D0CFF" w:rsidDel="009E386A" w14:paraId="69B11EF1" w14:textId="00BD241D" w:rsidTr="00A4519A">
        <w:trPr>
          <w:cantSplit/>
          <w:del w:id="97" w:author="Jeff Wootton" w:date="2024-03-27T13:54:00Z"/>
        </w:trPr>
        <w:tc>
          <w:tcPr>
            <w:tcW w:w="7230" w:type="dxa"/>
          </w:tcPr>
          <w:p w14:paraId="1B598C2F" w14:textId="66B8F6C4" w:rsidR="008305A7" w:rsidRPr="005B50D4" w:rsidDel="009E386A" w:rsidRDefault="008305A7" w:rsidP="008305A7">
            <w:pPr>
              <w:suppressAutoHyphens/>
              <w:spacing w:before="60" w:after="60"/>
              <w:rPr>
                <w:del w:id="98" w:author="Jeff Wootton" w:date="2024-03-27T13:54:00Z"/>
                <w:rFonts w:cs="Arial"/>
              </w:rPr>
            </w:pPr>
          </w:p>
        </w:tc>
        <w:tc>
          <w:tcPr>
            <w:tcW w:w="2126" w:type="dxa"/>
          </w:tcPr>
          <w:p w14:paraId="55639DFF" w14:textId="60DFB204" w:rsidR="008305A7" w:rsidRPr="005B50D4" w:rsidDel="009E386A" w:rsidRDefault="008305A7" w:rsidP="008305A7">
            <w:pPr>
              <w:suppressAutoHyphens/>
              <w:spacing w:before="60" w:after="60"/>
              <w:rPr>
                <w:del w:id="99" w:author="Jeff Wootton" w:date="2024-03-27T13:54:00Z"/>
                <w:rFonts w:cs="Arial"/>
                <w:b/>
              </w:rPr>
            </w:pPr>
          </w:p>
        </w:tc>
      </w:tr>
      <w:tr w:rsidR="008305A7" w:rsidRPr="008D0CFF" w:rsidDel="009E386A" w14:paraId="6ADAE9C8" w14:textId="6DB2F40E" w:rsidTr="00A4519A">
        <w:trPr>
          <w:cantSplit/>
          <w:del w:id="100" w:author="Jeff Wootton" w:date="2024-03-27T13:54:00Z"/>
        </w:trPr>
        <w:tc>
          <w:tcPr>
            <w:tcW w:w="7230" w:type="dxa"/>
          </w:tcPr>
          <w:p w14:paraId="4AFD058D" w14:textId="731F2C26" w:rsidR="008305A7" w:rsidDel="009E386A" w:rsidRDefault="008305A7" w:rsidP="008305A7">
            <w:pPr>
              <w:suppressAutoHyphens/>
              <w:spacing w:before="60" w:after="60"/>
              <w:rPr>
                <w:del w:id="101" w:author="Jeff Wootton" w:date="2024-03-27T13:54:00Z"/>
                <w:rFonts w:cs="Arial"/>
              </w:rPr>
            </w:pPr>
          </w:p>
        </w:tc>
        <w:tc>
          <w:tcPr>
            <w:tcW w:w="2126" w:type="dxa"/>
          </w:tcPr>
          <w:p w14:paraId="67CAD1AE" w14:textId="0DED8FD1" w:rsidR="008305A7" w:rsidRPr="005B50D4" w:rsidDel="009E386A" w:rsidRDefault="008305A7" w:rsidP="008305A7">
            <w:pPr>
              <w:suppressAutoHyphens/>
              <w:spacing w:before="60" w:after="60"/>
              <w:rPr>
                <w:del w:id="102" w:author="Jeff Wootton" w:date="2024-03-27T13:54:00Z"/>
                <w:rFonts w:cs="Arial"/>
                <w:b/>
              </w:rPr>
            </w:pPr>
          </w:p>
        </w:tc>
      </w:tr>
      <w:tr w:rsidR="008305A7" w:rsidRPr="008D0CFF" w:rsidDel="009E386A" w14:paraId="701E7082" w14:textId="1E5761DB" w:rsidTr="00A4519A">
        <w:trPr>
          <w:cantSplit/>
          <w:del w:id="103" w:author="Jeff Wootton" w:date="2024-03-27T13:54:00Z"/>
        </w:trPr>
        <w:tc>
          <w:tcPr>
            <w:tcW w:w="7230" w:type="dxa"/>
          </w:tcPr>
          <w:p w14:paraId="6B479B3C" w14:textId="0549A098" w:rsidR="008305A7" w:rsidRPr="004419BE" w:rsidDel="009E386A" w:rsidRDefault="008305A7" w:rsidP="008305A7">
            <w:pPr>
              <w:suppressAutoHyphens/>
              <w:spacing w:before="60" w:after="60"/>
              <w:rPr>
                <w:del w:id="104" w:author="Jeff Wootton" w:date="2024-03-27T13:54:00Z"/>
                <w:rFonts w:cs="Arial"/>
              </w:rPr>
            </w:pPr>
          </w:p>
        </w:tc>
        <w:tc>
          <w:tcPr>
            <w:tcW w:w="2126" w:type="dxa"/>
          </w:tcPr>
          <w:p w14:paraId="351B371F" w14:textId="74A2A315" w:rsidR="008305A7" w:rsidRPr="004419BE" w:rsidDel="009E386A" w:rsidRDefault="008305A7" w:rsidP="008305A7">
            <w:pPr>
              <w:suppressAutoHyphens/>
              <w:spacing w:before="60" w:after="60"/>
              <w:rPr>
                <w:del w:id="105" w:author="Jeff Wootton" w:date="2024-03-27T13:54:00Z"/>
                <w:rFonts w:cs="Arial"/>
                <w:b/>
              </w:rPr>
            </w:pPr>
          </w:p>
        </w:tc>
      </w:tr>
      <w:tr w:rsidR="008305A7" w:rsidRPr="008D0CFF" w:rsidDel="009E386A" w14:paraId="0B7593E6" w14:textId="677D4520" w:rsidTr="00A4519A">
        <w:trPr>
          <w:cantSplit/>
          <w:del w:id="106" w:author="Jeff Wootton" w:date="2024-03-27T13:54:00Z"/>
        </w:trPr>
        <w:tc>
          <w:tcPr>
            <w:tcW w:w="7230" w:type="dxa"/>
          </w:tcPr>
          <w:p w14:paraId="5ACF19AB" w14:textId="1951C08A" w:rsidR="008305A7" w:rsidRPr="004419BE" w:rsidDel="009E386A" w:rsidRDefault="008305A7" w:rsidP="008305A7">
            <w:pPr>
              <w:suppressAutoHyphens/>
              <w:spacing w:before="60" w:after="60"/>
              <w:rPr>
                <w:del w:id="107" w:author="Jeff Wootton" w:date="2024-03-27T13:54:00Z"/>
                <w:rFonts w:cs="Arial"/>
              </w:rPr>
            </w:pPr>
          </w:p>
        </w:tc>
        <w:tc>
          <w:tcPr>
            <w:tcW w:w="2126" w:type="dxa"/>
          </w:tcPr>
          <w:p w14:paraId="5618AB6F" w14:textId="70542786" w:rsidR="008305A7" w:rsidRPr="004419BE" w:rsidDel="009E386A" w:rsidRDefault="008305A7" w:rsidP="008305A7">
            <w:pPr>
              <w:suppressAutoHyphens/>
              <w:spacing w:before="60" w:after="60"/>
              <w:rPr>
                <w:del w:id="108" w:author="Jeff Wootton" w:date="2024-03-27T13:54:00Z"/>
                <w:rFonts w:cs="Arial"/>
                <w:b/>
              </w:rPr>
            </w:pPr>
          </w:p>
        </w:tc>
      </w:tr>
      <w:tr w:rsidR="008305A7" w:rsidRPr="008D0CFF" w:rsidDel="009E386A" w14:paraId="0C65AFC1" w14:textId="49F26319" w:rsidTr="00A4519A">
        <w:trPr>
          <w:cantSplit/>
          <w:del w:id="109" w:author="Jeff Wootton" w:date="2024-03-27T13:54:00Z"/>
        </w:trPr>
        <w:tc>
          <w:tcPr>
            <w:tcW w:w="7230" w:type="dxa"/>
          </w:tcPr>
          <w:p w14:paraId="38B7987A" w14:textId="4BD1C9CC" w:rsidR="008305A7" w:rsidRPr="00E92ED8" w:rsidDel="009E386A" w:rsidRDefault="008305A7" w:rsidP="008305A7">
            <w:pPr>
              <w:suppressAutoHyphens/>
              <w:spacing w:before="60" w:after="60"/>
              <w:rPr>
                <w:del w:id="110" w:author="Jeff Wootton" w:date="2024-03-27T13:54:00Z"/>
                <w:rFonts w:cs="Arial"/>
              </w:rPr>
            </w:pPr>
          </w:p>
        </w:tc>
        <w:tc>
          <w:tcPr>
            <w:tcW w:w="2126" w:type="dxa"/>
          </w:tcPr>
          <w:p w14:paraId="76614374" w14:textId="4A376389" w:rsidR="008305A7" w:rsidRPr="008843B0" w:rsidDel="009E386A" w:rsidRDefault="008305A7" w:rsidP="008305A7">
            <w:pPr>
              <w:suppressAutoHyphens/>
              <w:spacing w:before="60" w:after="60"/>
              <w:rPr>
                <w:del w:id="111" w:author="Jeff Wootton" w:date="2024-03-27T13:54:00Z"/>
                <w:rFonts w:cs="Arial"/>
                <w:b/>
              </w:rPr>
            </w:pPr>
          </w:p>
        </w:tc>
      </w:tr>
      <w:tr w:rsidR="00F47195" w:rsidRPr="008D0CFF" w:rsidDel="009E386A" w14:paraId="389CEA42" w14:textId="4372B31C" w:rsidTr="00A4519A">
        <w:trPr>
          <w:cantSplit/>
          <w:del w:id="112" w:author="Jeff Wootton" w:date="2024-03-27T13:54:00Z"/>
        </w:trPr>
        <w:tc>
          <w:tcPr>
            <w:tcW w:w="7230" w:type="dxa"/>
          </w:tcPr>
          <w:p w14:paraId="34144745" w14:textId="72D0983C" w:rsidR="00F47195" w:rsidRPr="00E92ED8" w:rsidDel="009E386A" w:rsidRDefault="00F47195" w:rsidP="00A4519A">
            <w:pPr>
              <w:suppressAutoHyphens/>
              <w:spacing w:before="60" w:after="60"/>
              <w:rPr>
                <w:del w:id="113" w:author="Jeff Wootton" w:date="2024-03-27T13:54:00Z"/>
                <w:rFonts w:cs="Arial"/>
              </w:rPr>
            </w:pPr>
          </w:p>
        </w:tc>
        <w:tc>
          <w:tcPr>
            <w:tcW w:w="2126" w:type="dxa"/>
          </w:tcPr>
          <w:p w14:paraId="08FEF8D6" w14:textId="476D340D" w:rsidR="00F47195" w:rsidRPr="00422816" w:rsidDel="009E386A" w:rsidRDefault="00F47195" w:rsidP="00A4519A">
            <w:pPr>
              <w:suppressAutoHyphens/>
              <w:spacing w:before="60" w:after="60"/>
              <w:rPr>
                <w:del w:id="114" w:author="Jeff Wootton" w:date="2024-03-27T13:54:00Z"/>
                <w:rFonts w:cs="Arial"/>
                <w:b/>
              </w:rPr>
            </w:pPr>
          </w:p>
        </w:tc>
      </w:tr>
      <w:tr w:rsidR="00F47195" w:rsidRPr="008D0CFF" w:rsidDel="009E386A" w14:paraId="3117D10D" w14:textId="782DD54E" w:rsidTr="00A4519A">
        <w:trPr>
          <w:cantSplit/>
          <w:del w:id="115" w:author="Jeff Wootton" w:date="2024-03-27T13:54:00Z"/>
        </w:trPr>
        <w:tc>
          <w:tcPr>
            <w:tcW w:w="7230" w:type="dxa"/>
          </w:tcPr>
          <w:p w14:paraId="76D3A883" w14:textId="224E1197" w:rsidR="00F47195" w:rsidRPr="00E92ED8" w:rsidDel="009E386A" w:rsidRDefault="00F47195" w:rsidP="00A4519A">
            <w:pPr>
              <w:suppressAutoHyphens/>
              <w:spacing w:before="60" w:after="60"/>
              <w:rPr>
                <w:del w:id="116" w:author="Jeff Wootton" w:date="2024-03-27T13:54:00Z"/>
                <w:rFonts w:cs="Arial"/>
              </w:rPr>
            </w:pPr>
          </w:p>
        </w:tc>
        <w:tc>
          <w:tcPr>
            <w:tcW w:w="2126" w:type="dxa"/>
          </w:tcPr>
          <w:p w14:paraId="30F48ED2" w14:textId="28058E38" w:rsidR="00F47195" w:rsidRPr="00422816" w:rsidDel="009E386A" w:rsidRDefault="00F47195" w:rsidP="00A4519A">
            <w:pPr>
              <w:suppressAutoHyphens/>
              <w:spacing w:before="60" w:after="60"/>
              <w:rPr>
                <w:del w:id="117" w:author="Jeff Wootton" w:date="2024-03-27T13:54:00Z"/>
                <w:rFonts w:cs="Arial"/>
              </w:rPr>
            </w:pPr>
          </w:p>
        </w:tc>
      </w:tr>
      <w:tr w:rsidR="00F47195" w:rsidRPr="008D0CFF" w:rsidDel="009E386A" w14:paraId="60610DDE" w14:textId="450FAB6E" w:rsidTr="00A4519A">
        <w:trPr>
          <w:cantSplit/>
          <w:del w:id="118" w:author="Jeff Wootton" w:date="2024-03-27T13:54:00Z"/>
        </w:trPr>
        <w:tc>
          <w:tcPr>
            <w:tcW w:w="7230" w:type="dxa"/>
          </w:tcPr>
          <w:p w14:paraId="79BBB37D" w14:textId="115CFECF" w:rsidR="00F47195" w:rsidRPr="007B05D0" w:rsidDel="009E386A" w:rsidRDefault="00F47195" w:rsidP="00A4519A">
            <w:pPr>
              <w:suppressAutoHyphens/>
              <w:spacing w:before="60" w:after="60"/>
              <w:rPr>
                <w:del w:id="119" w:author="Jeff Wootton" w:date="2024-03-27T13:54:00Z"/>
                <w:rFonts w:cs="Arial"/>
              </w:rPr>
            </w:pPr>
          </w:p>
        </w:tc>
        <w:tc>
          <w:tcPr>
            <w:tcW w:w="2126" w:type="dxa"/>
          </w:tcPr>
          <w:p w14:paraId="30E1C576" w14:textId="37A80D36" w:rsidR="00F47195" w:rsidRPr="00BA07EC" w:rsidDel="009E386A" w:rsidRDefault="00F47195" w:rsidP="00A4519A">
            <w:pPr>
              <w:suppressAutoHyphens/>
              <w:spacing w:before="60" w:after="60"/>
              <w:rPr>
                <w:del w:id="120" w:author="Jeff Wootton" w:date="2024-03-27T13:54:00Z"/>
                <w:rFonts w:cs="Arial"/>
                <w:b/>
              </w:rPr>
            </w:pPr>
          </w:p>
        </w:tc>
      </w:tr>
      <w:tr w:rsidR="00F47195" w:rsidRPr="008D0CFF" w:rsidDel="009E386A" w14:paraId="373DA419" w14:textId="11F60A86" w:rsidTr="00A4519A">
        <w:trPr>
          <w:cantSplit/>
          <w:del w:id="121" w:author="Jeff Wootton" w:date="2024-03-27T13:54:00Z"/>
        </w:trPr>
        <w:tc>
          <w:tcPr>
            <w:tcW w:w="7230" w:type="dxa"/>
          </w:tcPr>
          <w:p w14:paraId="065DDADD" w14:textId="05307A80" w:rsidR="00F47195" w:rsidRPr="00DF55D0" w:rsidDel="009E386A" w:rsidRDefault="00F47195" w:rsidP="00A4519A">
            <w:pPr>
              <w:suppressAutoHyphens/>
              <w:spacing w:before="60" w:after="60"/>
              <w:rPr>
                <w:del w:id="122" w:author="Jeff Wootton" w:date="2024-03-27T13:54:00Z"/>
                <w:rFonts w:cs="Arial"/>
              </w:rPr>
            </w:pPr>
          </w:p>
        </w:tc>
        <w:tc>
          <w:tcPr>
            <w:tcW w:w="2126" w:type="dxa"/>
          </w:tcPr>
          <w:p w14:paraId="59A20243" w14:textId="2FD82451" w:rsidR="00F47195" w:rsidRPr="00EF679A" w:rsidDel="009E386A" w:rsidRDefault="00F47195" w:rsidP="00A4519A">
            <w:pPr>
              <w:suppressAutoHyphens/>
              <w:spacing w:before="60" w:after="60"/>
              <w:rPr>
                <w:del w:id="123" w:author="Jeff Wootton" w:date="2024-03-27T13:54:00Z"/>
                <w:rFonts w:cs="Arial"/>
              </w:rPr>
            </w:pPr>
          </w:p>
        </w:tc>
      </w:tr>
      <w:tr w:rsidR="00F47195" w:rsidRPr="008D0CFF" w:rsidDel="009E386A" w14:paraId="1A6C0285" w14:textId="2FB07FAE" w:rsidTr="00A4519A">
        <w:trPr>
          <w:cantSplit/>
          <w:del w:id="124" w:author="Jeff Wootton" w:date="2024-03-27T13:54:00Z"/>
        </w:trPr>
        <w:tc>
          <w:tcPr>
            <w:tcW w:w="7230" w:type="dxa"/>
          </w:tcPr>
          <w:p w14:paraId="52CD322A" w14:textId="26FE7B04" w:rsidR="00F47195" w:rsidRPr="00DF55D0" w:rsidDel="009E386A" w:rsidRDefault="00F47195" w:rsidP="00A4519A">
            <w:pPr>
              <w:suppressAutoHyphens/>
              <w:spacing w:before="60" w:after="60"/>
              <w:rPr>
                <w:del w:id="125" w:author="Jeff Wootton" w:date="2024-03-27T13:54:00Z"/>
                <w:rFonts w:cs="Arial"/>
              </w:rPr>
            </w:pPr>
          </w:p>
        </w:tc>
        <w:tc>
          <w:tcPr>
            <w:tcW w:w="2126" w:type="dxa"/>
          </w:tcPr>
          <w:p w14:paraId="250A625B" w14:textId="0BC2151C" w:rsidR="00F47195" w:rsidRPr="00EF679A" w:rsidDel="009E386A" w:rsidRDefault="00F47195" w:rsidP="00A4519A">
            <w:pPr>
              <w:suppressAutoHyphens/>
              <w:spacing w:before="60" w:after="60"/>
              <w:rPr>
                <w:del w:id="126" w:author="Jeff Wootton" w:date="2024-03-27T13:54:00Z"/>
                <w:rFonts w:cs="Arial"/>
              </w:rPr>
            </w:pP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54303F">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127" w:name="_Toc439685217"/>
      <w:bookmarkStart w:id="128" w:name="_Toc162435311"/>
      <w:bookmarkStart w:id="129" w:name="_Toc225065129"/>
      <w:bookmarkStart w:id="130" w:name="_Toc225648272"/>
      <w:r>
        <w:lastRenderedPageBreak/>
        <w:t>Introduction</w:t>
      </w:r>
      <w:bookmarkEnd w:id="127"/>
      <w:bookmarkEnd w:id="128"/>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131" w:name="_Toc439685218"/>
      <w:bookmarkStart w:id="132" w:name="_Toc162435312"/>
      <w:r>
        <w:lastRenderedPageBreak/>
        <w:t>Overview</w:t>
      </w:r>
      <w:bookmarkEnd w:id="129"/>
      <w:bookmarkEnd w:id="130"/>
      <w:bookmarkEnd w:id="131"/>
      <w:bookmarkEnd w:id="132"/>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133" w:name="_Toc439685219"/>
      <w:bookmarkStart w:id="134" w:name="_Toc162435313"/>
      <w:r w:rsidRPr="00777AC1">
        <w:t>Scope</w:t>
      </w:r>
      <w:bookmarkEnd w:id="133"/>
      <w:bookmarkEnd w:id="134"/>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135" w:name="_Toc439685220"/>
      <w:bookmarkStart w:id="136" w:name="_Toc162435314"/>
      <w:r w:rsidRPr="004E17D6">
        <w:rPr>
          <w:lang w:eastAsia="en-GB"/>
        </w:rPr>
        <w:t>References</w:t>
      </w:r>
      <w:bookmarkEnd w:id="135"/>
      <w:bookmarkEnd w:id="136"/>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37" w:name="_Toc517858819"/>
      <w:bookmarkStart w:id="138" w:name="_Toc519859059"/>
      <w:bookmarkStart w:id="139" w:name="_Toc521495103"/>
      <w:bookmarkStart w:id="140" w:name="_Toc527117719"/>
      <w:bookmarkStart w:id="141" w:name="_Toc527620246"/>
      <w:bookmarkStart w:id="142" w:name="_Toc529974483"/>
      <w:bookmarkStart w:id="143" w:name="_Toc439685221"/>
      <w:bookmarkStart w:id="144" w:name="_Toc225648274"/>
      <w:bookmarkStart w:id="145" w:name="_Toc225065131"/>
      <w:bookmarkStart w:id="146" w:name="_Toc162435315"/>
      <w:bookmarkEnd w:id="137"/>
      <w:bookmarkEnd w:id="138"/>
      <w:bookmarkEnd w:id="139"/>
      <w:bookmarkEnd w:id="140"/>
      <w:bookmarkEnd w:id="141"/>
      <w:bookmarkEnd w:id="142"/>
      <w:r w:rsidRPr="00777AC1">
        <w:lastRenderedPageBreak/>
        <w:t>Terms, definitions and abbreviations</w:t>
      </w:r>
      <w:bookmarkEnd w:id="143"/>
      <w:bookmarkEnd w:id="144"/>
      <w:bookmarkEnd w:id="145"/>
      <w:bookmarkEnd w:id="146"/>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147" w:name="_Toc439685222"/>
      <w:bookmarkStart w:id="148" w:name="_Toc162435316"/>
      <w:bookmarkStart w:id="149" w:name="_Toc225648275"/>
      <w:bookmarkStart w:id="150" w:name="_Toc225065132"/>
      <w:r w:rsidRPr="004E17D6">
        <w:t xml:space="preserve">Use of </w:t>
      </w:r>
      <w:r w:rsidR="006B1979">
        <w:t>l</w:t>
      </w:r>
      <w:r w:rsidRPr="004E17D6">
        <w:t>anguage</w:t>
      </w:r>
      <w:bookmarkEnd w:id="147"/>
      <w:bookmarkEnd w:id="148"/>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151" w:name="_Toc515440313"/>
      <w:bookmarkStart w:id="152" w:name="_Toc517858822"/>
      <w:bookmarkStart w:id="153" w:name="_Toc519859062"/>
      <w:bookmarkStart w:id="154" w:name="_Toc521495106"/>
      <w:bookmarkStart w:id="155" w:name="_Toc439685223"/>
      <w:bookmarkStart w:id="156" w:name="_Toc162435317"/>
      <w:bookmarkEnd w:id="151"/>
      <w:bookmarkEnd w:id="152"/>
      <w:bookmarkEnd w:id="153"/>
      <w:bookmarkEnd w:id="154"/>
      <w:r w:rsidRPr="00693533">
        <w:t xml:space="preserve">Terms and </w:t>
      </w:r>
      <w:r w:rsidR="0044569B">
        <w:t>d</w:t>
      </w:r>
      <w:r w:rsidRPr="00693533">
        <w:t>efinitions</w:t>
      </w:r>
      <w:bookmarkEnd w:id="149"/>
      <w:bookmarkEnd w:id="150"/>
      <w:bookmarkEnd w:id="155"/>
      <w:bookmarkEnd w:id="156"/>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157" w:name="_Toc368904915"/>
      <w:bookmarkStart w:id="158" w:name="_Toc392576953"/>
      <w:bookmarkStart w:id="159" w:name="_Toc412540090"/>
      <w:bookmarkStart w:id="160" w:name="_Toc439685224"/>
      <w:r w:rsidRPr="00777AC1">
        <w:rPr>
          <w:b/>
          <w:lang w:val="en-AU" w:eastAsia="en-GB"/>
        </w:rPr>
        <w:t>Alarm</w:t>
      </w:r>
      <w:bookmarkEnd w:id="157"/>
      <w:bookmarkEnd w:id="158"/>
      <w:bookmarkEnd w:id="159"/>
      <w:bookmarkEnd w:id="160"/>
    </w:p>
    <w:p w14:paraId="08203521" w14:textId="77777777" w:rsidR="00E73EDF" w:rsidRPr="00777AC1" w:rsidRDefault="007653F1" w:rsidP="00C128E3">
      <w:pPr>
        <w:spacing w:after="120" w:line="240" w:lineRule="auto"/>
        <w:rPr>
          <w:rFonts w:cs="Arial"/>
          <w:lang w:val="en-AU" w:eastAsia="en-GB"/>
        </w:rPr>
      </w:pPr>
      <w:bookmarkStart w:id="161" w:name="_Toc353960570"/>
      <w:bookmarkStart w:id="162" w:name="_Toc353889820"/>
      <w:bookmarkStart w:id="163"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161"/>
      <w:bookmarkEnd w:id="162"/>
      <w:bookmarkEnd w:id="163"/>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164" w:name="_Toc439685225"/>
      <w:bookmarkStart w:id="165" w:name="_Toc392576954"/>
      <w:bookmarkStart w:id="166" w:name="_Toc412540091"/>
      <w:bookmarkStart w:id="167" w:name="_Toc368904916"/>
      <w:r w:rsidRPr="00777AC1">
        <w:rPr>
          <w:b/>
          <w:lang w:val="en-AU" w:eastAsia="en-GB"/>
        </w:rPr>
        <w:t>Alert</w:t>
      </w:r>
      <w:bookmarkEnd w:id="164"/>
      <w:bookmarkEnd w:id="165"/>
      <w:bookmarkEnd w:id="166"/>
      <w:bookmarkEnd w:id="167"/>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168" w:name="_Toc439685226"/>
      <w:bookmarkStart w:id="169" w:name="_Toc368904917"/>
      <w:bookmarkStart w:id="170" w:name="_Toc412540092"/>
      <w:bookmarkStart w:id="171"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168"/>
      <w:bookmarkEnd w:id="169"/>
      <w:bookmarkEnd w:id="170"/>
      <w:bookmarkEnd w:id="171"/>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172" w:name="_Toc412540094"/>
      <w:bookmarkStart w:id="173" w:name="_Toc368904919"/>
      <w:bookmarkStart w:id="174" w:name="_Toc392576957"/>
      <w:bookmarkStart w:id="175"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172"/>
    <w:bookmarkEnd w:id="173"/>
    <w:bookmarkEnd w:id="174"/>
    <w:bookmarkEnd w:id="175"/>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176" w:name="_Toc368904923"/>
      <w:bookmarkStart w:id="177" w:name="_Toc412540097"/>
      <w:bookmarkStart w:id="178" w:name="_Toc392576960"/>
      <w:bookmarkStart w:id="179" w:name="_Toc439685231"/>
      <w:r w:rsidRPr="000A19BF">
        <w:rPr>
          <w:b/>
        </w:rPr>
        <w:t>Display Priority</w:t>
      </w:r>
      <w:bookmarkEnd w:id="176"/>
      <w:bookmarkEnd w:id="177"/>
      <w:bookmarkEnd w:id="178"/>
      <w:bookmarkEnd w:id="179"/>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180" w:name="_Toc368904924"/>
      <w:bookmarkStart w:id="181" w:name="_Toc392576961"/>
      <w:bookmarkStart w:id="182" w:name="_Toc412540098"/>
      <w:bookmarkStart w:id="183" w:name="_Toc439685232"/>
      <w:r w:rsidRPr="00693533">
        <w:rPr>
          <w:b/>
        </w:rPr>
        <w:t>ECDIS</w:t>
      </w:r>
      <w:bookmarkEnd w:id="180"/>
      <w:bookmarkEnd w:id="181"/>
      <w:bookmarkEnd w:id="182"/>
      <w:bookmarkEnd w:id="183"/>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184" w:name="_Toc368904925"/>
      <w:bookmarkStart w:id="185" w:name="_Toc439685233"/>
      <w:bookmarkStart w:id="186" w:name="_Toc412540099"/>
      <w:bookmarkStart w:id="187" w:name="_Toc392576962"/>
      <w:r w:rsidRPr="00693533">
        <w:rPr>
          <w:b/>
        </w:rPr>
        <w:t>ECDIS Chart 1</w:t>
      </w:r>
      <w:bookmarkEnd w:id="184"/>
      <w:bookmarkEnd w:id="185"/>
      <w:bookmarkEnd w:id="186"/>
      <w:bookmarkEnd w:id="187"/>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188" w:name="_Toc346149784"/>
      <w:bookmarkStart w:id="189" w:name="_Toc412540100"/>
      <w:bookmarkStart w:id="190" w:name="_Toc346156158"/>
      <w:bookmarkStart w:id="191" w:name="_Toc392576963"/>
      <w:bookmarkStart w:id="192" w:name="_Toc348447688"/>
      <w:bookmarkStart w:id="193" w:name="_Toc368904926"/>
      <w:bookmarkStart w:id="194"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188"/>
      <w:bookmarkEnd w:id="189"/>
      <w:bookmarkEnd w:id="190"/>
      <w:bookmarkEnd w:id="191"/>
      <w:bookmarkEnd w:id="192"/>
      <w:bookmarkEnd w:id="193"/>
      <w:bookmarkEnd w:id="194"/>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195" w:name="_Toc392576964"/>
      <w:bookmarkStart w:id="196" w:name="_Toc412540101"/>
      <w:bookmarkStart w:id="197" w:name="_Toc368904927"/>
      <w:bookmarkStart w:id="198" w:name="_Toc439685235"/>
      <w:bookmarkStart w:id="199" w:name="_Toc348447689"/>
      <w:bookmarkStart w:id="200" w:name="_Toc346149785"/>
      <w:bookmarkStart w:id="201"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195"/>
      <w:bookmarkEnd w:id="196"/>
      <w:bookmarkEnd w:id="197"/>
      <w:bookmarkEnd w:id="198"/>
    </w:p>
    <w:p w14:paraId="334D132B" w14:textId="77777777" w:rsidR="00E73EDF" w:rsidRPr="000A19BF" w:rsidRDefault="007653F1" w:rsidP="00C128E3">
      <w:pPr>
        <w:spacing w:after="120" w:line="240" w:lineRule="auto"/>
        <w:rPr>
          <w:rFonts w:cs="Arial"/>
          <w:bCs/>
          <w:lang w:eastAsia="en-GB"/>
        </w:rPr>
      </w:pPr>
      <w:bookmarkStart w:id="202" w:name="_Toc353889549"/>
      <w:bookmarkStart w:id="203" w:name="_Toc353889829"/>
      <w:bookmarkStart w:id="204"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199"/>
      <w:bookmarkEnd w:id="200"/>
      <w:bookmarkEnd w:id="201"/>
      <w:bookmarkEnd w:id="202"/>
      <w:bookmarkEnd w:id="203"/>
      <w:bookmarkEnd w:id="204"/>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205" w:name="_Toc346149790"/>
      <w:bookmarkStart w:id="206" w:name="_Toc348447694"/>
      <w:bookmarkStart w:id="207" w:name="_Toc368904933"/>
      <w:bookmarkStart w:id="208" w:name="_Toc346156164"/>
      <w:bookmarkStart w:id="209" w:name="_Toc392576969"/>
      <w:bookmarkStart w:id="210" w:name="_Toc412540106"/>
      <w:bookmarkStart w:id="211"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205"/>
    <w:bookmarkEnd w:id="206"/>
    <w:bookmarkEnd w:id="207"/>
    <w:bookmarkEnd w:id="208"/>
    <w:bookmarkEnd w:id="209"/>
    <w:bookmarkEnd w:id="210"/>
    <w:bookmarkEnd w:id="211"/>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212" w:name="_Toc368904945"/>
      <w:bookmarkStart w:id="213" w:name="_Toc392576977"/>
      <w:bookmarkStart w:id="214" w:name="_Toc412540115"/>
      <w:bookmarkStart w:id="215" w:name="_Toc439685249"/>
      <w:r w:rsidRPr="003420DB">
        <w:rPr>
          <w:b/>
        </w:rPr>
        <w:t>Warning</w:t>
      </w:r>
      <w:bookmarkEnd w:id="212"/>
      <w:bookmarkEnd w:id="213"/>
      <w:bookmarkEnd w:id="214"/>
      <w:bookmarkEnd w:id="215"/>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216" w:name="_Toc515440315"/>
      <w:bookmarkStart w:id="217" w:name="_Toc517858824"/>
      <w:bookmarkStart w:id="218" w:name="_Toc519859064"/>
      <w:bookmarkStart w:id="219" w:name="_Toc521495108"/>
      <w:bookmarkStart w:id="220" w:name="_Toc439685250"/>
      <w:bookmarkStart w:id="221" w:name="_Toc225648276"/>
      <w:bookmarkStart w:id="222" w:name="_Toc225065133"/>
      <w:bookmarkStart w:id="223" w:name="_Toc162435318"/>
      <w:bookmarkEnd w:id="216"/>
      <w:bookmarkEnd w:id="217"/>
      <w:bookmarkEnd w:id="218"/>
      <w:bookmarkEnd w:id="219"/>
      <w:r w:rsidRPr="00475FB7">
        <w:t>Abbreviations</w:t>
      </w:r>
      <w:bookmarkEnd w:id="220"/>
      <w:bookmarkEnd w:id="221"/>
      <w:bookmarkEnd w:id="222"/>
      <w:bookmarkEnd w:id="223"/>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224" w:name="_Toc517858826"/>
      <w:bookmarkStart w:id="225" w:name="_Toc519859066"/>
      <w:bookmarkStart w:id="226" w:name="_Toc521495110"/>
      <w:bookmarkStart w:id="227" w:name="_Toc225648277"/>
      <w:bookmarkStart w:id="228" w:name="_Toc225065134"/>
      <w:bookmarkStart w:id="229" w:name="_Toc439685251"/>
      <w:bookmarkStart w:id="230" w:name="_Toc162435319"/>
      <w:bookmarkEnd w:id="224"/>
      <w:bookmarkEnd w:id="225"/>
      <w:bookmarkEnd w:id="226"/>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227"/>
      <w:bookmarkEnd w:id="228"/>
      <w:bookmarkEnd w:id="229"/>
      <w:bookmarkEnd w:id="230"/>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231" w:name="_Toc439685252"/>
      <w:bookmarkStart w:id="232" w:name="_Toc162435320"/>
      <w:r w:rsidRPr="004E17D6">
        <w:t xml:space="preserve">Data </w:t>
      </w:r>
      <w:r w:rsidR="00F564D2">
        <w:t>P</w:t>
      </w:r>
      <w:r w:rsidR="00F564D2" w:rsidRPr="004E17D6">
        <w:t xml:space="preserve">roduct </w:t>
      </w:r>
      <w:r w:rsidR="00F564D2">
        <w:t>S</w:t>
      </w:r>
      <w:r w:rsidR="00F564D2" w:rsidRPr="004E17D6">
        <w:t xml:space="preserve">pecification </w:t>
      </w:r>
      <w:bookmarkEnd w:id="231"/>
      <w:r w:rsidR="00C11CC2">
        <w:t>m</w:t>
      </w:r>
      <w:r w:rsidR="00F564D2" w:rsidRPr="004E17D6">
        <w:t>etadata</w:t>
      </w:r>
      <w:bookmarkEnd w:id="232"/>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3A765027"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del w:id="233" w:author="Jeff Wootton" w:date="2024-04-09T08:05:00Z">
        <w:r w:rsidR="000400D3" w:rsidDel="00034EB2">
          <w:delText>1</w:delText>
        </w:r>
      </w:del>
      <w:ins w:id="234" w:author="Jeff Wootton" w:date="2024-04-09T08:05:00Z">
        <w:r w:rsidR="00034EB2">
          <w:t>2</w:t>
        </w:r>
      </w:ins>
      <w:r w:rsidRPr="00693533">
        <w:t>.0</w:t>
      </w:r>
    </w:p>
    <w:p w14:paraId="40350BEB" w14:textId="67FAB202" w:rsidR="00E73EDF" w:rsidRPr="003420DB" w:rsidRDefault="007653F1" w:rsidP="00C128E3">
      <w:pPr>
        <w:spacing w:after="120" w:line="240" w:lineRule="auto"/>
      </w:pPr>
      <w:r w:rsidRPr="00693533">
        <w:rPr>
          <w:b/>
          <w:sz w:val="22"/>
        </w:rPr>
        <w:t>S-101 Version:</w:t>
      </w:r>
      <w:r w:rsidRPr="00693533">
        <w:t xml:space="preserve"> </w:t>
      </w:r>
      <w:r w:rsidRPr="00693533">
        <w:tab/>
        <w:t>1.</w:t>
      </w:r>
      <w:del w:id="235" w:author="Jeff Wootton" w:date="2024-03-27T12:45:00Z">
        <w:r w:rsidR="000400D3" w:rsidDel="00573A59">
          <w:delText>2</w:delText>
        </w:r>
      </w:del>
      <w:ins w:id="236" w:author="Jeff Wootton" w:date="2024-03-27T12:45:00Z">
        <w:r w:rsidR="00573A59">
          <w:t>3</w:t>
        </w:r>
      </w:ins>
      <w:r w:rsidRPr="00693533">
        <w:t xml:space="preserve">.0 </w:t>
      </w:r>
    </w:p>
    <w:p w14:paraId="4E17074B" w14:textId="326D88F5"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proofErr w:type="spellStart"/>
      <w:r w:rsidR="000400D3">
        <w:rPr>
          <w:color w:val="FF0000"/>
        </w:rPr>
        <w:t>Xxxx</w:t>
      </w:r>
      <w:proofErr w:type="spellEnd"/>
      <w:r w:rsidR="000400D3" w:rsidRPr="00E046B0">
        <w:t xml:space="preserve"> </w:t>
      </w:r>
      <w:del w:id="237" w:author="Jeff Wootton" w:date="2024-03-27T12:45:00Z">
        <w:r w:rsidR="00076399" w:rsidRPr="00E046B0" w:rsidDel="00573A59">
          <w:delText>20</w:delText>
        </w:r>
        <w:r w:rsidR="00076399" w:rsidDel="00573A59">
          <w:delText>23</w:delText>
        </w:r>
      </w:del>
      <w:ins w:id="238" w:author="Jeff Wootton" w:date="2024-03-27T12:45:00Z">
        <w:r w:rsidR="00573A59" w:rsidRPr="00E046B0">
          <w:t>20</w:t>
        </w:r>
        <w:r w:rsidR="00573A59">
          <w:t>24</w:t>
        </w:r>
      </w:ins>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239" w:name="_Toc439685253"/>
      <w:bookmarkStart w:id="240" w:name="_Toc162435321"/>
      <w:r w:rsidRPr="00693533">
        <w:rPr>
          <w:lang w:val="en-US" w:eastAsia="en-US"/>
        </w:rPr>
        <w:t xml:space="preserve">IHO Product Specification </w:t>
      </w:r>
      <w:r w:rsidR="002A15B8">
        <w:rPr>
          <w:lang w:val="en-US" w:eastAsia="en-US"/>
        </w:rPr>
        <w:t>m</w:t>
      </w:r>
      <w:r w:rsidRPr="00693533">
        <w:rPr>
          <w:lang w:val="en-US" w:eastAsia="en-US"/>
        </w:rPr>
        <w:t>aintenance</w:t>
      </w:r>
      <w:bookmarkEnd w:id="239"/>
      <w:bookmarkEnd w:id="240"/>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1" w:name="_Toc162435322"/>
      <w:r w:rsidRPr="00693533">
        <w:rPr>
          <w:lang w:val="en-US" w:eastAsia="en-US"/>
        </w:rPr>
        <w:t>Introduction</w:t>
      </w:r>
      <w:bookmarkEnd w:id="241"/>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2" w:name="_Toc162435323"/>
      <w:r w:rsidRPr="00693533">
        <w:rPr>
          <w:lang w:val="en-US" w:eastAsia="en-US"/>
        </w:rPr>
        <w:t>New Edition</w:t>
      </w:r>
      <w:bookmarkEnd w:id="242"/>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3" w:name="_Toc162435324"/>
      <w:r w:rsidRPr="00E046B0">
        <w:rPr>
          <w:lang w:val="en-US" w:eastAsia="en-US"/>
        </w:rPr>
        <w:t>Revision</w:t>
      </w:r>
      <w:bookmarkEnd w:id="243"/>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244" w:name="_Toc162435325"/>
      <w:r w:rsidRPr="00E046B0">
        <w:rPr>
          <w:lang w:val="en-US" w:eastAsia="en-US"/>
        </w:rPr>
        <w:t>Clarification</w:t>
      </w:r>
      <w:bookmarkEnd w:id="244"/>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245" w:name="_Toc162435326"/>
      <w:r w:rsidRPr="004E17D6">
        <w:t xml:space="preserve">Version </w:t>
      </w:r>
      <w:r w:rsidR="00456219">
        <w:t>n</w:t>
      </w:r>
      <w:r w:rsidRPr="004E17D6">
        <w:t>umbers</w:t>
      </w:r>
      <w:bookmarkEnd w:id="245"/>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246" w:name="_Toc225648278"/>
      <w:bookmarkStart w:id="247" w:name="_Toc225065135"/>
      <w:bookmarkStart w:id="248" w:name="_Toc439685254"/>
      <w:bookmarkStart w:id="249" w:name="_Toc162435327"/>
      <w:r w:rsidRPr="00693533">
        <w:lastRenderedPageBreak/>
        <w:t>Specification Scope</w:t>
      </w:r>
      <w:bookmarkEnd w:id="246"/>
      <w:bookmarkEnd w:id="247"/>
      <w:bookmarkEnd w:id="248"/>
      <w:bookmarkEnd w:id="249"/>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250" w:name="_Toc225065136"/>
      <w:bookmarkStart w:id="251" w:name="_Toc225648279"/>
      <w:bookmarkStart w:id="252" w:name="_Toc439685255"/>
      <w:bookmarkStart w:id="253" w:name="_Toc162435328"/>
      <w:r w:rsidRPr="00693533">
        <w:t xml:space="preserve">Dataset </w:t>
      </w:r>
      <w:bookmarkEnd w:id="250"/>
      <w:bookmarkEnd w:id="251"/>
      <w:r w:rsidRPr="00693533">
        <w:t>Identification</w:t>
      </w:r>
      <w:bookmarkEnd w:id="252"/>
      <w:bookmarkEnd w:id="253"/>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07A684C1"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ins w:id="254" w:author="Jeff Wootton" w:date="2024-03-20T21:41:00Z">
        <w:r w:rsidR="002F447C">
          <w:t xml:space="preserve">, </w:t>
        </w:r>
        <w:commentRangeStart w:id="255"/>
        <w:r w:rsidR="002F447C">
          <w:t>optimum</w:t>
        </w:r>
      </w:ins>
      <w:r w:rsidR="0038714A">
        <w:t xml:space="preserve"> and</w:t>
      </w:r>
      <w:r w:rsidRPr="00693533">
        <w:t xml:space="preserve"> minimum display scale. Values </w:t>
      </w:r>
      <w:ins w:id="256" w:author="Jeff Wootton" w:date="2024-03-20T21:41:00Z">
        <w:r w:rsidR="002F447C">
          <w:t xml:space="preserve">for optimum and minimum display scales </w:t>
        </w:r>
      </w:ins>
      <w:r w:rsidRPr="00693533">
        <w:t xml:space="preserve">must be taken from the following </w:t>
      </w:r>
      <w:r w:rsidR="004C7DE3">
        <w:t>T</w:t>
      </w:r>
      <w:r w:rsidRPr="00693533">
        <w:t>able:</w:t>
      </w:r>
    </w:p>
    <w:p w14:paraId="6DB4890C" w14:textId="21F5C713"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F7363F">
        <w:rPr>
          <w:noProof/>
          <w:sz w:val="18"/>
          <w:szCs w:val="18"/>
        </w:rPr>
        <w:t>1</w:t>
      </w:r>
      <w:r w:rsidRPr="007F078C">
        <w:rPr>
          <w:sz w:val="18"/>
          <w:szCs w:val="18"/>
        </w:rPr>
        <w:fldChar w:fldCharType="end"/>
      </w:r>
      <w:r w:rsidRPr="007F078C">
        <w:rPr>
          <w:sz w:val="18"/>
          <w:szCs w:val="18"/>
        </w:rPr>
        <w:t xml:space="preserve"> – ENC Minimum Display</w:t>
      </w:r>
      <w:del w:id="257" w:author="Jeff Wootton" w:date="2024-03-20T21:40:00Z">
        <w:r w:rsidR="0038714A" w:rsidDel="002F447C">
          <w:rPr>
            <w:sz w:val="18"/>
            <w:szCs w:val="18"/>
          </w:rPr>
          <w:delText xml:space="preserve">, </w:delText>
        </w:r>
      </w:del>
      <w:ins w:id="258" w:author="Jeff Wootton" w:date="2024-03-20T21:40:00Z">
        <w:r w:rsidR="002F447C">
          <w:rPr>
            <w:sz w:val="18"/>
            <w:szCs w:val="18"/>
          </w:rPr>
          <w:t xml:space="preserve"> and</w:t>
        </w:r>
      </w:ins>
      <w:commentRangeEnd w:id="255"/>
      <w:ins w:id="259" w:author="Jeff Wootton" w:date="2024-03-20T22:51:00Z">
        <w:r w:rsidR="00044081">
          <w:rPr>
            <w:rStyle w:val="CommentReference"/>
            <w:b w:val="0"/>
          </w:rPr>
          <w:commentReference w:id="255"/>
        </w:r>
      </w:ins>
      <w:ins w:id="260" w:author="Jeff Wootton" w:date="2024-03-20T21:40:00Z">
        <w:r w:rsidR="002F447C">
          <w:rPr>
            <w:sz w:val="18"/>
            <w:szCs w:val="18"/>
          </w:rPr>
          <w:t xml:space="preserve"> </w:t>
        </w:r>
      </w:ins>
      <w:r w:rsidR="0038714A">
        <w:rPr>
          <w:sz w:val="18"/>
          <w:szCs w:val="18"/>
        </w:rPr>
        <w:t>Optimum Display</w:t>
      </w:r>
      <w:r w:rsidRPr="007F078C">
        <w:rPr>
          <w:sz w:val="18"/>
          <w:szCs w:val="18"/>
        </w:rPr>
        <w:t xml:space="preserve"> </w:t>
      </w:r>
      <w:del w:id="261" w:author="Jeff Wootton" w:date="2024-03-20T21:40:00Z">
        <w:r w:rsidRPr="007F078C" w:rsidDel="002F447C">
          <w:rPr>
            <w:sz w:val="18"/>
            <w:szCs w:val="18"/>
          </w:rPr>
          <w:delText xml:space="preserve">and Maximum Display </w:delText>
        </w:r>
      </w:del>
      <w:r w:rsidRPr="007F078C">
        <w:rPr>
          <w:sz w:val="18"/>
          <w:szCs w:val="18"/>
        </w:rPr>
        <w:t>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4350AAC2"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del w:id="262" w:author="Jeff Wootton" w:date="2024-03-27T11:44:00Z">
              <w:r w:rsidR="000B61DB" w:rsidDel="007A7077">
                <w:delText xml:space="preserve">; and </w:delText>
              </w:r>
              <w:r w:rsidR="008F2408" w:rsidDel="007A7077">
                <w:delText xml:space="preserve">on </w:delText>
              </w:r>
              <w:r w:rsidR="000B61DB" w:rsidRPr="00693533" w:rsidDel="007A7077">
                <w:delText>m</w:delText>
              </w:r>
              <w:r w:rsidR="000B61DB" w:rsidDel="007A7077">
                <w:delText>ax</w:delText>
              </w:r>
              <w:r w:rsidR="000B61DB" w:rsidRPr="00693533" w:rsidDel="007A7077">
                <w:delText>imum display scale where</w:delText>
              </w:r>
            </w:del>
            <w:r w:rsidR="000B61DB" w:rsidRPr="00693533">
              <w:t xml:space="preserve"> the </w:t>
            </w:r>
            <w:r w:rsidR="000B61DB">
              <w:t>optimum</w:t>
            </w:r>
            <w:r w:rsidR="000B61DB" w:rsidRPr="00693533">
              <w:t xml:space="preserve"> display scale = </w:t>
            </w:r>
            <w:r w:rsidR="000B61DB">
              <w:t>1</w:t>
            </w:r>
            <w:r w:rsidR="000B61DB" w:rsidRPr="00693533">
              <w:t>,000</w:t>
            </w:r>
            <w:r w:rsidRPr="00693533">
              <w:t>)</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3F7DDD9A" w:rsidR="00E73EDF" w:rsidRPr="00693533" w:rsidRDefault="007653F1">
            <w:pPr>
              <w:pStyle w:val="Tabletext9"/>
              <w:spacing w:line="240" w:lineRule="auto"/>
              <w:pPrChange w:id="263" w:author="Jeff Wootton" w:date="2024-03-27T11:45:00Z">
                <w:pPr>
                  <w:pStyle w:val="Tabletext9"/>
                  <w:keepNext/>
                  <w:spacing w:line="240" w:lineRule="auto"/>
                </w:pPr>
              </w:pPrChange>
            </w:pPr>
            <w:r w:rsidRPr="00693533">
              <w:lastRenderedPageBreak/>
              <w:t>1:1,000</w:t>
            </w:r>
            <w:r w:rsidR="00E33502">
              <w:t xml:space="preserve"> (only allowed on</w:t>
            </w:r>
            <w:r w:rsidR="0038714A">
              <w:t xml:space="preserve"> optimum </w:t>
            </w:r>
            <w:del w:id="264" w:author="Jeff Wootton" w:date="2024-03-20T21:41:00Z">
              <w:r w:rsidR="0038714A" w:rsidDel="002F447C">
                <w:delText>and</w:delText>
              </w:r>
              <w:r w:rsidR="00E33502" w:rsidDel="002F447C">
                <w:delText xml:space="preserve"> maximum </w:delText>
              </w:r>
            </w:del>
            <w:r w:rsidR="00E33502">
              <w:t>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265" w:name="_Toc439685256"/>
      <w:bookmarkStart w:id="266" w:name="_Toc225648280"/>
      <w:bookmarkStart w:id="267" w:name="_Toc225065137"/>
      <w:bookmarkStart w:id="268" w:name="_Toc162435329"/>
      <w:r w:rsidRPr="00693533">
        <w:t xml:space="preserve">Data Content and </w:t>
      </w:r>
      <w:bookmarkEnd w:id="265"/>
      <w:bookmarkEnd w:id="266"/>
      <w:bookmarkEnd w:id="267"/>
      <w:r w:rsidR="001360F7">
        <w:t>S</w:t>
      </w:r>
      <w:r w:rsidR="001360F7" w:rsidRPr="00693533">
        <w:t>tructure</w:t>
      </w:r>
      <w:bookmarkEnd w:id="268"/>
    </w:p>
    <w:p w14:paraId="08016BFC" w14:textId="77777777" w:rsidR="00E73EDF" w:rsidRPr="00693533" w:rsidRDefault="007653F1" w:rsidP="00C128E3">
      <w:pPr>
        <w:pStyle w:val="Heading2"/>
        <w:tabs>
          <w:tab w:val="clear" w:pos="540"/>
        </w:tabs>
        <w:spacing w:before="120" w:after="200" w:line="240" w:lineRule="auto"/>
        <w:ind w:left="709" w:hanging="709"/>
      </w:pPr>
      <w:bookmarkStart w:id="269" w:name="_Toc439685257"/>
      <w:bookmarkStart w:id="270" w:name="_Toc162435330"/>
      <w:bookmarkStart w:id="271" w:name="_Toc225065138"/>
      <w:bookmarkStart w:id="272" w:name="_Toc225648281"/>
      <w:r w:rsidRPr="00693533">
        <w:t>Introduction</w:t>
      </w:r>
      <w:bookmarkEnd w:id="269"/>
      <w:bookmarkEnd w:id="270"/>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273" w:name="_Toc439685258"/>
      <w:bookmarkStart w:id="274" w:name="_Toc162435331"/>
      <w:r w:rsidRPr="004E17D6">
        <w:t>Application Schema</w:t>
      </w:r>
      <w:bookmarkEnd w:id="271"/>
      <w:bookmarkEnd w:id="272"/>
      <w:bookmarkEnd w:id="273"/>
      <w:bookmarkEnd w:id="274"/>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275" w:name="_Toc225648301"/>
      <w:bookmarkStart w:id="276" w:name="_Toc225065158"/>
      <w:bookmarkStart w:id="277" w:name="_Toc439685259"/>
      <w:bookmarkStart w:id="278" w:name="_Toc162435332"/>
      <w:bookmarkStart w:id="279" w:name="_Toc225648282"/>
      <w:bookmarkStart w:id="280" w:name="_Toc225065139"/>
      <w:r w:rsidRPr="00693533">
        <w:t>Feature Catalogue</w:t>
      </w:r>
      <w:bookmarkEnd w:id="275"/>
      <w:bookmarkEnd w:id="276"/>
      <w:bookmarkEnd w:id="277"/>
      <w:bookmarkEnd w:id="278"/>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281" w:name="_Toc439685260"/>
      <w:bookmarkStart w:id="282" w:name="_Toc162435333"/>
      <w:r w:rsidRPr="00693533">
        <w:rPr>
          <w:lang w:eastAsia="en-US"/>
        </w:rPr>
        <w:t>Introduction</w:t>
      </w:r>
      <w:bookmarkEnd w:id="281"/>
      <w:bookmarkEnd w:id="282"/>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283" w:name="_Toc439685261"/>
      <w:bookmarkStart w:id="284" w:name="_Toc162435334"/>
      <w:r w:rsidRPr="004E17D6">
        <w:t xml:space="preserve">Feature </w:t>
      </w:r>
      <w:r w:rsidR="005E656F">
        <w:t>t</w:t>
      </w:r>
      <w:r w:rsidRPr="004E17D6">
        <w:t>ypes</w:t>
      </w:r>
      <w:bookmarkEnd w:id="283"/>
      <w:bookmarkEnd w:id="284"/>
      <w:r w:rsidRPr="004E17D6">
        <w:t xml:space="preserve"> </w:t>
      </w:r>
      <w:bookmarkEnd w:id="279"/>
      <w:bookmarkEnd w:id="280"/>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285" w:name="_Toc225065140"/>
      <w:bookmarkStart w:id="286"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287" w:name="_Toc225065145"/>
      <w:bookmarkStart w:id="288" w:name="_Toc225648288"/>
      <w:r w:rsidRPr="00693533">
        <w:lastRenderedPageBreak/>
        <w:t xml:space="preserve">Skin of the Earth </w:t>
      </w:r>
      <w:bookmarkEnd w:id="287"/>
      <w:bookmarkEnd w:id="288"/>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289"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289"/>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285"/>
      <w:bookmarkEnd w:id="286"/>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290" w:name="_Toc225648284"/>
      <w:bookmarkStart w:id="291"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292" w:name="_Toc439685262"/>
      <w:bookmarkStart w:id="293" w:name="_Toc162435335"/>
      <w:bookmarkStart w:id="294" w:name="_Toc225648285"/>
      <w:bookmarkStart w:id="295" w:name="_Toc225065142"/>
      <w:bookmarkEnd w:id="290"/>
      <w:bookmarkEnd w:id="291"/>
      <w:commentRangeStart w:id="296"/>
      <w:r w:rsidRPr="00693533">
        <w:t xml:space="preserve">Feature </w:t>
      </w:r>
      <w:r w:rsidR="005E656F">
        <w:t>r</w:t>
      </w:r>
      <w:r w:rsidRPr="00693533">
        <w:t>elationship</w:t>
      </w:r>
      <w:bookmarkEnd w:id="292"/>
      <w:r w:rsidR="005E656F">
        <w:t>s</w:t>
      </w:r>
      <w:commentRangeEnd w:id="296"/>
      <w:r w:rsidR="000F3006">
        <w:rPr>
          <w:rStyle w:val="CommentReference"/>
          <w:b w:val="0"/>
          <w:bCs w:val="0"/>
        </w:rPr>
        <w:commentReference w:id="296"/>
      </w:r>
      <w:bookmarkEnd w:id="293"/>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297" w:name="_Ref307922365"/>
      <w:r w:rsidRPr="004E17D6">
        <w:t xml:space="preserve">Feature </w:t>
      </w:r>
      <w:r w:rsidR="00BE2B82">
        <w:t>a</w:t>
      </w:r>
      <w:r w:rsidRPr="004E17D6">
        <w:t>ssociation</w:t>
      </w:r>
      <w:bookmarkEnd w:id="297"/>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ins w:id="298" w:author="Jeff Wootton" w:date="2024-03-27T11:27:00Z">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29C52DBC" w:rsidR="00E73EDF" w:rsidRPr="00AC3266" w:rsidRDefault="00944FBE" w:rsidP="00AC3266">
      <w:pPr>
        <w:pStyle w:val="NormalWeb"/>
        <w:spacing w:before="0" w:beforeAutospacing="0" w:after="0" w:afterAutospacing="0"/>
        <w:jc w:val="center"/>
        <w:rPr>
          <w:rFonts w:ascii="Arial" w:hAnsi="Arial" w:cs="Arial"/>
          <w:b/>
          <w:bCs/>
          <w:sz w:val="18"/>
          <w:szCs w:val="18"/>
        </w:rPr>
      </w:pPr>
      <w:del w:id="299" w:author="Jeff Wootton" w:date="2024-03-27T11:14:00Z">
        <w:r w:rsidRPr="00AC3266" w:rsidDel="000F3006">
          <w:rPr>
            <w:rFonts w:ascii="Arial" w:hAnsi="Arial" w:cs="Arial"/>
            <w:b/>
            <w:bCs/>
            <w:noProof/>
            <w:sz w:val="18"/>
            <w:szCs w:val="18"/>
            <w:lang w:val="fr-FR" w:eastAsia="fr-FR"/>
          </w:rPr>
          <w:drawing>
            <wp:inline distT="0" distB="0" distL="0" distR="0" wp14:anchorId="3B2AC247" wp14:editId="237B31A6">
              <wp:extent cx="54292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Technical Standards Latest Draft\S-101 Main Document Edition 1.0.0\S-101 UML Figures 20180705\Fig 2 Feature Association.jpg"/>
                      <pic:cNvPicPr>
                        <a:picLocks noChangeAspect="1" noChangeArrowheads="1"/>
                      </pic:cNvPicPr>
                    </pic:nvPicPr>
                    <pic:blipFill>
                      <a:blip r:embed="rId30"/>
                      <a:stretch>
                        <a:fillRect/>
                      </a:stretch>
                    </pic:blipFill>
                    <pic:spPr bwMode="auto">
                      <a:xfrm>
                        <a:off x="0" y="0"/>
                        <a:ext cx="5429250" cy="857250"/>
                      </a:xfrm>
                      <a:prstGeom prst="rect">
                        <a:avLst/>
                      </a:prstGeom>
                      <a:noFill/>
                      <a:ln>
                        <a:noFill/>
                      </a:ln>
                    </pic:spPr>
                  </pic:pic>
                </a:graphicData>
              </a:graphic>
            </wp:inline>
          </w:drawing>
        </w:r>
      </w:del>
      <w:bookmarkStart w:id="300" w:name="_Ref307922491"/>
      <w:r w:rsidR="007653F1"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007653F1" w:rsidRPr="00AC3266">
        <w:rPr>
          <w:rFonts w:ascii="Arial" w:hAnsi="Arial" w:cs="Arial"/>
          <w:b/>
          <w:bCs/>
          <w:sz w:val="18"/>
          <w:szCs w:val="18"/>
        </w:rPr>
        <w:t xml:space="preserve"> – Feature </w:t>
      </w:r>
      <w:r w:rsidR="001E4125" w:rsidRPr="00AC3266">
        <w:rPr>
          <w:rFonts w:ascii="Arial" w:hAnsi="Arial" w:cs="Arial"/>
          <w:b/>
          <w:bCs/>
          <w:sz w:val="18"/>
          <w:szCs w:val="18"/>
        </w:rPr>
        <w:t>a</w:t>
      </w:r>
      <w:r w:rsidR="007653F1"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300"/>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4016509B" w:rsidR="00AC3266" w:rsidRDefault="004067ED" w:rsidP="00AC3266">
      <w:pPr>
        <w:pStyle w:val="NormalWeb"/>
        <w:spacing w:before="0" w:beforeAutospacing="0" w:after="0" w:afterAutospacing="0"/>
        <w:rPr>
          <w:ins w:id="301" w:author="Jeff Wootton" w:date="2024-03-27T11:35:00Z"/>
        </w:rPr>
      </w:pPr>
      <w:del w:id="302" w:author="Jeff Wootton" w:date="2024-03-27T11:17:00Z">
        <w:r w:rsidRPr="004E17D6" w:rsidDel="000F3006">
          <w:rPr>
            <w:noProof/>
            <w:lang w:val="fr-FR" w:eastAsia="fr-FR"/>
          </w:rPr>
          <w:drawing>
            <wp:inline distT="0" distB="0" distL="0" distR="0" wp14:anchorId="20151719" wp14:editId="5702BCAD">
              <wp:extent cx="5770878" cy="151367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Technical Standards Latest Draft\S-101 Main Document Edition 1.0.0\S-101 UML Figures 20180705\Fig 3 Aggregation.jpg"/>
                      <pic:cNvPicPr>
                        <a:picLocks noChangeAspect="1" noChangeArrowheads="1"/>
                      </pic:cNvPicPr>
                    </pic:nvPicPr>
                    <pic:blipFill>
                      <a:blip r:embed="rId31"/>
                      <a:stretch>
                        <a:fillRect/>
                      </a:stretch>
                    </pic:blipFill>
                    <pic:spPr bwMode="auto">
                      <a:xfrm>
                        <a:off x="0" y="0"/>
                        <a:ext cx="5770878" cy="1513673"/>
                      </a:xfrm>
                      <a:prstGeom prst="rect">
                        <a:avLst/>
                      </a:prstGeom>
                      <a:noFill/>
                      <a:ln>
                        <a:noFill/>
                      </a:ln>
                    </pic:spPr>
                  </pic:pic>
                </a:graphicData>
              </a:graphic>
            </wp:inline>
          </w:drawing>
        </w:r>
      </w:del>
      <w:ins w:id="303" w:author="Jeff Wootton" w:date="2024-03-27T11:35:00Z">
        <w:r w:rsidR="00AC3266">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ins>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304" w:name="_Ref307922421"/>
      <w:r w:rsidRPr="00693533">
        <w:t>Composition</w:t>
      </w:r>
      <w:bookmarkEnd w:id="304"/>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544F7359" w:rsidR="00AC3266" w:rsidRDefault="004067ED" w:rsidP="007A7077">
      <w:pPr>
        <w:pStyle w:val="NormalWeb"/>
        <w:spacing w:before="0" w:beforeAutospacing="0" w:after="0" w:afterAutospacing="0"/>
        <w:rPr>
          <w:ins w:id="305" w:author="Jeff Wootton" w:date="2024-03-27T11:37:00Z"/>
        </w:rPr>
      </w:pPr>
      <w:del w:id="306" w:author="Jeff Wootton" w:date="2024-03-27T11:21:00Z">
        <w:r w:rsidRPr="0076198D" w:rsidDel="000F3006">
          <w:rPr>
            <w:rFonts w:cs="Arial"/>
            <w:noProof/>
            <w:lang w:val="fr-FR" w:eastAsia="fr-FR"/>
          </w:rPr>
          <w:lastRenderedPageBreak/>
          <w:drawing>
            <wp:inline distT="0" distB="0" distL="0" distR="0" wp14:anchorId="56121BD0" wp14:editId="426DC73F">
              <wp:extent cx="4953000" cy="85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Technical Standards Latest Draft\S-101 Main Document Edition 1.0.0\S-101 UML Figures 20180705\Fig 4 Composition.jpg"/>
                      <pic:cNvPicPr>
                        <a:picLocks noChangeAspect="1" noChangeArrowheads="1"/>
                      </pic:cNvPicPr>
                    </pic:nvPicPr>
                    <pic:blipFill>
                      <a:blip r:embed="rId33"/>
                      <a:stretch>
                        <a:fillRect/>
                      </a:stretch>
                    </pic:blipFill>
                    <pic:spPr bwMode="auto">
                      <a:xfrm>
                        <a:off x="0" y="0"/>
                        <a:ext cx="4953000" cy="857250"/>
                      </a:xfrm>
                      <a:prstGeom prst="rect">
                        <a:avLst/>
                      </a:prstGeom>
                      <a:noFill/>
                      <a:ln>
                        <a:noFill/>
                      </a:ln>
                    </pic:spPr>
                  </pic:pic>
                </a:graphicData>
              </a:graphic>
            </wp:inline>
          </w:drawing>
        </w:r>
      </w:del>
      <w:ins w:id="307" w:author="Jeff Wootton" w:date="2024-03-27T11:37:00Z">
        <w:r w:rsidR="00AC3266">
          <w:rPr>
            <w:noProof/>
          </w:rPr>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ins>
    </w:p>
    <w:bookmarkEnd w:id="294"/>
    <w:bookmarkEnd w:id="295"/>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308" w:name="_Toc510784272"/>
      <w:bookmarkStart w:id="309" w:name="_Toc510785421"/>
      <w:bookmarkStart w:id="310" w:name="_Toc510785422"/>
      <w:bookmarkStart w:id="311" w:name="_Toc510784273"/>
      <w:bookmarkStart w:id="312" w:name="_Toc439685263"/>
      <w:bookmarkStart w:id="313" w:name="_Toc162435336"/>
      <w:bookmarkStart w:id="314" w:name="_Toc225648292"/>
      <w:bookmarkStart w:id="315" w:name="_Toc225065149"/>
      <w:bookmarkEnd w:id="308"/>
      <w:bookmarkEnd w:id="309"/>
      <w:bookmarkEnd w:id="310"/>
      <w:bookmarkEnd w:id="311"/>
      <w:r w:rsidRPr="00693533">
        <w:rPr>
          <w:lang w:eastAsia="en-US"/>
        </w:rPr>
        <w:t xml:space="preserve">Information </w:t>
      </w:r>
      <w:r w:rsidR="006E0043">
        <w:rPr>
          <w:lang w:eastAsia="en-US"/>
        </w:rPr>
        <w:t>t</w:t>
      </w:r>
      <w:r w:rsidRPr="00693533">
        <w:rPr>
          <w:lang w:eastAsia="en-US"/>
        </w:rPr>
        <w:t>ypes</w:t>
      </w:r>
      <w:bookmarkEnd w:id="312"/>
      <w:bookmarkEnd w:id="313"/>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316" w:name="_Toc121374423"/>
      <w:bookmarkStart w:id="317" w:name="_Toc121374424"/>
      <w:bookmarkStart w:id="318" w:name="_Toc510785424"/>
      <w:bookmarkStart w:id="319" w:name="_Toc510784275"/>
      <w:bookmarkStart w:id="320" w:name="_Toc162435337"/>
      <w:bookmarkStart w:id="321" w:name="_Toc439685264"/>
      <w:bookmarkEnd w:id="316"/>
      <w:bookmarkEnd w:id="317"/>
      <w:bookmarkEnd w:id="318"/>
      <w:bookmarkEnd w:id="319"/>
      <w:r>
        <w:rPr>
          <w:lang w:eastAsia="en-US"/>
        </w:rPr>
        <w:t>Information relationships</w:t>
      </w:r>
      <w:bookmarkEnd w:id="320"/>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rPr>
          <w:ins w:id="322" w:author="Jeff Wootton" w:date="2024-03-27T11:26:00Z"/>
        </w:rPr>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4660EA77" w:rsidR="00060EF7" w:rsidRPr="004E17D6" w:rsidRDefault="000F3006" w:rsidP="007A7077">
      <w:pPr>
        <w:pStyle w:val="Small"/>
        <w:spacing w:before="0"/>
        <w:jc w:val="both"/>
        <w:rPr>
          <w:sz w:val="18"/>
          <w:szCs w:val="18"/>
        </w:rPr>
      </w:pPr>
      <w:ins w:id="323" w:author="Jeff Wootton" w:date="2024-03-27T11:27:00Z">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ins>
      <w:del w:id="324" w:author="Jeff Wootton" w:date="2024-03-27T11:23:00Z">
        <w:r w:rsidR="00060EF7" w:rsidRPr="009932F8" w:rsidDel="000F3006">
          <w:rPr>
            <w:noProof/>
            <w:sz w:val="18"/>
            <w:szCs w:val="18"/>
            <w:lang w:val="fr-FR" w:eastAsia="fr-FR"/>
          </w:rPr>
          <w:drawing>
            <wp:inline distT="0" distB="0" distL="0" distR="0" wp14:anchorId="63DC69CE" wp14:editId="7FFAC0DD">
              <wp:extent cx="5770880" cy="7988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Technical Standards Latest Draft\S-101 Main Document Edition 1.0.0\S-101 UML Figures 20180705\Fig 1 Information Association.jpg"/>
                      <pic:cNvPicPr>
                        <a:picLocks noChangeAspect="1" noChangeArrowheads="1"/>
                      </pic:cNvPicPr>
                    </pic:nvPicPr>
                    <pic:blipFill>
                      <a:blip r:embed="rId36"/>
                      <a:stretch>
                        <a:fillRect/>
                      </a:stretch>
                    </pic:blipFill>
                    <pic:spPr bwMode="auto">
                      <a:xfrm>
                        <a:off x="0" y="0"/>
                        <a:ext cx="5770880" cy="798830"/>
                      </a:xfrm>
                      <a:prstGeom prst="rect">
                        <a:avLst/>
                      </a:prstGeom>
                      <a:noFill/>
                      <a:ln>
                        <a:noFill/>
                      </a:ln>
                    </pic:spPr>
                  </pic:pic>
                </a:graphicData>
              </a:graphic>
            </wp:inline>
          </w:drawing>
        </w:r>
      </w:del>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325" w:name="_Toc162435338"/>
      <w:r w:rsidRPr="00693533">
        <w:rPr>
          <w:lang w:eastAsia="en-US"/>
        </w:rPr>
        <w:t>Attributes</w:t>
      </w:r>
      <w:bookmarkEnd w:id="314"/>
      <w:bookmarkEnd w:id="315"/>
      <w:bookmarkEnd w:id="321"/>
      <w:bookmarkEnd w:id="325"/>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7ACA1BA6"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del w:id="326" w:author="Jeff Wootton" w:date="2024-03-20T21:48:00Z">
        <w:r w:rsidR="00C618EA" w:rsidRPr="00671F73" w:rsidDel="007E74F8">
          <w:rPr>
            <w:sz w:val="20"/>
            <w:lang w:val="en-AU"/>
          </w:rPr>
          <w:delText>seven</w:delText>
        </w:r>
        <w:r w:rsidRPr="00671F73" w:rsidDel="007E74F8">
          <w:rPr>
            <w:sz w:val="20"/>
            <w:lang w:val="en-AU"/>
          </w:rPr>
          <w:delText xml:space="preserve"> </w:delText>
        </w:r>
      </w:del>
      <w:ins w:id="327" w:author="Jeff Wootton" w:date="2024-03-20T21:48:00Z">
        <w:r w:rsidR="007E74F8">
          <w:rPr>
            <w:sz w:val="20"/>
            <w:lang w:val="en-AU"/>
          </w:rPr>
          <w:t>nine</w:t>
        </w:r>
        <w:r w:rsidR="007E74F8" w:rsidRPr="00671F73">
          <w:rPr>
            <w:sz w:val="20"/>
            <w:lang w:val="en-AU"/>
          </w:rPr>
          <w:t xml:space="preserve"> </w:t>
        </w:r>
      </w:ins>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328" w:name="_Toc225065152"/>
      <w:bookmarkStart w:id="329"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ins w:id="330" w:author="Jeff Wootton" w:date="2024-03-27T12:10:00Z"/>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ins w:id="331" w:author="Jeff Wootton" w:date="2024-03-27T12:10:00Z"/>
          <w:lang w:eastAsia="en-US"/>
        </w:rPr>
      </w:pPr>
      <w:commentRangeStart w:id="332"/>
      <w:ins w:id="333" w:author="Jeff Wootton" w:date="2024-03-27T12:10:00Z">
        <w:r>
          <w:rPr>
            <w:lang w:eastAsia="en-US"/>
          </w:rPr>
          <w:lastRenderedPageBreak/>
          <w:t>Attribute suppression</w:t>
        </w:r>
        <w:commentRangeEnd w:id="332"/>
        <w:r>
          <w:rPr>
            <w:rStyle w:val="CommentReference"/>
            <w:b w:val="0"/>
            <w:bCs w:val="0"/>
          </w:rPr>
          <w:commentReference w:id="332"/>
        </w:r>
        <w:r w:rsidRPr="005B73F1">
          <w:rPr>
            <w:lang w:eastAsia="en-US"/>
          </w:rPr>
          <w:t xml:space="preserve"> </w:t>
        </w:r>
      </w:ins>
    </w:p>
    <w:p w14:paraId="1954CF84" w14:textId="77777777" w:rsidR="0021519E" w:rsidRDefault="0021519E" w:rsidP="0021519E">
      <w:pPr>
        <w:autoSpaceDE w:val="0"/>
        <w:autoSpaceDN w:val="0"/>
        <w:adjustRightInd w:val="0"/>
        <w:spacing w:after="120" w:line="240" w:lineRule="auto"/>
        <w:rPr>
          <w:ins w:id="334" w:author="Jeff Wootton" w:date="2024-03-27T12:10:00Z"/>
          <w:rFonts w:eastAsia="Times New Roman" w:cs="Arial"/>
          <w:lang w:eastAsia="en-US"/>
        </w:rPr>
      </w:pPr>
      <w:ins w:id="335" w:author="Jeff Wootton" w:date="2024-03-27T12:10:00Z">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ins>
    </w:p>
    <w:p w14:paraId="65A9AA75" w14:textId="77777777" w:rsidR="0021519E" w:rsidRDefault="0021519E" w:rsidP="0021519E">
      <w:pPr>
        <w:autoSpaceDE w:val="0"/>
        <w:autoSpaceDN w:val="0"/>
        <w:adjustRightInd w:val="0"/>
        <w:spacing w:after="120" w:line="240" w:lineRule="auto"/>
        <w:rPr>
          <w:ins w:id="336" w:author="Jeff Wootton" w:date="2024-03-27T12:10:00Z"/>
          <w:rFonts w:eastAsia="Times New Roman" w:cs="Arial"/>
          <w:lang w:eastAsia="en-US"/>
        </w:rPr>
      </w:pPr>
      <w:ins w:id="337" w:author="Jeff Wootton" w:date="2024-03-27T12:10:00Z">
        <w:r>
          <w:rPr>
            <w:rFonts w:eastAsia="Times New Roman" w:cs="Arial"/>
            <w:lang w:eastAsia="en-US"/>
          </w:rPr>
          <w:t>The following is the list of S-101 attributes that will be suppressed in the ECDIS Pick Report:</w:t>
        </w:r>
      </w:ins>
    </w:p>
    <w:p w14:paraId="38FD2A7D" w14:textId="77777777" w:rsidR="0021519E" w:rsidRDefault="0021519E" w:rsidP="0021519E">
      <w:pPr>
        <w:autoSpaceDE w:val="0"/>
        <w:autoSpaceDN w:val="0"/>
        <w:adjustRightInd w:val="0"/>
        <w:spacing w:after="120" w:line="240" w:lineRule="auto"/>
        <w:rPr>
          <w:ins w:id="338" w:author="Jeff Wootton" w:date="2024-03-27T12:10:00Z"/>
          <w:rFonts w:eastAsia="Times New Roman" w:cs="Arial"/>
          <w:b/>
          <w:bCs/>
          <w:lang w:eastAsia="en-US"/>
        </w:rPr>
      </w:pPr>
      <w:ins w:id="339" w:author="Jeff Wootton" w:date="2024-03-27T12:10:00Z">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ins>
    </w:p>
    <w:p w14:paraId="6353CB09" w14:textId="77777777" w:rsidR="0021519E" w:rsidRDefault="0021519E" w:rsidP="0021519E">
      <w:pPr>
        <w:autoSpaceDE w:val="0"/>
        <w:autoSpaceDN w:val="0"/>
        <w:adjustRightInd w:val="0"/>
        <w:spacing w:after="120" w:line="240" w:lineRule="auto"/>
        <w:rPr>
          <w:ins w:id="340" w:author="Jeff Wootton" w:date="2024-03-27T12:10:00Z"/>
          <w:rFonts w:eastAsia="Times New Roman" w:cs="Arial"/>
          <w:b/>
          <w:bCs/>
          <w:lang w:eastAsia="en-US"/>
        </w:rPr>
      </w:pPr>
      <w:ins w:id="341" w:author="Jeff Wootton" w:date="2024-03-27T12:10:00Z">
        <w:r>
          <w:rPr>
            <w:rFonts w:eastAsia="Times New Roman" w:cs="Arial"/>
            <w:b/>
            <w:bCs/>
            <w:lang w:eastAsia="en-US"/>
          </w:rPr>
          <w:t>flare bearing</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ins>
    </w:p>
    <w:p w14:paraId="20A0F901" w14:textId="77777777" w:rsidR="0021519E" w:rsidRDefault="0021519E" w:rsidP="0021519E">
      <w:pPr>
        <w:autoSpaceDE w:val="0"/>
        <w:autoSpaceDN w:val="0"/>
        <w:adjustRightInd w:val="0"/>
        <w:spacing w:after="120" w:line="240" w:lineRule="auto"/>
        <w:rPr>
          <w:ins w:id="342" w:author="Jeff Wootton" w:date="2024-03-27T12:10:00Z"/>
          <w:rFonts w:eastAsia="Times New Roman" w:cs="Arial"/>
          <w:b/>
          <w:bCs/>
          <w:lang w:eastAsia="en-US"/>
        </w:rPr>
      </w:pPr>
      <w:ins w:id="343" w:author="Jeff Wootton" w:date="2024-03-27T12:10:00Z">
        <w:r>
          <w:rPr>
            <w:rFonts w:eastAsia="Times New Roman" w:cs="Arial"/>
            <w:b/>
            <w:bCs/>
            <w:lang w:eastAsia="en-US"/>
          </w:rPr>
          <w:t>major light</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ins>
    </w:p>
    <w:p w14:paraId="5A7D61F2" w14:textId="77777777" w:rsidR="0021519E" w:rsidRPr="00A71A22" w:rsidRDefault="0021519E" w:rsidP="0021519E">
      <w:pPr>
        <w:autoSpaceDE w:val="0"/>
        <w:autoSpaceDN w:val="0"/>
        <w:adjustRightInd w:val="0"/>
        <w:spacing w:after="120" w:line="240" w:lineRule="auto"/>
        <w:rPr>
          <w:ins w:id="344" w:author="Jeff Wootton" w:date="2024-03-27T12:10:00Z"/>
          <w:rFonts w:eastAsia="Times New Roman" w:cs="Arial"/>
          <w:b/>
          <w:bCs/>
          <w:lang w:eastAsia="en-US"/>
        </w:rPr>
      </w:pPr>
      <w:ins w:id="345" w:author="Jeff Wootton" w:date="2024-03-27T12:10:00Z">
        <w:r>
          <w:rPr>
            <w:rFonts w:eastAsia="Times New Roman" w:cs="Arial"/>
            <w:b/>
            <w:bCs/>
            <w:lang w:eastAsia="en-US"/>
          </w:rPr>
          <w:t>sector line length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surrounding depth</w:t>
        </w:r>
      </w:ins>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346" w:name="_Toc439685265"/>
      <w:bookmarkStart w:id="347" w:name="_Toc162435339"/>
      <w:bookmarkEnd w:id="328"/>
      <w:bookmarkEnd w:id="329"/>
      <w:r w:rsidRPr="00693533">
        <w:t>Feature Object Identifier</w:t>
      </w:r>
      <w:bookmarkEnd w:id="346"/>
      <w:bookmarkEnd w:id="347"/>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348" w:name="_Toc517858842"/>
      <w:bookmarkStart w:id="349" w:name="_Toc519859082"/>
      <w:bookmarkStart w:id="350" w:name="_Toc521495126"/>
      <w:bookmarkStart w:id="351" w:name="_Toc527117739"/>
      <w:bookmarkStart w:id="352" w:name="_Toc527620266"/>
      <w:bookmarkStart w:id="353" w:name="_Toc529974508"/>
      <w:bookmarkStart w:id="354" w:name="_Toc510785427"/>
      <w:bookmarkStart w:id="355" w:name="_Toc510784278"/>
      <w:bookmarkStart w:id="356" w:name="_Toc439685266"/>
      <w:bookmarkStart w:id="357" w:name="_Toc162435340"/>
      <w:bookmarkStart w:id="358" w:name="_Toc225648315"/>
      <w:bookmarkStart w:id="359" w:name="_Toc225065172"/>
      <w:bookmarkEnd w:id="348"/>
      <w:bookmarkEnd w:id="349"/>
      <w:bookmarkEnd w:id="350"/>
      <w:bookmarkEnd w:id="351"/>
      <w:bookmarkEnd w:id="352"/>
      <w:bookmarkEnd w:id="353"/>
      <w:bookmarkEnd w:id="354"/>
      <w:bookmarkEnd w:id="355"/>
      <w:r w:rsidRPr="00880313">
        <w:t>Dataset</w:t>
      </w:r>
      <w:bookmarkEnd w:id="356"/>
      <w:bookmarkEnd w:id="357"/>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360" w:name="_Toc439685267"/>
      <w:bookmarkStart w:id="361" w:name="_Toc162435341"/>
      <w:r w:rsidRPr="00693533">
        <w:t>Introduction</w:t>
      </w:r>
      <w:bookmarkEnd w:id="360"/>
      <w:bookmarkEnd w:id="361"/>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362" w:name="_Toc439685268"/>
      <w:bookmarkStart w:id="363" w:name="_Toc162435342"/>
      <w:r w:rsidRPr="00693533">
        <w:t>Dataset rules</w:t>
      </w:r>
      <w:bookmarkEnd w:id="362"/>
      <w:bookmarkEnd w:id="363"/>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364" w:name="_Toc439685269"/>
      <w:bookmarkStart w:id="365" w:name="_Toc162435343"/>
      <w:r w:rsidRPr="00693533">
        <w:t>Data Coverage rules</w:t>
      </w:r>
      <w:bookmarkEnd w:id="364"/>
      <w:bookmarkEnd w:id="365"/>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lastRenderedPageBreak/>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rPr>
          <w:ins w:id="366" w:author="Jeff Wootton" w:date="2024-03-20T20:37:00Z"/>
        </w:rPr>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33ABEB76" w:rsidR="00891F76" w:rsidRPr="00F6661C" w:rsidRDefault="00891F76" w:rsidP="007346FF">
      <w:pPr>
        <w:numPr>
          <w:ilvl w:val="1"/>
          <w:numId w:val="11"/>
        </w:numPr>
        <w:spacing w:after="60" w:line="240" w:lineRule="auto"/>
        <w:ind w:left="1134" w:hanging="283"/>
      </w:pPr>
      <w:commentRangeStart w:id="367"/>
      <w:ins w:id="368" w:author="Jeff Wootton" w:date="2024-03-20T20:37:00Z">
        <w:r>
          <w:rPr>
            <w:rFonts w:cs="Arial"/>
          </w:rPr>
          <w:t xml:space="preserve">The </w:t>
        </w:r>
        <w:r>
          <w:rPr>
            <w:rFonts w:cs="Arial"/>
            <w:b/>
            <w:bCs/>
          </w:rPr>
          <w:t>drawing index</w:t>
        </w:r>
      </w:ins>
      <w:ins w:id="369" w:author="Jeff Wootton" w:date="2024-03-20T20:38:00Z">
        <w:r>
          <w:rPr>
            <w:rFonts w:cs="Arial"/>
          </w:rPr>
          <w:t>es</w:t>
        </w:r>
      </w:ins>
      <w:ins w:id="370" w:author="Jeff Wootton" w:date="2024-03-20T20:44:00Z">
        <w:r>
          <w:rPr>
            <w:rFonts w:cs="Arial"/>
          </w:rPr>
          <w:t>, where populated,</w:t>
        </w:r>
      </w:ins>
      <w:ins w:id="371" w:author="Jeff Wootton" w:date="2024-03-20T20:38:00Z">
        <w:r>
          <w:rPr>
            <w:rFonts w:cs="Arial"/>
          </w:rPr>
          <w:t xml:space="preserve"> must be the same.</w:t>
        </w:r>
      </w:ins>
      <w:commentRangeEnd w:id="367"/>
      <w:ins w:id="372" w:author="Jeff Wootton" w:date="2024-03-20T21:10:00Z">
        <w:r w:rsidR="00574F63">
          <w:rPr>
            <w:rStyle w:val="CommentReference"/>
          </w:rPr>
          <w:commentReference w:id="367"/>
        </w:r>
      </w:ins>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373" w:name="_Toc515440336"/>
      <w:bookmarkStart w:id="374" w:name="_Toc517858847"/>
      <w:bookmarkStart w:id="375" w:name="_Toc519859087"/>
      <w:bookmarkStart w:id="376" w:name="_Toc521495131"/>
      <w:bookmarkStart w:id="377" w:name="_Toc527117744"/>
      <w:bookmarkStart w:id="378" w:name="_Toc527620271"/>
      <w:bookmarkStart w:id="379" w:name="_Toc529974513"/>
      <w:bookmarkStart w:id="380" w:name="_Toc439685270"/>
      <w:bookmarkStart w:id="381" w:name="_Toc162435344"/>
      <w:bookmarkEnd w:id="373"/>
      <w:bookmarkEnd w:id="374"/>
      <w:bookmarkEnd w:id="375"/>
      <w:bookmarkEnd w:id="376"/>
      <w:bookmarkEnd w:id="377"/>
      <w:bookmarkEnd w:id="378"/>
      <w:bookmarkEnd w:id="379"/>
      <w:r w:rsidRPr="004507E0">
        <w:rPr>
          <w:lang w:eastAsia="en-US"/>
        </w:rPr>
        <w:t>Dataset size</w:t>
      </w:r>
      <w:bookmarkEnd w:id="380"/>
      <w:bookmarkEnd w:id="381"/>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382" w:name="_Toc510784284"/>
      <w:bookmarkStart w:id="383" w:name="_Toc510785433"/>
      <w:bookmarkStart w:id="384" w:name="_Toc439685271"/>
      <w:bookmarkStart w:id="385" w:name="_Toc162435345"/>
      <w:bookmarkEnd w:id="382"/>
      <w:bookmarkEnd w:id="383"/>
      <w:r w:rsidRPr="00693533">
        <w:t xml:space="preserve">Display </w:t>
      </w:r>
      <w:r w:rsidR="00C81B2F">
        <w:t>s</w:t>
      </w:r>
      <w:r w:rsidRPr="00693533">
        <w:t xml:space="preserve">cale </w:t>
      </w:r>
      <w:r w:rsidR="00C81B2F">
        <w:t>r</w:t>
      </w:r>
      <w:r w:rsidRPr="00693533">
        <w:t>ange</w:t>
      </w:r>
      <w:bookmarkEnd w:id="384"/>
      <w:bookmarkEnd w:id="385"/>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386" w:name="_Toc510785435"/>
      <w:bookmarkStart w:id="387" w:name="_Toc510784286"/>
      <w:bookmarkStart w:id="388" w:name="_Toc439685272"/>
      <w:bookmarkStart w:id="389" w:name="_Toc162435346"/>
      <w:bookmarkEnd w:id="386"/>
      <w:bookmarkEnd w:id="387"/>
      <w:r w:rsidRPr="00693533">
        <w:t xml:space="preserve">Dataset </w:t>
      </w:r>
      <w:r w:rsidR="00C81B2F">
        <w:t>l</w:t>
      </w:r>
      <w:r w:rsidRPr="00693533">
        <w:t xml:space="preserve">oading </w:t>
      </w:r>
      <w:bookmarkEnd w:id="388"/>
      <w:r w:rsidR="004C22F2" w:rsidRPr="00693533">
        <w:t xml:space="preserve">and </w:t>
      </w:r>
      <w:r w:rsidR="00C81B2F">
        <w:t>d</w:t>
      </w:r>
      <w:r w:rsidR="004C22F2" w:rsidRPr="004507E0">
        <w:t xml:space="preserve">isplay </w:t>
      </w:r>
      <w:r w:rsidR="00C81B2F">
        <w:t>o</w:t>
      </w:r>
      <w:r w:rsidR="004C22F2" w:rsidRPr="004507E0">
        <w:t>rder</w:t>
      </w:r>
      <w:bookmarkEnd w:id="389"/>
    </w:p>
    <w:p w14:paraId="108B563B" w14:textId="3DE7F9C3" w:rsidR="00E73EDF" w:rsidRDefault="007653F1" w:rsidP="00C81B2F">
      <w:pPr>
        <w:spacing w:after="120" w:line="240" w:lineRule="auto"/>
        <w:rPr>
          <w:rFonts w:cs="Arial"/>
        </w:rPr>
      </w:pPr>
      <w:del w:id="390" w:author="Jeff Wootton" w:date="2024-03-20T22:05:00Z">
        <w:r w:rsidRPr="00693533" w:rsidDel="003233DA">
          <w:rPr>
            <w:rFonts w:cs="Arial"/>
          </w:rPr>
          <w:delText>A n</w:delText>
        </w:r>
      </w:del>
      <w:ins w:id="391" w:author="Jeff Wootton" w:date="2024-03-20T22:05:00Z">
        <w:r w:rsidR="003233DA">
          <w:rPr>
            <w:rFonts w:cs="Arial"/>
          </w:rPr>
          <w:t>N</w:t>
        </w:r>
      </w:ins>
      <w:r w:rsidRPr="00693533">
        <w:rPr>
          <w:rFonts w:cs="Arial"/>
        </w:rPr>
        <w:t>ew algorithm</w:t>
      </w:r>
      <w:ins w:id="392" w:author="Jeff Wootton" w:date="2024-03-20T22:05:00Z">
        <w:r w:rsidR="003233DA">
          <w:rPr>
            <w:rFonts w:cs="Arial"/>
          </w:rPr>
          <w:t>s</w:t>
        </w:r>
      </w:ins>
      <w:r w:rsidRPr="00693533">
        <w:rPr>
          <w:rFonts w:cs="Arial"/>
        </w:rPr>
        <w:t xml:space="preserve"> for dataset loading and unloading</w:t>
      </w:r>
      <w:ins w:id="393" w:author="Jeff Wootton" w:date="2024-03-27T11:47:00Z">
        <w:r w:rsidR="007A7077">
          <w:rPr>
            <w:rFonts w:cs="Arial"/>
          </w:rPr>
          <w:t>;</w:t>
        </w:r>
      </w:ins>
      <w:ins w:id="394" w:author="Jeff Wootton" w:date="2024-03-20T22:05:00Z">
        <w:r w:rsidR="003233DA">
          <w:rPr>
            <w:rFonts w:cs="Arial"/>
          </w:rPr>
          <w:t xml:space="preserve"> and rendering (display)</w:t>
        </w:r>
      </w:ins>
      <w:r w:rsidRPr="00693533">
        <w:rPr>
          <w:rFonts w:cs="Arial"/>
        </w:rPr>
        <w:t xml:space="preserve"> within a navigation system </w:t>
      </w:r>
      <w:del w:id="395" w:author="Jeff Wootton" w:date="2024-03-27T11:47:00Z">
        <w:r w:rsidRPr="00693533" w:rsidDel="007A7077">
          <w:rPr>
            <w:rFonts w:cs="Arial"/>
          </w:rPr>
          <w:delText xml:space="preserve">is </w:delText>
        </w:r>
      </w:del>
      <w:ins w:id="396" w:author="Jeff Wootton" w:date="2024-03-27T11:47:00Z">
        <w:r w:rsidR="007A7077">
          <w:rPr>
            <w:rFonts w:cs="Arial"/>
          </w:rPr>
          <w:t>are</w:t>
        </w:r>
        <w:r w:rsidR="007A7077" w:rsidRPr="00693533">
          <w:rPr>
            <w:rFonts w:cs="Arial"/>
          </w:rPr>
          <w:t xml:space="preserve"> </w:t>
        </w:r>
      </w:ins>
      <w:r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ins w:id="397" w:author="Jeff Wootton" w:date="2024-03-20T22:06:00Z">
        <w:r w:rsidR="003233DA">
          <w:rPr>
            <w:rFonts w:cs="Arial"/>
          </w:rPr>
          <w:t>; and the order at which datasets are to be displayed</w:t>
        </w:r>
      </w:ins>
      <w:r w:rsidRPr="00693533">
        <w:rPr>
          <w:rFonts w:cs="Arial"/>
        </w:rPr>
        <w:t>.</w:t>
      </w:r>
      <w:r w:rsidR="00EE3367" w:rsidRPr="00693533">
        <w:rPr>
          <w:rFonts w:cs="Arial"/>
        </w:rPr>
        <w:t xml:space="preserve"> </w:t>
      </w:r>
      <w:r w:rsidRPr="00693533">
        <w:rPr>
          <w:rFonts w:cs="Arial"/>
        </w:rPr>
        <w:t xml:space="preserve">The concept of navigation purpose is restricted for use in presenting ENCs in a visual catalogue and must not be used for determining </w:t>
      </w:r>
      <w:r w:rsidRPr="004507E0">
        <w:rPr>
          <w:rFonts w:cs="Arial"/>
        </w:rPr>
        <w:t>which dataset should be displayed.</w:t>
      </w:r>
    </w:p>
    <w:p w14:paraId="3845A6EE" w14:textId="51955BEB"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398"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ins w:id="399" w:author="Jeff Wootton" w:date="2024-03-20T22:03:00Z">
        <w:r w:rsidR="003233DA">
          <w:rPr>
            <w:rFonts w:cs="Arial"/>
            <w:i/>
          </w:rPr>
          <w:t xml:space="preserve"> and Dataset Display Order (Dataset Rendering)</w:t>
        </w:r>
      </w:ins>
      <w:r>
        <w:rPr>
          <w:rFonts w:cs="Arial"/>
        </w:rPr>
        <w:t>.</w:t>
      </w:r>
      <w:bookmarkEnd w:id="398"/>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400" w:name="_Toc439685273"/>
      <w:bookmarkStart w:id="401" w:name="_Toc162435347"/>
      <w:r w:rsidRPr="004507E0">
        <w:t xml:space="preserve">Dataset </w:t>
      </w:r>
      <w:r w:rsidR="004E2E40">
        <w:t>l</w:t>
      </w:r>
      <w:r w:rsidRPr="004507E0">
        <w:t xml:space="preserve">oading </w:t>
      </w:r>
      <w:r w:rsidR="004E2E40">
        <w:t>a</w:t>
      </w:r>
      <w:r w:rsidRPr="004507E0">
        <w:t>lgorithm</w:t>
      </w:r>
      <w:bookmarkEnd w:id="400"/>
      <w:r w:rsidR="005F0731">
        <w:t xml:space="preserve"> (dataset selection)</w:t>
      </w:r>
      <w:bookmarkEnd w:id="401"/>
    </w:p>
    <w:p w14:paraId="6AF443CE" w14:textId="07445C2C"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ins w:id="402" w:author="Jeff Wootton" w:date="2024-03-20T21:56:00Z">
        <w:r w:rsidR="007E74F8">
          <w:rPr>
            <w:rFonts w:cs="Arial"/>
            <w:i/>
          </w:rPr>
          <w:t xml:space="preserve"> and Dataset Display Order (Dataset Rendering)</w:t>
        </w:r>
        <w:r w:rsidR="007E74F8">
          <w:rPr>
            <w:rFonts w:cs="Arial"/>
            <w:iCs/>
          </w:rPr>
          <w:t>, clauses D-1 and D-2</w:t>
        </w:r>
      </w:ins>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403" w:name="_Toc162435348"/>
      <w:r w:rsidRPr="005A5D26">
        <w:t>Dataset display order</w:t>
      </w:r>
      <w:r w:rsidR="005F0731">
        <w:t xml:space="preserve"> (dataset rendering)</w:t>
      </w:r>
      <w:bookmarkEnd w:id="403"/>
    </w:p>
    <w:p w14:paraId="4905D05B" w14:textId="59B20071" w:rsidR="00365E38" w:rsidRDefault="007E74F8" w:rsidP="005F0731">
      <w:pPr>
        <w:spacing w:after="120" w:line="240" w:lineRule="auto"/>
      </w:pPr>
      <w:ins w:id="404" w:author="Jeff Wootton" w:date="2024-03-20T21:57:00Z">
        <w:r>
          <w:rPr>
            <w:rFonts w:cs="Arial"/>
          </w:rPr>
          <w:t xml:space="preserve">See </w:t>
        </w:r>
        <w:r w:rsidRPr="005F0731">
          <w:rPr>
            <w:rFonts w:cs="Arial"/>
          </w:rPr>
          <w:t xml:space="preserve">Annex D – </w:t>
        </w:r>
        <w:r w:rsidRPr="00412A1B">
          <w:rPr>
            <w:rFonts w:cs="Arial"/>
            <w:i/>
          </w:rPr>
          <w:t>Dataset Loading Algorithm (Dataset Selection)</w:t>
        </w:r>
        <w:r>
          <w:rPr>
            <w:rFonts w:cs="Arial"/>
            <w:i/>
          </w:rPr>
          <w:t xml:space="preserve"> and Dataset Display Order (Dataset Rendering)</w:t>
        </w:r>
        <w:r>
          <w:rPr>
            <w:rFonts w:cs="Arial"/>
            <w:iCs/>
          </w:rPr>
          <w:t>, clause D-3</w:t>
        </w:r>
        <w:r w:rsidRPr="005F0731">
          <w:rPr>
            <w:rFonts w:cs="Arial"/>
          </w:rPr>
          <w:t>.</w:t>
        </w:r>
      </w:ins>
      <w:del w:id="405" w:author="Jeff Wootton" w:date="2024-03-20T21:57:00Z">
        <w:r w:rsidR="005F0731" w:rsidDel="007E74F8">
          <w:delText>To assist implementers, an algorithm describing how the selected datasets must be drawn will be prepared for S-101 Edition 1.2.0.</w:delText>
        </w:r>
      </w:del>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406" w:name="_Toc510784289"/>
      <w:bookmarkStart w:id="407" w:name="_Toc510785438"/>
      <w:bookmarkStart w:id="408" w:name="_Toc439685274"/>
      <w:bookmarkStart w:id="409" w:name="_Toc162435349"/>
      <w:bookmarkEnd w:id="406"/>
      <w:bookmarkEnd w:id="407"/>
      <w:r w:rsidRPr="00284E7D">
        <w:t>Geometry</w:t>
      </w:r>
      <w:bookmarkEnd w:id="358"/>
      <w:bookmarkEnd w:id="359"/>
      <w:bookmarkEnd w:id="408"/>
      <w:bookmarkEnd w:id="409"/>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410" w:name="_Toc439685275"/>
      <w:bookmarkStart w:id="411" w:name="_Toc162435350"/>
      <w:r w:rsidRPr="00284E7D">
        <w:t xml:space="preserve">S-100 </w:t>
      </w:r>
      <w:r w:rsidR="00885BE8">
        <w:t>l</w:t>
      </w:r>
      <w:r w:rsidRPr="00284E7D">
        <w:t xml:space="preserve">evel 3a </w:t>
      </w:r>
      <w:r w:rsidR="00885BE8">
        <w:t>g</w:t>
      </w:r>
      <w:r w:rsidRPr="00284E7D">
        <w:t>eometry</w:t>
      </w:r>
      <w:bookmarkEnd w:id="410"/>
      <w:bookmarkEnd w:id="411"/>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The interpolation of </w:t>
      </w:r>
      <w:proofErr w:type="spellStart"/>
      <w:r w:rsidRPr="00284E7D">
        <w:rPr>
          <w:rFonts w:ascii="Arial" w:hAnsi="Arial" w:cs="Arial"/>
          <w:sz w:val="20"/>
          <w:szCs w:val="20"/>
        </w:rPr>
        <w:t>GM_CurveSegment</w:t>
      </w:r>
      <w:proofErr w:type="spellEnd"/>
      <w:r w:rsidRPr="00284E7D">
        <w:rPr>
          <w:rFonts w:ascii="Arial" w:hAnsi="Arial" w:cs="Arial"/>
          <w:sz w:val="20"/>
          <w:szCs w:val="20"/>
        </w:rPr>
        <w:t xml:space="preserve">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42">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412" w:name="_Toc162435351"/>
      <w:r>
        <w:t>Use of scale properties for feature to geometry relations</w:t>
      </w:r>
      <w:bookmarkStart w:id="413" w:name="_Toc439685276"/>
      <w:bookmarkEnd w:id="412"/>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414" w:name="_Toc162435352"/>
      <w:r w:rsidRPr="00284E7D">
        <w:t>Masking</w:t>
      </w:r>
      <w:bookmarkEnd w:id="413"/>
      <w:bookmarkEnd w:id="414"/>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415" w:name="_Toc225648316"/>
      <w:bookmarkStart w:id="416"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417" w:name="_Toc439685277"/>
      <w:bookmarkStart w:id="418" w:name="_Toc162435353"/>
      <w:r w:rsidRPr="00C44B4D">
        <w:t>Coordinate Reference Systems (CRS)</w:t>
      </w:r>
      <w:bookmarkEnd w:id="415"/>
      <w:bookmarkEnd w:id="416"/>
      <w:bookmarkEnd w:id="417"/>
      <w:bookmarkEnd w:id="418"/>
    </w:p>
    <w:p w14:paraId="27A18142" w14:textId="77777777" w:rsidR="00E73EDF" w:rsidRPr="00284E7D" w:rsidRDefault="007653F1" w:rsidP="00940AF0">
      <w:pPr>
        <w:pStyle w:val="Heading2"/>
        <w:tabs>
          <w:tab w:val="clear" w:pos="540"/>
        </w:tabs>
        <w:spacing w:before="120" w:after="200" w:line="240" w:lineRule="auto"/>
        <w:ind w:left="709" w:hanging="709"/>
      </w:pPr>
      <w:bookmarkStart w:id="419" w:name="_Toc439685278"/>
      <w:bookmarkStart w:id="420" w:name="_Toc225065174"/>
      <w:bookmarkStart w:id="421" w:name="_Toc225648317"/>
      <w:bookmarkStart w:id="422" w:name="_Toc162435354"/>
      <w:r w:rsidRPr="00284E7D">
        <w:t>Introduction</w:t>
      </w:r>
      <w:bookmarkEnd w:id="419"/>
      <w:bookmarkEnd w:id="420"/>
      <w:bookmarkEnd w:id="421"/>
      <w:bookmarkEnd w:id="422"/>
      <w:r w:rsidRPr="00284E7D">
        <w:t xml:space="preserve"> </w:t>
      </w:r>
    </w:p>
    <w:p w14:paraId="79E89173" w14:textId="18BF7194" w:rsidR="00E73EDF" w:rsidRDefault="007653F1" w:rsidP="00940AF0">
      <w:pPr>
        <w:spacing w:after="120" w:line="240" w:lineRule="auto"/>
        <w:rPr>
          <w:rFonts w:cs="Arial"/>
          <w:lang w:eastAsia="en-GB"/>
        </w:rPr>
      </w:pPr>
      <w:bookmarkStart w:id="423" w:name="_Toc225648318"/>
      <w:bookmarkStart w:id="424"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425" w:name="_Toc439685279"/>
      <w:bookmarkStart w:id="426" w:name="_Toc162435355"/>
      <w:r w:rsidRPr="00284E7D">
        <w:t xml:space="preserve">Horizontal </w:t>
      </w:r>
      <w:bookmarkEnd w:id="423"/>
      <w:bookmarkEnd w:id="424"/>
      <w:r w:rsidRPr="00284E7D">
        <w:t>Coordinate Reference System</w:t>
      </w:r>
      <w:bookmarkEnd w:id="425"/>
      <w:bookmarkEnd w:id="426"/>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427" w:name="_Toc225065177"/>
      <w:bookmarkStart w:id="428"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47"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429" w:name="_Toc288812326"/>
      <w:bookmarkStart w:id="430" w:name="_Toc288810279"/>
      <w:r w:rsidRPr="00284E7D">
        <w:t>EPSG:4326 (WGS84)</w:t>
      </w:r>
    </w:p>
    <w:p w14:paraId="6F665F8B" w14:textId="0E3FE03F" w:rsidR="00E73EDF" w:rsidRPr="00284E7D" w:rsidRDefault="007653F1" w:rsidP="00940AF0">
      <w:pPr>
        <w:spacing w:after="60" w:line="240" w:lineRule="auto"/>
        <w:ind w:left="4111" w:hanging="4111"/>
      </w:pPr>
      <w:bookmarkStart w:id="431" w:name="_Toc288810277"/>
      <w:bookmarkStart w:id="432" w:name="_Toc288812324"/>
      <w:r w:rsidRPr="00284E7D">
        <w:rPr>
          <w:b/>
        </w:rPr>
        <w:t xml:space="preserve">Projection: </w:t>
      </w:r>
      <w:r w:rsidRPr="00284E7D">
        <w:rPr>
          <w:b/>
        </w:rPr>
        <w:tab/>
      </w:r>
      <w:bookmarkEnd w:id="431"/>
      <w:bookmarkEnd w:id="432"/>
      <w:r w:rsidRPr="00284E7D">
        <w:t>None</w:t>
      </w:r>
    </w:p>
    <w:p w14:paraId="456C3F7F" w14:textId="03FE83FC" w:rsidR="00E73EDF" w:rsidRPr="00284E7D" w:rsidRDefault="00940AF0" w:rsidP="00940AF0">
      <w:pPr>
        <w:spacing w:after="60" w:line="240" w:lineRule="auto"/>
        <w:ind w:left="4111" w:hanging="4111"/>
      </w:pPr>
      <w:r>
        <w:rPr>
          <w:b/>
        </w:rPr>
        <w:lastRenderedPageBreak/>
        <w:t xml:space="preserve">Temporal reference system: </w:t>
      </w:r>
      <w:r>
        <w:rPr>
          <w:b/>
        </w:rPr>
        <w:tab/>
      </w:r>
      <w:r w:rsidR="007653F1" w:rsidRPr="00284E7D">
        <w:t>Gregorian calendar</w:t>
      </w:r>
      <w:r w:rsidR="007653F1" w:rsidRPr="00284E7D">
        <w:rPr>
          <w:b/>
        </w:rPr>
        <w:tab/>
      </w:r>
      <w:bookmarkEnd w:id="429"/>
      <w:bookmarkEnd w:id="430"/>
    </w:p>
    <w:p w14:paraId="64CCC978" w14:textId="3F7DF304" w:rsidR="00E73EDF" w:rsidRDefault="007653F1" w:rsidP="00940AF0">
      <w:pPr>
        <w:spacing w:after="60" w:line="240" w:lineRule="auto"/>
        <w:ind w:left="4111" w:hanging="4111"/>
      </w:pPr>
      <w:bookmarkStart w:id="433" w:name="_Toc288812327"/>
      <w:bookmarkStart w:id="434"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8" w:history="1">
        <w:r>
          <w:rPr>
            <w:rStyle w:val="Hyperlink"/>
            <w:lang w:val="en-US"/>
          </w:rPr>
          <w:t xml:space="preserve">EPSG Geodetic Parameter </w:t>
        </w:r>
        <w:bookmarkEnd w:id="433"/>
        <w:bookmarkEnd w:id="434"/>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435" w:name="_Toc288812329"/>
      <w:bookmarkStart w:id="436" w:name="_Toc288810282"/>
      <w:r w:rsidRPr="004A70BB">
        <w:rPr>
          <w:b/>
        </w:rPr>
        <w:t>Date type (according to ISO 19115):</w:t>
      </w:r>
      <w:r w:rsidRPr="004A70BB">
        <w:t xml:space="preserve">  </w:t>
      </w:r>
      <w:r w:rsidRPr="004A70BB">
        <w:tab/>
      </w:r>
      <w:bookmarkEnd w:id="435"/>
      <w:bookmarkEnd w:id="436"/>
      <w:r w:rsidRPr="004A70BB">
        <w:t>002- publication</w:t>
      </w:r>
    </w:p>
    <w:p w14:paraId="3A49E48D" w14:textId="7E593232" w:rsidR="00940AF0" w:rsidRDefault="007653F1" w:rsidP="00940AF0">
      <w:pPr>
        <w:spacing w:after="60" w:line="240" w:lineRule="auto"/>
        <w:ind w:left="4111" w:hanging="4111"/>
      </w:pPr>
      <w:bookmarkStart w:id="437" w:name="_Toc288812330"/>
      <w:bookmarkStart w:id="438" w:name="_Toc288810283"/>
      <w:r w:rsidRPr="004A70BB">
        <w:rPr>
          <w:b/>
        </w:rPr>
        <w:t>Responsible party:</w:t>
      </w:r>
      <w:r w:rsidR="00940AF0">
        <w:t xml:space="preserve">  </w:t>
      </w:r>
      <w:r w:rsidR="00940AF0">
        <w:tab/>
      </w:r>
      <w:r w:rsidRPr="004A70BB">
        <w:t>International Organisation of Oil and Gas Producers</w:t>
      </w:r>
      <w:bookmarkEnd w:id="437"/>
      <w:bookmarkEnd w:id="438"/>
      <w:r w:rsidRPr="004A70BB">
        <w:t xml:space="preserve"> (</w:t>
      </w:r>
      <w:r w:rsidR="0025683E" w:rsidRPr="004A70BB">
        <w:t>I</w:t>
      </w:r>
      <w:bookmarkStart w:id="439" w:name="_Toc288810284"/>
      <w:bookmarkStart w:id="440"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439"/>
      <w:bookmarkEnd w:id="440"/>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441" w:name="_Toc439685280"/>
      <w:bookmarkStart w:id="442" w:name="_Toc162435356"/>
      <w:r w:rsidRPr="004A70BB">
        <w:t xml:space="preserve">Vertical </w:t>
      </w:r>
      <w:bookmarkEnd w:id="427"/>
      <w:bookmarkEnd w:id="428"/>
      <w:r w:rsidRPr="004A70BB">
        <w:t>CRS for Soundings</w:t>
      </w:r>
      <w:bookmarkEnd w:id="441"/>
      <w:bookmarkEnd w:id="442"/>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commentRangeStart w:id="443"/>
            <w:r w:rsidRPr="00BE7F49">
              <w:rPr>
                <w:rFonts w:cs="Arial"/>
                <w:b/>
                <w:snapToGrid w:val="0"/>
                <w:sz w:val="18"/>
                <w:szCs w:val="18"/>
                <w:lang w:val="en-US" w:eastAsia="en-US"/>
              </w:rPr>
              <w:lastRenderedPageBreak/>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commentRangeEnd w:id="443"/>
            <w:r w:rsidR="00A922EA">
              <w:rPr>
                <w:rStyle w:val="CommentReference"/>
                <w:rFonts w:eastAsia="MS Mincho"/>
              </w:rPr>
              <w:commentReference w:id="443"/>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commentRangeStart w:id="444"/>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commentRangeEnd w:id="444"/>
            <w:r w:rsidR="00034EB2">
              <w:rPr>
                <w:rStyle w:val="CommentReference"/>
                <w:rFonts w:eastAsia="MS Mincho"/>
              </w:rPr>
              <w:commentReference w:id="444"/>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445" w:name="_Toc517858859"/>
      <w:bookmarkStart w:id="446" w:name="_Toc519859099"/>
      <w:bookmarkStart w:id="447" w:name="_Toc521495143"/>
      <w:bookmarkStart w:id="448" w:name="_Toc527117756"/>
      <w:bookmarkStart w:id="449" w:name="_Toc527620283"/>
      <w:bookmarkStart w:id="450" w:name="_Toc529974525"/>
      <w:bookmarkStart w:id="451" w:name="_Toc225648327"/>
      <w:bookmarkStart w:id="452" w:name="_Toc439685281"/>
      <w:bookmarkStart w:id="453" w:name="_Toc225065184"/>
      <w:bookmarkStart w:id="454" w:name="_Toc162435357"/>
      <w:bookmarkEnd w:id="445"/>
      <w:bookmarkEnd w:id="446"/>
      <w:bookmarkEnd w:id="447"/>
      <w:bookmarkEnd w:id="448"/>
      <w:bookmarkEnd w:id="449"/>
      <w:bookmarkEnd w:id="450"/>
      <w:r w:rsidRPr="004A70BB">
        <w:lastRenderedPageBreak/>
        <w:t>Data Quality</w:t>
      </w:r>
      <w:bookmarkEnd w:id="451"/>
      <w:bookmarkEnd w:id="452"/>
      <w:bookmarkEnd w:id="453"/>
      <w:bookmarkEnd w:id="454"/>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455" w:name="_Toc439685282"/>
      <w:bookmarkStart w:id="456" w:name="_Toc162435358"/>
      <w:bookmarkStart w:id="457" w:name="_Toc225648328"/>
      <w:bookmarkStart w:id="458" w:name="_Toc225065185"/>
      <w:bookmarkStart w:id="459" w:name="_Toc8629844"/>
      <w:bookmarkStart w:id="460" w:name="_Toc422735435"/>
      <w:bookmarkStart w:id="461" w:name="_Toc8629976"/>
      <w:bookmarkStart w:id="462" w:name="_Toc19077363"/>
      <w:bookmarkStart w:id="463" w:name="_Toc191284893"/>
      <w:r w:rsidRPr="004A70BB">
        <w:t>Introduction</w:t>
      </w:r>
      <w:bookmarkEnd w:id="455"/>
      <w:bookmarkEnd w:id="456"/>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2F7618C9"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del w:id="464" w:author="Jeff Wootton" w:date="2024-03-27T11:56:00Z">
        <w:r w:rsidDel="00A71A22">
          <w:delText>at</w:delText>
        </w:r>
      </w:del>
      <w:ins w:id="465" w:author="Jeff Wootton" w:date="2024-03-27T11:56:00Z">
        <w:r w:rsidR="00A71A22">
          <w:t xml:space="preserve">in </w:t>
        </w:r>
      </w:ins>
      <w:ins w:id="466" w:author="Jeff Wootton" w:date="2024-03-27T11:55:00Z">
        <w:r w:rsidR="00A71A22">
          <w:rPr>
            <w:rFonts w:cs="Arial"/>
          </w:rPr>
          <w:t xml:space="preserve">S-101 Annex A – </w:t>
        </w:r>
        <w:r w:rsidR="00A71A22" w:rsidRPr="00E674DC">
          <w:rPr>
            <w:rFonts w:cs="Arial"/>
            <w:i/>
          </w:rPr>
          <w:t>Data Classification and Encoding Guide</w:t>
        </w:r>
      </w:ins>
      <w:r>
        <w:t xml:space="preserve"> </w:t>
      </w:r>
      <w:ins w:id="467" w:author="Jeff Wootton" w:date="2024-03-27T11:56:00Z">
        <w:r w:rsidR="00A71A22">
          <w:t xml:space="preserve">at </w:t>
        </w:r>
      </w:ins>
      <w:r>
        <w:t xml:space="preserve">Table </w:t>
      </w:r>
      <w:del w:id="468" w:author="Jeff Wootton" w:date="2024-03-27T11:56:00Z">
        <w:r w:rsidRPr="00A71A22" w:rsidDel="00A71A22">
          <w:rPr>
            <w:rPrChange w:id="469" w:author="Jeff Wootton" w:date="2024-03-27T11:56:00Z">
              <w:rPr>
                <w:color w:val="FF0000"/>
              </w:rPr>
            </w:rPrChange>
          </w:rPr>
          <w:delText>X-X</w:delText>
        </w:r>
      </w:del>
      <w:ins w:id="470" w:author="Jeff Wootton" w:date="2024-03-27T11:56:00Z">
        <w:r w:rsidR="00A71A22">
          <w:t>3-1</w:t>
        </w:r>
      </w:ins>
      <w:r>
        <w:t xml:space="preserve"> in clause </w:t>
      </w:r>
      <w:del w:id="471" w:author="Jeff Wootton" w:date="2024-03-27T11:56:00Z">
        <w:r w:rsidRPr="00A71A22" w:rsidDel="00A71A22">
          <w:rPr>
            <w:rPrChange w:id="472" w:author="Jeff Wootton" w:date="2024-03-27T11:56:00Z">
              <w:rPr>
                <w:color w:val="FF0000"/>
              </w:rPr>
            </w:rPrChange>
          </w:rPr>
          <w:delText>X.X</w:delText>
        </w:r>
      </w:del>
      <w:ins w:id="473" w:author="Jeff Wootton" w:date="2024-03-27T11:56:00Z">
        <w:r w:rsidR="00A71A22">
          <w:t>3.3</w:t>
        </w:r>
      </w:ins>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474" w:name="_Toc162435359"/>
      <w:r w:rsidRPr="008C5E4B">
        <w:t>Completeness</w:t>
      </w:r>
      <w:bookmarkEnd w:id="474"/>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475" w:name="_Toc162435360"/>
      <w:r w:rsidRPr="00107E61">
        <w:t>Commission</w:t>
      </w:r>
      <w:bookmarkEnd w:id="475"/>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7F3A6F15" w:rsidR="00BF67E1" w:rsidRPr="00546C86" w:rsidRDefault="003E3EEF" w:rsidP="00BF67E1">
      <w:pPr>
        <w:pStyle w:val="ParagraphText"/>
        <w:spacing w:after="120"/>
        <w:jc w:val="both"/>
        <w:rPr>
          <w:rFonts w:cs="Arial"/>
          <w:color w:val="auto"/>
          <w:szCs w:val="20"/>
        </w:rPr>
      </w:pPr>
      <w:bookmarkStart w:id="476" w:name="OLE_LINK2"/>
      <w:bookmarkStart w:id="477" w:name="OLE_LINK3"/>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sidR="00920605">
        <w:rPr>
          <w:rFonts w:cs="Arial"/>
          <w:color w:val="auto"/>
          <w:szCs w:val="20"/>
        </w:rPr>
        <w:t xml:space="preserve">includes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478" w:name="_Toc162435361"/>
      <w:bookmarkEnd w:id="476"/>
      <w:bookmarkEnd w:id="477"/>
      <w:r w:rsidRPr="00AB2995">
        <w:t>Omission</w:t>
      </w:r>
      <w:bookmarkEnd w:id="478"/>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42E5A916" w:rsidR="00F23078" w:rsidRPr="00546C86" w:rsidRDefault="00F23078" w:rsidP="00F23078">
      <w:pPr>
        <w:pStyle w:val="ParagraphText"/>
        <w:spacing w:after="120"/>
        <w:jc w:val="both"/>
        <w:rPr>
          <w:rFonts w:cs="Arial"/>
          <w:color w:val="auto"/>
          <w:szCs w:val="20"/>
        </w:rPr>
      </w:pPr>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r w:rsidR="00FF780F">
        <w:rPr>
          <w:rFonts w:cs="Arial"/>
          <w:color w:val="auto"/>
          <w:szCs w:val="20"/>
        </w:rPr>
        <w:t>missing items</w:t>
      </w:r>
      <w:r>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479" w:name="_Toc162435362"/>
      <w:r>
        <w:t>Logical consistency</w:t>
      </w:r>
      <w:bookmarkEnd w:id="479"/>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480" w:name="_Toc162435363"/>
      <w:r w:rsidRPr="00AB2995">
        <w:t>Conceptual consistency</w:t>
      </w:r>
      <w:bookmarkEnd w:id="480"/>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70DF3A16" w:rsidR="00E674DC" w:rsidRDefault="00E674DC" w:rsidP="00E674DC">
      <w:pPr>
        <w:pStyle w:val="ParagraphText"/>
        <w:spacing w:after="120"/>
        <w:jc w:val="both"/>
        <w:rPr>
          <w:rFonts w:cs="Arial"/>
          <w:color w:val="auto"/>
          <w:szCs w:val="20"/>
        </w:rPr>
      </w:pPr>
      <w:r>
        <w:rPr>
          <w:rFonts w:cs="Arial"/>
          <w:color w:val="auto"/>
          <w:szCs w:val="20"/>
        </w:rPr>
        <w:lastRenderedPageBreak/>
        <w:t xml:space="preserve">Data Producers must verify that the dataset conforms to the S-100 General Feature Model.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E3AE88" w14:textId="30B57C5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S-101 Annex C</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481" w:name="_Toc162435364"/>
      <w:r>
        <w:t>Domain</w:t>
      </w:r>
      <w:r w:rsidRPr="00AB2995">
        <w:t xml:space="preserve"> consistency</w:t>
      </w:r>
      <w:bookmarkEnd w:id="481"/>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7A820722"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the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F57F3B" w14:textId="7253EEDF"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482" w:name="_Toc162435365"/>
      <w:r w:rsidRPr="0014612C">
        <w:t>Format consistency</w:t>
      </w:r>
      <w:bookmarkEnd w:id="482"/>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277A09A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2D07132" w14:textId="18FFE27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483" w:name="_Toc162435366"/>
      <w:r>
        <w:t>Topological</w:t>
      </w:r>
      <w:r w:rsidRPr="00AB2995">
        <w:t xml:space="preserve"> consistency</w:t>
      </w:r>
      <w:bookmarkEnd w:id="483"/>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9F2F48A"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01874376" w14:textId="2BA0AA75" w:rsidR="008D7B83" w:rsidRDefault="008D7B83" w:rsidP="008D7B83">
      <w:pPr>
        <w:pStyle w:val="ParagraphText"/>
        <w:widowControl w:val="0"/>
        <w:spacing w:after="120"/>
        <w:jc w:val="both"/>
        <w:rPr>
          <w:rFonts w:cs="Arial"/>
          <w:color w:val="auto"/>
          <w:szCs w:val="20"/>
        </w:rPr>
      </w:pPr>
      <w:r>
        <w:rPr>
          <w:rFonts w:cs="Arial"/>
          <w:color w:val="auto"/>
          <w:szCs w:val="20"/>
        </w:rPr>
        <w:t xml:space="preserve">If no topological consistency checks classified as Critical in S-101 Annex C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484" w:name="_Toc162435367"/>
      <w:r w:rsidRPr="007F395B">
        <w:t>Positional uncertainty and accuracy</w:t>
      </w:r>
      <w:bookmarkEnd w:id="484"/>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485" w:name="_Toc162435368"/>
      <w:r w:rsidRPr="007F395B">
        <w:t>Absolute or external accuracy</w:t>
      </w:r>
      <w:bookmarkEnd w:id="485"/>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6" w:name="_Toc162435369"/>
      <w:r w:rsidRPr="00F738E1">
        <w:t>Vertical position accuracy</w:t>
      </w:r>
      <w:bookmarkEnd w:id="486"/>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487" w:name="_Toc162435370"/>
      <w:r w:rsidRPr="00507803">
        <w:t>Horizontal position accuracy</w:t>
      </w:r>
      <w:bookmarkEnd w:id="487"/>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8" w:name="_Toc162435371"/>
      <w:r w:rsidRPr="00F738E1">
        <w:t>Relative or internal accuracy</w:t>
      </w:r>
      <w:bookmarkEnd w:id="488"/>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lastRenderedPageBreak/>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489" w:name="_Toc162435372"/>
      <w:r w:rsidRPr="00F738E1">
        <w:t>Gridded data positional accuracy</w:t>
      </w:r>
      <w:bookmarkEnd w:id="489"/>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490" w:name="_Toc162435373"/>
      <w:r w:rsidRPr="008F63E6">
        <w:t>Thematic accuracy</w:t>
      </w:r>
      <w:bookmarkEnd w:id="490"/>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1" w:name="_Toc162435374"/>
      <w:r w:rsidRPr="008F63E6">
        <w:t>Thematic classification correctness</w:t>
      </w:r>
      <w:bookmarkEnd w:id="491"/>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149A495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7B79F345" w14:textId="690C6038"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S-101 Annex C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2" w:name="_Toc162435375"/>
      <w:r w:rsidRPr="008F63E6">
        <w:t>Non-quantitative attribute accuracy</w:t>
      </w:r>
      <w:bookmarkEnd w:id="492"/>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78541DE1"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81341F6" w14:textId="4E653B1D"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S-101 Annex C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493" w:name="_Toc162435376"/>
      <w:r w:rsidRPr="008F63E6">
        <w:t>Quantitative attribute accuracy</w:t>
      </w:r>
      <w:bookmarkEnd w:id="493"/>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101E2964"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0A18E76" w14:textId="4EE5D44C"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494" w:name="_Toc162435377"/>
      <w:r w:rsidRPr="002B2660">
        <w:t>Temporal quality</w:t>
      </w:r>
      <w:bookmarkEnd w:id="494"/>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495" w:name="_Toc162435378"/>
      <w:r w:rsidRPr="002B2660">
        <w:t>Temporal consistency</w:t>
      </w:r>
      <w:bookmarkEnd w:id="495"/>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19BDD8EE"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2131B880" w14:textId="0BE7EADB"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S-101 Annex C are reported the dataset PASSES this test.</w:t>
      </w:r>
      <w:bookmarkStart w:id="496" w:name="OLE_LINK14"/>
      <w:bookmarkStart w:id="497"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498" w:name="_Toc162435379"/>
      <w:bookmarkEnd w:id="496"/>
      <w:bookmarkEnd w:id="497"/>
      <w:r w:rsidRPr="002B2660">
        <w:t xml:space="preserve">Temporal </w:t>
      </w:r>
      <w:r>
        <w:t>validity</w:t>
      </w:r>
      <w:bookmarkEnd w:id="498"/>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7777777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w:t>
      </w:r>
      <w:r>
        <w:rPr>
          <w:rFonts w:cs="Arial"/>
          <w:color w:val="auto"/>
          <w:szCs w:val="20"/>
        </w:rPr>
        <w:lastRenderedPageBreak/>
        <w:t xml:space="preserve">checks which verify this conformance. </w:t>
      </w:r>
    </w:p>
    <w:p w14:paraId="69996966" w14:textId="414A8C64"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S-101 Annex C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499" w:name="_Toc162435380"/>
      <w:r w:rsidRPr="00075403">
        <w:t>Temporal accuracy</w:t>
      </w:r>
      <w:bookmarkEnd w:id="499"/>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500" w:name="_Toc162435381"/>
      <w:r>
        <w:t>Aggregation</w:t>
      </w:r>
      <w:bookmarkEnd w:id="500"/>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501" w:name="_Toc162435382"/>
      <w:r w:rsidRPr="00F74A0D">
        <w:t xml:space="preserve">Data </w:t>
      </w:r>
      <w:r>
        <w:t>c</w:t>
      </w:r>
      <w:r w:rsidRPr="00F74A0D">
        <w:t xml:space="preserve">ompliance and </w:t>
      </w:r>
      <w:r>
        <w:t>u</w:t>
      </w:r>
      <w:r w:rsidRPr="00F74A0D">
        <w:t>sability</w:t>
      </w:r>
      <w:bookmarkEnd w:id="501"/>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EC21898"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502" w:name="_Toc510784300"/>
      <w:bookmarkStart w:id="503" w:name="_Toc510785449"/>
      <w:bookmarkEnd w:id="502"/>
      <w:bookmarkEnd w:id="503"/>
    </w:p>
    <w:p w14:paraId="552BA760" w14:textId="77777777" w:rsidR="00E73EDF" w:rsidRPr="00F74A0D" w:rsidRDefault="007653F1" w:rsidP="004A47EC">
      <w:pPr>
        <w:pStyle w:val="Heading1"/>
        <w:tabs>
          <w:tab w:val="clear" w:pos="400"/>
        </w:tabs>
        <w:spacing w:before="120" w:after="200" w:line="240" w:lineRule="auto"/>
        <w:ind w:left="567" w:hanging="567"/>
      </w:pPr>
      <w:bookmarkStart w:id="504" w:name="_Toc225065206"/>
      <w:bookmarkStart w:id="505" w:name="_Toc225648349"/>
      <w:bookmarkStart w:id="506" w:name="_Toc439685287"/>
      <w:bookmarkStart w:id="507" w:name="_Toc162435383"/>
      <w:bookmarkEnd w:id="457"/>
      <w:bookmarkEnd w:id="458"/>
      <w:bookmarkEnd w:id="459"/>
      <w:bookmarkEnd w:id="460"/>
      <w:bookmarkEnd w:id="461"/>
      <w:bookmarkEnd w:id="462"/>
      <w:bookmarkEnd w:id="463"/>
      <w:r w:rsidRPr="00F74A0D">
        <w:t>Data Capture and Classification</w:t>
      </w:r>
      <w:bookmarkEnd w:id="504"/>
      <w:bookmarkEnd w:id="505"/>
      <w:bookmarkEnd w:id="506"/>
      <w:bookmarkEnd w:id="507"/>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508" w:name="_Toc191284919"/>
      <w:bookmarkStart w:id="509" w:name="_Toc8629863"/>
      <w:bookmarkStart w:id="510" w:name="_Toc19077382"/>
      <w:bookmarkStart w:id="511" w:name="_Toc8629995"/>
      <w:bookmarkStart w:id="512" w:name="_Toc225065208"/>
      <w:bookmarkStart w:id="513" w:name="_Toc439685289"/>
      <w:bookmarkStart w:id="514" w:name="_Toc225648351"/>
      <w:bookmarkStart w:id="515" w:name="_Toc162435384"/>
      <w:bookmarkEnd w:id="508"/>
      <w:bookmarkEnd w:id="509"/>
      <w:bookmarkEnd w:id="510"/>
      <w:bookmarkEnd w:id="511"/>
      <w:r w:rsidRPr="00F74A0D">
        <w:t>Maintenance</w:t>
      </w:r>
      <w:bookmarkEnd w:id="512"/>
      <w:bookmarkEnd w:id="513"/>
      <w:bookmarkEnd w:id="514"/>
      <w:bookmarkEnd w:id="515"/>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516" w:name="_Toc439685290"/>
      <w:bookmarkStart w:id="517" w:name="_Toc162435385"/>
      <w:r w:rsidRPr="00F74A0D">
        <w:t>Introduction</w:t>
      </w:r>
      <w:bookmarkEnd w:id="516"/>
      <w:bookmarkEnd w:id="517"/>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518" w:name="_Toc439685291"/>
      <w:bookmarkStart w:id="519" w:name="_Toc162435386"/>
      <w:r w:rsidRPr="00F74A0D">
        <w:t xml:space="preserve">Maintenance and </w:t>
      </w:r>
      <w:r w:rsidR="00636ED5">
        <w:t>u</w:t>
      </w:r>
      <w:r w:rsidRPr="00F74A0D">
        <w:t xml:space="preserve">pdate </w:t>
      </w:r>
      <w:r w:rsidR="00636ED5">
        <w:t>f</w:t>
      </w:r>
      <w:r w:rsidRPr="00F74A0D">
        <w:t>requency</w:t>
      </w:r>
      <w:bookmarkEnd w:id="518"/>
      <w:bookmarkEnd w:id="519"/>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520" w:name="_Toc439685292"/>
      <w:bookmarkStart w:id="521" w:name="_Toc162435387"/>
      <w:r w:rsidRPr="00F74A0D">
        <w:t xml:space="preserve">Data </w:t>
      </w:r>
      <w:bookmarkEnd w:id="520"/>
      <w:r w:rsidR="00D24503">
        <w:t>s</w:t>
      </w:r>
      <w:r w:rsidR="00D24503" w:rsidRPr="00F74A0D">
        <w:t>ource</w:t>
      </w:r>
      <w:bookmarkEnd w:id="521"/>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522" w:name="_Toc439685293"/>
      <w:bookmarkStart w:id="523" w:name="_Toc162435388"/>
      <w:r w:rsidRPr="00F74A0D">
        <w:t xml:space="preserve">Production </w:t>
      </w:r>
      <w:bookmarkEnd w:id="522"/>
      <w:r w:rsidR="00D24503">
        <w:t>p</w:t>
      </w:r>
      <w:r w:rsidR="00D24503" w:rsidRPr="00F74A0D">
        <w:t>rocess</w:t>
      </w:r>
      <w:bookmarkEnd w:id="523"/>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524" w:name="_Toc510785459"/>
      <w:bookmarkStart w:id="525" w:name="_Toc510784310"/>
      <w:bookmarkStart w:id="526" w:name="_Toc439685294"/>
      <w:bookmarkStart w:id="527" w:name="_Toc162435389"/>
      <w:bookmarkEnd w:id="524"/>
      <w:bookmarkEnd w:id="525"/>
      <w:r w:rsidRPr="003F76E9">
        <w:rPr>
          <w:lang w:val="en-AU"/>
        </w:rPr>
        <w:t xml:space="preserve">Feature and Portrayal Catalogue </w:t>
      </w:r>
      <w:r w:rsidR="00975677">
        <w:rPr>
          <w:lang w:val="en-AU"/>
        </w:rPr>
        <w:t>m</w:t>
      </w:r>
      <w:r w:rsidRPr="003F76E9">
        <w:rPr>
          <w:lang w:val="en-AU"/>
        </w:rPr>
        <w:t>anagement</w:t>
      </w:r>
      <w:bookmarkEnd w:id="526"/>
      <w:bookmarkEnd w:id="527"/>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528" w:name="_Toc225065220"/>
      <w:bookmarkStart w:id="529" w:name="_Toc439685295"/>
      <w:bookmarkStart w:id="530" w:name="_Toc225648363"/>
      <w:bookmarkStart w:id="531" w:name="_Toc162435390"/>
      <w:r w:rsidRPr="003F76E9">
        <w:t>Portrayal</w:t>
      </w:r>
      <w:bookmarkEnd w:id="528"/>
      <w:bookmarkEnd w:id="529"/>
      <w:bookmarkEnd w:id="530"/>
      <w:bookmarkEnd w:id="531"/>
    </w:p>
    <w:p w14:paraId="26AF6290" w14:textId="77777777" w:rsidR="00E73EDF" w:rsidRPr="003F76E9" w:rsidRDefault="007653F1" w:rsidP="00750665">
      <w:pPr>
        <w:pStyle w:val="Heading2"/>
        <w:tabs>
          <w:tab w:val="clear" w:pos="540"/>
        </w:tabs>
        <w:spacing w:before="120" w:after="200" w:line="240" w:lineRule="auto"/>
        <w:ind w:left="709" w:hanging="709"/>
      </w:pPr>
      <w:bookmarkStart w:id="532" w:name="_Toc439685296"/>
      <w:bookmarkStart w:id="533" w:name="_Toc162435391"/>
      <w:r w:rsidRPr="003F76E9">
        <w:t>Introduction</w:t>
      </w:r>
      <w:bookmarkEnd w:id="532"/>
      <w:bookmarkEnd w:id="533"/>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lastRenderedPageBreak/>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534" w:name="_Toc439685297"/>
      <w:bookmarkStart w:id="535" w:name="_Toc162435392"/>
      <w:r w:rsidRPr="003F76E9">
        <w:t>Portrayal Catalogue</w:t>
      </w:r>
      <w:bookmarkEnd w:id="534"/>
      <w:bookmarkEnd w:id="535"/>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6F32E405" w:rsidR="002B17B1" w:rsidRPr="002D60A8" w:rsidRDefault="002B17B1" w:rsidP="00BB54AE">
            <w:pPr>
              <w:spacing w:before="60" w:after="60" w:line="240" w:lineRule="auto"/>
              <w:rPr>
                <w:rFonts w:cs="Arial"/>
                <w:sz w:val="18"/>
                <w:szCs w:val="18"/>
              </w:rPr>
            </w:pPr>
            <w:r w:rsidRPr="002D60A8">
              <w:rPr>
                <w:rFonts w:cs="Arial"/>
                <w:sz w:val="18"/>
                <w:szCs w:val="18"/>
              </w:rPr>
              <w:t>1.</w:t>
            </w:r>
            <w:r w:rsidR="00BB54AE">
              <w:rPr>
                <w:rFonts w:cs="Arial"/>
                <w:sz w:val="18"/>
                <w:szCs w:val="18"/>
              </w:rPr>
              <w:t>2</w:t>
            </w:r>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A922EA" w:rsidP="002233B4">
            <w:pPr>
              <w:spacing w:before="60" w:after="60" w:line="240" w:lineRule="auto"/>
              <w:rPr>
                <w:rFonts w:cs="Arial"/>
                <w:sz w:val="18"/>
                <w:szCs w:val="18"/>
              </w:rPr>
            </w:pPr>
            <w:hyperlink r:id="rId49"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536" w:name="_Toc510785464"/>
      <w:bookmarkStart w:id="537" w:name="_Toc510784315"/>
      <w:bookmarkStart w:id="538" w:name="_Toc439685298"/>
      <w:bookmarkStart w:id="539" w:name="_Toc162435393"/>
      <w:bookmarkEnd w:id="536"/>
      <w:bookmarkEnd w:id="537"/>
      <w:r w:rsidRPr="00177DE2">
        <w:lastRenderedPageBreak/>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538"/>
      <w:bookmarkEnd w:id="539"/>
    </w:p>
    <w:p w14:paraId="1EB3981F" w14:textId="77777777" w:rsidR="00E73EDF" w:rsidRPr="00177DE2" w:rsidRDefault="007653F1" w:rsidP="005F5259">
      <w:pPr>
        <w:pStyle w:val="Heading2"/>
        <w:tabs>
          <w:tab w:val="clear" w:pos="540"/>
        </w:tabs>
        <w:spacing w:before="120" w:after="200" w:line="240" w:lineRule="auto"/>
        <w:ind w:left="709" w:hanging="709"/>
      </w:pPr>
      <w:bookmarkStart w:id="540" w:name="_Toc439685299"/>
      <w:bookmarkStart w:id="541" w:name="_Toc162435394"/>
      <w:r w:rsidRPr="00177DE2">
        <w:t>Introduction</w:t>
      </w:r>
      <w:bookmarkEnd w:id="540"/>
      <w:bookmarkEnd w:id="541"/>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2" w:name="_Toc439685300"/>
      <w:bookmarkStart w:id="543" w:name="_Toc162435395"/>
      <w:r w:rsidRPr="005B73F1">
        <w:t xml:space="preserve">Encoding of </w:t>
      </w:r>
      <w:r w:rsidR="005F5259">
        <w:t>l</w:t>
      </w:r>
      <w:r w:rsidRPr="005B73F1">
        <w:t xml:space="preserve">atitude and </w:t>
      </w:r>
      <w:r w:rsidR="005F5259">
        <w:t>l</w:t>
      </w:r>
      <w:r w:rsidRPr="005B73F1">
        <w:t>ongitude</w:t>
      </w:r>
      <w:bookmarkEnd w:id="542"/>
      <w:bookmarkEnd w:id="543"/>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4" w:name="_Toc439685301"/>
      <w:bookmarkStart w:id="545" w:name="_Toc162435396"/>
      <w:bookmarkStart w:id="546" w:name="_Toc225065183"/>
      <w:bookmarkStart w:id="547" w:name="_Toc225648326"/>
      <w:r w:rsidRPr="005B73F1">
        <w:t xml:space="preserve">Encoding of </w:t>
      </w:r>
      <w:r w:rsidR="00B4398F">
        <w:t>d</w:t>
      </w:r>
      <w:r w:rsidRPr="005B73F1">
        <w:t>epths</w:t>
      </w:r>
      <w:bookmarkEnd w:id="544"/>
      <w:r w:rsidR="00242BA7">
        <w:t xml:space="preserve"> as coordinates</w:t>
      </w:r>
      <w:bookmarkEnd w:id="545"/>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546"/>
      <w:bookmarkEnd w:id="547"/>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548" w:name="_Toc225648294"/>
      <w:bookmarkStart w:id="549" w:name="_Toc225065151"/>
      <w:bookmarkStart w:id="550" w:name="_Toc439685302"/>
      <w:bookmarkStart w:id="551" w:name="_Toc162435397"/>
      <w:r w:rsidRPr="005B73F1">
        <w:t xml:space="preserve">Numeric </w:t>
      </w:r>
      <w:r w:rsidR="00B4398F">
        <w:t>a</w:t>
      </w:r>
      <w:r w:rsidRPr="005B73F1">
        <w:t xml:space="preserve">ttribute </w:t>
      </w:r>
      <w:bookmarkEnd w:id="548"/>
      <w:bookmarkEnd w:id="549"/>
      <w:r w:rsidR="00B4398F">
        <w:t>e</w:t>
      </w:r>
      <w:r w:rsidRPr="005B73F1">
        <w:t>ncoding</w:t>
      </w:r>
      <w:bookmarkEnd w:id="550"/>
      <w:bookmarkEnd w:id="551"/>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552" w:name="_Toc510784321"/>
      <w:bookmarkStart w:id="553" w:name="_Toc510785470"/>
      <w:bookmarkStart w:id="554" w:name="_Toc439685303"/>
      <w:bookmarkStart w:id="555" w:name="_Toc162435398"/>
      <w:bookmarkEnd w:id="552"/>
      <w:bookmarkEnd w:id="553"/>
      <w:r w:rsidRPr="005B73F1">
        <w:t xml:space="preserve">Text </w:t>
      </w:r>
      <w:r w:rsidR="00B4398F">
        <w:t>a</w:t>
      </w:r>
      <w:r w:rsidRPr="005B73F1">
        <w:t xml:space="preserve">ttribute </w:t>
      </w:r>
      <w:r w:rsidR="00B4398F">
        <w:t>v</w:t>
      </w:r>
      <w:r w:rsidRPr="005B73F1">
        <w:t>alues</w:t>
      </w:r>
      <w:bookmarkEnd w:id="554"/>
      <w:bookmarkEnd w:id="555"/>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556" w:name="_Toc517858879"/>
      <w:bookmarkStart w:id="557" w:name="_Toc519859119"/>
      <w:bookmarkStart w:id="558" w:name="_Toc521495163"/>
      <w:bookmarkStart w:id="559" w:name="_Toc527117776"/>
      <w:bookmarkStart w:id="560" w:name="_Toc527620303"/>
      <w:bookmarkStart w:id="561" w:name="_Toc529974545"/>
      <w:bookmarkStart w:id="562" w:name="_Toc517858880"/>
      <w:bookmarkStart w:id="563" w:name="_Toc519859120"/>
      <w:bookmarkStart w:id="564" w:name="_Toc521495164"/>
      <w:bookmarkStart w:id="565" w:name="_Toc527117777"/>
      <w:bookmarkStart w:id="566" w:name="_Toc527620304"/>
      <w:bookmarkStart w:id="567" w:name="_Toc529974546"/>
      <w:bookmarkStart w:id="568" w:name="_Toc517858881"/>
      <w:bookmarkStart w:id="569" w:name="_Toc519859121"/>
      <w:bookmarkStart w:id="570" w:name="_Toc521495165"/>
      <w:bookmarkStart w:id="571" w:name="_Toc527117778"/>
      <w:bookmarkStart w:id="572" w:name="_Toc527620305"/>
      <w:bookmarkStart w:id="573" w:name="_Toc529974547"/>
      <w:bookmarkStart w:id="574" w:name="_Toc517858882"/>
      <w:bookmarkStart w:id="575" w:name="_Toc519859122"/>
      <w:bookmarkStart w:id="576" w:name="_Toc521495166"/>
      <w:bookmarkStart w:id="577" w:name="_Toc527117779"/>
      <w:bookmarkStart w:id="578" w:name="_Toc527620306"/>
      <w:bookmarkStart w:id="579" w:name="_Toc529974548"/>
      <w:bookmarkStart w:id="580" w:name="_Toc517858883"/>
      <w:bookmarkStart w:id="581" w:name="_Toc519859123"/>
      <w:bookmarkStart w:id="582" w:name="_Toc521495167"/>
      <w:bookmarkStart w:id="583" w:name="_Toc527117780"/>
      <w:bookmarkStart w:id="584" w:name="_Toc527620307"/>
      <w:bookmarkStart w:id="585" w:name="_Toc529974549"/>
      <w:bookmarkStart w:id="586" w:name="_Toc517858884"/>
      <w:bookmarkStart w:id="587" w:name="_Toc519859124"/>
      <w:bookmarkStart w:id="588" w:name="_Toc521495168"/>
      <w:bookmarkStart w:id="589" w:name="_Toc527117781"/>
      <w:bookmarkStart w:id="590" w:name="_Toc527620308"/>
      <w:bookmarkStart w:id="591" w:name="_Toc529974550"/>
      <w:bookmarkStart w:id="592" w:name="_Toc517858885"/>
      <w:bookmarkStart w:id="593" w:name="_Toc519859125"/>
      <w:bookmarkStart w:id="594" w:name="_Toc521495169"/>
      <w:bookmarkStart w:id="595" w:name="_Toc527117782"/>
      <w:bookmarkStart w:id="596" w:name="_Toc527620309"/>
      <w:bookmarkStart w:id="597" w:name="_Toc529974551"/>
      <w:bookmarkStart w:id="598" w:name="_Toc517858886"/>
      <w:bookmarkStart w:id="599" w:name="_Toc519859126"/>
      <w:bookmarkStart w:id="600" w:name="_Toc521495170"/>
      <w:bookmarkStart w:id="601" w:name="_Toc527117783"/>
      <w:bookmarkStart w:id="602" w:name="_Toc527620310"/>
      <w:bookmarkStart w:id="603" w:name="_Toc529974552"/>
      <w:bookmarkStart w:id="604" w:name="_Toc517858887"/>
      <w:bookmarkStart w:id="605" w:name="_Toc519859127"/>
      <w:bookmarkStart w:id="606" w:name="_Toc521495171"/>
      <w:bookmarkStart w:id="607" w:name="_Toc527117784"/>
      <w:bookmarkStart w:id="608" w:name="_Toc527620311"/>
      <w:bookmarkStart w:id="609" w:name="_Toc529974553"/>
      <w:bookmarkStart w:id="610" w:name="_Toc510784324"/>
      <w:bookmarkStart w:id="611" w:name="_Toc510785473"/>
      <w:bookmarkStart w:id="612" w:name="_Toc439685305"/>
      <w:bookmarkStart w:id="613" w:name="_Toc162435399"/>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612"/>
      <w:bookmarkEnd w:id="613"/>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ins w:id="614" w:author="Jeff Wootton" w:date="2024-03-20T22:08:00Z"/>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615" w:name="_Toc510785475"/>
      <w:bookmarkStart w:id="616" w:name="_Toc510784326"/>
      <w:bookmarkStart w:id="617" w:name="_Toc510785476"/>
      <w:bookmarkStart w:id="618" w:name="_Toc510784327"/>
      <w:bookmarkStart w:id="619" w:name="_Toc439685306"/>
      <w:bookmarkStart w:id="620" w:name="_Toc225648364"/>
      <w:bookmarkStart w:id="621" w:name="_Toc225065221"/>
      <w:bookmarkStart w:id="622" w:name="_Toc162435400"/>
      <w:bookmarkStart w:id="623" w:name="_Toc225648340"/>
      <w:bookmarkStart w:id="624" w:name="_Toc225065197"/>
      <w:bookmarkEnd w:id="615"/>
      <w:bookmarkEnd w:id="616"/>
      <w:bookmarkEnd w:id="617"/>
      <w:bookmarkEnd w:id="618"/>
      <w:r w:rsidRPr="005B73F1">
        <w:t>Data Product Delivery</w:t>
      </w:r>
      <w:bookmarkEnd w:id="619"/>
      <w:bookmarkEnd w:id="620"/>
      <w:bookmarkEnd w:id="621"/>
      <w:bookmarkEnd w:id="622"/>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625" w:name="_Toc439685307"/>
      <w:bookmarkStart w:id="626" w:name="_Toc162435401"/>
      <w:r w:rsidRPr="005B73F1">
        <w:t>Introduction</w:t>
      </w:r>
      <w:bookmarkEnd w:id="625"/>
      <w:bookmarkEnd w:id="626"/>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627" w:name="_Toc439685308"/>
      <w:bookmarkStart w:id="628" w:name="_Toc162435402"/>
      <w:r w:rsidRPr="00AE200A">
        <w:rPr>
          <w:lang w:eastAsia="en-US"/>
        </w:rPr>
        <w:lastRenderedPageBreak/>
        <w:t>Exchange Set</w:t>
      </w:r>
      <w:bookmarkEnd w:id="627"/>
      <w:bookmarkEnd w:id="628"/>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End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629" w:name="_Toc510784332"/>
      <w:bookmarkStart w:id="630" w:name="_Toc510785481"/>
      <w:bookmarkStart w:id="631" w:name="_Toc513198124"/>
      <w:bookmarkStart w:id="632" w:name="_Toc515440376"/>
      <w:bookmarkStart w:id="633" w:name="_Toc517858893"/>
      <w:bookmarkStart w:id="634" w:name="_Toc519859133"/>
      <w:bookmarkStart w:id="635" w:name="_Toc521495177"/>
      <w:bookmarkStart w:id="636" w:name="_Toc527117790"/>
      <w:bookmarkStart w:id="637" w:name="_Toc527620317"/>
      <w:bookmarkStart w:id="638" w:name="_Toc529974559"/>
      <w:bookmarkStart w:id="639" w:name="_Toc510784333"/>
      <w:bookmarkStart w:id="640" w:name="_Toc510785482"/>
      <w:bookmarkStart w:id="641" w:name="_Toc513198125"/>
      <w:bookmarkStart w:id="642" w:name="_Toc515440377"/>
      <w:bookmarkStart w:id="643" w:name="_Toc517858894"/>
      <w:bookmarkStart w:id="644" w:name="_Toc519859134"/>
      <w:bookmarkStart w:id="645" w:name="_Toc521495178"/>
      <w:bookmarkStart w:id="646" w:name="_Toc527117791"/>
      <w:bookmarkStart w:id="647" w:name="_Toc527620318"/>
      <w:bookmarkStart w:id="648" w:name="_Toc529974560"/>
      <w:bookmarkStart w:id="649" w:name="_Toc510785483"/>
      <w:bookmarkStart w:id="650" w:name="_Toc510784334"/>
      <w:bookmarkStart w:id="651" w:name="_Toc513198126"/>
      <w:bookmarkStart w:id="652" w:name="_Toc515440378"/>
      <w:bookmarkStart w:id="653" w:name="_Toc517858895"/>
      <w:bookmarkStart w:id="654" w:name="_Toc519859135"/>
      <w:bookmarkStart w:id="655" w:name="_Toc521495179"/>
      <w:bookmarkStart w:id="656" w:name="_Toc527117792"/>
      <w:bookmarkStart w:id="657" w:name="_Toc527620319"/>
      <w:bookmarkStart w:id="658" w:name="_Toc529974561"/>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659" w:name="_Toc510784336"/>
      <w:bookmarkStart w:id="660" w:name="_Toc510785485"/>
      <w:bookmarkStart w:id="661" w:name="_Toc513198128"/>
      <w:bookmarkStart w:id="662" w:name="_Toc515440380"/>
      <w:bookmarkStart w:id="663" w:name="_Toc517858897"/>
      <w:bookmarkStart w:id="664" w:name="_Toc519859137"/>
      <w:bookmarkStart w:id="665" w:name="_Toc521495181"/>
      <w:bookmarkStart w:id="666" w:name="_Toc527117794"/>
      <w:bookmarkStart w:id="667" w:name="_Toc527620321"/>
      <w:bookmarkStart w:id="668" w:name="_Toc529974563"/>
      <w:bookmarkStart w:id="669" w:name="_Toc510785486"/>
      <w:bookmarkStart w:id="670" w:name="_Toc510784337"/>
      <w:bookmarkStart w:id="671" w:name="_Toc513198129"/>
      <w:bookmarkStart w:id="672" w:name="_Toc515440381"/>
      <w:bookmarkStart w:id="673" w:name="_Toc517858898"/>
      <w:bookmarkStart w:id="674" w:name="_Toc519859138"/>
      <w:bookmarkStart w:id="675" w:name="_Toc521495182"/>
      <w:bookmarkStart w:id="676" w:name="_Toc527117795"/>
      <w:bookmarkStart w:id="677" w:name="_Toc527620322"/>
      <w:bookmarkStart w:id="678" w:name="_Toc529974564"/>
      <w:bookmarkStart w:id="679" w:name="_Toc510784338"/>
      <w:bookmarkStart w:id="680" w:name="_Toc510785487"/>
      <w:bookmarkStart w:id="681" w:name="_Toc513198130"/>
      <w:bookmarkStart w:id="682" w:name="_Toc515440382"/>
      <w:bookmarkStart w:id="683" w:name="_Toc517858899"/>
      <w:bookmarkStart w:id="684" w:name="_Toc519859139"/>
      <w:bookmarkStart w:id="685" w:name="_Toc521495183"/>
      <w:bookmarkStart w:id="686" w:name="_Toc527117796"/>
      <w:bookmarkStart w:id="687" w:name="_Toc527620323"/>
      <w:bookmarkStart w:id="688" w:name="_Toc529974565"/>
      <w:bookmarkStart w:id="689" w:name="_Toc510785488"/>
      <w:bookmarkStart w:id="690" w:name="_Toc510784339"/>
      <w:bookmarkStart w:id="691" w:name="_Toc513198131"/>
      <w:bookmarkStart w:id="692" w:name="_Toc515440383"/>
      <w:bookmarkStart w:id="693" w:name="_Toc517858900"/>
      <w:bookmarkStart w:id="694" w:name="_Toc519859140"/>
      <w:bookmarkStart w:id="695" w:name="_Toc521495184"/>
      <w:bookmarkStart w:id="696" w:name="_Toc527117797"/>
      <w:bookmarkStart w:id="697" w:name="_Toc527620324"/>
      <w:bookmarkStart w:id="698" w:name="_Toc529974566"/>
      <w:bookmarkStart w:id="699" w:name="_Toc439685309"/>
      <w:bookmarkStart w:id="700" w:name="_Toc162435403"/>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rsidRPr="000F0F0F">
        <w:rPr>
          <w:lang w:eastAsia="en-US"/>
        </w:rPr>
        <w:t>Dataset</w:t>
      </w:r>
      <w:bookmarkEnd w:id="699"/>
      <w:bookmarkEnd w:id="700"/>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701" w:name="_Toc225648341"/>
      <w:bookmarkStart w:id="702" w:name="_Toc225648342"/>
      <w:bookmarkStart w:id="703" w:name="_Toc439685310"/>
      <w:bookmarkStart w:id="704" w:name="_Toc162435404"/>
      <w:r w:rsidRPr="000F0F0F">
        <w:rPr>
          <w:lang w:eastAsia="en-US"/>
        </w:rPr>
        <w:t>Datasets</w:t>
      </w:r>
      <w:bookmarkEnd w:id="701"/>
      <w:bookmarkEnd w:id="702"/>
      <w:bookmarkEnd w:id="703"/>
      <w:bookmarkEnd w:id="704"/>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ins w:id="705" w:author="Jeff Wootton" w:date="2024-03-14T14:18:00Z"/>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4B538ED3" w:rsidR="00DE27D7" w:rsidRPr="00DE27D7" w:rsidRDefault="00DE27D7" w:rsidP="00DE27D7">
      <w:pPr>
        <w:autoSpaceDE w:val="0"/>
        <w:autoSpaceDN w:val="0"/>
        <w:adjustRightInd w:val="0"/>
        <w:spacing w:after="120" w:line="240" w:lineRule="auto"/>
        <w:rPr>
          <w:rFonts w:eastAsia="Times New Roman" w:cs="Arial"/>
          <w:lang w:eastAsia="en-US"/>
        </w:rPr>
      </w:pPr>
      <w:commentRangeStart w:id="706"/>
      <w:ins w:id="707" w:author="Jeff Wootton" w:date="2024-03-14T14:18:00Z">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support files (including cancellations and deletions) is not allowed for this </w:t>
        </w:r>
        <w:r>
          <w:rPr>
            <w:rFonts w:eastAsia="Times New Roman" w:cs="Arial"/>
            <w:lang w:eastAsia="en-US"/>
          </w:rPr>
          <w:t>E</w:t>
        </w:r>
        <w:r w:rsidRPr="00DE27D7">
          <w:rPr>
            <w:rFonts w:eastAsia="Times New Roman" w:cs="Arial"/>
            <w:lang w:eastAsia="en-US"/>
          </w:rPr>
          <w:t>dition of S-101.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“Catalog.xml” file with the dataset and/or support file discovery metadata without including the appropriate dataset, update or support file in</w:t>
        </w:r>
        <w:r>
          <w:rPr>
            <w:rFonts w:eastAsia="Times New Roman" w:cs="Arial"/>
            <w:lang w:eastAsia="en-US"/>
          </w:rPr>
          <w:t xml:space="preserve"> </w:t>
        </w:r>
        <w:r w:rsidRPr="00DE27D7">
          <w:rPr>
            <w:rFonts w:eastAsia="Times New Roman" w:cs="Arial"/>
            <w:lang w:eastAsia="en-US"/>
          </w:rPr>
          <w:t>the S-100 Exchange Set is not allowed.</w:t>
        </w:r>
      </w:ins>
      <w:commentRangeEnd w:id="706"/>
      <w:ins w:id="708" w:author="Jeff Wootton" w:date="2024-03-14T14:20:00Z">
        <w:r>
          <w:rPr>
            <w:rStyle w:val="CommentReference"/>
          </w:rPr>
          <w:commentReference w:id="706"/>
        </w:r>
      </w:ins>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709" w:name="_Toc510785491"/>
      <w:bookmarkStart w:id="710" w:name="_Toc510784342"/>
      <w:bookmarkStart w:id="711" w:name="_Toc225065200"/>
      <w:bookmarkStart w:id="712" w:name="_Toc439685311"/>
      <w:bookmarkStart w:id="713" w:name="_Toc225648343"/>
      <w:bookmarkStart w:id="714" w:name="_Toc162435405"/>
      <w:bookmarkEnd w:id="709"/>
      <w:bookmarkEnd w:id="710"/>
      <w:r w:rsidRPr="000F0F0F">
        <w:rPr>
          <w:lang w:eastAsia="en-US"/>
        </w:rPr>
        <w:t>Dataset file naming</w:t>
      </w:r>
      <w:bookmarkEnd w:id="711"/>
      <w:bookmarkEnd w:id="712"/>
      <w:bookmarkEnd w:id="713"/>
      <w:bookmarkEnd w:id="714"/>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w:t>
      </w:r>
      <w:r w:rsidR="007653F1" w:rsidRPr="000F0F0F">
        <w:lastRenderedPageBreak/>
        <w:t>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715" w:name="_Toc510785493"/>
      <w:bookmarkStart w:id="716" w:name="_Toc510784344"/>
      <w:bookmarkStart w:id="717" w:name="_Toc513198135"/>
      <w:bookmarkStart w:id="718" w:name="_Toc515440387"/>
      <w:bookmarkStart w:id="719" w:name="_Toc517858904"/>
      <w:bookmarkStart w:id="720" w:name="_Toc519859144"/>
      <w:bookmarkStart w:id="721" w:name="_Toc521495188"/>
      <w:bookmarkStart w:id="722" w:name="_Toc527117801"/>
      <w:bookmarkStart w:id="723" w:name="_Toc527620328"/>
      <w:bookmarkStart w:id="724" w:name="_Toc529974570"/>
      <w:bookmarkStart w:id="725" w:name="_Toc510784345"/>
      <w:bookmarkStart w:id="726" w:name="_Toc510785494"/>
      <w:bookmarkStart w:id="727" w:name="_Toc513198136"/>
      <w:bookmarkStart w:id="728" w:name="_Toc515440388"/>
      <w:bookmarkStart w:id="729" w:name="_Toc517858905"/>
      <w:bookmarkStart w:id="730" w:name="_Toc519859145"/>
      <w:bookmarkStart w:id="731" w:name="_Toc521495189"/>
      <w:bookmarkStart w:id="732" w:name="_Toc527117802"/>
      <w:bookmarkStart w:id="733" w:name="_Toc527620329"/>
      <w:bookmarkStart w:id="734" w:name="_Toc529974571"/>
      <w:bookmarkStart w:id="735" w:name="_Toc439685312"/>
      <w:bookmarkStart w:id="736" w:name="_Toc162435406"/>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735"/>
      <w:bookmarkEnd w:id="736"/>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737" w:name="_Toc439685313"/>
      <w:bookmarkStart w:id="738" w:name="_Toc162435407"/>
      <w:r w:rsidRPr="00EE1D62">
        <w:rPr>
          <w:lang w:eastAsia="en-US"/>
        </w:rPr>
        <w:t xml:space="preserve">Support </w:t>
      </w:r>
      <w:r w:rsidR="00EB36AC">
        <w:rPr>
          <w:lang w:eastAsia="en-US"/>
        </w:rPr>
        <w:t>f</w:t>
      </w:r>
      <w:r w:rsidRPr="00EE1D62">
        <w:rPr>
          <w:lang w:eastAsia="en-US"/>
        </w:rPr>
        <w:t>iles</w:t>
      </w:r>
      <w:bookmarkEnd w:id="737"/>
      <w:bookmarkEnd w:id="738"/>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739" w:name="_Toc510784348"/>
      <w:bookmarkStart w:id="740" w:name="_Toc510785497"/>
      <w:bookmarkStart w:id="741" w:name="_Toc226430998"/>
      <w:bookmarkStart w:id="742" w:name="_Toc225065202"/>
      <w:bookmarkStart w:id="743" w:name="_Toc439685314"/>
      <w:bookmarkStart w:id="744" w:name="_Toc225648345"/>
      <w:bookmarkStart w:id="745" w:name="_Toc162435408"/>
      <w:bookmarkEnd w:id="739"/>
      <w:bookmarkEnd w:id="740"/>
      <w:r w:rsidRPr="00EE1D62">
        <w:lastRenderedPageBreak/>
        <w:t xml:space="preserve">Support </w:t>
      </w:r>
      <w:r w:rsidR="00D24503">
        <w:t>f</w:t>
      </w:r>
      <w:r w:rsidR="00D24503" w:rsidRPr="00EE1D62">
        <w:t xml:space="preserve">ile </w:t>
      </w:r>
      <w:r w:rsidRPr="00EE1D62">
        <w:t>Naming</w:t>
      </w:r>
      <w:bookmarkEnd w:id="741"/>
      <w:bookmarkEnd w:id="742"/>
      <w:bookmarkEnd w:id="743"/>
      <w:bookmarkEnd w:id="744"/>
      <w:bookmarkEnd w:id="745"/>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013F79C9"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746" w:name="_Toc510784350"/>
      <w:bookmarkStart w:id="747" w:name="_Toc510785499"/>
      <w:bookmarkStart w:id="748" w:name="_Toc513198140"/>
      <w:bookmarkStart w:id="749" w:name="_Toc515440392"/>
      <w:bookmarkStart w:id="750" w:name="_Toc517858909"/>
      <w:bookmarkStart w:id="751" w:name="_Toc519859149"/>
      <w:bookmarkStart w:id="752" w:name="_Toc521495193"/>
      <w:bookmarkStart w:id="753" w:name="_Toc527117806"/>
      <w:bookmarkStart w:id="754" w:name="_Toc527620333"/>
      <w:bookmarkStart w:id="755" w:name="_Toc529974575"/>
      <w:bookmarkStart w:id="756" w:name="_Toc510784351"/>
      <w:bookmarkStart w:id="757" w:name="_Toc510785500"/>
      <w:bookmarkStart w:id="758" w:name="_Toc513198141"/>
      <w:bookmarkStart w:id="759" w:name="_Toc515440393"/>
      <w:bookmarkStart w:id="760" w:name="_Toc517858910"/>
      <w:bookmarkStart w:id="761" w:name="_Toc519859150"/>
      <w:bookmarkStart w:id="762" w:name="_Toc521495194"/>
      <w:bookmarkStart w:id="763" w:name="_Toc527117807"/>
      <w:bookmarkStart w:id="764" w:name="_Toc527620334"/>
      <w:bookmarkStart w:id="765" w:name="_Toc529974576"/>
      <w:bookmarkStart w:id="766" w:name="_Toc510785501"/>
      <w:bookmarkStart w:id="767" w:name="_Toc510784352"/>
      <w:bookmarkStart w:id="768" w:name="_Toc513198142"/>
      <w:bookmarkStart w:id="769" w:name="_Toc515440394"/>
      <w:bookmarkStart w:id="770" w:name="_Toc517858911"/>
      <w:bookmarkStart w:id="771" w:name="_Toc519859151"/>
      <w:bookmarkStart w:id="772" w:name="_Toc521495195"/>
      <w:bookmarkStart w:id="773" w:name="_Toc527117808"/>
      <w:bookmarkStart w:id="774" w:name="_Toc527620335"/>
      <w:bookmarkStart w:id="775" w:name="_Toc529974577"/>
      <w:bookmarkStart w:id="776" w:name="_Toc439685315"/>
      <w:bookmarkStart w:id="777" w:name="_Toc162435409"/>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776"/>
      <w:bookmarkEnd w:id="777"/>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1FFCCECD"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w:t>
      </w:r>
      <w:commentRangeStart w:id="778"/>
      <w:proofErr w:type="spellStart"/>
      <w:del w:id="779" w:author="Jeff Wootton" w:date="2024-03-14T12:44:00Z">
        <w:r w:rsidRPr="00EE1D62" w:rsidDel="000412B0">
          <w:rPr>
            <w:rFonts w:cs="Arial"/>
            <w:lang w:eastAsia="en-US"/>
          </w:rPr>
          <w:delText>purpose</w:delText>
        </w:r>
      </w:del>
      <w:ins w:id="780" w:author="Jeff Wootton" w:date="2024-03-14T12:44:00Z">
        <w:r w:rsidR="000412B0">
          <w:rPr>
            <w:rFonts w:cs="Arial"/>
            <w:lang w:eastAsia="en-US"/>
          </w:rPr>
          <w:t>revisionStatus</w:t>
        </w:r>
      </w:ins>
      <w:commentRangeEnd w:id="778"/>
      <w:proofErr w:type="spellEnd"/>
      <w:ins w:id="781" w:author="Jeff Wootton" w:date="2024-03-14T12:45:00Z">
        <w:r w:rsidR="00FC0E58">
          <w:rPr>
            <w:rStyle w:val="CommentReference"/>
          </w:rPr>
          <w:commentReference w:id="778"/>
        </w:r>
      </w:ins>
      <w:r w:rsidRPr="00EE1D62">
        <w:rPr>
          <w:rFonts w:cs="Arial"/>
          <w:lang w:eastAsia="en-US"/>
        </w:rPr>
        <w:t>”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782" w:name="_Toc162435410"/>
      <w:r>
        <w:rPr>
          <w:lang w:eastAsia="en-US"/>
        </w:rPr>
        <w:t>Associated XML Metadata file</w:t>
      </w:r>
      <w:bookmarkEnd w:id="782"/>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783" w:name="_Toc517858913"/>
      <w:bookmarkStart w:id="784" w:name="_Toc519859153"/>
      <w:bookmarkStart w:id="785" w:name="_Toc521495197"/>
      <w:bookmarkStart w:id="786" w:name="_Toc527117810"/>
      <w:bookmarkStart w:id="787" w:name="_Toc527620337"/>
      <w:bookmarkStart w:id="788" w:name="_Toc529974579"/>
      <w:bookmarkStart w:id="789" w:name="_Toc439685316"/>
      <w:bookmarkStart w:id="790" w:name="_Toc162435411"/>
      <w:bookmarkEnd w:id="783"/>
      <w:bookmarkEnd w:id="784"/>
      <w:bookmarkEnd w:id="785"/>
      <w:bookmarkEnd w:id="786"/>
      <w:bookmarkEnd w:id="787"/>
      <w:bookmarkEnd w:id="788"/>
      <w:r w:rsidRPr="00EC74DC">
        <w:rPr>
          <w:lang w:eastAsia="en-US"/>
        </w:rPr>
        <w:t xml:space="preserve">S-101 </w:t>
      </w:r>
      <w:r w:rsidR="007653F1" w:rsidRPr="00EC74DC">
        <w:rPr>
          <w:lang w:eastAsia="en-US"/>
        </w:rPr>
        <w:t>Exchange Catalogue</w:t>
      </w:r>
      <w:bookmarkEnd w:id="789"/>
      <w:bookmarkEnd w:id="790"/>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623"/>
      <w:bookmarkEnd w:id="624"/>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791" w:name="_Toc510784355"/>
      <w:bookmarkStart w:id="792" w:name="_Toc510785504"/>
      <w:bookmarkStart w:id="793" w:name="_Toc439685317"/>
      <w:bookmarkStart w:id="794" w:name="_Toc162435412"/>
      <w:bookmarkEnd w:id="791"/>
      <w:bookmarkEnd w:id="792"/>
      <w:r w:rsidRPr="00EC74DC">
        <w:t>Data integrity and encryption</w:t>
      </w:r>
      <w:bookmarkEnd w:id="793"/>
      <w:bookmarkEnd w:id="794"/>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795" w:name="_Toc510784360"/>
      <w:bookmarkStart w:id="796" w:name="_Toc510785509"/>
      <w:bookmarkEnd w:id="795"/>
      <w:bookmarkEnd w:id="796"/>
    </w:p>
    <w:p w14:paraId="5C9C4538" w14:textId="77777777" w:rsidR="00E73EDF" w:rsidRPr="00EC74DC" w:rsidRDefault="007653F1" w:rsidP="00507FDE">
      <w:pPr>
        <w:pStyle w:val="Heading1"/>
        <w:tabs>
          <w:tab w:val="clear" w:pos="400"/>
        </w:tabs>
        <w:spacing w:before="120" w:after="200" w:line="240" w:lineRule="auto"/>
        <w:ind w:left="567" w:hanging="567"/>
      </w:pPr>
      <w:bookmarkStart w:id="797" w:name="_Toc225648311"/>
      <w:bookmarkStart w:id="798" w:name="_Toc225065168"/>
      <w:bookmarkStart w:id="799" w:name="_Toc439685322"/>
      <w:bookmarkStart w:id="800" w:name="_Toc162435413"/>
      <w:r w:rsidRPr="00EC74DC">
        <w:t>Metadata</w:t>
      </w:r>
      <w:bookmarkEnd w:id="797"/>
      <w:bookmarkEnd w:id="798"/>
      <w:bookmarkEnd w:id="799"/>
      <w:bookmarkEnd w:id="800"/>
    </w:p>
    <w:p w14:paraId="72185015" w14:textId="77777777" w:rsidR="00E73EDF" w:rsidRPr="00EC74DC" w:rsidRDefault="007653F1" w:rsidP="00507FDE">
      <w:pPr>
        <w:pStyle w:val="Heading2"/>
        <w:tabs>
          <w:tab w:val="clear" w:pos="540"/>
        </w:tabs>
        <w:spacing w:before="120" w:after="200" w:line="240" w:lineRule="auto"/>
        <w:ind w:left="709" w:hanging="709"/>
      </w:pPr>
      <w:bookmarkStart w:id="801" w:name="_Toc439685323"/>
      <w:bookmarkStart w:id="802" w:name="_Toc162435414"/>
      <w:r w:rsidRPr="00EC74DC">
        <w:t>Introduction</w:t>
      </w:r>
      <w:bookmarkEnd w:id="801"/>
      <w:bookmarkEnd w:id="802"/>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4DC50FFA" w14:textId="427946EA" w:rsidR="00601644" w:rsidDel="00E356FF" w:rsidRDefault="00601644" w:rsidP="00FC4A19">
      <w:pPr>
        <w:spacing w:after="120" w:line="240" w:lineRule="auto"/>
        <w:rPr>
          <w:del w:id="803" w:author="Jeff Wootton" w:date="2024-03-27T12:16:00Z"/>
        </w:rPr>
      </w:pPr>
    </w:p>
    <w:p w14:paraId="6FF394DB" w14:textId="0CCCC7C8" w:rsidR="00601644" w:rsidDel="00E356FF" w:rsidRDefault="00601644">
      <w:pPr>
        <w:spacing w:after="160" w:line="259" w:lineRule="auto"/>
        <w:jc w:val="left"/>
        <w:rPr>
          <w:del w:id="804" w:author="Jeff Wootton" w:date="2024-03-27T12:16:00Z"/>
        </w:rPr>
      </w:pPr>
      <w:del w:id="805" w:author="Jeff Wootton" w:date="2024-03-27T12:16:00Z">
        <w:r w:rsidDel="00E356FF">
          <w:br w:type="page"/>
        </w:r>
      </w:del>
    </w:p>
    <w:p w14:paraId="12C08383" w14:textId="3EA49258" w:rsidR="00601644" w:rsidRPr="00E61AD8" w:rsidDel="00E356FF" w:rsidRDefault="00601644" w:rsidP="00601644">
      <w:pPr>
        <w:spacing w:line="240" w:lineRule="auto"/>
        <w:rPr>
          <w:del w:id="806" w:author="Jeff Wootton" w:date="2024-03-27T12:16:00Z"/>
          <w:lang w:val="en-US"/>
        </w:rPr>
      </w:pPr>
    </w:p>
    <w:p w14:paraId="7E81E133" w14:textId="4A8F1335" w:rsidR="00601644" w:rsidRPr="00E61AD8" w:rsidDel="00E356FF" w:rsidRDefault="00601644" w:rsidP="00601644">
      <w:pPr>
        <w:spacing w:line="240" w:lineRule="auto"/>
        <w:rPr>
          <w:del w:id="807" w:author="Jeff Wootton" w:date="2024-03-27T12:16:00Z"/>
          <w:lang w:val="en-US"/>
        </w:rPr>
      </w:pPr>
    </w:p>
    <w:p w14:paraId="57A94C99" w14:textId="6DE0BEE7" w:rsidR="00601644" w:rsidRPr="00E61AD8" w:rsidDel="00E356FF" w:rsidRDefault="00601644" w:rsidP="00601644">
      <w:pPr>
        <w:spacing w:line="240" w:lineRule="auto"/>
        <w:rPr>
          <w:del w:id="808" w:author="Jeff Wootton" w:date="2024-03-27T12:16:00Z"/>
          <w:lang w:val="en-US"/>
        </w:rPr>
      </w:pPr>
    </w:p>
    <w:p w14:paraId="14EC7927" w14:textId="62089E46" w:rsidR="00601644" w:rsidRPr="00E61AD8" w:rsidDel="00E356FF" w:rsidRDefault="00601644" w:rsidP="00601644">
      <w:pPr>
        <w:spacing w:line="240" w:lineRule="auto"/>
        <w:rPr>
          <w:del w:id="809" w:author="Jeff Wootton" w:date="2024-03-27T12:16:00Z"/>
          <w:lang w:val="en-US"/>
        </w:rPr>
      </w:pPr>
    </w:p>
    <w:p w14:paraId="4EF09267" w14:textId="7FACD518" w:rsidR="00601644" w:rsidRPr="00E61AD8" w:rsidDel="00E356FF" w:rsidRDefault="00601644" w:rsidP="00601644">
      <w:pPr>
        <w:spacing w:line="240" w:lineRule="auto"/>
        <w:rPr>
          <w:del w:id="810" w:author="Jeff Wootton" w:date="2024-03-27T12:16:00Z"/>
          <w:lang w:val="en-US"/>
        </w:rPr>
      </w:pPr>
    </w:p>
    <w:p w14:paraId="7E2D4CF6" w14:textId="2477E89D" w:rsidR="00601644" w:rsidRPr="00E61AD8" w:rsidDel="00E356FF" w:rsidRDefault="00601644" w:rsidP="00601644">
      <w:pPr>
        <w:spacing w:line="240" w:lineRule="auto"/>
        <w:rPr>
          <w:del w:id="811" w:author="Jeff Wootton" w:date="2024-03-27T12:16:00Z"/>
          <w:lang w:val="en-US"/>
        </w:rPr>
      </w:pPr>
    </w:p>
    <w:p w14:paraId="2AEE6783" w14:textId="2723A248" w:rsidR="00601644" w:rsidRPr="00E61AD8" w:rsidDel="00E356FF" w:rsidRDefault="00601644" w:rsidP="00601644">
      <w:pPr>
        <w:spacing w:line="240" w:lineRule="auto"/>
        <w:rPr>
          <w:del w:id="812" w:author="Jeff Wootton" w:date="2024-03-27T12:16:00Z"/>
          <w:lang w:val="en-US"/>
        </w:rPr>
      </w:pPr>
    </w:p>
    <w:p w14:paraId="1705E708" w14:textId="1D15766E" w:rsidR="00601644" w:rsidRPr="00E61AD8" w:rsidDel="00E356FF" w:rsidRDefault="00601644" w:rsidP="00601644">
      <w:pPr>
        <w:spacing w:line="240" w:lineRule="auto"/>
        <w:rPr>
          <w:del w:id="813" w:author="Jeff Wootton" w:date="2024-03-27T12:16:00Z"/>
          <w:lang w:val="en-US"/>
        </w:rPr>
      </w:pPr>
    </w:p>
    <w:p w14:paraId="587CDA99" w14:textId="5B6D1E5E" w:rsidR="00601644" w:rsidRPr="00E61AD8" w:rsidDel="00E356FF" w:rsidRDefault="00601644" w:rsidP="00601644">
      <w:pPr>
        <w:spacing w:line="240" w:lineRule="auto"/>
        <w:rPr>
          <w:del w:id="814" w:author="Jeff Wootton" w:date="2024-03-27T12:16:00Z"/>
          <w:lang w:val="en-US"/>
        </w:rPr>
      </w:pPr>
    </w:p>
    <w:p w14:paraId="48DAFE5E" w14:textId="0432F623" w:rsidR="00601644" w:rsidRPr="00E61AD8" w:rsidDel="00E356FF" w:rsidRDefault="00601644" w:rsidP="00601644">
      <w:pPr>
        <w:spacing w:line="240" w:lineRule="auto"/>
        <w:rPr>
          <w:del w:id="815" w:author="Jeff Wootton" w:date="2024-03-27T12:16:00Z"/>
          <w:lang w:val="en-US"/>
        </w:rPr>
      </w:pPr>
    </w:p>
    <w:p w14:paraId="145D2D60" w14:textId="3219451A" w:rsidR="00601644" w:rsidRPr="00E61AD8" w:rsidDel="00E356FF" w:rsidRDefault="00601644" w:rsidP="00601644">
      <w:pPr>
        <w:spacing w:line="240" w:lineRule="auto"/>
        <w:rPr>
          <w:del w:id="816" w:author="Jeff Wootton" w:date="2024-03-27T12:16:00Z"/>
          <w:lang w:val="en-US"/>
        </w:rPr>
      </w:pPr>
    </w:p>
    <w:p w14:paraId="55A26B74" w14:textId="0E7CCC9E" w:rsidR="00601644" w:rsidRPr="00E61AD8" w:rsidDel="00E356FF" w:rsidRDefault="00601644" w:rsidP="00601644">
      <w:pPr>
        <w:spacing w:line="240" w:lineRule="auto"/>
        <w:rPr>
          <w:del w:id="817" w:author="Jeff Wootton" w:date="2024-03-27T12:16:00Z"/>
          <w:lang w:val="en-US"/>
        </w:rPr>
      </w:pPr>
    </w:p>
    <w:p w14:paraId="53012817" w14:textId="64C27887" w:rsidR="00601644" w:rsidRPr="00E61AD8" w:rsidDel="00E356FF" w:rsidRDefault="00601644" w:rsidP="00601644">
      <w:pPr>
        <w:spacing w:line="240" w:lineRule="auto"/>
        <w:rPr>
          <w:del w:id="818" w:author="Jeff Wootton" w:date="2024-03-27T12:16:00Z"/>
          <w:lang w:val="en-US"/>
        </w:rPr>
      </w:pPr>
    </w:p>
    <w:p w14:paraId="6E6BEA39" w14:textId="1396B68D" w:rsidR="00601644" w:rsidRPr="00E61AD8" w:rsidDel="00E356FF" w:rsidRDefault="00601644" w:rsidP="00601644">
      <w:pPr>
        <w:spacing w:line="240" w:lineRule="auto"/>
        <w:rPr>
          <w:del w:id="819" w:author="Jeff Wootton" w:date="2024-03-27T12:16:00Z"/>
          <w:lang w:val="en-US"/>
        </w:rPr>
      </w:pPr>
    </w:p>
    <w:p w14:paraId="3D056DD1" w14:textId="6CDE8036" w:rsidR="00601644" w:rsidRPr="00E61AD8" w:rsidDel="00E356FF" w:rsidRDefault="00601644" w:rsidP="00601644">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del w:id="820" w:author="Jeff Wootton" w:date="2024-03-27T12:16:00Z"/>
          <w:rFonts w:eastAsia="Times New Roman"/>
          <w:sz w:val="22"/>
          <w:lang w:val="en-AU" w:eastAsia="en-GB"/>
        </w:rPr>
      </w:pPr>
      <w:del w:id="821" w:author="Jeff Wootton" w:date="2024-03-27T12:16:00Z">
        <w:r w:rsidRPr="00E61AD8" w:rsidDel="00E356FF">
          <w:rPr>
            <w:rFonts w:eastAsia="Times New Roman"/>
            <w:sz w:val="22"/>
            <w:lang w:val="en-AU" w:eastAsia="en-GB"/>
          </w:rPr>
          <w:tab/>
          <w:delText>Page intentionally left blank</w:delText>
        </w:r>
      </w:del>
    </w:p>
    <w:p w14:paraId="1452ADFD" w14:textId="2EE9962C" w:rsidR="00601644" w:rsidRPr="00E61AD8" w:rsidDel="00E356FF" w:rsidRDefault="00601644" w:rsidP="00601644">
      <w:pPr>
        <w:spacing w:line="240" w:lineRule="auto"/>
        <w:rPr>
          <w:del w:id="822" w:author="Jeff Wootton" w:date="2024-03-27T12:16:00Z"/>
          <w:lang w:val="en-US"/>
        </w:rPr>
      </w:pPr>
    </w:p>
    <w:p w14:paraId="463B7AF6" w14:textId="5232E7E1" w:rsidR="00716509" w:rsidRPr="00716509" w:rsidDel="00E356FF" w:rsidRDefault="00716509" w:rsidP="00FC4A19">
      <w:pPr>
        <w:spacing w:after="120" w:line="240" w:lineRule="auto"/>
        <w:rPr>
          <w:del w:id="823" w:author="Jeff Wootton" w:date="2024-03-27T12:16:00Z"/>
        </w:rPr>
      </w:pP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54303F">
          <w:headerReference w:type="default" r:id="rId54"/>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824" w:name="_Toc510784364"/>
      <w:bookmarkStart w:id="825" w:name="_Toc510785513"/>
      <w:bookmarkStart w:id="826" w:name="_Toc439685324"/>
      <w:bookmarkStart w:id="827" w:name="_Toc162435415"/>
      <w:bookmarkEnd w:id="824"/>
      <w:bookmarkEnd w:id="825"/>
      <w:r w:rsidRPr="00651940">
        <w:lastRenderedPageBreak/>
        <w:t>S100</w:t>
      </w:r>
      <w:r w:rsidR="007653F1" w:rsidRPr="00651940">
        <w:t>_ExchangeCatalogue</w:t>
      </w:r>
      <w:bookmarkEnd w:id="826"/>
      <w:bookmarkEnd w:id="827"/>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828" w:name="_Toc510785515"/>
      <w:bookmarkStart w:id="829" w:name="_Toc510784366"/>
      <w:bookmarkStart w:id="830" w:name="_Toc439685325"/>
      <w:bookmarkStart w:id="831" w:name="_Toc162435416"/>
      <w:bookmarkEnd w:id="828"/>
      <w:bookmarkEnd w:id="829"/>
      <w:r w:rsidRPr="00130A33">
        <w:t>S100</w:t>
      </w:r>
      <w:r w:rsidR="007653F1" w:rsidRPr="00130A33">
        <w:t>_DatasetDiscoveryMetadata</w:t>
      </w:r>
      <w:bookmarkEnd w:id="830"/>
      <w:bookmarkEnd w:id="831"/>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4F14EB1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r>
              <w:rPr>
                <w:rFonts w:cs="Arial"/>
                <w:sz w:val="16"/>
                <w:szCs w:val="16"/>
              </w:rPr>
              <w:t>See Note</w:t>
            </w:r>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73F08750" w14:textId="45DCE8CD" w:rsidR="00932ACB" w:rsidRPr="00932ACB" w:rsidRDefault="00932ACB" w:rsidP="00932ACB">
      <w:pPr>
        <w:spacing w:after="120" w:line="240" w:lineRule="auto"/>
      </w:pPr>
      <w:r>
        <w:t xml:space="preserve">NOTE: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lastRenderedPageBreak/>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832"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832"/>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EE40F5B" w14:textId="14F7C1A8" w:rsidR="00C80D69" w:rsidRPr="009F0C13" w:rsidDel="00F27B2E" w:rsidRDefault="00C80D69" w:rsidP="00C128E3">
            <w:pPr>
              <w:spacing w:before="60" w:after="60" w:line="240" w:lineRule="auto"/>
              <w:jc w:val="left"/>
              <w:rPr>
                <w:del w:id="833" w:author="Jeff Wootton" w:date="2024-03-20T21:34:00Z"/>
                <w:rFonts w:cs="Arial"/>
                <w:sz w:val="16"/>
                <w:szCs w:val="16"/>
                <w:lang w:eastAsia="en-US"/>
              </w:rPr>
            </w:pPr>
            <w:commentRangeStart w:id="834"/>
            <w:del w:id="835" w:author="Jeff Wootton" w:date="2024-03-20T21:34:00Z">
              <w:r w:rsidRPr="009F0C13" w:rsidDel="00F27B2E">
                <w:rPr>
                  <w:rFonts w:cs="Arial"/>
                  <w:sz w:val="16"/>
                  <w:szCs w:val="16"/>
                  <w:lang w:eastAsia="en-US"/>
                </w:rPr>
                <w:delText>Must be one of the following values:</w:delText>
              </w:r>
            </w:del>
          </w:p>
          <w:p w14:paraId="0593FB5D" w14:textId="7936F297" w:rsidR="00810ADA" w:rsidDel="00F27B2E" w:rsidRDefault="00810ADA" w:rsidP="00810ADA">
            <w:pPr>
              <w:spacing w:before="60" w:after="0" w:line="240" w:lineRule="auto"/>
              <w:jc w:val="left"/>
              <w:rPr>
                <w:del w:id="836" w:author="Jeff Wootton" w:date="2024-03-20T21:34:00Z"/>
                <w:rFonts w:cs="Arial"/>
                <w:sz w:val="16"/>
                <w:szCs w:val="16"/>
                <w:lang w:eastAsia="en-US"/>
              </w:rPr>
            </w:pPr>
            <w:del w:id="837" w:author="Jeff Wootton" w:date="2024-03-20T21:34:00Z">
              <w:r w:rsidDel="00F27B2E">
                <w:rPr>
                  <w:rFonts w:cs="Arial"/>
                  <w:sz w:val="16"/>
                  <w:szCs w:val="16"/>
                  <w:lang w:eastAsia="en-US"/>
                </w:rPr>
                <w:delText>NULL</w:delText>
              </w:r>
            </w:del>
          </w:p>
          <w:p w14:paraId="4E2DE974" w14:textId="09C62672" w:rsidR="00C80D69" w:rsidRPr="009F0C13" w:rsidDel="00F27B2E" w:rsidRDefault="00C80D69" w:rsidP="00142BCB">
            <w:pPr>
              <w:spacing w:after="0" w:line="240" w:lineRule="auto"/>
              <w:jc w:val="left"/>
              <w:rPr>
                <w:del w:id="838" w:author="Jeff Wootton" w:date="2024-03-20T21:34:00Z"/>
                <w:rFonts w:cs="Arial"/>
                <w:b/>
                <w:bCs/>
                <w:sz w:val="16"/>
                <w:szCs w:val="16"/>
                <w:lang w:eastAsia="en-US"/>
              </w:rPr>
            </w:pPr>
            <w:del w:id="839" w:author="Jeff Wootton" w:date="2024-03-20T21:34:00Z">
              <w:r w:rsidRPr="009F0C13" w:rsidDel="00F27B2E">
                <w:rPr>
                  <w:rFonts w:cs="Arial"/>
                  <w:sz w:val="16"/>
                  <w:szCs w:val="16"/>
                  <w:lang w:eastAsia="en-US"/>
                </w:rPr>
                <w:delText>1000</w:delText>
              </w:r>
            </w:del>
          </w:p>
          <w:p w14:paraId="5261E759" w14:textId="2F4A31E9" w:rsidR="00C80D69" w:rsidRPr="009F0C13" w:rsidDel="00F27B2E" w:rsidRDefault="00C80D69" w:rsidP="00C128E3">
            <w:pPr>
              <w:spacing w:after="0" w:line="240" w:lineRule="auto"/>
              <w:jc w:val="left"/>
              <w:rPr>
                <w:del w:id="840" w:author="Jeff Wootton" w:date="2024-03-20T21:34:00Z"/>
                <w:rFonts w:cs="Arial"/>
                <w:b/>
                <w:bCs/>
                <w:sz w:val="16"/>
                <w:szCs w:val="16"/>
                <w:lang w:eastAsia="en-US"/>
              </w:rPr>
            </w:pPr>
            <w:del w:id="841" w:author="Jeff Wootton" w:date="2024-03-20T21:34:00Z">
              <w:r w:rsidRPr="009F0C13" w:rsidDel="00F27B2E">
                <w:rPr>
                  <w:rFonts w:cs="Arial"/>
                  <w:sz w:val="16"/>
                  <w:szCs w:val="16"/>
                  <w:lang w:eastAsia="en-US"/>
                </w:rPr>
                <w:delText>2000</w:delText>
              </w:r>
            </w:del>
          </w:p>
          <w:p w14:paraId="10F523DE" w14:textId="05BA995B" w:rsidR="00C80D69" w:rsidRPr="009F0C13" w:rsidDel="00F27B2E" w:rsidRDefault="00C80D69" w:rsidP="00C128E3">
            <w:pPr>
              <w:spacing w:after="0" w:line="240" w:lineRule="auto"/>
              <w:jc w:val="left"/>
              <w:rPr>
                <w:del w:id="842" w:author="Jeff Wootton" w:date="2024-03-20T21:34:00Z"/>
                <w:rFonts w:cs="Arial"/>
                <w:b/>
                <w:bCs/>
                <w:sz w:val="16"/>
                <w:szCs w:val="16"/>
                <w:lang w:eastAsia="en-US"/>
              </w:rPr>
            </w:pPr>
            <w:del w:id="843" w:author="Jeff Wootton" w:date="2024-03-20T21:34:00Z">
              <w:r w:rsidRPr="009F0C13" w:rsidDel="00F27B2E">
                <w:rPr>
                  <w:rFonts w:cs="Arial"/>
                  <w:sz w:val="16"/>
                  <w:szCs w:val="16"/>
                  <w:lang w:eastAsia="en-US"/>
                </w:rPr>
                <w:delText>3000</w:delText>
              </w:r>
            </w:del>
          </w:p>
          <w:p w14:paraId="276DA9A8" w14:textId="475AC804" w:rsidR="00C80D69" w:rsidRPr="009F0C13" w:rsidDel="00F27B2E" w:rsidRDefault="00C80D69" w:rsidP="00C128E3">
            <w:pPr>
              <w:spacing w:after="0" w:line="240" w:lineRule="auto"/>
              <w:jc w:val="left"/>
              <w:rPr>
                <w:del w:id="844" w:author="Jeff Wootton" w:date="2024-03-20T21:34:00Z"/>
                <w:rFonts w:cs="Arial"/>
                <w:b/>
                <w:bCs/>
                <w:sz w:val="16"/>
                <w:szCs w:val="16"/>
                <w:lang w:eastAsia="en-US"/>
              </w:rPr>
            </w:pPr>
            <w:del w:id="845" w:author="Jeff Wootton" w:date="2024-03-20T21:34:00Z">
              <w:r w:rsidRPr="009F0C13" w:rsidDel="00F27B2E">
                <w:rPr>
                  <w:rFonts w:cs="Arial"/>
                  <w:sz w:val="16"/>
                  <w:szCs w:val="16"/>
                  <w:lang w:eastAsia="en-US"/>
                </w:rPr>
                <w:delText>4000</w:delText>
              </w:r>
            </w:del>
          </w:p>
          <w:p w14:paraId="351259BD" w14:textId="33F8A707" w:rsidR="00C80D69" w:rsidRPr="009F0C13" w:rsidDel="00F27B2E" w:rsidRDefault="00C80D69" w:rsidP="00C128E3">
            <w:pPr>
              <w:spacing w:after="0" w:line="240" w:lineRule="auto"/>
              <w:jc w:val="left"/>
              <w:rPr>
                <w:del w:id="846" w:author="Jeff Wootton" w:date="2024-03-20T21:34:00Z"/>
                <w:rFonts w:cs="Arial"/>
                <w:b/>
                <w:bCs/>
                <w:sz w:val="16"/>
                <w:szCs w:val="16"/>
                <w:lang w:eastAsia="en-US"/>
              </w:rPr>
            </w:pPr>
            <w:del w:id="847" w:author="Jeff Wootton" w:date="2024-03-20T21:34:00Z">
              <w:r w:rsidRPr="009F0C13" w:rsidDel="00F27B2E">
                <w:rPr>
                  <w:rFonts w:cs="Arial"/>
                  <w:sz w:val="16"/>
                  <w:szCs w:val="16"/>
                  <w:lang w:eastAsia="en-US"/>
                </w:rPr>
                <w:delText>8000</w:delText>
              </w:r>
            </w:del>
          </w:p>
          <w:p w14:paraId="1C097AFC" w14:textId="79ACDB74" w:rsidR="00C80D69" w:rsidRPr="009F0C13" w:rsidDel="00F27B2E" w:rsidRDefault="00C80D69" w:rsidP="00C128E3">
            <w:pPr>
              <w:spacing w:after="0" w:line="240" w:lineRule="auto"/>
              <w:jc w:val="left"/>
              <w:rPr>
                <w:del w:id="848" w:author="Jeff Wootton" w:date="2024-03-20T21:34:00Z"/>
                <w:rFonts w:cs="Arial"/>
                <w:b/>
                <w:bCs/>
                <w:sz w:val="16"/>
                <w:szCs w:val="16"/>
                <w:lang w:eastAsia="en-US"/>
              </w:rPr>
            </w:pPr>
            <w:del w:id="849" w:author="Jeff Wootton" w:date="2024-03-20T21:34:00Z">
              <w:r w:rsidRPr="009F0C13" w:rsidDel="00F27B2E">
                <w:rPr>
                  <w:rFonts w:cs="Arial"/>
                  <w:sz w:val="16"/>
                  <w:szCs w:val="16"/>
                  <w:lang w:eastAsia="en-US"/>
                </w:rPr>
                <w:delText>12000</w:delText>
              </w:r>
            </w:del>
          </w:p>
          <w:p w14:paraId="32BFC86D" w14:textId="01C07E09" w:rsidR="00C80D69" w:rsidRPr="009F0C13" w:rsidDel="00F27B2E" w:rsidRDefault="00C80D69" w:rsidP="00C128E3">
            <w:pPr>
              <w:spacing w:after="0" w:line="240" w:lineRule="auto"/>
              <w:jc w:val="left"/>
              <w:rPr>
                <w:del w:id="850" w:author="Jeff Wootton" w:date="2024-03-20T21:34:00Z"/>
                <w:rFonts w:cs="Arial"/>
                <w:b/>
                <w:bCs/>
                <w:sz w:val="16"/>
                <w:szCs w:val="16"/>
                <w:lang w:eastAsia="en-US"/>
              </w:rPr>
            </w:pPr>
            <w:del w:id="851" w:author="Jeff Wootton" w:date="2024-03-20T21:34:00Z">
              <w:r w:rsidRPr="009F0C13" w:rsidDel="00F27B2E">
                <w:rPr>
                  <w:rFonts w:cs="Arial"/>
                  <w:sz w:val="16"/>
                  <w:szCs w:val="16"/>
                  <w:lang w:eastAsia="en-US"/>
                </w:rPr>
                <w:delText>22000</w:delText>
              </w:r>
            </w:del>
          </w:p>
          <w:p w14:paraId="0278BDE4" w14:textId="02E74A11" w:rsidR="00C80D69" w:rsidRPr="009F0C13" w:rsidDel="00F27B2E" w:rsidRDefault="00C80D69" w:rsidP="00C128E3">
            <w:pPr>
              <w:spacing w:after="0" w:line="240" w:lineRule="auto"/>
              <w:jc w:val="left"/>
              <w:rPr>
                <w:del w:id="852" w:author="Jeff Wootton" w:date="2024-03-20T21:34:00Z"/>
                <w:rFonts w:cs="Arial"/>
                <w:b/>
                <w:bCs/>
                <w:sz w:val="16"/>
                <w:szCs w:val="16"/>
                <w:lang w:eastAsia="en-US"/>
              </w:rPr>
            </w:pPr>
            <w:del w:id="853" w:author="Jeff Wootton" w:date="2024-03-20T21:34:00Z">
              <w:r w:rsidRPr="009F0C13" w:rsidDel="00F27B2E">
                <w:rPr>
                  <w:rFonts w:cs="Arial"/>
                  <w:sz w:val="16"/>
                  <w:szCs w:val="16"/>
                  <w:lang w:eastAsia="en-US"/>
                </w:rPr>
                <w:delText>45000</w:delText>
              </w:r>
            </w:del>
          </w:p>
          <w:p w14:paraId="6D198175" w14:textId="728CB21B" w:rsidR="00C80D69" w:rsidRPr="009F0C13" w:rsidDel="00F27B2E" w:rsidRDefault="00C80D69" w:rsidP="00C128E3">
            <w:pPr>
              <w:spacing w:after="0" w:line="240" w:lineRule="auto"/>
              <w:jc w:val="left"/>
              <w:rPr>
                <w:del w:id="854" w:author="Jeff Wootton" w:date="2024-03-20T21:34:00Z"/>
                <w:rFonts w:cs="Arial"/>
                <w:b/>
                <w:bCs/>
                <w:sz w:val="16"/>
                <w:szCs w:val="16"/>
                <w:lang w:eastAsia="en-US"/>
              </w:rPr>
            </w:pPr>
            <w:del w:id="855" w:author="Jeff Wootton" w:date="2024-03-20T21:34:00Z">
              <w:r w:rsidRPr="009F0C13" w:rsidDel="00F27B2E">
                <w:rPr>
                  <w:rFonts w:cs="Arial"/>
                  <w:sz w:val="16"/>
                  <w:szCs w:val="16"/>
                  <w:lang w:eastAsia="en-US"/>
                </w:rPr>
                <w:delText>90000</w:delText>
              </w:r>
            </w:del>
          </w:p>
          <w:p w14:paraId="0688571A" w14:textId="1558A94E" w:rsidR="00C80D69" w:rsidRPr="009F0C13" w:rsidDel="00F27B2E" w:rsidRDefault="00C80D69" w:rsidP="00C128E3">
            <w:pPr>
              <w:spacing w:after="0" w:line="240" w:lineRule="auto"/>
              <w:jc w:val="left"/>
              <w:rPr>
                <w:del w:id="856" w:author="Jeff Wootton" w:date="2024-03-20T21:34:00Z"/>
                <w:rFonts w:cs="Arial"/>
                <w:b/>
                <w:bCs/>
                <w:sz w:val="16"/>
                <w:szCs w:val="16"/>
                <w:lang w:eastAsia="en-US"/>
              </w:rPr>
            </w:pPr>
            <w:del w:id="857" w:author="Jeff Wootton" w:date="2024-03-20T21:34:00Z">
              <w:r w:rsidRPr="009F0C13" w:rsidDel="00F27B2E">
                <w:rPr>
                  <w:rFonts w:cs="Arial"/>
                  <w:sz w:val="16"/>
                  <w:szCs w:val="16"/>
                  <w:lang w:eastAsia="en-US"/>
                </w:rPr>
                <w:delText>180000</w:delText>
              </w:r>
            </w:del>
          </w:p>
          <w:p w14:paraId="378232B9" w14:textId="6337E169" w:rsidR="00C80D69" w:rsidRPr="009F0C13" w:rsidDel="00F27B2E" w:rsidRDefault="00C80D69" w:rsidP="00C128E3">
            <w:pPr>
              <w:spacing w:after="0" w:line="240" w:lineRule="auto"/>
              <w:jc w:val="left"/>
              <w:rPr>
                <w:del w:id="858" w:author="Jeff Wootton" w:date="2024-03-20T21:34:00Z"/>
                <w:rFonts w:cs="Arial"/>
                <w:b/>
                <w:bCs/>
                <w:sz w:val="16"/>
                <w:szCs w:val="16"/>
                <w:lang w:eastAsia="en-US"/>
              </w:rPr>
            </w:pPr>
            <w:del w:id="859" w:author="Jeff Wootton" w:date="2024-03-20T21:34:00Z">
              <w:r w:rsidRPr="009F0C13" w:rsidDel="00F27B2E">
                <w:rPr>
                  <w:rFonts w:cs="Arial"/>
                  <w:sz w:val="16"/>
                  <w:szCs w:val="16"/>
                  <w:lang w:eastAsia="en-US"/>
                </w:rPr>
                <w:delText>350000</w:delText>
              </w:r>
            </w:del>
          </w:p>
          <w:p w14:paraId="18E0B87A" w14:textId="3B056FD4" w:rsidR="00C80D69" w:rsidRPr="009F0C13" w:rsidDel="00F27B2E" w:rsidRDefault="00C80D69" w:rsidP="00C128E3">
            <w:pPr>
              <w:spacing w:after="0" w:line="240" w:lineRule="auto"/>
              <w:jc w:val="left"/>
              <w:rPr>
                <w:del w:id="860" w:author="Jeff Wootton" w:date="2024-03-20T21:34:00Z"/>
                <w:rFonts w:cs="Arial"/>
                <w:b/>
                <w:bCs/>
                <w:sz w:val="16"/>
                <w:szCs w:val="16"/>
                <w:lang w:eastAsia="en-US"/>
              </w:rPr>
            </w:pPr>
            <w:del w:id="861" w:author="Jeff Wootton" w:date="2024-03-20T21:34:00Z">
              <w:r w:rsidRPr="009F0C13" w:rsidDel="00F27B2E">
                <w:rPr>
                  <w:rFonts w:cs="Arial"/>
                  <w:sz w:val="16"/>
                  <w:szCs w:val="16"/>
                  <w:lang w:eastAsia="en-US"/>
                </w:rPr>
                <w:delText>700000</w:delText>
              </w:r>
            </w:del>
          </w:p>
          <w:p w14:paraId="0011EEED" w14:textId="463EE286" w:rsidR="00C80D69" w:rsidRPr="009F0C13" w:rsidDel="00F27B2E" w:rsidRDefault="00C80D69" w:rsidP="00C128E3">
            <w:pPr>
              <w:spacing w:after="0" w:line="240" w:lineRule="auto"/>
              <w:jc w:val="left"/>
              <w:rPr>
                <w:del w:id="862" w:author="Jeff Wootton" w:date="2024-03-20T21:34:00Z"/>
                <w:rFonts w:cs="Arial"/>
                <w:b/>
                <w:bCs/>
                <w:sz w:val="16"/>
                <w:szCs w:val="16"/>
                <w:lang w:eastAsia="en-US"/>
              </w:rPr>
            </w:pPr>
            <w:del w:id="863" w:author="Jeff Wootton" w:date="2024-03-20T21:34:00Z">
              <w:r w:rsidRPr="009F0C13" w:rsidDel="00F27B2E">
                <w:rPr>
                  <w:rFonts w:cs="Arial"/>
                  <w:sz w:val="16"/>
                  <w:szCs w:val="16"/>
                  <w:lang w:eastAsia="en-US"/>
                </w:rPr>
                <w:delText>1500000</w:delText>
              </w:r>
            </w:del>
          </w:p>
          <w:p w14:paraId="4B079BF7" w14:textId="095A4260" w:rsidR="00C80D69" w:rsidRPr="009F0C13" w:rsidDel="00F27B2E" w:rsidRDefault="00C80D69" w:rsidP="00C128E3">
            <w:pPr>
              <w:spacing w:after="0" w:line="240" w:lineRule="auto"/>
              <w:jc w:val="left"/>
              <w:rPr>
                <w:del w:id="864" w:author="Jeff Wootton" w:date="2024-03-20T21:34:00Z"/>
                <w:rFonts w:cs="Arial"/>
                <w:b/>
                <w:bCs/>
                <w:sz w:val="16"/>
                <w:szCs w:val="16"/>
                <w:lang w:eastAsia="en-US"/>
              </w:rPr>
            </w:pPr>
            <w:del w:id="865" w:author="Jeff Wootton" w:date="2024-03-20T21:34:00Z">
              <w:r w:rsidRPr="009F0C13" w:rsidDel="00F27B2E">
                <w:rPr>
                  <w:rFonts w:cs="Arial"/>
                  <w:sz w:val="16"/>
                  <w:szCs w:val="16"/>
                  <w:lang w:eastAsia="en-US"/>
                </w:rPr>
                <w:delText>3500000</w:delText>
              </w:r>
            </w:del>
          </w:p>
          <w:p w14:paraId="1EBFAD21" w14:textId="31432493" w:rsidR="009F0C13" w:rsidRPr="009F0C13" w:rsidDel="00F27B2E" w:rsidRDefault="00C80D69" w:rsidP="00C128E3">
            <w:pPr>
              <w:spacing w:after="60" w:line="240" w:lineRule="auto"/>
              <w:jc w:val="left"/>
              <w:rPr>
                <w:del w:id="866" w:author="Jeff Wootton" w:date="2024-03-20T21:34:00Z"/>
                <w:rFonts w:cs="Arial"/>
                <w:sz w:val="16"/>
                <w:szCs w:val="16"/>
                <w:lang w:eastAsia="en-US"/>
              </w:rPr>
            </w:pPr>
            <w:del w:id="867" w:author="Jeff Wootton" w:date="2024-03-20T21:34:00Z">
              <w:r w:rsidRPr="009F0C13" w:rsidDel="00F27B2E">
                <w:rPr>
                  <w:rFonts w:cs="Arial"/>
                  <w:sz w:val="16"/>
                  <w:szCs w:val="16"/>
                  <w:lang w:eastAsia="en-US"/>
                </w:rPr>
                <w:delText>10000000</w:delText>
              </w:r>
            </w:del>
          </w:p>
          <w:p w14:paraId="54FE27CC" w14:textId="77FFF5C7" w:rsidR="00C80D69" w:rsidRPr="009F0C13" w:rsidRDefault="009F0C13">
            <w:pPr>
              <w:spacing w:before="60" w:after="60" w:line="240" w:lineRule="auto"/>
              <w:jc w:val="left"/>
              <w:rPr>
                <w:rFonts w:cs="Arial"/>
                <w:b/>
                <w:bCs/>
                <w:sz w:val="16"/>
                <w:szCs w:val="16"/>
                <w:lang w:eastAsia="en-US"/>
              </w:rPr>
              <w:pPrChange w:id="868" w:author="Jeff Wootton" w:date="2024-03-20T21:35:00Z">
                <w:pPr>
                  <w:spacing w:after="60" w:line="240" w:lineRule="auto"/>
                  <w:jc w:val="left"/>
                </w:pPr>
              </w:pPrChange>
            </w:pPr>
            <w:r w:rsidRPr="009F0C13">
              <w:rPr>
                <w:rFonts w:cs="Arial"/>
                <w:bCs/>
                <w:sz w:val="16"/>
                <w:szCs w:val="16"/>
                <w:lang w:eastAsia="en-US"/>
              </w:rPr>
              <w:t>0..1 multiplicity in S-100 restricted to 1 in S-101</w:t>
            </w:r>
            <w:commentRangeEnd w:id="834"/>
            <w:r w:rsidR="002F447C">
              <w:rPr>
                <w:rStyle w:val="CommentReference"/>
              </w:rPr>
              <w:commentReference w:id="834"/>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3C6F342F" w:rsidR="00E73EDF" w:rsidRDefault="00304936" w:rsidP="00C128E3">
            <w:pPr>
              <w:snapToGrid w:val="0"/>
              <w:spacing w:before="60" w:after="60" w:line="240" w:lineRule="auto"/>
              <w:rPr>
                <w:rFonts w:cs="Arial"/>
                <w:sz w:val="16"/>
                <w:szCs w:val="16"/>
              </w:rPr>
            </w:pPr>
            <w:r w:rsidRPr="007028DE">
              <w:rPr>
                <w:rFonts w:cs="Arial"/>
                <w:sz w:val="16"/>
                <w:szCs w:val="16"/>
              </w:rPr>
              <w:t>1.</w:t>
            </w:r>
            <w:r w:rsidR="00BF5ECA">
              <w:rPr>
                <w:rFonts w:cs="Arial"/>
                <w:sz w:val="16"/>
                <w:szCs w:val="16"/>
              </w:rPr>
              <w:t>2</w:t>
            </w:r>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869" w:name="_Toc439685326"/>
      <w:bookmarkStart w:id="870" w:name="_Toc162435417"/>
      <w:r w:rsidRPr="003713AD">
        <w:lastRenderedPageBreak/>
        <w:t>S100</w:t>
      </w:r>
      <w:r w:rsidR="007653F1" w:rsidRPr="003713AD">
        <w:t>_SupportFileDiscoveryMetadata</w:t>
      </w:r>
      <w:bookmarkEnd w:id="869"/>
      <w:bookmarkEnd w:id="870"/>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2B868AF6" w:rsidR="00D85821" w:rsidRPr="00774650" w:rsidRDefault="00741D53" w:rsidP="00C128E3">
            <w:pPr>
              <w:keepNext/>
              <w:keepLines/>
              <w:suppressAutoHyphens/>
              <w:snapToGrid w:val="0"/>
              <w:spacing w:before="60" w:after="60" w:line="240" w:lineRule="auto"/>
              <w:rPr>
                <w:b/>
                <w:bCs/>
                <w:sz w:val="16"/>
                <w:szCs w:val="16"/>
                <w:lang w:eastAsia="ar-SA"/>
              </w:rPr>
            </w:pPr>
            <w:r>
              <w:rPr>
                <w:sz w:val="16"/>
                <w:szCs w:val="16"/>
                <w:lang w:eastAsia="ar-SA"/>
              </w:rPr>
              <w:t>TXT UTF8</w:t>
            </w:r>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Hypertext Markup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Extensible Markup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lastRenderedPageBreak/>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871" w:name="_Toc439685327"/>
      <w:bookmarkStart w:id="872" w:name="_Toc162435418"/>
      <w:r w:rsidRPr="001E42E8">
        <w:t>S100</w:t>
      </w:r>
      <w:r w:rsidR="007653F1" w:rsidRPr="001E42E8">
        <w:t>_Catalogue</w:t>
      </w:r>
      <w:r w:rsidR="00741C68">
        <w:t>Discovery</w:t>
      </w:r>
      <w:r w:rsidR="007653F1" w:rsidRPr="001E42E8">
        <w:t>Metadata</w:t>
      </w:r>
      <w:bookmarkEnd w:id="871"/>
      <w:bookmarkEnd w:id="872"/>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lastRenderedPageBreak/>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873" w:name="_Hlk86073999"/>
            <w:proofErr w:type="spellStart"/>
            <w:r w:rsidRPr="00061045">
              <w:rPr>
                <w:sz w:val="16"/>
                <w:szCs w:val="16"/>
              </w:rPr>
              <w:t>userDefinedMaintenanceFrequency</w:t>
            </w:r>
            <w:bookmarkEnd w:id="873"/>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874"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874"/>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875" w:name="_Toc510784370"/>
      <w:bookmarkStart w:id="876" w:name="_Toc510785519"/>
      <w:bookmarkStart w:id="877" w:name="_Toc225065171"/>
      <w:bookmarkStart w:id="878" w:name="_Toc439685328"/>
      <w:bookmarkStart w:id="879" w:name="_Toc225648314"/>
      <w:bookmarkEnd w:id="875"/>
      <w:bookmarkEnd w:id="876"/>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880" w:name="_Toc162435419"/>
      <w:r w:rsidRPr="008A6F2A">
        <w:rPr>
          <w:lang w:eastAsia="en-GB"/>
        </w:rPr>
        <w:t>Language</w:t>
      </w:r>
      <w:bookmarkEnd w:id="877"/>
      <w:bookmarkEnd w:id="878"/>
      <w:bookmarkEnd w:id="879"/>
      <w:bookmarkEnd w:id="880"/>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881" w:name="_Toc225648365"/>
      <w:bookmarkStart w:id="882"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54303F">
          <w:headerReference w:type="even" r:id="rId55"/>
          <w:headerReference w:type="default" r:id="rId56"/>
          <w:footerReference w:type="even" r:id="rId57"/>
          <w:footerReference w:type="default" r:id="rId58"/>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883" w:name="_Toc439685329"/>
      <w:bookmarkStart w:id="884" w:name="_Toc162435420"/>
      <w:r w:rsidRPr="008A6F2A">
        <w:rPr>
          <w:rFonts w:eastAsia="Times New Roman" w:cs="Arial"/>
          <w:lang w:eastAsia="en-US"/>
        </w:rPr>
        <w:lastRenderedPageBreak/>
        <w:t>ANNEX A - Data Classification and Encoding Guide</w:t>
      </w:r>
      <w:bookmarkEnd w:id="883"/>
      <w:bookmarkEnd w:id="884"/>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9"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54303F">
          <w:headerReference w:type="even" r:id="rId60"/>
          <w:headerReference w:type="default" r:id="rId61"/>
          <w:footerReference w:type="even" r:id="rId62"/>
          <w:footerReference w:type="default" r:id="rId63"/>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885" w:name="_Toc162435421"/>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885"/>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886" w:name="_Toc207617007"/>
      <w:bookmarkStart w:id="887" w:name="_Toc225648366"/>
      <w:bookmarkStart w:id="888" w:name="_Toc225065223"/>
      <w:bookmarkStart w:id="889" w:name="_Toc162435422"/>
      <w:bookmarkEnd w:id="881"/>
      <w:bookmarkEnd w:id="882"/>
      <w:r w:rsidRPr="008A6F2A">
        <w:t>Introduction</w:t>
      </w:r>
      <w:bookmarkEnd w:id="886"/>
      <w:bookmarkEnd w:id="887"/>
      <w:bookmarkEnd w:id="888"/>
      <w:bookmarkEnd w:id="889"/>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890" w:name="_Toc439685331"/>
      <w:bookmarkStart w:id="891" w:name="_Toc162435423"/>
      <w:r w:rsidRPr="008A6F2A">
        <w:rPr>
          <w:b/>
          <w:sz w:val="22"/>
          <w:szCs w:val="22"/>
          <w:lang w:eastAsia="en-US"/>
        </w:rPr>
        <w:t xml:space="preserve">Dataset </w:t>
      </w:r>
      <w:bookmarkEnd w:id="890"/>
      <w:r w:rsidR="00D24503">
        <w:rPr>
          <w:b/>
          <w:sz w:val="22"/>
          <w:szCs w:val="22"/>
          <w:lang w:eastAsia="en-US"/>
        </w:rPr>
        <w:t>F</w:t>
      </w:r>
      <w:r w:rsidR="00D24503" w:rsidRPr="008A6F2A">
        <w:rPr>
          <w:b/>
          <w:sz w:val="22"/>
          <w:szCs w:val="22"/>
          <w:lang w:eastAsia="en-US"/>
        </w:rPr>
        <w:t>iles</w:t>
      </w:r>
      <w:bookmarkEnd w:id="891"/>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2" w:name="_Toc162435424"/>
      <w:r w:rsidRPr="008A6F2A">
        <w:rPr>
          <w:b/>
          <w:sz w:val="22"/>
          <w:szCs w:val="22"/>
          <w:lang w:eastAsia="en-US"/>
        </w:rPr>
        <w:t>Records</w:t>
      </w:r>
      <w:bookmarkEnd w:id="892"/>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3" w:name="_Toc162435425"/>
      <w:r w:rsidRPr="008A6F2A">
        <w:rPr>
          <w:b/>
          <w:sz w:val="22"/>
          <w:szCs w:val="22"/>
          <w:lang w:eastAsia="en-US"/>
        </w:rPr>
        <w:t>Fields</w:t>
      </w:r>
      <w:bookmarkEnd w:id="893"/>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894" w:name="_Toc162435426"/>
      <w:r w:rsidRPr="008A6F2A">
        <w:rPr>
          <w:b/>
          <w:sz w:val="22"/>
          <w:szCs w:val="22"/>
          <w:lang w:eastAsia="en-US"/>
        </w:rPr>
        <w:t>Subfields</w:t>
      </w:r>
      <w:bookmarkEnd w:id="894"/>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895" w:name="_Toc162435427"/>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895"/>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w:t>
      </w:r>
      <w:commentRangeStart w:id="896"/>
      <w:r w:rsidRPr="008A6F2A">
        <w:rPr>
          <w:rFonts w:ascii="Courier New" w:hAnsi="Courier New" w:cs="Courier New"/>
        </w:rPr>
        <w:t>VDAT</w:t>
      </w:r>
      <w:commentRangeEnd w:id="896"/>
      <w:r w:rsidR="00A922EA">
        <w:rPr>
          <w:rStyle w:val="CommentReference"/>
        </w:rPr>
        <w:commentReference w:id="896"/>
      </w:r>
      <w:r w:rsidRPr="008A6F2A">
        <w:rPr>
          <w:rFonts w:ascii="Courier New" w:hAnsi="Courier New" w:cs="Courier New"/>
        </w:rPr>
        <w:t xml:space="preserve">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897" w:name="_Toc162435428"/>
      <w:r>
        <w:rPr>
          <w:b/>
          <w:lang w:eastAsia="en-US"/>
        </w:rPr>
        <w:t xml:space="preserve">Field </w:t>
      </w:r>
      <w:r w:rsidR="008C062E">
        <w:rPr>
          <w:b/>
          <w:lang w:eastAsia="en-US"/>
        </w:rPr>
        <w:t>c</w:t>
      </w:r>
      <w:r>
        <w:rPr>
          <w:b/>
          <w:lang w:eastAsia="en-US"/>
        </w:rPr>
        <w:t>ontent</w:t>
      </w:r>
      <w:bookmarkEnd w:id="897"/>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898" w:name="_Toc162435429"/>
      <w:r w:rsidRPr="00F2456F">
        <w:rPr>
          <w:b/>
          <w:lang w:eastAsia="en-US"/>
        </w:rPr>
        <w:t>Dataset Identification field - DSID</w:t>
      </w:r>
      <w:bookmarkEnd w:id="898"/>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899" w:name="_Toc162435430"/>
      <w:r w:rsidRPr="00F2456F">
        <w:rPr>
          <w:b/>
          <w:lang w:eastAsia="en-US"/>
        </w:rPr>
        <w:t>Dataset Structure Information field - DSSI</w:t>
      </w:r>
      <w:bookmarkEnd w:id="899"/>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900" w:name="_Toc162435431"/>
      <w:r w:rsidRPr="008A6F2A">
        <w:rPr>
          <w:b/>
          <w:lang w:eastAsia="en-US"/>
        </w:rPr>
        <w:t>Attribute Code field structure - ATCS</w:t>
      </w:r>
      <w:bookmarkEnd w:id="90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901" w:name="_Toc225065224"/>
            <w:bookmarkStart w:id="902" w:name="_Toc207617017"/>
            <w:bookmarkStart w:id="903"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904" w:name="_Toc162435432"/>
      <w:r w:rsidRPr="00F9762B">
        <w:rPr>
          <w:b/>
          <w:lang w:eastAsia="en-US"/>
        </w:rPr>
        <w:t>Information Type Codes field structure - ITCS</w:t>
      </w:r>
      <w:bookmarkEnd w:id="90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905" w:name="_Toc162435433"/>
      <w:r w:rsidRPr="000669C1">
        <w:rPr>
          <w:b/>
          <w:lang w:eastAsia="en-US"/>
        </w:rPr>
        <w:t>Feature Type Codes field structure - FTCS</w:t>
      </w:r>
      <w:bookmarkEnd w:id="90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906" w:name="_Toc162435434"/>
      <w:r w:rsidRPr="000669C1">
        <w:rPr>
          <w:b/>
          <w:lang w:eastAsia="en-US"/>
        </w:rPr>
        <w:t>Information Association Codes field structure - IACS</w:t>
      </w:r>
      <w:bookmarkEnd w:id="90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907" w:name="_Toc162435435"/>
      <w:r w:rsidRPr="008A6F2A">
        <w:rPr>
          <w:b/>
          <w:lang w:eastAsia="en-US"/>
        </w:rPr>
        <w:t>Feature Association Codes field structure - FACS</w:t>
      </w:r>
      <w:bookmarkEnd w:id="90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908" w:name="_Toc162435436"/>
      <w:r w:rsidRPr="008A6F2A">
        <w:rPr>
          <w:b/>
          <w:lang w:eastAsia="en-US"/>
        </w:rPr>
        <w:t>Association Role Codes field structure - ARCS</w:t>
      </w:r>
      <w:bookmarkEnd w:id="90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909" w:name="_Toc162435437"/>
      <w:r w:rsidRPr="008A6F2A">
        <w:rPr>
          <w:b/>
          <w:lang w:eastAsia="en-US"/>
        </w:rPr>
        <w:t>Coordinate Reference System Record Identifier field - CSID</w:t>
      </w:r>
      <w:bookmarkEnd w:id="90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910" w:name="_Toc207617030"/>
            <w:bookmarkEnd w:id="901"/>
            <w:bookmarkEnd w:id="902"/>
            <w:bookmarkEnd w:id="903"/>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911" w:name="_Toc162435438"/>
      <w:r w:rsidRPr="008A6F2A">
        <w:rPr>
          <w:b/>
          <w:lang w:eastAsia="en-US"/>
        </w:rPr>
        <w:t>Coordinate Reference System Header field - CRSH</w:t>
      </w:r>
      <w:bookmarkEnd w:id="911"/>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912" w:name="_Toc162435439"/>
      <w:r w:rsidRPr="00AC0F34">
        <w:rPr>
          <w:b/>
          <w:lang w:eastAsia="en-US"/>
        </w:rPr>
        <w:t>Coordinate System Axes field - CSAX</w:t>
      </w:r>
      <w:bookmarkEnd w:id="912"/>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913" w:name="_Toc162435440"/>
      <w:commentRangeStart w:id="914"/>
      <w:r w:rsidRPr="003279E8">
        <w:rPr>
          <w:b/>
          <w:lang w:eastAsia="en-US"/>
        </w:rPr>
        <w:t>Vertical Datum field - VDAT</w:t>
      </w:r>
      <w:bookmarkEnd w:id="913"/>
      <w:commentRangeEnd w:id="914"/>
      <w:r w:rsidR="00A922EA">
        <w:rPr>
          <w:rStyle w:val="CommentReference"/>
        </w:rPr>
        <w:commentReference w:id="914"/>
      </w:r>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915" w:name="_Toc207617037"/>
      <w:bookmarkEnd w:id="910"/>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916" w:name="_Toc162435441"/>
      <w:r w:rsidRPr="003279E8">
        <w:rPr>
          <w:b/>
          <w:lang w:eastAsia="en-US"/>
        </w:rPr>
        <w:t>Information Type Identifier field - IRID</w:t>
      </w:r>
      <w:bookmarkEnd w:id="91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15"/>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917" w:name="_Toc162435442"/>
      <w:r w:rsidRPr="00096A3F">
        <w:rPr>
          <w:b/>
          <w:lang w:eastAsia="en-US"/>
        </w:rPr>
        <w:t>Attribute field - ATTR</w:t>
      </w:r>
      <w:bookmarkEnd w:id="91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918" w:name="_Toc162435443"/>
      <w:r w:rsidRPr="00D82DE0">
        <w:rPr>
          <w:b/>
          <w:lang w:eastAsia="en-US"/>
        </w:rPr>
        <w:t>Information Association field - INAS</w:t>
      </w:r>
      <w:bookmarkEnd w:id="918"/>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919" w:name="_Toc162435444"/>
      <w:r w:rsidRPr="00D82DE0">
        <w:rPr>
          <w:b/>
          <w:lang w:eastAsia="en-US"/>
        </w:rPr>
        <w:t>Point Record Identifier field - PRID</w:t>
      </w:r>
      <w:bookmarkEnd w:id="91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920"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1" w:name="_Toc162435445"/>
      <w:r w:rsidRPr="00E76B8F">
        <w:rPr>
          <w:b/>
          <w:lang w:eastAsia="en-US"/>
        </w:rPr>
        <w:t>2-D Integer Coordinate Tuple field structure - C2IT</w:t>
      </w:r>
      <w:bookmarkEnd w:id="92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2" w:name="_Toc162435446"/>
      <w:r w:rsidRPr="00E76B8F">
        <w:rPr>
          <w:b/>
          <w:lang w:eastAsia="en-US"/>
        </w:rPr>
        <w:t>3-D Integer Coordinate Tuple field structure - C3IT</w:t>
      </w:r>
      <w:bookmarkEnd w:id="92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923" w:name="_Toc162435447"/>
      <w:r w:rsidRPr="00E76B8F">
        <w:rPr>
          <w:b/>
          <w:lang w:eastAsia="en-US"/>
        </w:rPr>
        <w:t>Multi Point Record Identifier field - MRID</w:t>
      </w:r>
      <w:bookmarkEnd w:id="92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20"/>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4" w:name="_Toc162435448"/>
      <w:r w:rsidRPr="00B30BC0">
        <w:rPr>
          <w:b/>
          <w:lang w:eastAsia="en-US"/>
        </w:rPr>
        <w:t>2-D Integer Coordinate List field structure - C2IL</w:t>
      </w:r>
      <w:bookmarkEnd w:id="924"/>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925"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6" w:name="_Toc162435449"/>
      <w:r w:rsidRPr="00B30BC0">
        <w:rPr>
          <w:b/>
          <w:lang w:eastAsia="en-US"/>
        </w:rPr>
        <w:lastRenderedPageBreak/>
        <w:t>3-D Integer Coordinate List field structure - C3IL</w:t>
      </w:r>
      <w:bookmarkEnd w:id="926"/>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927" w:name="_Toc162435450"/>
      <w:r w:rsidRPr="00B30BC0">
        <w:rPr>
          <w:b/>
          <w:lang w:eastAsia="en-US"/>
        </w:rPr>
        <w:t>Curve Record Identifier field - CRID</w:t>
      </w:r>
      <w:bookmarkEnd w:id="92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25"/>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928" w:name="_Toc162435451"/>
      <w:r w:rsidRPr="00D4449C">
        <w:rPr>
          <w:b/>
          <w:lang w:eastAsia="en-US"/>
        </w:rPr>
        <w:t>Point Association field - PTAS</w:t>
      </w:r>
      <w:bookmarkEnd w:id="928"/>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929" w:name="_Toc162435452"/>
      <w:r w:rsidRPr="00D4449C">
        <w:rPr>
          <w:b/>
          <w:lang w:eastAsia="en-US"/>
        </w:rPr>
        <w:t>Segment Header field - SEGH</w:t>
      </w:r>
      <w:bookmarkEnd w:id="92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930" w:name="_Toc162435453"/>
      <w:r w:rsidRPr="00645532">
        <w:rPr>
          <w:b/>
          <w:lang w:eastAsia="en-US"/>
        </w:rPr>
        <w:t>Composite Curve Record Identifier field - CCID</w:t>
      </w:r>
      <w:bookmarkEnd w:id="93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931" w:name="_Toc162435454"/>
      <w:r w:rsidRPr="00120D82">
        <w:rPr>
          <w:b/>
          <w:lang w:eastAsia="en-US"/>
        </w:rPr>
        <w:t>Curve Component field - CUCO</w:t>
      </w:r>
      <w:bookmarkEnd w:id="931"/>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932" w:name="_Toc162435455"/>
      <w:r w:rsidRPr="00120D82">
        <w:rPr>
          <w:b/>
          <w:lang w:eastAsia="en-US"/>
        </w:rPr>
        <w:t>Surface Record Identifier field - SRID</w:t>
      </w:r>
      <w:bookmarkEnd w:id="93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33" w:name="_Toc162435456"/>
      <w:r w:rsidRPr="004856CC">
        <w:rPr>
          <w:b/>
          <w:lang w:eastAsia="en-US"/>
        </w:rPr>
        <w:t>Ring Association field - RIAS</w:t>
      </w:r>
      <w:bookmarkEnd w:id="933"/>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934" w:name="_Toc207617075"/>
      <w:bookmarkStart w:id="935" w:name="_Toc225648375"/>
      <w:bookmarkStart w:id="936"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37" w:name="_Toc162435457"/>
      <w:r w:rsidRPr="004856CC">
        <w:rPr>
          <w:b/>
          <w:lang w:eastAsia="en-US"/>
        </w:rPr>
        <w:t>Feature Type Record Identifier field - FRID</w:t>
      </w:r>
      <w:bookmarkEnd w:id="93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34"/>
          <w:bookmarkEnd w:id="935"/>
          <w:bookmarkEnd w:id="936"/>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938" w:name="_Toc225648376"/>
      <w:bookmarkStart w:id="939" w:name="_Toc207617076"/>
      <w:bookmarkStart w:id="940"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941" w:name="_Toc162435458"/>
      <w:r w:rsidRPr="004856CC">
        <w:rPr>
          <w:b/>
          <w:lang w:eastAsia="en-US"/>
        </w:rPr>
        <w:t>Feature Object Identifier field - FOID</w:t>
      </w:r>
      <w:bookmarkEnd w:id="94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938"/>
          <w:bookmarkEnd w:id="939"/>
          <w:bookmarkEnd w:id="940"/>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942" w:name="_Toc162435459"/>
      <w:r w:rsidRPr="005630EA">
        <w:rPr>
          <w:b/>
          <w:lang w:eastAsia="en-US"/>
        </w:rPr>
        <w:t>Spatial Association field - SPAS</w:t>
      </w:r>
      <w:bookmarkEnd w:id="942"/>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943" w:name="_Toc207617079"/>
      <w:bookmarkStart w:id="944" w:name="_Toc225648378"/>
      <w:bookmarkStart w:id="945"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946" w:name="_Toc162435460"/>
      <w:r w:rsidRPr="00925F98">
        <w:rPr>
          <w:b/>
          <w:lang w:eastAsia="en-US"/>
        </w:rPr>
        <w:lastRenderedPageBreak/>
        <w:t>Feature Association field – FASC</w:t>
      </w:r>
      <w:bookmarkEnd w:id="946"/>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943"/>
          <w:bookmarkEnd w:id="944"/>
          <w:bookmarkEnd w:id="945"/>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947" w:name="_Toc162435461"/>
      <w:r w:rsidRPr="007E4FCD">
        <w:rPr>
          <w:b/>
          <w:lang w:eastAsia="en-US"/>
        </w:rPr>
        <w:t>Masked Spatial Type field - MASK</w:t>
      </w:r>
      <w:bookmarkEnd w:id="947"/>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948" w:name="_Toc162435462"/>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948"/>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DE27D7" w:rsidRDefault="00260981" w:rsidP="00C128E3">
      <w:pPr>
        <w:pStyle w:val="NoSpacing1"/>
        <w:spacing w:line="240" w:lineRule="auto"/>
        <w:rPr>
          <w:rFonts w:cs="Courier New"/>
          <w:lang w:val="fr-FR"/>
          <w:rPrChange w:id="949" w:author="Jeff Wootton" w:date="2024-03-14T14:10:00Z">
            <w:rPr>
              <w:rFonts w:cs="Courier New"/>
            </w:rPr>
          </w:rPrChange>
        </w:rPr>
      </w:pPr>
      <w:r w:rsidRPr="00926480">
        <w:rPr>
          <w:rFonts w:cs="Courier New"/>
        </w:rPr>
        <w:tab/>
      </w:r>
      <w:r w:rsidRPr="00DE27D7">
        <w:rPr>
          <w:rFonts w:cs="Courier New"/>
          <w:lang w:val="fr-FR"/>
          <w:rPrChange w:id="950" w:author="Jeff Wootton" w:date="2024-03-14T14:10:00Z">
            <w:rPr>
              <w:rFonts w:cs="Courier New"/>
            </w:rPr>
          </w:rPrChange>
        </w:rPr>
        <w:t xml:space="preserve"> |</w:t>
      </w:r>
      <w:r w:rsidRPr="00DE27D7">
        <w:rPr>
          <w:rFonts w:cs="Courier New"/>
          <w:lang w:val="fr-FR"/>
          <w:rPrChange w:id="951" w:author="Jeff Wootton" w:date="2024-03-14T14:10:00Z">
            <w:rPr>
              <w:rFonts w:cs="Courier New"/>
            </w:rPr>
          </w:rPrChange>
        </w:rPr>
        <w:tab/>
      </w:r>
      <w:r w:rsidRPr="00DE27D7">
        <w:rPr>
          <w:rFonts w:cs="Courier New"/>
          <w:lang w:val="fr-FR"/>
          <w:rPrChange w:id="952" w:author="Jeff Wootton" w:date="2024-03-14T14:10:00Z">
            <w:rPr>
              <w:rFonts w:cs="Courier New"/>
            </w:rPr>
          </w:rPrChange>
        </w:rPr>
        <w:tab/>
      </w:r>
      <w:r w:rsidRPr="00DE27D7">
        <w:rPr>
          <w:rFonts w:cs="Courier New"/>
          <w:lang w:val="fr-FR"/>
          <w:rPrChange w:id="953" w:author="Jeff Wootton" w:date="2024-03-14T14:10:00Z">
            <w:rPr>
              <w:rFonts w:cs="Courier New"/>
            </w:rPr>
          </w:rPrChange>
        </w:rPr>
        <w:tab/>
      </w:r>
      <w:r w:rsidRPr="00DE27D7">
        <w:rPr>
          <w:rFonts w:cs="Courier New"/>
          <w:lang w:val="fr-FR"/>
          <w:rPrChange w:id="954" w:author="Jeff Wootton" w:date="2024-03-14T14:10:00Z">
            <w:rPr>
              <w:rFonts w:cs="Courier New"/>
            </w:rPr>
          </w:rPrChange>
        </w:rPr>
        <w:tab/>
        <w:t xml:space="preserve">|--&lt;0..1&gt;-IACS (*2): Information Association Codes </w:t>
      </w:r>
      <w:proofErr w:type="spellStart"/>
      <w:r w:rsidRPr="00DE27D7">
        <w:rPr>
          <w:rFonts w:cs="Courier New"/>
          <w:lang w:val="fr-FR"/>
          <w:rPrChange w:id="955" w:author="Jeff Wootton" w:date="2024-03-14T14:10:00Z">
            <w:rPr>
              <w:rFonts w:cs="Courier New"/>
            </w:rPr>
          </w:rPrChange>
        </w:rPr>
        <w:t>field</w:t>
      </w:r>
      <w:proofErr w:type="spellEnd"/>
    </w:p>
    <w:p w14:paraId="76BD753C" w14:textId="77777777" w:rsidR="00260981" w:rsidRPr="00DE27D7" w:rsidRDefault="00260981" w:rsidP="00C128E3">
      <w:pPr>
        <w:pStyle w:val="NoSpacing1"/>
        <w:spacing w:line="240" w:lineRule="auto"/>
        <w:rPr>
          <w:rFonts w:cs="Courier New"/>
          <w:lang w:val="fr-FR"/>
          <w:rPrChange w:id="956" w:author="Jeff Wootton" w:date="2024-03-14T14:10:00Z">
            <w:rPr>
              <w:rFonts w:cs="Courier New"/>
            </w:rPr>
          </w:rPrChange>
        </w:rPr>
      </w:pPr>
      <w:r w:rsidRPr="00DE27D7">
        <w:rPr>
          <w:rFonts w:cs="Courier New"/>
          <w:lang w:val="fr-FR"/>
          <w:rPrChange w:id="957" w:author="Jeff Wootton" w:date="2024-03-14T14:10:00Z">
            <w:rPr>
              <w:rFonts w:cs="Courier New"/>
            </w:rPr>
          </w:rPrChange>
        </w:rPr>
        <w:tab/>
        <w:t xml:space="preserve"> |</w:t>
      </w:r>
      <w:r w:rsidRPr="00DE27D7">
        <w:rPr>
          <w:rFonts w:cs="Courier New"/>
          <w:lang w:val="fr-FR"/>
          <w:rPrChange w:id="958" w:author="Jeff Wootton" w:date="2024-03-14T14:10:00Z">
            <w:rPr>
              <w:rFonts w:cs="Courier New"/>
            </w:rPr>
          </w:rPrChange>
        </w:rPr>
        <w:tab/>
      </w:r>
      <w:r w:rsidRPr="00DE27D7">
        <w:rPr>
          <w:rFonts w:cs="Courier New"/>
          <w:lang w:val="fr-FR"/>
          <w:rPrChange w:id="959" w:author="Jeff Wootton" w:date="2024-03-14T14:10:00Z">
            <w:rPr>
              <w:rFonts w:cs="Courier New"/>
            </w:rPr>
          </w:rPrChange>
        </w:rPr>
        <w:tab/>
      </w:r>
      <w:r w:rsidRPr="00DE27D7">
        <w:rPr>
          <w:rFonts w:cs="Courier New"/>
          <w:lang w:val="fr-FR"/>
          <w:rPrChange w:id="960" w:author="Jeff Wootton" w:date="2024-03-14T14:10:00Z">
            <w:rPr>
              <w:rFonts w:cs="Courier New"/>
            </w:rPr>
          </w:rPrChange>
        </w:rPr>
        <w:tab/>
      </w:r>
      <w:r w:rsidRPr="00DE27D7">
        <w:rPr>
          <w:rFonts w:cs="Courier New"/>
          <w:lang w:val="fr-FR"/>
          <w:rPrChange w:id="961" w:author="Jeff Wootton" w:date="2024-03-14T14:10:00Z">
            <w:rPr>
              <w:rFonts w:cs="Courier New"/>
            </w:rPr>
          </w:rPrChange>
        </w:rPr>
        <w:tab/>
        <w:t>|</w:t>
      </w:r>
    </w:p>
    <w:p w14:paraId="5D47673F" w14:textId="77777777" w:rsidR="00260981" w:rsidRPr="00DE27D7" w:rsidRDefault="00260981" w:rsidP="00C128E3">
      <w:pPr>
        <w:pStyle w:val="NoSpacing1"/>
        <w:spacing w:line="240" w:lineRule="auto"/>
        <w:rPr>
          <w:rFonts w:cs="Courier New"/>
          <w:lang w:val="fr-FR"/>
          <w:rPrChange w:id="962" w:author="Jeff Wootton" w:date="2024-03-14T14:10:00Z">
            <w:rPr>
              <w:rFonts w:cs="Courier New"/>
            </w:rPr>
          </w:rPrChange>
        </w:rPr>
      </w:pPr>
      <w:r w:rsidRPr="00DE27D7">
        <w:rPr>
          <w:rFonts w:cs="Courier New"/>
          <w:lang w:val="fr-FR"/>
          <w:rPrChange w:id="963" w:author="Jeff Wootton" w:date="2024-03-14T14:10:00Z">
            <w:rPr>
              <w:rFonts w:cs="Courier New"/>
            </w:rPr>
          </w:rPrChange>
        </w:rPr>
        <w:tab/>
        <w:t xml:space="preserve"> |</w:t>
      </w:r>
      <w:r w:rsidRPr="00DE27D7">
        <w:rPr>
          <w:rFonts w:cs="Courier New"/>
          <w:lang w:val="fr-FR"/>
          <w:rPrChange w:id="964" w:author="Jeff Wootton" w:date="2024-03-14T14:10:00Z">
            <w:rPr>
              <w:rFonts w:cs="Courier New"/>
            </w:rPr>
          </w:rPrChange>
        </w:rPr>
        <w:tab/>
      </w:r>
      <w:r w:rsidRPr="00DE27D7">
        <w:rPr>
          <w:rFonts w:cs="Courier New"/>
          <w:lang w:val="fr-FR"/>
          <w:rPrChange w:id="965" w:author="Jeff Wootton" w:date="2024-03-14T14:10:00Z">
            <w:rPr>
              <w:rFonts w:cs="Courier New"/>
            </w:rPr>
          </w:rPrChange>
        </w:rPr>
        <w:tab/>
      </w:r>
      <w:r w:rsidRPr="00DE27D7">
        <w:rPr>
          <w:rFonts w:cs="Courier New"/>
          <w:lang w:val="fr-FR"/>
          <w:rPrChange w:id="966" w:author="Jeff Wootton" w:date="2024-03-14T14:10:00Z">
            <w:rPr>
              <w:rFonts w:cs="Courier New"/>
            </w:rPr>
          </w:rPrChange>
        </w:rPr>
        <w:tab/>
      </w:r>
      <w:r w:rsidRPr="00DE27D7">
        <w:rPr>
          <w:rFonts w:cs="Courier New"/>
          <w:lang w:val="fr-FR"/>
          <w:rPrChange w:id="967" w:author="Jeff Wootton" w:date="2024-03-14T14:10:00Z">
            <w:rPr>
              <w:rFonts w:cs="Courier New"/>
            </w:rPr>
          </w:rPrChange>
        </w:rPr>
        <w:tab/>
        <w:t xml:space="preserve">|-&lt;0..1&gt;-FACS (*2): </w:t>
      </w:r>
      <w:proofErr w:type="spellStart"/>
      <w:r w:rsidRPr="00DE27D7">
        <w:rPr>
          <w:rFonts w:cs="Courier New"/>
          <w:lang w:val="fr-FR"/>
          <w:rPrChange w:id="968" w:author="Jeff Wootton" w:date="2024-03-14T14:10:00Z">
            <w:rPr>
              <w:rFonts w:cs="Courier New"/>
            </w:rPr>
          </w:rPrChange>
        </w:rPr>
        <w:t>Feature</w:t>
      </w:r>
      <w:proofErr w:type="spellEnd"/>
      <w:r w:rsidRPr="00DE27D7">
        <w:rPr>
          <w:rFonts w:cs="Courier New"/>
          <w:lang w:val="fr-FR"/>
          <w:rPrChange w:id="969" w:author="Jeff Wootton" w:date="2024-03-14T14:10:00Z">
            <w:rPr>
              <w:rFonts w:cs="Courier New"/>
            </w:rPr>
          </w:rPrChange>
        </w:rPr>
        <w:t xml:space="preserve"> Association Codes </w:t>
      </w:r>
      <w:proofErr w:type="spellStart"/>
      <w:r w:rsidRPr="00DE27D7">
        <w:rPr>
          <w:rFonts w:cs="Courier New"/>
          <w:lang w:val="fr-FR"/>
          <w:rPrChange w:id="970" w:author="Jeff Wootton" w:date="2024-03-14T14:10:00Z">
            <w:rPr>
              <w:rFonts w:cs="Courier New"/>
            </w:rPr>
          </w:rPrChange>
        </w:rPr>
        <w:t>field</w:t>
      </w:r>
      <w:proofErr w:type="spellEnd"/>
    </w:p>
    <w:p w14:paraId="1750BDD2" w14:textId="77777777" w:rsidR="00260981" w:rsidRPr="00DE27D7" w:rsidRDefault="00260981" w:rsidP="00C128E3">
      <w:pPr>
        <w:pStyle w:val="NoSpacing1"/>
        <w:spacing w:line="240" w:lineRule="auto"/>
        <w:rPr>
          <w:rFonts w:cs="Courier New"/>
          <w:lang w:val="fr-FR"/>
          <w:rPrChange w:id="971" w:author="Jeff Wootton" w:date="2024-03-14T14:10:00Z">
            <w:rPr>
              <w:rFonts w:cs="Courier New"/>
            </w:rPr>
          </w:rPrChange>
        </w:rPr>
      </w:pPr>
      <w:r w:rsidRPr="00DE27D7">
        <w:rPr>
          <w:rFonts w:cs="Courier New"/>
          <w:lang w:val="fr-FR"/>
          <w:rPrChange w:id="972" w:author="Jeff Wootton" w:date="2024-03-14T14:10:00Z">
            <w:rPr>
              <w:rFonts w:cs="Courier New"/>
            </w:rPr>
          </w:rPrChange>
        </w:rPr>
        <w:tab/>
        <w:t xml:space="preserve"> |</w:t>
      </w:r>
      <w:r w:rsidRPr="00DE27D7">
        <w:rPr>
          <w:rFonts w:cs="Courier New"/>
          <w:lang w:val="fr-FR"/>
          <w:rPrChange w:id="973" w:author="Jeff Wootton" w:date="2024-03-14T14:10:00Z">
            <w:rPr>
              <w:rFonts w:cs="Courier New"/>
            </w:rPr>
          </w:rPrChange>
        </w:rPr>
        <w:tab/>
      </w:r>
      <w:r w:rsidRPr="00DE27D7">
        <w:rPr>
          <w:rFonts w:cs="Courier New"/>
          <w:lang w:val="fr-FR"/>
          <w:rPrChange w:id="974" w:author="Jeff Wootton" w:date="2024-03-14T14:10:00Z">
            <w:rPr>
              <w:rFonts w:cs="Courier New"/>
            </w:rPr>
          </w:rPrChange>
        </w:rPr>
        <w:tab/>
      </w:r>
      <w:r w:rsidRPr="00DE27D7">
        <w:rPr>
          <w:rFonts w:cs="Courier New"/>
          <w:lang w:val="fr-FR"/>
          <w:rPrChange w:id="975" w:author="Jeff Wootton" w:date="2024-03-14T14:10:00Z">
            <w:rPr>
              <w:rFonts w:cs="Courier New"/>
            </w:rPr>
          </w:rPrChange>
        </w:rPr>
        <w:tab/>
      </w:r>
      <w:r w:rsidRPr="00DE27D7">
        <w:rPr>
          <w:rFonts w:cs="Courier New"/>
          <w:lang w:val="fr-FR"/>
          <w:rPrChange w:id="976" w:author="Jeff Wootton" w:date="2024-03-14T14:10:00Z">
            <w:rPr>
              <w:rFonts w:cs="Courier New"/>
            </w:rPr>
          </w:rPrChange>
        </w:rPr>
        <w:tab/>
        <w:t>|</w:t>
      </w:r>
    </w:p>
    <w:p w14:paraId="0F8EE447" w14:textId="77777777" w:rsidR="00260981" w:rsidRPr="00DE27D7" w:rsidRDefault="00260981" w:rsidP="00C128E3">
      <w:pPr>
        <w:pStyle w:val="NoSpacing1"/>
        <w:spacing w:line="240" w:lineRule="auto"/>
        <w:rPr>
          <w:rFonts w:cs="Courier New"/>
          <w:lang w:val="fr-FR"/>
          <w:rPrChange w:id="977" w:author="Jeff Wootton" w:date="2024-03-14T14:10:00Z">
            <w:rPr>
              <w:rFonts w:cs="Courier New"/>
            </w:rPr>
          </w:rPrChange>
        </w:rPr>
      </w:pPr>
      <w:r w:rsidRPr="00DE27D7">
        <w:rPr>
          <w:rFonts w:cs="Courier New"/>
          <w:lang w:val="fr-FR"/>
          <w:rPrChange w:id="978" w:author="Jeff Wootton" w:date="2024-03-14T14:10:00Z">
            <w:rPr>
              <w:rFonts w:cs="Courier New"/>
            </w:rPr>
          </w:rPrChange>
        </w:rPr>
        <w:tab/>
        <w:t xml:space="preserve"> |</w:t>
      </w:r>
      <w:r w:rsidRPr="00DE27D7">
        <w:rPr>
          <w:rFonts w:cs="Courier New"/>
          <w:lang w:val="fr-FR"/>
          <w:rPrChange w:id="979" w:author="Jeff Wootton" w:date="2024-03-14T14:10:00Z">
            <w:rPr>
              <w:rFonts w:cs="Courier New"/>
            </w:rPr>
          </w:rPrChange>
        </w:rPr>
        <w:tab/>
      </w:r>
      <w:r w:rsidRPr="00DE27D7">
        <w:rPr>
          <w:rFonts w:cs="Courier New"/>
          <w:lang w:val="fr-FR"/>
          <w:rPrChange w:id="980" w:author="Jeff Wootton" w:date="2024-03-14T14:10:00Z">
            <w:rPr>
              <w:rFonts w:cs="Courier New"/>
            </w:rPr>
          </w:rPrChange>
        </w:rPr>
        <w:tab/>
      </w:r>
      <w:r w:rsidRPr="00DE27D7">
        <w:rPr>
          <w:rFonts w:cs="Courier New"/>
          <w:lang w:val="fr-FR"/>
          <w:rPrChange w:id="981" w:author="Jeff Wootton" w:date="2024-03-14T14:10:00Z">
            <w:rPr>
              <w:rFonts w:cs="Courier New"/>
            </w:rPr>
          </w:rPrChange>
        </w:rPr>
        <w:tab/>
      </w:r>
      <w:r w:rsidRPr="00DE27D7">
        <w:rPr>
          <w:rFonts w:cs="Courier New"/>
          <w:lang w:val="fr-FR"/>
          <w:rPrChange w:id="982" w:author="Jeff Wootton" w:date="2024-03-14T14:10:00Z">
            <w:rPr>
              <w:rFonts w:cs="Courier New"/>
            </w:rPr>
          </w:rPrChange>
        </w:rPr>
        <w:tab/>
        <w:t xml:space="preserve">|-&lt;0..1&gt;-ARCS (*2): Association </w:t>
      </w:r>
      <w:proofErr w:type="spellStart"/>
      <w:r w:rsidRPr="00DE27D7">
        <w:rPr>
          <w:rFonts w:cs="Courier New"/>
          <w:lang w:val="fr-FR"/>
          <w:rPrChange w:id="983" w:author="Jeff Wootton" w:date="2024-03-14T14:10:00Z">
            <w:rPr>
              <w:rFonts w:cs="Courier New"/>
            </w:rPr>
          </w:rPrChange>
        </w:rPr>
        <w:t>Role</w:t>
      </w:r>
      <w:proofErr w:type="spellEnd"/>
      <w:r w:rsidRPr="00DE27D7">
        <w:rPr>
          <w:rFonts w:cs="Courier New"/>
          <w:lang w:val="fr-FR"/>
          <w:rPrChange w:id="984" w:author="Jeff Wootton" w:date="2024-03-14T14:10:00Z">
            <w:rPr>
              <w:rFonts w:cs="Courier New"/>
            </w:rPr>
          </w:rPrChange>
        </w:rPr>
        <w:t xml:space="preserve"> Codes </w:t>
      </w:r>
      <w:proofErr w:type="spellStart"/>
      <w:r w:rsidRPr="00DE27D7">
        <w:rPr>
          <w:rFonts w:cs="Courier New"/>
          <w:lang w:val="fr-FR"/>
          <w:rPrChange w:id="985" w:author="Jeff Wootton" w:date="2024-03-14T14:10:00Z">
            <w:rPr>
              <w:rFonts w:cs="Courier New"/>
            </w:rPr>
          </w:rPrChange>
        </w:rPr>
        <w:t>field</w:t>
      </w:r>
      <w:proofErr w:type="spellEnd"/>
    </w:p>
    <w:p w14:paraId="5BD9C42D" w14:textId="77777777" w:rsidR="00E73EDF" w:rsidRPr="00DE27D7" w:rsidRDefault="007653F1" w:rsidP="00C128E3">
      <w:pPr>
        <w:pStyle w:val="NoSpacing2"/>
        <w:spacing w:line="240" w:lineRule="auto"/>
        <w:jc w:val="both"/>
        <w:rPr>
          <w:rFonts w:ascii="Courier" w:hAnsi="Courier"/>
          <w:lang w:val="fr-FR"/>
          <w:rPrChange w:id="986" w:author="Jeff Wootton" w:date="2024-03-14T14:10:00Z">
            <w:rPr>
              <w:rFonts w:ascii="Courier" w:hAnsi="Courier"/>
            </w:rPr>
          </w:rPrChange>
        </w:rPr>
      </w:pPr>
      <w:r w:rsidRPr="00DE27D7">
        <w:rPr>
          <w:rFonts w:ascii="Courier" w:hAnsi="Courier"/>
          <w:lang w:val="fr-FR"/>
          <w:rPrChange w:id="987" w:author="Jeff Wootton" w:date="2024-03-14T14:10:00Z">
            <w:rPr>
              <w:rFonts w:ascii="Courier" w:hAnsi="Courier"/>
            </w:rPr>
          </w:rPrChange>
        </w:rPr>
        <w:t xml:space="preserve">   |</w:t>
      </w:r>
    </w:p>
    <w:p w14:paraId="4C47CC56"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988"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989" w:author="Jeff Wootton" w:date="2024-03-14T14:10:00Z">
            <w:rPr>
              <w:rFonts w:ascii="Courier" w:eastAsia="Times New Roman" w:hAnsi="Courier" w:cs="Arial"/>
              <w:lang w:eastAsia="en-US"/>
            </w:rPr>
          </w:rPrChange>
        </w:rPr>
        <w:t xml:space="preserve">   |</w:t>
      </w:r>
    </w:p>
    <w:p w14:paraId="7976EA50" w14:textId="6DBDD481" w:rsidR="00E73EDF" w:rsidRPr="00DE27D7" w:rsidRDefault="007653F1" w:rsidP="00C128E3">
      <w:pPr>
        <w:autoSpaceDE w:val="0"/>
        <w:autoSpaceDN w:val="0"/>
        <w:adjustRightInd w:val="0"/>
        <w:spacing w:after="0" w:line="240" w:lineRule="auto"/>
        <w:rPr>
          <w:rFonts w:ascii="Courier" w:hAnsi="Courier"/>
          <w:lang w:val="fr-FR"/>
          <w:rPrChange w:id="990" w:author="Jeff Wootton" w:date="2024-03-14T14:10:00Z">
            <w:rPr>
              <w:rFonts w:ascii="Courier" w:hAnsi="Courier"/>
            </w:rPr>
          </w:rPrChange>
        </w:rPr>
      </w:pPr>
      <w:r w:rsidRPr="00DE27D7">
        <w:rPr>
          <w:rFonts w:ascii="Courier" w:hAnsi="Courier"/>
          <w:lang w:val="fr-FR"/>
          <w:rPrChange w:id="991" w:author="Jeff Wootton" w:date="2024-03-14T14:10:00Z">
            <w:rPr>
              <w:rFonts w:ascii="Courier" w:hAnsi="Courier"/>
            </w:rPr>
          </w:rPrChange>
        </w:rPr>
        <w:t xml:space="preserve">   |--&lt;0..*&gt;--Information </w:t>
      </w:r>
      <w:r w:rsidR="00D54FF5" w:rsidRPr="00DE27D7">
        <w:rPr>
          <w:rFonts w:ascii="Courier" w:hAnsi="Courier"/>
          <w:lang w:val="fr-FR"/>
          <w:rPrChange w:id="992" w:author="Jeff Wootton" w:date="2024-03-14T14:10:00Z">
            <w:rPr>
              <w:rFonts w:ascii="Courier" w:hAnsi="Courier"/>
            </w:rPr>
          </w:rPrChange>
        </w:rPr>
        <w:t xml:space="preserve">Type </w:t>
      </w:r>
      <w:r w:rsidRPr="00DE27D7">
        <w:rPr>
          <w:rFonts w:ascii="Courier" w:hAnsi="Courier"/>
          <w:lang w:val="fr-FR"/>
          <w:rPrChange w:id="993" w:author="Jeff Wootton" w:date="2024-03-14T14:10:00Z">
            <w:rPr>
              <w:rFonts w:ascii="Courier" w:hAnsi="Courier"/>
            </w:rPr>
          </w:rPrChange>
        </w:rPr>
        <w:t>record</w:t>
      </w:r>
    </w:p>
    <w:p w14:paraId="6207EE8E"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994"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995" w:author="Jeff Wootton" w:date="2024-03-14T14:10:00Z">
            <w:rPr>
              <w:rFonts w:ascii="Courier" w:eastAsia="Times New Roman" w:hAnsi="Courier" w:cs="Arial"/>
              <w:lang w:eastAsia="en-US"/>
            </w:rPr>
          </w:rPrChange>
        </w:rPr>
        <w:t xml:space="preserve">   |   |</w:t>
      </w:r>
    </w:p>
    <w:p w14:paraId="6557A236" w14:textId="77777777" w:rsidR="00E73EDF" w:rsidRPr="00DE27D7" w:rsidRDefault="007653F1" w:rsidP="00C128E3">
      <w:pPr>
        <w:autoSpaceDE w:val="0"/>
        <w:autoSpaceDN w:val="0"/>
        <w:adjustRightInd w:val="0"/>
        <w:spacing w:after="0" w:line="240" w:lineRule="auto"/>
        <w:rPr>
          <w:rFonts w:ascii="Courier" w:hAnsi="Courier"/>
          <w:lang w:val="fr-FR"/>
          <w:rPrChange w:id="996" w:author="Jeff Wootton" w:date="2024-03-14T14:10:00Z">
            <w:rPr>
              <w:rFonts w:ascii="Courier" w:hAnsi="Courier"/>
            </w:rPr>
          </w:rPrChange>
        </w:rPr>
      </w:pPr>
      <w:r w:rsidRPr="00DE27D7">
        <w:rPr>
          <w:rFonts w:ascii="Courier" w:eastAsia="Times New Roman" w:hAnsi="Courier" w:cs="Arial"/>
          <w:lang w:val="fr-FR" w:eastAsia="en-US"/>
          <w:rPrChange w:id="997" w:author="Jeff Wootton" w:date="2024-03-14T14:10:00Z">
            <w:rPr>
              <w:rFonts w:ascii="Courier" w:eastAsia="Times New Roman" w:hAnsi="Courier" w:cs="Arial"/>
              <w:lang w:eastAsia="en-US"/>
            </w:rPr>
          </w:rPrChange>
        </w:rPr>
        <w:t xml:space="preserve">   |</w:t>
      </w:r>
      <w:r w:rsidRPr="00DE27D7">
        <w:rPr>
          <w:rFonts w:ascii="Courier" w:hAnsi="Courier"/>
          <w:lang w:val="fr-FR"/>
          <w:rPrChange w:id="998" w:author="Jeff Wootton" w:date="2024-03-14T14:10:00Z">
            <w:rPr>
              <w:rFonts w:ascii="Courier" w:hAnsi="Courier"/>
            </w:rPr>
          </w:rPrChange>
        </w:rPr>
        <w:t xml:space="preserve">   |--&lt;1&gt;-IRID (5): Information Type Record Identifier </w:t>
      </w:r>
      <w:proofErr w:type="spellStart"/>
      <w:r w:rsidRPr="00DE27D7">
        <w:rPr>
          <w:rFonts w:ascii="Courier" w:hAnsi="Courier"/>
          <w:lang w:val="fr-FR"/>
          <w:rPrChange w:id="999" w:author="Jeff Wootton" w:date="2024-03-14T14:10:00Z">
            <w:rPr>
              <w:rFonts w:ascii="Courier" w:hAnsi="Courier"/>
            </w:rPr>
          </w:rPrChange>
        </w:rPr>
        <w:t>field</w:t>
      </w:r>
      <w:proofErr w:type="spellEnd"/>
    </w:p>
    <w:p w14:paraId="6DF6EFA5" w14:textId="77777777" w:rsidR="00E73EDF" w:rsidRPr="00DE27D7" w:rsidRDefault="007653F1" w:rsidP="00C128E3">
      <w:pPr>
        <w:autoSpaceDE w:val="0"/>
        <w:autoSpaceDN w:val="0"/>
        <w:adjustRightInd w:val="0"/>
        <w:spacing w:after="0" w:line="240" w:lineRule="auto"/>
        <w:rPr>
          <w:rFonts w:ascii="Courier" w:hAnsi="Courier"/>
          <w:lang w:val="fr-FR"/>
          <w:rPrChange w:id="1000" w:author="Jeff Wootton" w:date="2024-03-14T14:10:00Z">
            <w:rPr>
              <w:rFonts w:ascii="Courier" w:hAnsi="Courier"/>
            </w:rPr>
          </w:rPrChange>
        </w:rPr>
      </w:pPr>
      <w:r w:rsidRPr="00DE27D7">
        <w:rPr>
          <w:rFonts w:ascii="Courier" w:hAnsi="Courier"/>
          <w:lang w:val="fr-FR"/>
          <w:rPrChange w:id="1001" w:author="Jeff Wootton" w:date="2024-03-14T14:10:00Z">
            <w:rPr>
              <w:rFonts w:ascii="Courier" w:hAnsi="Courier"/>
            </w:rPr>
          </w:rPrChange>
        </w:rPr>
        <w:t xml:space="preserve">   |      |</w:t>
      </w:r>
    </w:p>
    <w:p w14:paraId="35547AB6" w14:textId="77777777" w:rsidR="00E73EDF" w:rsidRPr="00DE27D7" w:rsidRDefault="007653F1" w:rsidP="00C128E3">
      <w:pPr>
        <w:autoSpaceDE w:val="0"/>
        <w:autoSpaceDN w:val="0"/>
        <w:adjustRightInd w:val="0"/>
        <w:spacing w:after="0" w:line="240" w:lineRule="auto"/>
        <w:rPr>
          <w:rFonts w:ascii="Courier" w:hAnsi="Courier"/>
          <w:lang w:val="fr-FR"/>
          <w:rPrChange w:id="1002" w:author="Jeff Wootton" w:date="2024-03-14T14:10:00Z">
            <w:rPr>
              <w:rFonts w:ascii="Courier" w:hAnsi="Courier"/>
            </w:rPr>
          </w:rPrChange>
        </w:rPr>
      </w:pPr>
      <w:r w:rsidRPr="00DE27D7">
        <w:rPr>
          <w:rFonts w:ascii="Courier" w:hAnsi="Courier"/>
          <w:lang w:val="fr-FR"/>
          <w:rPrChange w:id="1003" w:author="Jeff Wootton" w:date="2024-03-14T14:10:00Z">
            <w:rPr>
              <w:rFonts w:ascii="Courier" w:hAnsi="Courier"/>
            </w:rPr>
          </w:rPrChange>
        </w:rPr>
        <w:t xml:space="preserve">   |      |--&lt;0..*&gt;- ATTR (*5): </w:t>
      </w:r>
      <w:proofErr w:type="spellStart"/>
      <w:r w:rsidRPr="00DE27D7">
        <w:rPr>
          <w:rFonts w:ascii="Courier" w:hAnsi="Courier"/>
          <w:lang w:val="fr-FR"/>
          <w:rPrChange w:id="1004" w:author="Jeff Wootton" w:date="2024-03-14T14:10:00Z">
            <w:rPr>
              <w:rFonts w:ascii="Courier" w:hAnsi="Courier"/>
            </w:rPr>
          </w:rPrChange>
        </w:rPr>
        <w:t>Attribute</w:t>
      </w:r>
      <w:proofErr w:type="spellEnd"/>
      <w:r w:rsidRPr="00DE27D7">
        <w:rPr>
          <w:rFonts w:ascii="Courier" w:hAnsi="Courier"/>
          <w:lang w:val="fr-FR"/>
          <w:rPrChange w:id="1005" w:author="Jeff Wootton" w:date="2024-03-14T14:10:00Z">
            <w:rPr>
              <w:rFonts w:ascii="Courier" w:hAnsi="Courier"/>
            </w:rPr>
          </w:rPrChange>
        </w:rPr>
        <w:t xml:space="preserve"> </w:t>
      </w:r>
      <w:proofErr w:type="spellStart"/>
      <w:r w:rsidRPr="00DE27D7">
        <w:rPr>
          <w:rFonts w:ascii="Courier" w:hAnsi="Courier"/>
          <w:lang w:val="fr-FR"/>
          <w:rPrChange w:id="1006" w:author="Jeff Wootton" w:date="2024-03-14T14:10:00Z">
            <w:rPr>
              <w:rFonts w:ascii="Courier" w:hAnsi="Courier"/>
            </w:rPr>
          </w:rPrChange>
        </w:rPr>
        <w:t>field</w:t>
      </w:r>
      <w:proofErr w:type="spellEnd"/>
    </w:p>
    <w:p w14:paraId="04F47602" w14:textId="77777777" w:rsidR="00E73EDF" w:rsidRPr="00DE27D7" w:rsidRDefault="007653F1" w:rsidP="00C128E3">
      <w:pPr>
        <w:autoSpaceDE w:val="0"/>
        <w:autoSpaceDN w:val="0"/>
        <w:adjustRightInd w:val="0"/>
        <w:spacing w:after="0" w:line="240" w:lineRule="auto"/>
        <w:rPr>
          <w:rFonts w:ascii="Courier" w:hAnsi="Courier"/>
          <w:lang w:val="fr-FR"/>
          <w:rPrChange w:id="1007" w:author="Jeff Wootton" w:date="2024-03-14T14:10:00Z">
            <w:rPr>
              <w:rFonts w:ascii="Courier" w:hAnsi="Courier"/>
            </w:rPr>
          </w:rPrChange>
        </w:rPr>
      </w:pPr>
      <w:r w:rsidRPr="00DE27D7">
        <w:rPr>
          <w:rFonts w:ascii="Courier" w:hAnsi="Courier"/>
          <w:lang w:val="fr-FR"/>
          <w:rPrChange w:id="1008" w:author="Jeff Wootton" w:date="2024-03-14T14:10:00Z">
            <w:rPr>
              <w:rFonts w:ascii="Courier" w:hAnsi="Courier"/>
            </w:rPr>
          </w:rPrChange>
        </w:rPr>
        <w:t xml:space="preserve">   |      |</w:t>
      </w:r>
      <w:r w:rsidRPr="00DE27D7">
        <w:rPr>
          <w:rFonts w:ascii="Courier" w:hAnsi="Courier"/>
          <w:lang w:val="fr-FR"/>
          <w:rPrChange w:id="1009" w:author="Jeff Wootton" w:date="2024-03-14T14:10:00Z">
            <w:rPr>
              <w:rFonts w:ascii="Courier" w:hAnsi="Courier"/>
            </w:rPr>
          </w:rPrChange>
        </w:rPr>
        <w:tab/>
      </w:r>
      <w:r w:rsidRPr="00DE27D7">
        <w:rPr>
          <w:rFonts w:ascii="Courier" w:hAnsi="Courier"/>
          <w:lang w:val="fr-FR"/>
          <w:rPrChange w:id="1010" w:author="Jeff Wootton" w:date="2024-03-14T14:10:00Z">
            <w:rPr>
              <w:rFonts w:ascii="Courier" w:hAnsi="Courier"/>
            </w:rPr>
          </w:rPrChange>
        </w:rPr>
        <w:tab/>
      </w:r>
      <w:r w:rsidRPr="00DE27D7">
        <w:rPr>
          <w:rFonts w:ascii="Courier" w:hAnsi="Courier"/>
          <w:lang w:val="fr-FR"/>
          <w:rPrChange w:id="1011" w:author="Jeff Wootton" w:date="2024-03-14T14:10:00Z">
            <w:rPr>
              <w:rFonts w:ascii="Courier" w:hAnsi="Courier"/>
            </w:rPr>
          </w:rPrChange>
        </w:rPr>
        <w:tab/>
      </w:r>
    </w:p>
    <w:p w14:paraId="315FCEB2" w14:textId="77777777" w:rsidR="00E73EDF" w:rsidRPr="00DE27D7" w:rsidRDefault="007653F1" w:rsidP="00C128E3">
      <w:pPr>
        <w:autoSpaceDE w:val="0"/>
        <w:autoSpaceDN w:val="0"/>
        <w:adjustRightInd w:val="0"/>
        <w:spacing w:after="0" w:line="240" w:lineRule="auto"/>
        <w:rPr>
          <w:rFonts w:ascii="Courier" w:hAnsi="Courier"/>
          <w:lang w:val="fr-FR"/>
          <w:rPrChange w:id="1012" w:author="Jeff Wootton" w:date="2024-03-14T14:10:00Z">
            <w:rPr>
              <w:rFonts w:ascii="Courier" w:hAnsi="Courier"/>
            </w:rPr>
          </w:rPrChange>
        </w:rPr>
      </w:pPr>
      <w:r w:rsidRPr="00DE27D7">
        <w:rPr>
          <w:rFonts w:ascii="Courier" w:hAnsi="Courier"/>
          <w:lang w:val="fr-FR"/>
          <w:rPrChange w:id="1013" w:author="Jeff Wootton" w:date="2024-03-14T14:10:00Z">
            <w:rPr>
              <w:rFonts w:ascii="Courier" w:hAnsi="Courier"/>
            </w:rPr>
          </w:rPrChange>
        </w:rPr>
        <w:t xml:space="preserve">   |      |--&lt;0..*&gt;- INAS (5\\*5): Information Association </w:t>
      </w:r>
      <w:proofErr w:type="spellStart"/>
      <w:r w:rsidRPr="00DE27D7">
        <w:rPr>
          <w:rFonts w:ascii="Courier" w:hAnsi="Courier"/>
          <w:lang w:val="fr-FR"/>
          <w:rPrChange w:id="1014" w:author="Jeff Wootton" w:date="2024-03-14T14:10:00Z">
            <w:rPr>
              <w:rFonts w:ascii="Courier" w:hAnsi="Courier"/>
            </w:rPr>
          </w:rPrChange>
        </w:rPr>
        <w:t>field</w:t>
      </w:r>
      <w:proofErr w:type="spellEnd"/>
    </w:p>
    <w:p w14:paraId="43893D55" w14:textId="77777777" w:rsidR="00E73EDF" w:rsidRPr="00DE27D7" w:rsidRDefault="007653F1" w:rsidP="00C128E3">
      <w:pPr>
        <w:autoSpaceDE w:val="0"/>
        <w:autoSpaceDN w:val="0"/>
        <w:adjustRightInd w:val="0"/>
        <w:spacing w:after="0" w:line="240" w:lineRule="auto"/>
        <w:rPr>
          <w:rFonts w:ascii="Courier" w:hAnsi="Courier"/>
          <w:lang w:val="fr-FR"/>
          <w:rPrChange w:id="1015" w:author="Jeff Wootton" w:date="2024-03-14T14:10:00Z">
            <w:rPr>
              <w:rFonts w:ascii="Courier" w:hAnsi="Courier"/>
            </w:rPr>
          </w:rPrChange>
        </w:rPr>
      </w:pPr>
      <w:r w:rsidRPr="00DE27D7">
        <w:rPr>
          <w:rFonts w:ascii="Courier" w:hAnsi="Courier"/>
          <w:lang w:val="fr-FR"/>
          <w:rPrChange w:id="1016" w:author="Jeff Wootton" w:date="2024-03-14T14:10:00Z">
            <w:rPr>
              <w:rFonts w:ascii="Courier" w:hAnsi="Courier"/>
            </w:rPr>
          </w:rPrChange>
        </w:rPr>
        <w:t xml:space="preserve">   |</w:t>
      </w:r>
    </w:p>
    <w:p w14:paraId="0302C857" w14:textId="77777777" w:rsidR="00E73EDF" w:rsidRPr="00DE27D7" w:rsidRDefault="007653F1" w:rsidP="00C128E3">
      <w:pPr>
        <w:autoSpaceDE w:val="0"/>
        <w:autoSpaceDN w:val="0"/>
        <w:adjustRightInd w:val="0"/>
        <w:spacing w:after="0" w:line="240" w:lineRule="auto"/>
        <w:rPr>
          <w:rFonts w:ascii="Courier" w:hAnsi="Courier"/>
          <w:lang w:val="fr-FR"/>
          <w:rPrChange w:id="1017" w:author="Jeff Wootton" w:date="2024-03-14T14:10:00Z">
            <w:rPr>
              <w:rFonts w:ascii="Courier" w:hAnsi="Courier"/>
            </w:rPr>
          </w:rPrChange>
        </w:rPr>
      </w:pPr>
      <w:r w:rsidRPr="00DE27D7">
        <w:rPr>
          <w:rFonts w:ascii="Courier" w:hAnsi="Courier"/>
          <w:lang w:val="fr-FR"/>
          <w:rPrChange w:id="1018" w:author="Jeff Wootton" w:date="2024-03-14T14:10:00Z">
            <w:rPr>
              <w:rFonts w:ascii="Courier" w:hAnsi="Courier"/>
            </w:rPr>
          </w:rPrChange>
        </w:rPr>
        <w:t xml:space="preserve">   |</w:t>
      </w:r>
    </w:p>
    <w:p w14:paraId="1CCC58A5" w14:textId="77777777" w:rsidR="00E73EDF" w:rsidRPr="00DE27D7" w:rsidRDefault="007653F1" w:rsidP="00C128E3">
      <w:pPr>
        <w:autoSpaceDE w:val="0"/>
        <w:autoSpaceDN w:val="0"/>
        <w:adjustRightInd w:val="0"/>
        <w:spacing w:after="0" w:line="240" w:lineRule="auto"/>
        <w:rPr>
          <w:rFonts w:ascii="Courier" w:hAnsi="Courier"/>
          <w:lang w:val="fr-FR"/>
          <w:rPrChange w:id="1019" w:author="Jeff Wootton" w:date="2024-03-14T14:10:00Z">
            <w:rPr>
              <w:rFonts w:ascii="Courier" w:hAnsi="Courier"/>
            </w:rPr>
          </w:rPrChange>
        </w:rPr>
      </w:pPr>
      <w:r w:rsidRPr="00DE27D7">
        <w:rPr>
          <w:rFonts w:ascii="Courier" w:hAnsi="Courier"/>
          <w:lang w:val="fr-FR"/>
          <w:rPrChange w:id="1020" w:author="Jeff Wootton" w:date="2024-03-14T14:10:00Z">
            <w:rPr>
              <w:rFonts w:ascii="Courier" w:hAnsi="Courier"/>
            </w:rPr>
          </w:rPrChange>
        </w:rPr>
        <w:t xml:space="preserve">   |--&lt;0..*&gt;-- Point record</w:t>
      </w:r>
    </w:p>
    <w:p w14:paraId="66717DC5"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1"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2" w:author="Jeff Wootton" w:date="2024-03-14T14:10:00Z">
            <w:rPr>
              <w:rFonts w:ascii="Courier" w:eastAsia="Times New Roman" w:hAnsi="Courier" w:cs="Arial"/>
              <w:lang w:eastAsia="en-US"/>
            </w:rPr>
          </w:rPrChange>
        </w:rPr>
        <w:t xml:space="preserve">   |   |</w:t>
      </w:r>
    </w:p>
    <w:p w14:paraId="2AF2D884"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3"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4" w:author="Jeff Wootton" w:date="2024-03-14T14:10:00Z">
            <w:rPr>
              <w:rFonts w:ascii="Courier" w:eastAsia="Times New Roman" w:hAnsi="Courier" w:cs="Arial"/>
              <w:lang w:eastAsia="en-US"/>
            </w:rPr>
          </w:rPrChange>
        </w:rPr>
        <w:t xml:space="preserve">   |   |--&lt;1&gt;-PRID (4): Point Record Identifier </w:t>
      </w:r>
      <w:proofErr w:type="spellStart"/>
      <w:r w:rsidRPr="00DE27D7">
        <w:rPr>
          <w:rFonts w:ascii="Courier" w:eastAsia="Times New Roman" w:hAnsi="Courier" w:cs="Arial"/>
          <w:lang w:val="fr-FR" w:eastAsia="en-US"/>
          <w:rPrChange w:id="1025" w:author="Jeff Wootton" w:date="2024-03-14T14:10:00Z">
            <w:rPr>
              <w:rFonts w:ascii="Courier" w:eastAsia="Times New Roman" w:hAnsi="Courier" w:cs="Arial"/>
              <w:lang w:eastAsia="en-US"/>
            </w:rPr>
          </w:rPrChange>
        </w:rPr>
        <w:t>field</w:t>
      </w:r>
      <w:proofErr w:type="spellEnd"/>
    </w:p>
    <w:p w14:paraId="416913A6"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6"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7" w:author="Jeff Wootton" w:date="2024-03-14T14:10:00Z">
            <w:rPr>
              <w:rFonts w:ascii="Courier" w:eastAsia="Times New Roman" w:hAnsi="Courier" w:cs="Arial"/>
              <w:lang w:eastAsia="en-US"/>
            </w:rPr>
          </w:rPrChange>
        </w:rPr>
        <w:t xml:space="preserve">   |      |</w:t>
      </w:r>
    </w:p>
    <w:p w14:paraId="77239D05"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28"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29" w:author="Jeff Wootton" w:date="2024-03-14T14:10:00Z">
            <w:rPr>
              <w:rFonts w:ascii="Courier" w:eastAsia="Times New Roman" w:hAnsi="Courier" w:cs="Arial"/>
              <w:lang w:eastAsia="en-US"/>
            </w:rPr>
          </w:rPrChange>
        </w:rPr>
        <w:t xml:space="preserve">   |      |-&lt;0..*&gt;-</w:t>
      </w:r>
      <w:r w:rsidRPr="00DE27D7">
        <w:rPr>
          <w:rFonts w:ascii="Courier" w:hAnsi="Courier"/>
          <w:lang w:val="fr-FR"/>
          <w:rPrChange w:id="1030" w:author="Jeff Wootton" w:date="2024-03-14T14:10:00Z">
            <w:rPr>
              <w:rFonts w:ascii="Courier" w:hAnsi="Courier"/>
            </w:rPr>
          </w:rPrChange>
        </w:rPr>
        <w:t xml:space="preserve">INAS (5\\*5): Information Association </w:t>
      </w:r>
      <w:proofErr w:type="spellStart"/>
      <w:r w:rsidRPr="00DE27D7">
        <w:rPr>
          <w:rFonts w:ascii="Courier" w:hAnsi="Courier"/>
          <w:lang w:val="fr-FR"/>
          <w:rPrChange w:id="1031" w:author="Jeff Wootton" w:date="2024-03-14T14:10:00Z">
            <w:rPr>
              <w:rFonts w:ascii="Courier" w:hAnsi="Courier"/>
            </w:rPr>
          </w:rPrChange>
        </w:rPr>
        <w:t>field</w:t>
      </w:r>
      <w:proofErr w:type="spellEnd"/>
    </w:p>
    <w:p w14:paraId="2C4BC13A"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32"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33" w:author="Jeff Wootton" w:date="2024-03-14T14:10:00Z">
            <w:rPr>
              <w:rFonts w:ascii="Courier" w:eastAsia="Times New Roman" w:hAnsi="Courier" w:cs="Arial"/>
              <w:lang w:eastAsia="en-US"/>
            </w:rPr>
          </w:rPrChange>
        </w:rPr>
        <w:t xml:space="preserve">   |      |</w:t>
      </w:r>
    </w:p>
    <w:p w14:paraId="7140A403"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34"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35" w:author="Jeff Wootton" w:date="2024-03-14T14:10:00Z">
            <w:rPr>
              <w:rFonts w:ascii="Courier" w:eastAsia="Times New Roman" w:hAnsi="Courier" w:cs="Arial"/>
              <w:lang w:eastAsia="en-US"/>
            </w:rPr>
          </w:rPrChange>
        </w:rPr>
        <w:t xml:space="preserve">   |      |</w:t>
      </w:r>
      <w:r w:rsidRPr="00DE27D7">
        <w:rPr>
          <w:rFonts w:ascii="Courier" w:hAnsi="Courier" w:cs="Arial"/>
          <w:lang w:val="fr-FR"/>
          <w:rPrChange w:id="1036" w:author="Jeff Wootton" w:date="2024-03-14T14:10:00Z">
            <w:rPr>
              <w:rFonts w:ascii="Courier" w:hAnsi="Courier" w:cs="Arial"/>
            </w:rPr>
          </w:rPrChange>
        </w:rPr>
        <w:t xml:space="preserve"> </w:t>
      </w:r>
      <w:proofErr w:type="spellStart"/>
      <w:r w:rsidRPr="00DE27D7">
        <w:rPr>
          <w:rFonts w:ascii="Courier" w:hAnsi="Courier" w:cs="Arial"/>
          <w:lang w:val="fr-FR"/>
          <w:rPrChange w:id="1037" w:author="Jeff Wootton" w:date="2024-03-14T14:10:00Z">
            <w:rPr>
              <w:rFonts w:ascii="Courier" w:hAnsi="Courier" w:cs="Arial"/>
            </w:rPr>
          </w:rPrChange>
        </w:rPr>
        <w:t>alternate</w:t>
      </w:r>
      <w:proofErr w:type="spellEnd"/>
      <w:r w:rsidRPr="00DE27D7">
        <w:rPr>
          <w:rFonts w:ascii="Courier" w:hAnsi="Courier" w:cs="Arial"/>
          <w:lang w:val="fr-FR"/>
          <w:rPrChange w:id="1038" w:author="Jeff Wootton" w:date="2024-03-14T14:10:00Z">
            <w:rPr>
              <w:rFonts w:ascii="Courier" w:hAnsi="Courier" w:cs="Arial"/>
            </w:rPr>
          </w:rPrChange>
        </w:rPr>
        <w:t xml:space="preserve"> </w:t>
      </w:r>
      <w:proofErr w:type="spellStart"/>
      <w:r w:rsidRPr="00DE27D7">
        <w:rPr>
          <w:rFonts w:ascii="Courier" w:hAnsi="Courier" w:cs="Arial"/>
          <w:lang w:val="fr-FR"/>
          <w:rPrChange w:id="1039" w:author="Jeff Wootton" w:date="2024-03-14T14:10:00Z">
            <w:rPr>
              <w:rFonts w:ascii="Courier" w:hAnsi="Courier" w:cs="Arial"/>
            </w:rPr>
          </w:rPrChange>
        </w:rPr>
        <w:t>coordinate</w:t>
      </w:r>
      <w:proofErr w:type="spellEnd"/>
      <w:r w:rsidRPr="00DE27D7">
        <w:rPr>
          <w:rFonts w:ascii="Courier" w:hAnsi="Courier" w:cs="Arial"/>
          <w:lang w:val="fr-FR"/>
          <w:rPrChange w:id="1040" w:author="Jeff Wootton" w:date="2024-03-14T14:10:00Z">
            <w:rPr>
              <w:rFonts w:ascii="Courier" w:hAnsi="Courier" w:cs="Arial"/>
            </w:rPr>
          </w:rPrChange>
        </w:rPr>
        <w:t xml:space="preserve"> </w:t>
      </w:r>
      <w:proofErr w:type="spellStart"/>
      <w:r w:rsidRPr="00DE27D7">
        <w:rPr>
          <w:rFonts w:ascii="Courier" w:hAnsi="Courier" w:cs="Arial"/>
          <w:lang w:val="fr-FR"/>
          <w:rPrChange w:id="1041" w:author="Jeff Wootton" w:date="2024-03-14T14:10:00Z">
            <w:rPr>
              <w:rFonts w:ascii="Courier" w:hAnsi="Courier" w:cs="Arial"/>
            </w:rPr>
          </w:rPrChange>
        </w:rPr>
        <w:t>representations</w:t>
      </w:r>
      <w:proofErr w:type="spellEnd"/>
    </w:p>
    <w:p w14:paraId="57E0EE0A" w14:textId="77777777" w:rsidR="00E73EDF" w:rsidRPr="00DE27D7" w:rsidRDefault="007653F1" w:rsidP="00C128E3">
      <w:pPr>
        <w:autoSpaceDE w:val="0"/>
        <w:autoSpaceDN w:val="0"/>
        <w:adjustRightInd w:val="0"/>
        <w:spacing w:after="0" w:line="240" w:lineRule="auto"/>
        <w:rPr>
          <w:rFonts w:ascii="Courier" w:eastAsia="Times New Roman" w:hAnsi="Courier" w:cs="Arial"/>
          <w:lang w:val="fr-FR" w:eastAsia="en-US"/>
          <w:rPrChange w:id="1042" w:author="Jeff Wootton" w:date="2024-03-14T14:10:00Z">
            <w:rPr>
              <w:rFonts w:ascii="Courier" w:eastAsia="Times New Roman" w:hAnsi="Courier" w:cs="Arial"/>
              <w:lang w:eastAsia="en-US"/>
            </w:rPr>
          </w:rPrChange>
        </w:rPr>
      </w:pPr>
      <w:r w:rsidRPr="00DE27D7">
        <w:rPr>
          <w:rFonts w:ascii="Courier" w:eastAsia="Times New Roman" w:hAnsi="Courier" w:cs="Arial"/>
          <w:lang w:val="fr-FR" w:eastAsia="en-US"/>
          <w:rPrChange w:id="1043" w:author="Jeff Wootton" w:date="2024-03-14T14:10:00Z">
            <w:rPr>
              <w:rFonts w:ascii="Courier" w:eastAsia="Times New Roman" w:hAnsi="Courier" w:cs="Arial"/>
              <w:lang w:eastAsia="en-US"/>
            </w:rPr>
          </w:rPrChange>
        </w:rPr>
        <w:t xml:space="preserve">   |      |</w:t>
      </w:r>
    </w:p>
    <w:p w14:paraId="6B18E5A6" w14:textId="1589DCA8" w:rsidR="00E73EDF" w:rsidRPr="00382FD3" w:rsidRDefault="007653F1" w:rsidP="00C128E3">
      <w:pPr>
        <w:autoSpaceDE w:val="0"/>
        <w:autoSpaceDN w:val="0"/>
        <w:adjustRightInd w:val="0"/>
        <w:spacing w:after="0" w:line="240" w:lineRule="auto"/>
        <w:rPr>
          <w:rFonts w:ascii="Courier" w:eastAsia="Times New Roman" w:hAnsi="Courier" w:cs="Arial"/>
          <w:lang w:eastAsia="en-US"/>
          <w:rPrChange w:id="1044" w:author="Jeff Wootton" w:date="2024-03-15T08:38:00Z">
            <w:rPr>
              <w:rFonts w:ascii="Courier" w:eastAsia="Times New Roman" w:hAnsi="Courier" w:cs="Arial"/>
              <w:lang w:val="en-US" w:eastAsia="en-US"/>
            </w:rPr>
          </w:rPrChange>
        </w:rPr>
      </w:pPr>
      <w:r w:rsidRPr="00382FD3">
        <w:rPr>
          <w:rFonts w:ascii="Courier" w:eastAsia="Times New Roman" w:hAnsi="Courier" w:cs="Arial"/>
          <w:lang w:eastAsia="en-US"/>
          <w:rPrChange w:id="1045" w:author="Jeff Wootton" w:date="2024-03-15T08:38:00Z">
            <w:rPr>
              <w:rFonts w:ascii="Courier" w:eastAsia="Times New Roman" w:hAnsi="Courier" w:cs="Arial"/>
              <w:lang w:val="en-US" w:eastAsia="en-US"/>
            </w:rPr>
          </w:rPrChange>
        </w:rPr>
        <w:t xml:space="preserve">   |      </w:t>
      </w:r>
      <w:r w:rsidRPr="00382FD3">
        <w:rPr>
          <w:rFonts w:ascii="Courier" w:hAnsi="Courier" w:cs="Arial"/>
          <w:rPrChange w:id="1046" w:author="Jeff Wootton" w:date="2024-03-15T08:38:00Z">
            <w:rPr>
              <w:rFonts w:ascii="Courier" w:hAnsi="Courier" w:cs="Arial"/>
              <w:lang w:val="en-US"/>
            </w:rPr>
          </w:rPrChange>
        </w:rPr>
        <w:t>*-&lt;</w:t>
      </w:r>
      <w:r w:rsidR="00B3025B" w:rsidRPr="00382FD3">
        <w:rPr>
          <w:rFonts w:ascii="Courier" w:hAnsi="Courier" w:cs="Arial"/>
          <w:rPrChange w:id="1047" w:author="Jeff Wootton" w:date="2024-03-15T08:38:00Z">
            <w:rPr>
              <w:rFonts w:ascii="Courier" w:hAnsi="Courier" w:cs="Arial"/>
              <w:lang w:val="en-US"/>
            </w:rPr>
          </w:rPrChange>
        </w:rPr>
        <w:t>0..</w:t>
      </w:r>
      <w:r w:rsidRPr="00382FD3">
        <w:rPr>
          <w:rFonts w:ascii="Courier" w:hAnsi="Courier" w:cs="Arial"/>
          <w:rPrChange w:id="1048" w:author="Jeff Wootton" w:date="2024-03-15T08:38:00Z">
            <w:rPr>
              <w:rFonts w:ascii="Courier" w:hAnsi="Courier" w:cs="Arial"/>
              <w:lang w:val="en-US"/>
            </w:rPr>
          </w:rPrChange>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382FD3">
        <w:rPr>
          <w:rFonts w:ascii="Courier" w:eastAsia="Times New Roman" w:hAnsi="Courier" w:cs="Arial"/>
          <w:lang w:eastAsia="en-US"/>
          <w:rPrChange w:id="1049" w:author="Jeff Wootton" w:date="2024-03-15T08:38:00Z">
            <w:rPr>
              <w:rFonts w:ascii="Courier" w:eastAsia="Times New Roman" w:hAnsi="Courier" w:cs="Arial"/>
              <w:lang w:val="en-US" w:eastAsia="en-US"/>
            </w:rPr>
          </w:rPrChange>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1050" w:name="_Toc162435463"/>
      <w:r w:rsidRPr="00926480">
        <w:rPr>
          <w:b/>
          <w:lang w:eastAsia="en-US"/>
        </w:rPr>
        <w:t xml:space="preserve">Field </w:t>
      </w:r>
      <w:r w:rsidR="008C062E">
        <w:rPr>
          <w:b/>
          <w:lang w:eastAsia="en-US"/>
        </w:rPr>
        <w:t>c</w:t>
      </w:r>
      <w:r w:rsidRPr="00926480">
        <w:rPr>
          <w:b/>
          <w:lang w:eastAsia="en-US"/>
        </w:rPr>
        <w:t>ontent</w:t>
      </w:r>
      <w:bookmarkEnd w:id="1050"/>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1051" w:name="_Toc162435464"/>
      <w:r w:rsidRPr="00926480">
        <w:rPr>
          <w:b/>
          <w:lang w:eastAsia="en-US"/>
        </w:rPr>
        <w:t>Dataset Identification field - DSID</w:t>
      </w:r>
      <w:bookmarkEnd w:id="1051"/>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1052" w:name="_Toc162435465"/>
      <w:r w:rsidRPr="005E709A">
        <w:rPr>
          <w:b/>
          <w:lang w:eastAsia="en-US"/>
        </w:rPr>
        <w:t>Dataset Structure Information field - DSSI</w:t>
      </w:r>
      <w:bookmarkEnd w:id="105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1053" w:name="_Toc162435466"/>
      <w:r w:rsidRPr="009108CE">
        <w:rPr>
          <w:b/>
          <w:lang w:eastAsia="en-US"/>
        </w:rPr>
        <w:t>Attribute Code field structure - ATCS</w:t>
      </w:r>
      <w:bookmarkEnd w:id="105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4" w:name="_Toc162435467"/>
      <w:r w:rsidRPr="000412A7">
        <w:rPr>
          <w:b/>
          <w:lang w:eastAsia="en-US"/>
        </w:rPr>
        <w:lastRenderedPageBreak/>
        <w:t>Information Type Codes field structure - ITCS</w:t>
      </w:r>
      <w:bookmarkEnd w:id="105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5" w:name="_Toc162435468"/>
      <w:r w:rsidRPr="000412A7">
        <w:rPr>
          <w:b/>
          <w:lang w:eastAsia="en-US"/>
        </w:rPr>
        <w:t>Feature Type Codes field structure - FTCS</w:t>
      </w:r>
      <w:bookmarkEnd w:id="105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1056" w:name="_Toc162435469"/>
      <w:r w:rsidRPr="000412A7">
        <w:rPr>
          <w:b/>
          <w:lang w:eastAsia="en-US"/>
        </w:rPr>
        <w:t>Information Association Codes field structure - IACS</w:t>
      </w:r>
      <w:bookmarkEnd w:id="105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7" w:name="_Toc162435470"/>
      <w:r w:rsidRPr="00375F65">
        <w:rPr>
          <w:b/>
          <w:lang w:eastAsia="en-US"/>
        </w:rPr>
        <w:t>Feature Association Codes field structure - FACS</w:t>
      </w:r>
      <w:bookmarkEnd w:id="1057"/>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8" w:name="_Toc162435471"/>
      <w:r w:rsidRPr="00375F65">
        <w:rPr>
          <w:b/>
          <w:lang w:eastAsia="en-US"/>
        </w:rPr>
        <w:t>Association Role Codes field structure - ARCS</w:t>
      </w:r>
      <w:bookmarkEnd w:id="105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1059" w:name="_Toc162435472"/>
      <w:r w:rsidRPr="00375F65">
        <w:rPr>
          <w:b/>
          <w:lang w:eastAsia="en-US"/>
        </w:rPr>
        <w:t>Information Type Identifier field - IRID</w:t>
      </w:r>
      <w:bookmarkEnd w:id="10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1060" w:name="_Toc162435473"/>
      <w:r w:rsidRPr="00CB2817">
        <w:rPr>
          <w:b/>
          <w:lang w:eastAsia="en-US"/>
        </w:rPr>
        <w:t>Attribute field - ATTR</w:t>
      </w:r>
      <w:bookmarkEnd w:id="106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061" w:name="_Toc162435474"/>
      <w:r w:rsidRPr="006B70B8">
        <w:rPr>
          <w:b/>
        </w:rPr>
        <w:t>Information Association field - INAS</w:t>
      </w:r>
      <w:bookmarkEnd w:id="1061"/>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1062" w:name="_Toc162435475"/>
      <w:r w:rsidRPr="006B70B8">
        <w:rPr>
          <w:b/>
        </w:rPr>
        <w:t>Point Record Identifier field - PRID</w:t>
      </w:r>
      <w:bookmarkEnd w:id="106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063" w:name="_Toc162435476"/>
      <w:r w:rsidRPr="00650371">
        <w:rPr>
          <w:b/>
        </w:rPr>
        <w:t>2</w:t>
      </w:r>
      <w:r w:rsidRPr="00650371">
        <w:rPr>
          <w:b/>
        </w:rPr>
        <w:noBreakHyphen/>
        <w:t>D Integer Coordinate Tuple field structure - C2IT</w:t>
      </w:r>
      <w:bookmarkEnd w:id="106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1064" w:name="_Toc162435477"/>
      <w:r w:rsidRPr="006B70B8">
        <w:rPr>
          <w:b/>
        </w:rPr>
        <w:t>3</w:t>
      </w:r>
      <w:r w:rsidRPr="006B70B8">
        <w:rPr>
          <w:b/>
        </w:rPr>
        <w:noBreakHyphen/>
        <w:t>D Integer Coordinate Tuple field structure - C3DI</w:t>
      </w:r>
      <w:bookmarkEnd w:id="106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5" w:name="_Toc162435478"/>
      <w:r w:rsidRPr="00D27FC2">
        <w:rPr>
          <w:b/>
        </w:rPr>
        <w:lastRenderedPageBreak/>
        <w:t>Multi Point Record Identifier field - MRID</w:t>
      </w:r>
      <w:bookmarkEnd w:id="106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6" w:name="_Toc162435479"/>
      <w:r w:rsidRPr="00D27FC2">
        <w:rPr>
          <w:b/>
        </w:rPr>
        <w:t>2-D Integer Coordinate List field structure - C2IL</w:t>
      </w:r>
      <w:bookmarkEnd w:id="1066"/>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7" w:name="_Toc162435480"/>
      <w:r w:rsidRPr="006B70B8">
        <w:rPr>
          <w:b/>
        </w:rPr>
        <w:t>3-D Integer Coordinate List field structure - C3IL</w:t>
      </w:r>
      <w:bookmarkEnd w:id="1067"/>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8" w:name="_Toc162435481"/>
      <w:r w:rsidRPr="00D27FC2">
        <w:rPr>
          <w:b/>
        </w:rPr>
        <w:t>Coordinate Control field - COCC</w:t>
      </w:r>
      <w:bookmarkEnd w:id="106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69" w:name="_Toc162435482"/>
      <w:r w:rsidRPr="00D27FC2">
        <w:rPr>
          <w:b/>
        </w:rPr>
        <w:t>Curve Record Identifier field - CRID</w:t>
      </w:r>
      <w:bookmarkEnd w:id="106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1070" w:name="_Toc162435483"/>
      <w:r w:rsidRPr="00D27FC2">
        <w:rPr>
          <w:b/>
        </w:rPr>
        <w:t>Point Association field - PTAS</w:t>
      </w:r>
      <w:bookmarkEnd w:id="1070"/>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71" w:name="_Toc162435484"/>
      <w:r w:rsidRPr="006B70B8">
        <w:rPr>
          <w:b/>
        </w:rPr>
        <w:lastRenderedPageBreak/>
        <w:t>Segment Control field - SECC</w:t>
      </w:r>
      <w:bookmarkEnd w:id="107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1072" w:name="_Toc162435485"/>
      <w:r w:rsidRPr="006B70B8">
        <w:rPr>
          <w:b/>
        </w:rPr>
        <w:t>Segment Header field - SEGH</w:t>
      </w:r>
      <w:bookmarkEnd w:id="107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3" w:name="_Toc162435486"/>
      <w:r w:rsidRPr="002528FB">
        <w:rPr>
          <w:b/>
        </w:rPr>
        <w:t>Composite Curve Record Identifier field - CCID</w:t>
      </w:r>
      <w:bookmarkEnd w:id="107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4" w:name="_Toc162435487"/>
      <w:r w:rsidRPr="001F69A8">
        <w:rPr>
          <w:b/>
        </w:rPr>
        <w:t>Curve Component Control field - CCOC</w:t>
      </w:r>
      <w:bookmarkEnd w:id="1074"/>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1075" w:name="_Toc162435488"/>
      <w:r w:rsidRPr="001F69A8">
        <w:rPr>
          <w:b/>
        </w:rPr>
        <w:t>Curve Component field - CUCO</w:t>
      </w:r>
      <w:bookmarkEnd w:id="1075"/>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76" w:name="_Toc162435489"/>
      <w:r w:rsidRPr="001F69A8">
        <w:rPr>
          <w:b/>
        </w:rPr>
        <w:t>Surface Record Identifier field - SRID</w:t>
      </w:r>
      <w:bookmarkEnd w:id="107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1077" w:name="_Toc162435490"/>
      <w:r w:rsidRPr="006E716A">
        <w:rPr>
          <w:b/>
        </w:rPr>
        <w:lastRenderedPageBreak/>
        <w:t>Ring Association field - RIAS</w:t>
      </w:r>
      <w:bookmarkEnd w:id="107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78" w:name="_Toc162435491"/>
      <w:r w:rsidRPr="00184E8D">
        <w:rPr>
          <w:b/>
        </w:rPr>
        <w:t>Feature Type Record Identifier field - FRID</w:t>
      </w:r>
      <w:bookmarkEnd w:id="107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79" w:name="_Toc162435492"/>
      <w:r w:rsidRPr="00184E8D">
        <w:rPr>
          <w:b/>
        </w:rPr>
        <w:t>Feature Object Identifier field - FOID</w:t>
      </w:r>
      <w:bookmarkEnd w:id="107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1080" w:name="_Toc162435493"/>
      <w:r w:rsidRPr="00184E8D">
        <w:rPr>
          <w:b/>
        </w:rPr>
        <w:t>Spatial Association field - SPAS</w:t>
      </w:r>
      <w:bookmarkEnd w:id="1080"/>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81" w:name="_Toc162435494"/>
      <w:r w:rsidRPr="00FF5CFC">
        <w:rPr>
          <w:b/>
        </w:rPr>
        <w:lastRenderedPageBreak/>
        <w:t>Feature Association field – FASC</w:t>
      </w:r>
      <w:bookmarkEnd w:id="108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1082" w:name="_Toc162435495"/>
      <w:r w:rsidRPr="00FF5CFC">
        <w:rPr>
          <w:b/>
        </w:rPr>
        <w:t>Masked Spatial Type field - MASK</w:t>
      </w:r>
      <w:bookmarkEnd w:id="1082"/>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1083" w:name="_Toc162435496"/>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1083"/>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1084" w:name="_Toc270580306"/>
      <w:bookmarkStart w:id="1085" w:name="_Toc225648381"/>
      <w:bookmarkStart w:id="1086"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1087" w:name="_Toc162435497"/>
      <w:r w:rsidRPr="008C062E">
        <w:rPr>
          <w:b/>
          <w:lang w:eastAsia="en-US"/>
        </w:rPr>
        <w:t xml:space="preserve">Field </w:t>
      </w:r>
      <w:r>
        <w:rPr>
          <w:b/>
          <w:lang w:eastAsia="en-US"/>
        </w:rPr>
        <w:t>c</w:t>
      </w:r>
      <w:r w:rsidRPr="008C062E">
        <w:rPr>
          <w:b/>
          <w:lang w:eastAsia="en-US"/>
        </w:rPr>
        <w:t>ontent</w:t>
      </w:r>
      <w:bookmarkEnd w:id="1087"/>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1088" w:name="_Toc162435498"/>
      <w:r w:rsidRPr="008C062E">
        <w:rPr>
          <w:b/>
          <w:lang w:eastAsia="en-US"/>
        </w:rPr>
        <w:t>Dataset Identification field - DSID</w:t>
      </w:r>
      <w:bookmarkEnd w:id="1088"/>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54303F">
          <w:headerReference w:type="even" r:id="rId64"/>
          <w:headerReference w:type="default" r:id="rId65"/>
          <w:footerReference w:type="even" r:id="rId66"/>
          <w:footerReference w:type="default" r:id="rId67"/>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1089" w:name="_Toc439685422"/>
      <w:bookmarkStart w:id="1090" w:name="_Toc162435499"/>
      <w:bookmarkEnd w:id="1084"/>
      <w:bookmarkEnd w:id="1085"/>
      <w:bookmarkEnd w:id="1086"/>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1089"/>
      <w:bookmarkEnd w:id="1090"/>
    </w:p>
    <w:p w14:paraId="5AF95C3B" w14:textId="7D07139A" w:rsidR="00E73EDF" w:rsidRDefault="00895567" w:rsidP="00F97564">
      <w:pPr>
        <w:spacing w:after="120" w:line="240" w:lineRule="auto"/>
        <w:rPr>
          <w:ins w:id="1091" w:author="Jeff Wootton" w:date="2024-04-09T08:00:00Z"/>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w:t>
      </w:r>
      <w:del w:id="1092" w:author="Jeff Wootton" w:date="2024-04-09T08:02:00Z">
        <w:r w:rsidRPr="001F69A8" w:rsidDel="00034EB2">
          <w:rPr>
            <w:rFonts w:cs="Arial"/>
          </w:rPr>
          <w:delText xml:space="preserve">part </w:delText>
        </w:r>
        <w:r w:rsidRPr="00E61AD8" w:rsidDel="00034EB2">
          <w:rPr>
            <w:rFonts w:cs="Arial"/>
            <w:color w:val="FF0000"/>
          </w:rPr>
          <w:delText>X.X</w:delText>
        </w:r>
      </w:del>
      <w:ins w:id="1093" w:author="Jeff Wootton" w:date="2024-04-09T08:02:00Z">
        <w:r w:rsidR="00034EB2">
          <w:rPr>
            <w:rFonts w:cs="Arial"/>
          </w:rPr>
          <w:t>IHO Publication S</w:t>
        </w:r>
      </w:ins>
      <w:ins w:id="1094" w:author="Jeff Wootton" w:date="2024-04-09T08:03:00Z">
        <w:r w:rsidR="00034EB2">
          <w:rPr>
            <w:rFonts w:cs="Arial"/>
          </w:rPr>
          <w:t>-158</w:t>
        </w:r>
      </w:ins>
      <w:r w:rsidRPr="001F69A8">
        <w:rPr>
          <w:rFonts w:cs="Arial"/>
        </w:rPr>
        <w:t>.</w:t>
      </w:r>
    </w:p>
    <w:p w14:paraId="6055CF75" w14:textId="527C63D4" w:rsidR="00034EB2" w:rsidRPr="00034EB2" w:rsidRDefault="00034EB2" w:rsidP="00F97564">
      <w:pPr>
        <w:spacing w:after="120" w:line="240" w:lineRule="auto"/>
        <w:rPr>
          <w:rFonts w:cs="Arial"/>
        </w:rPr>
      </w:pPr>
      <w:commentRangeStart w:id="1095"/>
      <w:ins w:id="1096" w:author="Jeff Wootton" w:date="2024-04-09T08:00:00Z">
        <w:r>
          <w:rPr>
            <w:rFonts w:cs="Arial"/>
          </w:rPr>
          <w:t xml:space="preserve">It is expected that this Annex will in future be superseded by checks within the S-158 series of </w:t>
        </w:r>
      </w:ins>
      <w:ins w:id="1097" w:author="Jeff Wootton" w:date="2024-04-09T08:01:00Z">
        <w:r>
          <w:rPr>
            <w:rFonts w:cs="Arial"/>
          </w:rPr>
          <w:t>S</w:t>
        </w:r>
      </w:ins>
      <w:ins w:id="1098" w:author="Jeff Wootton" w:date="2024-04-09T08:00:00Z">
        <w:r>
          <w:rPr>
            <w:rFonts w:cs="Arial"/>
          </w:rPr>
          <w:t>tandard</w:t>
        </w:r>
      </w:ins>
      <w:ins w:id="1099" w:author="Jeff Wootton" w:date="2024-04-09T08:01:00Z">
        <w:r>
          <w:rPr>
            <w:rFonts w:cs="Arial"/>
          </w:rPr>
          <w:t>s</w:t>
        </w:r>
      </w:ins>
      <w:ins w:id="1100" w:author="Jeff Wootton" w:date="2024-04-09T08:00:00Z">
        <w:r>
          <w:rPr>
            <w:rFonts w:cs="Arial"/>
          </w:rPr>
          <w:t>.</w:t>
        </w:r>
      </w:ins>
      <w:commentRangeEnd w:id="1095"/>
      <w:ins w:id="1101" w:author="Jeff Wootton" w:date="2024-04-09T08:09:00Z">
        <w:r>
          <w:rPr>
            <w:rStyle w:val="CommentReference"/>
          </w:rPr>
          <w:commentReference w:id="1095"/>
        </w:r>
      </w:ins>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8"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33B12B65" w:rsidR="00C20D76" w:rsidRPr="00E61AD8" w:rsidRDefault="00C20D76" w:rsidP="00C20D76">
      <w:pPr>
        <w:pStyle w:val="Heading1"/>
        <w:numPr>
          <w:ilvl w:val="0"/>
          <w:numId w:val="0"/>
        </w:numPr>
        <w:tabs>
          <w:tab w:val="clear" w:pos="400"/>
          <w:tab w:val="clear" w:pos="560"/>
        </w:tabs>
        <w:spacing w:line="240" w:lineRule="auto"/>
        <w:rPr>
          <w:lang w:val="en-US"/>
        </w:rPr>
      </w:pPr>
      <w:bookmarkStart w:id="1102" w:name="_Toc162435500"/>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ins w:id="1103" w:author="Jeff Wootton" w:date="2024-03-20T21:53:00Z">
        <w:r w:rsidR="007E74F8">
          <w:rPr>
            <w:lang w:val="en-US"/>
          </w:rPr>
          <w:t xml:space="preserve"> and Dataset Display </w:t>
        </w:r>
      </w:ins>
      <w:ins w:id="1104" w:author="Jeff Wootton" w:date="2024-03-20T21:55:00Z">
        <w:r w:rsidR="007E74F8">
          <w:rPr>
            <w:lang w:val="en-US"/>
          </w:rPr>
          <w:t xml:space="preserve">Order </w:t>
        </w:r>
      </w:ins>
      <w:ins w:id="1105" w:author="Jeff Wootton" w:date="2024-03-20T21:53:00Z">
        <w:r w:rsidR="007E74F8">
          <w:rPr>
            <w:lang w:val="en-US"/>
          </w:rPr>
          <w:t>(</w:t>
        </w:r>
      </w:ins>
      <w:ins w:id="1106" w:author="Jeff Wootton" w:date="2024-03-20T21:55:00Z">
        <w:r w:rsidR="007E74F8">
          <w:rPr>
            <w:lang w:val="en-US"/>
          </w:rPr>
          <w:t xml:space="preserve">Dataset </w:t>
        </w:r>
      </w:ins>
      <w:ins w:id="1107" w:author="Jeff Wootton" w:date="2024-03-20T21:53:00Z">
        <w:r w:rsidR="007E74F8">
          <w:rPr>
            <w:lang w:val="en-US"/>
          </w:rPr>
          <w:t>Rendering)</w:t>
        </w:r>
      </w:ins>
      <w:bookmarkEnd w:id="1102"/>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bookmarkStart w:id="1108" w:name="_Toc162435501"/>
      <w:r>
        <w:rPr>
          <w:b/>
          <w:sz w:val="22"/>
          <w:szCs w:val="22"/>
          <w:lang w:eastAsia="en-US"/>
        </w:rPr>
        <w:t>Preconditions</w:t>
      </w:r>
      <w:bookmarkEnd w:id="1108"/>
    </w:p>
    <w:p w14:paraId="0ACA0AB9" w14:textId="73758910" w:rsidR="00C20D76" w:rsidRDefault="007B2D1A" w:rsidP="007B2D1A">
      <w:pPr>
        <w:spacing w:before="60" w:after="60" w:line="240" w:lineRule="auto"/>
        <w:rPr>
          <w:rFonts w:cs="Arial"/>
        </w:rPr>
      </w:pPr>
      <w:r w:rsidRPr="007B2D1A">
        <w:rPr>
          <w:rFonts w:cs="Arial"/>
        </w:rPr>
        <w:t xml:space="preserve">An inventory for each </w:t>
      </w:r>
      <w:r w:rsidR="00EC0E27" w:rsidRPr="00142BCB">
        <w:rPr>
          <w:rFonts w:cs="Arial"/>
          <w:b/>
        </w:rPr>
        <w:t>Data Coverage</w:t>
      </w:r>
      <w:r w:rsidR="00412A1B">
        <w:rPr>
          <w:rFonts w:cs="Arial"/>
        </w:rPr>
        <w:t xml:space="preserve"> </w:t>
      </w:r>
      <w:r w:rsidRPr="007B2D1A">
        <w:rPr>
          <w:rFonts w:cs="Arial"/>
        </w:rPr>
        <w:t>contains</w:t>
      </w:r>
      <w:r>
        <w:rPr>
          <w:rFonts w:cs="Arial"/>
        </w:rPr>
        <w:t>:</w:t>
      </w:r>
    </w:p>
    <w:p w14:paraId="74A4DCAB" w14:textId="547365BB" w:rsidR="007B2D1A" w:rsidRPr="007B2D1A" w:rsidRDefault="007B2D1A" w:rsidP="001D02B5">
      <w:pPr>
        <w:pStyle w:val="ListParagraph"/>
        <w:numPr>
          <w:ilvl w:val="0"/>
          <w:numId w:val="28"/>
        </w:numPr>
        <w:spacing w:before="60" w:after="60" w:line="240" w:lineRule="auto"/>
        <w:ind w:left="567" w:hanging="283"/>
        <w:contextualSpacing w:val="0"/>
        <w:rPr>
          <w:lang w:val="en-US"/>
        </w:rPr>
      </w:pPr>
      <w:r w:rsidRPr="007B2D1A">
        <w:t xml:space="preserve">A geo polygon describing the </w:t>
      </w:r>
      <w:r w:rsidR="00EC0E27" w:rsidRPr="00142BCB">
        <w:rPr>
          <w:b/>
        </w:rPr>
        <w:t>D</w:t>
      </w:r>
      <w:r w:rsidR="00412A1B" w:rsidRPr="00142BCB">
        <w:rPr>
          <w:b/>
        </w:rPr>
        <w:t>ata</w:t>
      </w:r>
      <w:r w:rsidR="00774080" w:rsidRPr="00142BCB">
        <w:rPr>
          <w:b/>
        </w:rPr>
        <w:t xml:space="preserve"> </w:t>
      </w:r>
      <w:r w:rsidR="00EC0E27" w:rsidRPr="00142BCB">
        <w:rPr>
          <w:b/>
        </w:rPr>
        <w:t>Coverage</w:t>
      </w:r>
      <w:r w:rsidRPr="007B2D1A">
        <w:t xml:space="preserve">: </w:t>
      </w:r>
      <w:r w:rsidRPr="007B2D1A">
        <w:rPr>
          <w:i/>
          <w:iCs/>
        </w:rPr>
        <w:t>polygon(</w:t>
      </w:r>
      <w:proofErr w:type="spellStart"/>
      <w:r w:rsidR="00AC4D20">
        <w:rPr>
          <w:rFonts w:cs="Arial"/>
          <w:i/>
          <w:iCs/>
        </w:rPr>
        <w:t>dataCoverage</w:t>
      </w:r>
      <w:proofErr w:type="spellEnd"/>
      <w:r w:rsidRPr="007B2D1A">
        <w:rPr>
          <w:i/>
          <w:iCs/>
        </w:rPr>
        <w:t>)</w:t>
      </w:r>
      <w:r>
        <w:t>;</w:t>
      </w:r>
    </w:p>
    <w:p w14:paraId="7A4DF019" w14:textId="6A1289BA" w:rsidR="007B2D1A" w:rsidRPr="007B2D1A" w:rsidRDefault="007B2D1A" w:rsidP="001D02B5">
      <w:pPr>
        <w:pStyle w:val="ListParagraph"/>
        <w:numPr>
          <w:ilvl w:val="0"/>
          <w:numId w:val="28"/>
        </w:numPr>
        <w:spacing w:before="60" w:after="60" w:line="240" w:lineRule="auto"/>
        <w:ind w:left="567" w:hanging="283"/>
        <w:contextualSpacing w:val="0"/>
        <w:rPr>
          <w:lang w:val="en-US"/>
        </w:rPr>
      </w:pPr>
      <w:r>
        <w:t xml:space="preserve">A set of scale bands: </w:t>
      </w:r>
      <w:proofErr w:type="spellStart"/>
      <w:r w:rsidRPr="007B2D1A">
        <w:rPr>
          <w:i/>
          <w:iCs/>
        </w:rPr>
        <w:t>scaleBands</w:t>
      </w:r>
      <w:proofErr w:type="spellEnd"/>
      <w:r w:rsidRPr="007B2D1A">
        <w:rPr>
          <w:i/>
          <w:iCs/>
        </w:rPr>
        <w:t>(</w:t>
      </w:r>
      <w:proofErr w:type="spellStart"/>
      <w:r w:rsidR="00AC4D20">
        <w:rPr>
          <w:rFonts w:cs="Arial"/>
          <w:i/>
          <w:iCs/>
        </w:rPr>
        <w:t>dataCoverage</w:t>
      </w:r>
      <w:proofErr w:type="spellEnd"/>
      <w:r w:rsidRPr="007B2D1A">
        <w:rPr>
          <w:i/>
          <w:iCs/>
        </w:rPr>
        <w:t>)</w:t>
      </w:r>
      <w:r>
        <w:t>;</w:t>
      </w:r>
    </w:p>
    <w:p w14:paraId="30BCF35C" w14:textId="643A99C2" w:rsidR="007B2D1A" w:rsidRPr="007B2D1A" w:rsidRDefault="007B2D1A" w:rsidP="001D02B5">
      <w:pPr>
        <w:pStyle w:val="ListParagraph"/>
        <w:numPr>
          <w:ilvl w:val="0"/>
          <w:numId w:val="28"/>
        </w:numPr>
        <w:spacing w:after="120" w:line="240" w:lineRule="auto"/>
        <w:ind w:left="567" w:hanging="283"/>
        <w:contextualSpacing w:val="0"/>
        <w:rPr>
          <w:lang w:val="en-US"/>
        </w:rPr>
      </w:pPr>
      <w:r>
        <w:t xml:space="preserve">An associated dataset: </w:t>
      </w:r>
      <w:r w:rsidRPr="007B2D1A">
        <w:rPr>
          <w:i/>
          <w:iCs/>
        </w:rPr>
        <w:t>dataset(</w:t>
      </w:r>
      <w:proofErr w:type="spellStart"/>
      <w:r w:rsidR="00AC4D20">
        <w:rPr>
          <w:rFonts w:cs="Arial"/>
          <w:i/>
          <w:iCs/>
        </w:rPr>
        <w:t>dataCoverage</w:t>
      </w:r>
      <w:proofErr w:type="spellEnd"/>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proofErr w:type="spellStart"/>
      <w:r w:rsidRPr="00AA512C">
        <w:rPr>
          <w:rFonts w:cs="Arial"/>
          <w:i/>
          <w:iCs/>
        </w:rPr>
        <w:t>pro</w:t>
      </w:r>
      <w:r w:rsidR="00736CEC">
        <w:rPr>
          <w:rFonts w:cs="Arial"/>
          <w:i/>
          <w:iCs/>
        </w:rPr>
        <w:t>jection</w:t>
      </w:r>
      <w:proofErr w:type="spellEnd"/>
      <w:r w:rsidRPr="00AA512C">
        <w:rPr>
          <w:rFonts w:cs="Arial"/>
        </w:rPr>
        <w:t xml:space="preserve"> that can</w:t>
      </w:r>
      <w:r w:rsidR="007B2D1A">
        <w:rPr>
          <w:rFonts w:cs="Arial"/>
        </w:rPr>
        <w:t>:</w:t>
      </w:r>
    </w:p>
    <w:p w14:paraId="4E193385" w14:textId="4E6D15A9" w:rsidR="007B2D1A" w:rsidRPr="0086129E" w:rsidRDefault="00AA512C" w:rsidP="001D02B5">
      <w:pPr>
        <w:pStyle w:val="ListParagraph"/>
        <w:numPr>
          <w:ilvl w:val="0"/>
          <w:numId w:val="28"/>
        </w:numPr>
        <w:spacing w:before="60" w:after="60" w:line="240" w:lineRule="auto"/>
        <w:ind w:left="567" w:hanging="283"/>
        <w:contextualSpacing w:val="0"/>
        <w:rPr>
          <w:lang w:val="en-US"/>
        </w:rPr>
      </w:pPr>
      <w:r>
        <w:t>Convert geo</w:t>
      </w:r>
      <w:r w:rsidR="00297C05">
        <w:t xml:space="preserve">graphic </w:t>
      </w:r>
      <w:r>
        <w:t>polygon</w:t>
      </w:r>
      <w:r w:rsidR="00FD093C">
        <w:t>s</w:t>
      </w:r>
      <w:r>
        <w:t xml:space="preserve"> </w:t>
      </w:r>
      <w:proofErr w:type="spellStart"/>
      <w:r w:rsidRPr="00AA512C">
        <w:rPr>
          <w:i/>
          <w:iCs/>
        </w:rPr>
        <w:t>geo</w:t>
      </w:r>
      <w:r w:rsidR="00736CEC">
        <w:rPr>
          <w:i/>
          <w:iCs/>
        </w:rPr>
        <w:t>Polygon</w:t>
      </w:r>
      <w:proofErr w:type="spellEnd"/>
      <w:r>
        <w:t xml:space="preserve"> to device</w:t>
      </w:r>
      <w:r w:rsidR="00297C05">
        <w:t xml:space="preserve"> </w:t>
      </w:r>
      <w:r>
        <w:t>polygon</w:t>
      </w:r>
      <w:r w:rsidR="00FD093C">
        <w:t>s</w:t>
      </w:r>
      <w:r>
        <w:t xml:space="preserve">: </w:t>
      </w:r>
      <w:r w:rsidRPr="00AA512C">
        <w:rPr>
          <w:i/>
          <w:iCs/>
        </w:rPr>
        <w:t>pro</w:t>
      </w:r>
      <w:r w:rsidR="00736CEC">
        <w:rPr>
          <w:i/>
          <w:iCs/>
        </w:rPr>
        <w:t>jection</w:t>
      </w:r>
      <w:r w:rsidRPr="00AA512C">
        <w:rPr>
          <w:i/>
          <w:iCs/>
        </w:rPr>
        <w:t>(</w:t>
      </w:r>
      <w:proofErr w:type="spellStart"/>
      <w:r w:rsidRPr="00AA512C">
        <w:rPr>
          <w:i/>
          <w:iCs/>
        </w:rPr>
        <w:t>geo</w:t>
      </w:r>
      <w:r w:rsidR="00736CEC">
        <w:rPr>
          <w:i/>
          <w:iCs/>
        </w:rPr>
        <w:t>Polygon</w:t>
      </w:r>
      <w:proofErr w:type="spellEnd"/>
      <w:r w:rsidRPr="00AA512C">
        <w:rPr>
          <w:i/>
          <w:iCs/>
        </w:rPr>
        <w:t>)</w:t>
      </w:r>
      <w:r w:rsidR="007B2D1A">
        <w:t>;</w:t>
      </w:r>
    </w:p>
    <w:p w14:paraId="37DA5839" w14:textId="6A837D0F" w:rsidR="007B2D1A" w:rsidRPr="0086129E" w:rsidRDefault="00AA512C" w:rsidP="001D02B5">
      <w:pPr>
        <w:pStyle w:val="ListParagraph"/>
        <w:numPr>
          <w:ilvl w:val="0"/>
          <w:numId w:val="28"/>
        </w:numPr>
        <w:spacing w:before="60" w:after="60" w:line="240" w:lineRule="auto"/>
        <w:ind w:left="567" w:hanging="283"/>
        <w:contextualSpacing w:val="0"/>
        <w:rPr>
          <w:lang w:val="en-US"/>
        </w:rPr>
      </w:pPr>
      <w:r w:rsidRPr="00AA512C">
        <w:t>Convert device</w:t>
      </w:r>
      <w:r w:rsidR="00FD093C">
        <w:t xml:space="preserve"> </w:t>
      </w:r>
      <w:r w:rsidRPr="00AA512C">
        <w:t xml:space="preserve">polygons </w:t>
      </w:r>
      <w:r w:rsidRPr="00AA512C">
        <w:rPr>
          <w:i/>
          <w:iCs/>
        </w:rPr>
        <w:t>poly</w:t>
      </w:r>
      <w:r w:rsidR="00736CEC">
        <w:rPr>
          <w:i/>
          <w:iCs/>
        </w:rPr>
        <w:t>gon</w:t>
      </w:r>
      <w:r w:rsidRPr="00AA512C">
        <w:t xml:space="preserve"> to geo</w:t>
      </w:r>
      <w:r w:rsidR="00FD093C">
        <w:t xml:space="preserve">graphic </w:t>
      </w:r>
      <w:r w:rsidRPr="00AA512C">
        <w:t xml:space="preserve">polygons: </w:t>
      </w:r>
      <w:r w:rsidRPr="00AA512C">
        <w:rPr>
          <w:i/>
          <w:iCs/>
        </w:rPr>
        <w:t>~pro</w:t>
      </w:r>
      <w:r w:rsidR="00736CEC">
        <w:rPr>
          <w:i/>
          <w:iCs/>
        </w:rPr>
        <w:t>jection</w:t>
      </w:r>
      <w:r w:rsidRPr="00AA512C">
        <w:rPr>
          <w:i/>
          <w:iCs/>
        </w:rPr>
        <w:t>(poly</w:t>
      </w:r>
      <w:r w:rsidR="00736CEC">
        <w:rPr>
          <w:i/>
          <w:iCs/>
        </w:rPr>
        <w:t>gon</w:t>
      </w:r>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1D02B5">
      <w:pPr>
        <w:pStyle w:val="ListContinue2"/>
        <w:numPr>
          <w:ilvl w:val="0"/>
          <w:numId w:val="39"/>
        </w:numPr>
        <w:tabs>
          <w:tab w:val="clear" w:pos="800"/>
        </w:tabs>
        <w:spacing w:before="120" w:after="200" w:line="240" w:lineRule="auto"/>
        <w:rPr>
          <w:szCs w:val="22"/>
          <w:lang w:eastAsia="en-US"/>
        </w:rPr>
      </w:pPr>
      <w:bookmarkStart w:id="1109" w:name="_Toc162435502"/>
      <w:commentRangeStart w:id="1110"/>
      <w:r>
        <w:rPr>
          <w:b/>
          <w:sz w:val="22"/>
          <w:szCs w:val="22"/>
          <w:lang w:eastAsia="en-US"/>
        </w:rPr>
        <w:t xml:space="preserve">Scale </w:t>
      </w:r>
      <w:r w:rsidR="002D4E29">
        <w:rPr>
          <w:b/>
          <w:sz w:val="22"/>
          <w:szCs w:val="22"/>
          <w:lang w:eastAsia="en-US"/>
        </w:rPr>
        <w:t>B</w:t>
      </w:r>
      <w:r>
        <w:rPr>
          <w:b/>
          <w:sz w:val="22"/>
          <w:szCs w:val="22"/>
          <w:lang w:eastAsia="en-US"/>
        </w:rPr>
        <w:t>ands</w:t>
      </w:r>
      <w:commentRangeEnd w:id="1110"/>
      <w:r w:rsidR="00574F63">
        <w:rPr>
          <w:rStyle w:val="CommentReference"/>
        </w:rPr>
        <w:commentReference w:id="1110"/>
      </w:r>
      <w:bookmarkEnd w:id="1109"/>
    </w:p>
    <w:p w14:paraId="688D1C9E" w14:textId="133FDFA4" w:rsidR="00AA512C" w:rsidRDefault="00AA512C" w:rsidP="007B2D1A">
      <w:pPr>
        <w:spacing w:after="120" w:line="240" w:lineRule="auto"/>
      </w:pPr>
      <w:r w:rsidRPr="00AA512C">
        <w:t xml:space="preserve">A lists of scale bands will be used for the algorithm. Each scale band is defined by its minimum and </w:t>
      </w:r>
      <w:del w:id="1111" w:author="Jeff Wootton" w:date="2024-03-20T20:53:00Z">
        <w:r w:rsidR="003C088E" w:rsidDel="00C579E7">
          <w:delText>optimum</w:delText>
        </w:r>
        <w:r w:rsidR="003C088E" w:rsidRPr="00AA512C" w:rsidDel="00C579E7">
          <w:delText xml:space="preserve"> </w:delText>
        </w:r>
      </w:del>
      <w:ins w:id="1112" w:author="Jeff Wootton" w:date="2024-03-20T20:53:00Z">
        <w:r w:rsidR="00C579E7">
          <w:t>maximum</w:t>
        </w:r>
        <w:r w:rsidR="00C579E7" w:rsidRPr="00AA512C">
          <w:t xml:space="preserve"> </w:t>
        </w:r>
      </w:ins>
      <w:r w:rsidRPr="00AA512C">
        <w:t>scale</w:t>
      </w:r>
      <w:r w:rsidR="00AC4D20">
        <w:t xml:space="preserve"> denominators</w:t>
      </w:r>
      <w:r w:rsidRPr="00AA512C">
        <w:t xml:space="preserve"> and will be accessed by an index.</w:t>
      </w:r>
      <w:r w:rsidR="00736CEC">
        <w:t xml:space="preserve"> </w:t>
      </w:r>
      <w:r w:rsidR="00736CEC" w:rsidRPr="00736CEC">
        <w:t>Note that the table below contain</w:t>
      </w:r>
      <w:r w:rsidR="00736CEC">
        <w:t>s the denominators of the scale;</w:t>
      </w:r>
      <w:r w:rsidR="00736CEC" w:rsidRPr="00736CEC">
        <w:t xml:space="preserve"> </w:t>
      </w:r>
      <w:r w:rsidR="00736CEC">
        <w:t>for example</w:t>
      </w:r>
      <w:r w:rsidR="00736CEC" w:rsidRPr="00736CEC">
        <w:t xml:space="preserve">. 22,000 is </w:t>
      </w:r>
      <w:r w:rsidR="00736CEC">
        <w:t xml:space="preserve">denominator value </w:t>
      </w:r>
      <w:r w:rsidR="00736CEC" w:rsidRPr="00736CEC">
        <w:t>associated with the scale 1:22,000. Whenever scales are compared in these algorithms the numerical comparison is based on scales not on scale denominators.</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113" w:author="Jeff Wootton" w:date="2024-03-20T20:54:00Z">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912"/>
        <w:gridCol w:w="2320"/>
        <w:gridCol w:w="3426"/>
        <w:gridCol w:w="2329"/>
        <w:tblGridChange w:id="1114">
          <w:tblGrid>
            <w:gridCol w:w="912"/>
            <w:gridCol w:w="2320"/>
            <w:gridCol w:w="2320"/>
            <w:gridCol w:w="3435"/>
          </w:tblGrid>
        </w:tblGridChange>
      </w:tblGrid>
      <w:tr w:rsidR="00AA512C" w:rsidRPr="008D0CFF" w14:paraId="4C9A4865" w14:textId="77777777" w:rsidTr="00C579E7">
        <w:trPr>
          <w:jc w:val="center"/>
          <w:trPrChange w:id="1115" w:author="Jeff Wootton" w:date="2024-03-20T20:54:00Z">
            <w:trPr>
              <w:jc w:val="center"/>
            </w:trPr>
          </w:trPrChange>
        </w:trPr>
        <w:tc>
          <w:tcPr>
            <w:tcW w:w="912" w:type="dxa"/>
            <w:shd w:val="clear" w:color="auto" w:fill="D9D9D9" w:themeFill="background1" w:themeFillShade="D9"/>
            <w:tcPrChange w:id="1116" w:author="Jeff Wootton" w:date="2024-03-20T20:54:00Z">
              <w:tcPr>
                <w:tcW w:w="912" w:type="dxa"/>
                <w:shd w:val="clear" w:color="auto" w:fill="D9D9D9" w:themeFill="background1" w:themeFillShade="D9"/>
              </w:tcPr>
            </w:tcPrChange>
          </w:tcPr>
          <w:p w14:paraId="4140388E" w14:textId="377180AB" w:rsidR="00AA512C" w:rsidRPr="00142BCB" w:rsidRDefault="001F5F3A" w:rsidP="005323C6">
            <w:pPr>
              <w:pStyle w:val="Tabletext9"/>
              <w:jc w:val="center"/>
              <w:rPr>
                <w:b/>
                <w:i/>
              </w:rPr>
            </w:pPr>
            <w:r w:rsidRPr="00142BCB">
              <w:rPr>
                <w:b/>
                <w:i/>
              </w:rPr>
              <w:t>index</w:t>
            </w:r>
          </w:p>
        </w:tc>
        <w:tc>
          <w:tcPr>
            <w:tcW w:w="2320" w:type="dxa"/>
            <w:shd w:val="clear" w:color="auto" w:fill="D9D9D9" w:themeFill="background1" w:themeFillShade="D9"/>
            <w:vAlign w:val="center"/>
            <w:tcPrChange w:id="1117" w:author="Jeff Wootton" w:date="2024-03-20T20:54:00Z">
              <w:tcPr>
                <w:tcW w:w="2320" w:type="dxa"/>
                <w:shd w:val="clear" w:color="auto" w:fill="D9D9D9" w:themeFill="background1" w:themeFillShade="D9"/>
                <w:vAlign w:val="center"/>
              </w:tcPr>
            </w:tcPrChange>
          </w:tcPr>
          <w:p w14:paraId="21079AA1" w14:textId="1B657106" w:rsidR="00AA512C" w:rsidRPr="00142BCB" w:rsidRDefault="00AC4D20" w:rsidP="00736CE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Change w:id="1118" w:author="Jeff Wootton" w:date="2024-03-20T20:54:00Z">
              <w:tcPr>
                <w:tcW w:w="2320" w:type="dxa"/>
                <w:shd w:val="clear" w:color="auto" w:fill="D9D9D9" w:themeFill="background1" w:themeFillShade="D9"/>
                <w:vAlign w:val="center"/>
              </w:tcPr>
            </w:tcPrChange>
          </w:tcPr>
          <w:p w14:paraId="14DD4E86" w14:textId="326D184D" w:rsidR="00AA512C" w:rsidRPr="008C5E48" w:rsidRDefault="00AC4D20" w:rsidP="00736CEC">
            <w:pPr>
              <w:pStyle w:val="Tabletext9"/>
              <w:jc w:val="center"/>
              <w:rPr>
                <w:bCs/>
                <w:i/>
                <w:rPrChange w:id="1119" w:author="Jeff Wootton" w:date="2024-03-20T21:00:00Z">
                  <w:rPr>
                    <w:b/>
                    <w:i/>
                  </w:rPr>
                </w:rPrChange>
              </w:rPr>
            </w:pPr>
            <w:del w:id="1120" w:author="Jeff Wootton" w:date="2024-03-20T20:45:00Z">
              <w:r w:rsidRPr="00142BCB" w:rsidDel="00891F76">
                <w:rPr>
                  <w:b/>
                  <w:i/>
                </w:rPr>
                <w:delText>optimumScale</w:delText>
              </w:r>
            </w:del>
            <w:proofErr w:type="spellStart"/>
            <w:ins w:id="1121" w:author="Jeff Wootton" w:date="2024-03-20T20:45:00Z">
              <w:r w:rsidR="00891F76">
                <w:rPr>
                  <w:b/>
                  <w:i/>
                </w:rPr>
                <w:t>max</w:t>
              </w:r>
              <w:r w:rsidR="00891F76" w:rsidRPr="00142BCB">
                <w:rPr>
                  <w:b/>
                  <w:i/>
                </w:rPr>
                <w:t>imumScale</w:t>
              </w:r>
            </w:ins>
            <w:proofErr w:type="spellEnd"/>
            <w:ins w:id="1122" w:author="Jeff Wootton" w:date="2024-03-20T21:00:00Z">
              <w:r w:rsidR="008C5E48">
                <w:rPr>
                  <w:bCs/>
                  <w:i/>
                </w:rPr>
                <w:t xml:space="preserve"> (maximum)</w:t>
              </w:r>
            </w:ins>
          </w:p>
        </w:tc>
        <w:tc>
          <w:tcPr>
            <w:tcW w:w="2329" w:type="dxa"/>
            <w:shd w:val="clear" w:color="auto" w:fill="D9D9D9" w:themeFill="background1" w:themeFillShade="D9"/>
            <w:vAlign w:val="center"/>
            <w:tcPrChange w:id="1123" w:author="Jeff Wootton" w:date="2024-03-20T20:54:00Z">
              <w:tcPr>
                <w:tcW w:w="3435" w:type="dxa"/>
                <w:shd w:val="clear" w:color="auto" w:fill="D9D9D9" w:themeFill="background1" w:themeFillShade="D9"/>
                <w:vAlign w:val="center"/>
              </w:tcPr>
            </w:tcPrChange>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C579E7">
        <w:trPr>
          <w:jc w:val="center"/>
          <w:trPrChange w:id="1124" w:author="Jeff Wootton" w:date="2024-03-20T20:54:00Z">
            <w:trPr>
              <w:jc w:val="center"/>
            </w:trPr>
          </w:trPrChange>
        </w:trPr>
        <w:tc>
          <w:tcPr>
            <w:tcW w:w="912" w:type="dxa"/>
            <w:tcPrChange w:id="1125" w:author="Jeff Wootton" w:date="2024-03-20T20:54:00Z">
              <w:tcPr>
                <w:tcW w:w="912" w:type="dxa"/>
              </w:tcPr>
            </w:tcPrChange>
          </w:tcPr>
          <w:p w14:paraId="7680217F" w14:textId="64C7DEB7" w:rsidR="00AA512C" w:rsidRDefault="005323C6" w:rsidP="00AA512C">
            <w:pPr>
              <w:pStyle w:val="Tabletext9"/>
              <w:jc w:val="center"/>
            </w:pPr>
            <w:r>
              <w:t>1</w:t>
            </w:r>
          </w:p>
        </w:tc>
        <w:tc>
          <w:tcPr>
            <w:tcW w:w="2320" w:type="dxa"/>
            <w:tcPrChange w:id="1126" w:author="Jeff Wootton" w:date="2024-03-20T20:54:00Z">
              <w:tcPr>
                <w:tcW w:w="2320" w:type="dxa"/>
              </w:tcPr>
            </w:tcPrChange>
          </w:tcPr>
          <w:p w14:paraId="603DEA06" w14:textId="216D5174" w:rsidR="00AA512C" w:rsidRPr="008D0CFF" w:rsidRDefault="00AA512C" w:rsidP="00AA512C">
            <w:pPr>
              <w:pStyle w:val="Tabletext9"/>
              <w:jc w:val="center"/>
            </w:pPr>
            <w:r>
              <w:t>NULL</w:t>
            </w:r>
            <w:r w:rsidR="00736CEC">
              <w:t xml:space="preserve"> (</w:t>
            </w:r>
            <w:r w:rsidR="00736CEC">
              <w:rPr>
                <w:rFonts w:cs="Arial"/>
              </w:rPr>
              <w:t>∞</w:t>
            </w:r>
            <w:r w:rsidR="00736CEC">
              <w:t>)</w:t>
            </w:r>
          </w:p>
        </w:tc>
        <w:tc>
          <w:tcPr>
            <w:tcW w:w="3426" w:type="dxa"/>
            <w:vAlign w:val="center"/>
            <w:tcPrChange w:id="1127" w:author="Jeff Wootton" w:date="2024-03-20T20:54:00Z">
              <w:tcPr>
                <w:tcW w:w="2320" w:type="dxa"/>
                <w:vAlign w:val="center"/>
              </w:tcPr>
            </w:tcPrChange>
          </w:tcPr>
          <w:p w14:paraId="55D81A14" w14:textId="6DAEF4A8" w:rsidR="00AA512C" w:rsidRPr="008D0CFF" w:rsidRDefault="00AA512C" w:rsidP="00AA512C">
            <w:pPr>
              <w:pStyle w:val="Tabletext9"/>
              <w:jc w:val="center"/>
            </w:pPr>
            <w:r w:rsidRPr="008D0CFF">
              <w:t>10,000,000</w:t>
            </w:r>
          </w:p>
        </w:tc>
        <w:tc>
          <w:tcPr>
            <w:tcW w:w="2329" w:type="dxa"/>
            <w:tcPrChange w:id="1128" w:author="Jeff Wootton" w:date="2024-03-20T20:54:00Z">
              <w:tcPr>
                <w:tcW w:w="3435" w:type="dxa"/>
              </w:tcPr>
            </w:tcPrChange>
          </w:tcPr>
          <w:p w14:paraId="5E6D4914" w14:textId="00A2C389" w:rsidR="00AA512C" w:rsidRPr="008D0CFF" w:rsidRDefault="00AA512C" w:rsidP="00AA512C">
            <w:pPr>
              <w:pStyle w:val="Tabletext9"/>
              <w:jc w:val="left"/>
            </w:pPr>
            <w:r w:rsidRPr="00AA512C">
              <w:t xml:space="preserve">For all </w:t>
            </w:r>
            <w:r w:rsidR="00AC4D20">
              <w:t>values larger</w:t>
            </w:r>
            <w:r w:rsidRPr="00AA512C">
              <w:t xml:space="preserve"> than 10,000,000</w:t>
            </w:r>
          </w:p>
        </w:tc>
      </w:tr>
      <w:tr w:rsidR="00AA512C" w:rsidRPr="008D0CFF" w14:paraId="76AFC5C6" w14:textId="77777777" w:rsidTr="00C579E7">
        <w:trPr>
          <w:jc w:val="center"/>
          <w:trPrChange w:id="1129" w:author="Jeff Wootton" w:date="2024-03-20T20:54:00Z">
            <w:trPr>
              <w:jc w:val="center"/>
            </w:trPr>
          </w:trPrChange>
        </w:trPr>
        <w:tc>
          <w:tcPr>
            <w:tcW w:w="912" w:type="dxa"/>
            <w:tcPrChange w:id="1130" w:author="Jeff Wootton" w:date="2024-03-20T20:54:00Z">
              <w:tcPr>
                <w:tcW w:w="912" w:type="dxa"/>
              </w:tcPr>
            </w:tcPrChange>
          </w:tcPr>
          <w:p w14:paraId="77769CB3" w14:textId="035A8DEE" w:rsidR="00AA512C" w:rsidRPr="008D0CFF" w:rsidRDefault="005323C6" w:rsidP="00AA512C">
            <w:pPr>
              <w:pStyle w:val="Tabletext9"/>
              <w:jc w:val="center"/>
            </w:pPr>
            <w:r>
              <w:t>2</w:t>
            </w:r>
          </w:p>
        </w:tc>
        <w:tc>
          <w:tcPr>
            <w:tcW w:w="2320" w:type="dxa"/>
            <w:vAlign w:val="center"/>
            <w:tcPrChange w:id="1131" w:author="Jeff Wootton" w:date="2024-03-20T20:54:00Z">
              <w:tcPr>
                <w:tcW w:w="2320" w:type="dxa"/>
                <w:vAlign w:val="center"/>
              </w:tcPr>
            </w:tcPrChange>
          </w:tcPr>
          <w:p w14:paraId="55E54BBF" w14:textId="2C91FBD3" w:rsidR="00AA512C" w:rsidRPr="008D0CFF" w:rsidRDefault="00AA512C" w:rsidP="00AA512C">
            <w:pPr>
              <w:pStyle w:val="Tabletext9"/>
              <w:jc w:val="center"/>
            </w:pPr>
            <w:r w:rsidRPr="008D0CFF">
              <w:t>10,000,000</w:t>
            </w:r>
          </w:p>
        </w:tc>
        <w:tc>
          <w:tcPr>
            <w:tcW w:w="3426" w:type="dxa"/>
            <w:vAlign w:val="center"/>
            <w:tcPrChange w:id="1132" w:author="Jeff Wootton" w:date="2024-03-20T20:54:00Z">
              <w:tcPr>
                <w:tcW w:w="2320" w:type="dxa"/>
                <w:vAlign w:val="center"/>
              </w:tcPr>
            </w:tcPrChange>
          </w:tcPr>
          <w:p w14:paraId="18CF4907" w14:textId="6CD33B3A" w:rsidR="00AA512C" w:rsidRPr="008D0CFF" w:rsidRDefault="00C579E7" w:rsidP="00AA512C">
            <w:pPr>
              <w:pStyle w:val="Tabletext9"/>
              <w:jc w:val="center"/>
            </w:pPr>
            <w:ins w:id="1133" w:author="Jeff Wootton" w:date="2024-03-20T20:55:00Z">
              <w:r>
                <w:t>10,000,000</w:t>
              </w:r>
            </w:ins>
            <w:ins w:id="1134" w:author="Jeff Wootton" w:date="2024-03-20T20:54:00Z">
              <w:r>
                <w:t xml:space="preserve"> </w:t>
              </w:r>
            </w:ins>
            <w:ins w:id="1135" w:author="Jeff Wootton" w:date="2024-03-20T20:55:00Z">
              <w:r>
                <w:t xml:space="preserve">&lt; </w:t>
              </w:r>
              <w:r w:rsidRPr="00C579E7">
                <w:rPr>
                  <w:i/>
                  <w:iCs/>
                </w:rPr>
                <w:t>maximum</w:t>
              </w:r>
            </w:ins>
            <w:ins w:id="1136" w:author="Jeff Wootton" w:date="2024-03-20T20:56:00Z">
              <w:r>
                <w:t xml:space="preserve"> </w:t>
              </w:r>
              <w:r>
                <w:rPr>
                  <w:rFonts w:cs="Arial"/>
                </w:rPr>
                <w:t>≤</w:t>
              </w:r>
            </w:ins>
            <w:ins w:id="1137" w:author="Jeff Wootton" w:date="2024-03-20T20:55:00Z">
              <w:r>
                <w:t xml:space="preserve"> </w:t>
              </w:r>
            </w:ins>
            <w:r w:rsidR="00AA512C" w:rsidRPr="00C579E7">
              <w:t>3</w:t>
            </w:r>
            <w:r w:rsidR="00AA512C" w:rsidRPr="008D0CFF">
              <w:t>,500,000</w:t>
            </w:r>
          </w:p>
        </w:tc>
        <w:tc>
          <w:tcPr>
            <w:tcW w:w="2329" w:type="dxa"/>
            <w:vAlign w:val="center"/>
            <w:tcPrChange w:id="1138" w:author="Jeff Wootton" w:date="2024-03-20T20:54:00Z">
              <w:tcPr>
                <w:tcW w:w="3435" w:type="dxa"/>
                <w:vAlign w:val="center"/>
              </w:tcPr>
            </w:tcPrChange>
          </w:tcPr>
          <w:p w14:paraId="633155A7" w14:textId="011D2EB2" w:rsidR="00AA512C" w:rsidRPr="008D0CFF" w:rsidRDefault="00AA512C" w:rsidP="00AA512C">
            <w:pPr>
              <w:pStyle w:val="Tabletext9"/>
              <w:jc w:val="center"/>
            </w:pPr>
          </w:p>
        </w:tc>
      </w:tr>
      <w:tr w:rsidR="00AA512C" w:rsidRPr="008D0CFF" w14:paraId="48F04E91" w14:textId="77777777" w:rsidTr="00C579E7">
        <w:trPr>
          <w:jc w:val="center"/>
          <w:trPrChange w:id="1139" w:author="Jeff Wootton" w:date="2024-03-20T20:54:00Z">
            <w:trPr>
              <w:jc w:val="center"/>
            </w:trPr>
          </w:trPrChange>
        </w:trPr>
        <w:tc>
          <w:tcPr>
            <w:tcW w:w="912" w:type="dxa"/>
            <w:tcPrChange w:id="1140" w:author="Jeff Wootton" w:date="2024-03-20T20:54:00Z">
              <w:tcPr>
                <w:tcW w:w="912" w:type="dxa"/>
              </w:tcPr>
            </w:tcPrChange>
          </w:tcPr>
          <w:p w14:paraId="210C84B3" w14:textId="3A417687" w:rsidR="00AA512C" w:rsidRPr="008D0CFF" w:rsidRDefault="005323C6" w:rsidP="00AA512C">
            <w:pPr>
              <w:pStyle w:val="Tabletext9"/>
              <w:jc w:val="center"/>
            </w:pPr>
            <w:r>
              <w:t>3</w:t>
            </w:r>
          </w:p>
        </w:tc>
        <w:tc>
          <w:tcPr>
            <w:tcW w:w="2320" w:type="dxa"/>
            <w:vAlign w:val="center"/>
            <w:tcPrChange w:id="1141" w:author="Jeff Wootton" w:date="2024-03-20T20:54:00Z">
              <w:tcPr>
                <w:tcW w:w="2320" w:type="dxa"/>
                <w:vAlign w:val="center"/>
              </w:tcPr>
            </w:tcPrChange>
          </w:tcPr>
          <w:p w14:paraId="50AE4D4B" w14:textId="1C667112" w:rsidR="00AA512C" w:rsidRPr="008D0CFF" w:rsidRDefault="00AA512C" w:rsidP="00AA512C">
            <w:pPr>
              <w:pStyle w:val="Tabletext9"/>
              <w:jc w:val="center"/>
            </w:pPr>
            <w:r w:rsidRPr="008D0CFF">
              <w:t>3,500,000</w:t>
            </w:r>
          </w:p>
        </w:tc>
        <w:tc>
          <w:tcPr>
            <w:tcW w:w="3426" w:type="dxa"/>
            <w:vAlign w:val="center"/>
            <w:tcPrChange w:id="1142" w:author="Jeff Wootton" w:date="2024-03-20T20:54:00Z">
              <w:tcPr>
                <w:tcW w:w="2320" w:type="dxa"/>
                <w:vAlign w:val="center"/>
              </w:tcPr>
            </w:tcPrChange>
          </w:tcPr>
          <w:p w14:paraId="50434287" w14:textId="71BCDE18" w:rsidR="00AA512C" w:rsidRPr="008D0CFF" w:rsidRDefault="00C579E7" w:rsidP="00AA512C">
            <w:pPr>
              <w:pStyle w:val="Tabletext9"/>
              <w:jc w:val="center"/>
            </w:pPr>
            <w:ins w:id="1143" w:author="Jeff Wootton" w:date="2024-03-20T20:57:00Z">
              <w:r w:rsidRPr="00C579E7">
                <w:t>3</w:t>
              </w:r>
              <w:r w:rsidRPr="008D0CFF">
                <w:t>,500,000</w:t>
              </w:r>
            </w:ins>
            <w:ins w:id="1144" w:author="Jeff Wootton" w:date="2024-03-20T20:56:00Z">
              <w:r>
                <w:t xml:space="preserve"> &lt; </w:t>
              </w:r>
              <w:r w:rsidRPr="00C579E7">
                <w:rPr>
                  <w:i/>
                  <w:iCs/>
                </w:rPr>
                <w:t>maximum</w:t>
              </w:r>
              <w:r>
                <w:t xml:space="preserve"> </w:t>
              </w:r>
              <w:r>
                <w:rPr>
                  <w:rFonts w:cs="Arial"/>
                </w:rPr>
                <w:t>≤</w:t>
              </w:r>
            </w:ins>
            <w:ins w:id="1145" w:author="Jeff Wootton" w:date="2024-03-20T20:57:00Z">
              <w:r>
                <w:rPr>
                  <w:rFonts w:cs="Arial"/>
                </w:rPr>
                <w:t xml:space="preserve"> </w:t>
              </w:r>
            </w:ins>
            <w:r w:rsidR="00AA512C" w:rsidRPr="008D0CFF">
              <w:t>1,500,000</w:t>
            </w:r>
          </w:p>
        </w:tc>
        <w:tc>
          <w:tcPr>
            <w:tcW w:w="2329" w:type="dxa"/>
            <w:vAlign w:val="center"/>
            <w:tcPrChange w:id="1146" w:author="Jeff Wootton" w:date="2024-03-20T20:54:00Z">
              <w:tcPr>
                <w:tcW w:w="3435" w:type="dxa"/>
                <w:vAlign w:val="center"/>
              </w:tcPr>
            </w:tcPrChange>
          </w:tcPr>
          <w:p w14:paraId="3F5C09CA" w14:textId="579507FA" w:rsidR="00AA512C" w:rsidRPr="008D0CFF" w:rsidRDefault="00AA512C" w:rsidP="00AA512C">
            <w:pPr>
              <w:pStyle w:val="Tabletext9"/>
              <w:jc w:val="center"/>
            </w:pPr>
          </w:p>
        </w:tc>
      </w:tr>
      <w:tr w:rsidR="00AA512C" w:rsidRPr="008D0CFF" w14:paraId="1F002E1E" w14:textId="77777777" w:rsidTr="00C579E7">
        <w:trPr>
          <w:jc w:val="center"/>
          <w:trPrChange w:id="1147" w:author="Jeff Wootton" w:date="2024-03-20T20:54:00Z">
            <w:trPr>
              <w:jc w:val="center"/>
            </w:trPr>
          </w:trPrChange>
        </w:trPr>
        <w:tc>
          <w:tcPr>
            <w:tcW w:w="912" w:type="dxa"/>
            <w:tcPrChange w:id="1148" w:author="Jeff Wootton" w:date="2024-03-20T20:54:00Z">
              <w:tcPr>
                <w:tcW w:w="912" w:type="dxa"/>
              </w:tcPr>
            </w:tcPrChange>
          </w:tcPr>
          <w:p w14:paraId="066A6D37" w14:textId="197ED08F" w:rsidR="00AA512C" w:rsidRPr="008D0CFF" w:rsidRDefault="005323C6" w:rsidP="00AA512C">
            <w:pPr>
              <w:pStyle w:val="Tabletext9"/>
              <w:jc w:val="center"/>
            </w:pPr>
            <w:r>
              <w:t>4</w:t>
            </w:r>
          </w:p>
        </w:tc>
        <w:tc>
          <w:tcPr>
            <w:tcW w:w="2320" w:type="dxa"/>
            <w:vAlign w:val="center"/>
            <w:tcPrChange w:id="1149" w:author="Jeff Wootton" w:date="2024-03-20T20:54:00Z">
              <w:tcPr>
                <w:tcW w:w="2320" w:type="dxa"/>
                <w:vAlign w:val="center"/>
              </w:tcPr>
            </w:tcPrChange>
          </w:tcPr>
          <w:p w14:paraId="7FDFB9D1" w14:textId="784B939A" w:rsidR="00AA512C" w:rsidRPr="008D0CFF" w:rsidRDefault="00AA512C" w:rsidP="00AA512C">
            <w:pPr>
              <w:pStyle w:val="Tabletext9"/>
              <w:jc w:val="center"/>
            </w:pPr>
            <w:r w:rsidRPr="008D0CFF">
              <w:t>1,500,000</w:t>
            </w:r>
          </w:p>
        </w:tc>
        <w:tc>
          <w:tcPr>
            <w:tcW w:w="3426" w:type="dxa"/>
            <w:vAlign w:val="center"/>
            <w:tcPrChange w:id="1150" w:author="Jeff Wootton" w:date="2024-03-20T20:54:00Z">
              <w:tcPr>
                <w:tcW w:w="2320" w:type="dxa"/>
                <w:vAlign w:val="center"/>
              </w:tcPr>
            </w:tcPrChange>
          </w:tcPr>
          <w:p w14:paraId="4602F5C1" w14:textId="71841194" w:rsidR="00AA512C" w:rsidRPr="008D0CFF" w:rsidRDefault="00C579E7" w:rsidP="00AA512C">
            <w:pPr>
              <w:pStyle w:val="Tabletext9"/>
              <w:jc w:val="center"/>
            </w:pPr>
            <w:ins w:id="1151" w:author="Jeff Wootton" w:date="2024-03-20T20:57:00Z">
              <w:r w:rsidRPr="008D0CFF">
                <w:t>1,500,000</w:t>
              </w:r>
              <w:r>
                <w:t xml:space="preserve"> &lt; </w:t>
              </w:r>
              <w:r w:rsidRPr="00C579E7">
                <w:rPr>
                  <w:i/>
                  <w:iCs/>
                </w:rPr>
                <w:t>maximum</w:t>
              </w:r>
              <w:r>
                <w:t xml:space="preserve"> </w:t>
              </w:r>
              <w:r>
                <w:rPr>
                  <w:rFonts w:cs="Arial"/>
                </w:rPr>
                <w:t xml:space="preserve">≤ </w:t>
              </w:r>
            </w:ins>
            <w:r w:rsidR="00AA512C" w:rsidRPr="008D0CFF">
              <w:t>700,000</w:t>
            </w:r>
          </w:p>
        </w:tc>
        <w:tc>
          <w:tcPr>
            <w:tcW w:w="2329" w:type="dxa"/>
            <w:vAlign w:val="center"/>
            <w:tcPrChange w:id="1152" w:author="Jeff Wootton" w:date="2024-03-20T20:54:00Z">
              <w:tcPr>
                <w:tcW w:w="3435" w:type="dxa"/>
                <w:vAlign w:val="center"/>
              </w:tcPr>
            </w:tcPrChange>
          </w:tcPr>
          <w:p w14:paraId="7A9AC839" w14:textId="0B5FED32" w:rsidR="00AA512C" w:rsidRPr="008D0CFF" w:rsidRDefault="00AA512C" w:rsidP="00AA512C">
            <w:pPr>
              <w:pStyle w:val="Tabletext9"/>
              <w:jc w:val="center"/>
            </w:pPr>
          </w:p>
        </w:tc>
      </w:tr>
      <w:tr w:rsidR="00AA512C" w:rsidRPr="008D0CFF" w14:paraId="16319F11" w14:textId="77777777" w:rsidTr="00C579E7">
        <w:trPr>
          <w:jc w:val="center"/>
          <w:trPrChange w:id="1153" w:author="Jeff Wootton" w:date="2024-03-20T20:54:00Z">
            <w:trPr>
              <w:jc w:val="center"/>
            </w:trPr>
          </w:trPrChange>
        </w:trPr>
        <w:tc>
          <w:tcPr>
            <w:tcW w:w="912" w:type="dxa"/>
            <w:tcPrChange w:id="1154" w:author="Jeff Wootton" w:date="2024-03-20T20:54:00Z">
              <w:tcPr>
                <w:tcW w:w="912" w:type="dxa"/>
              </w:tcPr>
            </w:tcPrChange>
          </w:tcPr>
          <w:p w14:paraId="7C8E3BEA" w14:textId="4CBE34B9" w:rsidR="00AA512C" w:rsidRPr="008D0CFF" w:rsidRDefault="005323C6" w:rsidP="00AA512C">
            <w:pPr>
              <w:pStyle w:val="Tabletext9"/>
              <w:jc w:val="center"/>
            </w:pPr>
            <w:r>
              <w:t>5</w:t>
            </w:r>
          </w:p>
        </w:tc>
        <w:tc>
          <w:tcPr>
            <w:tcW w:w="2320" w:type="dxa"/>
            <w:vAlign w:val="center"/>
            <w:tcPrChange w:id="1155" w:author="Jeff Wootton" w:date="2024-03-20T20:54:00Z">
              <w:tcPr>
                <w:tcW w:w="2320" w:type="dxa"/>
                <w:vAlign w:val="center"/>
              </w:tcPr>
            </w:tcPrChange>
          </w:tcPr>
          <w:p w14:paraId="2813490C" w14:textId="3BEC8A9B" w:rsidR="00AA512C" w:rsidRPr="008D0CFF" w:rsidRDefault="00AA512C" w:rsidP="00AA512C">
            <w:pPr>
              <w:pStyle w:val="Tabletext9"/>
              <w:jc w:val="center"/>
            </w:pPr>
            <w:r w:rsidRPr="008D0CFF">
              <w:t>700,000</w:t>
            </w:r>
          </w:p>
        </w:tc>
        <w:tc>
          <w:tcPr>
            <w:tcW w:w="3426" w:type="dxa"/>
            <w:vAlign w:val="center"/>
            <w:tcPrChange w:id="1156" w:author="Jeff Wootton" w:date="2024-03-20T20:54:00Z">
              <w:tcPr>
                <w:tcW w:w="2320" w:type="dxa"/>
                <w:vAlign w:val="center"/>
              </w:tcPr>
            </w:tcPrChange>
          </w:tcPr>
          <w:p w14:paraId="64F5EEAB" w14:textId="0A0EE9FD" w:rsidR="00AA512C" w:rsidRPr="008D0CFF" w:rsidRDefault="00C579E7" w:rsidP="00AA512C">
            <w:pPr>
              <w:pStyle w:val="Tabletext9"/>
              <w:jc w:val="center"/>
            </w:pPr>
            <w:ins w:id="1157" w:author="Jeff Wootton" w:date="2024-03-20T20:57:00Z">
              <w:r w:rsidRPr="008D0CFF">
                <w:t>1,500,000</w:t>
              </w:r>
              <w:r>
                <w:t xml:space="preserve"> &lt; </w:t>
              </w:r>
              <w:r w:rsidRPr="00C579E7">
                <w:rPr>
                  <w:i/>
                  <w:iCs/>
                </w:rPr>
                <w:t>maximum</w:t>
              </w:r>
              <w:r>
                <w:t xml:space="preserve"> </w:t>
              </w:r>
              <w:r>
                <w:rPr>
                  <w:rFonts w:cs="Arial"/>
                </w:rPr>
                <w:t xml:space="preserve">≤ </w:t>
              </w:r>
            </w:ins>
            <w:r w:rsidR="00AA512C" w:rsidRPr="008D0CFF">
              <w:t>350,000</w:t>
            </w:r>
          </w:p>
        </w:tc>
        <w:tc>
          <w:tcPr>
            <w:tcW w:w="2329" w:type="dxa"/>
            <w:vAlign w:val="center"/>
            <w:tcPrChange w:id="1158" w:author="Jeff Wootton" w:date="2024-03-20T20:54:00Z">
              <w:tcPr>
                <w:tcW w:w="3435" w:type="dxa"/>
                <w:vAlign w:val="center"/>
              </w:tcPr>
            </w:tcPrChange>
          </w:tcPr>
          <w:p w14:paraId="49D1F1AF" w14:textId="7A1B6144" w:rsidR="00AA512C" w:rsidRPr="008D0CFF" w:rsidRDefault="00AA512C" w:rsidP="00AA512C">
            <w:pPr>
              <w:pStyle w:val="Tabletext9"/>
              <w:jc w:val="center"/>
            </w:pPr>
          </w:p>
        </w:tc>
      </w:tr>
      <w:tr w:rsidR="00AA512C" w:rsidRPr="008D0CFF" w14:paraId="7E788A04" w14:textId="77777777" w:rsidTr="00C579E7">
        <w:trPr>
          <w:jc w:val="center"/>
          <w:trPrChange w:id="1159" w:author="Jeff Wootton" w:date="2024-03-20T20:54:00Z">
            <w:trPr>
              <w:jc w:val="center"/>
            </w:trPr>
          </w:trPrChange>
        </w:trPr>
        <w:tc>
          <w:tcPr>
            <w:tcW w:w="912" w:type="dxa"/>
            <w:tcPrChange w:id="1160" w:author="Jeff Wootton" w:date="2024-03-20T20:54:00Z">
              <w:tcPr>
                <w:tcW w:w="912" w:type="dxa"/>
              </w:tcPr>
            </w:tcPrChange>
          </w:tcPr>
          <w:p w14:paraId="6EFEF85D" w14:textId="1BF81BAE" w:rsidR="00AA512C" w:rsidRPr="008D0CFF" w:rsidRDefault="005323C6" w:rsidP="00AA512C">
            <w:pPr>
              <w:pStyle w:val="Tabletext9"/>
              <w:jc w:val="center"/>
            </w:pPr>
            <w:r>
              <w:t>6</w:t>
            </w:r>
          </w:p>
        </w:tc>
        <w:tc>
          <w:tcPr>
            <w:tcW w:w="2320" w:type="dxa"/>
            <w:vAlign w:val="center"/>
            <w:tcPrChange w:id="1161" w:author="Jeff Wootton" w:date="2024-03-20T20:54:00Z">
              <w:tcPr>
                <w:tcW w:w="2320" w:type="dxa"/>
                <w:vAlign w:val="center"/>
              </w:tcPr>
            </w:tcPrChange>
          </w:tcPr>
          <w:p w14:paraId="43E0DA0F" w14:textId="779D7784" w:rsidR="00AA512C" w:rsidRPr="008D0CFF" w:rsidRDefault="00AA512C" w:rsidP="00AA512C">
            <w:pPr>
              <w:pStyle w:val="Tabletext9"/>
              <w:jc w:val="center"/>
            </w:pPr>
            <w:r w:rsidRPr="008D0CFF">
              <w:t>350,000</w:t>
            </w:r>
          </w:p>
        </w:tc>
        <w:tc>
          <w:tcPr>
            <w:tcW w:w="3426" w:type="dxa"/>
            <w:vAlign w:val="center"/>
            <w:tcPrChange w:id="1162" w:author="Jeff Wootton" w:date="2024-03-20T20:54:00Z">
              <w:tcPr>
                <w:tcW w:w="2320" w:type="dxa"/>
                <w:vAlign w:val="center"/>
              </w:tcPr>
            </w:tcPrChange>
          </w:tcPr>
          <w:p w14:paraId="08B01683" w14:textId="6E042C6E" w:rsidR="00AA512C" w:rsidRPr="008D0CFF" w:rsidRDefault="00C579E7" w:rsidP="00AA512C">
            <w:pPr>
              <w:pStyle w:val="Tabletext9"/>
              <w:jc w:val="center"/>
            </w:pPr>
            <w:ins w:id="1163" w:author="Jeff Wootton" w:date="2024-03-20T20:58:00Z">
              <w:r>
                <w:t>7</w:t>
              </w:r>
              <w:r w:rsidRPr="008D0CFF">
                <w:t>00,000</w:t>
              </w:r>
              <w:r>
                <w:t xml:space="preserve"> &lt; </w:t>
              </w:r>
              <w:r w:rsidRPr="00C579E7">
                <w:rPr>
                  <w:i/>
                  <w:iCs/>
                </w:rPr>
                <w:t>maximum</w:t>
              </w:r>
              <w:r>
                <w:t xml:space="preserve"> </w:t>
              </w:r>
              <w:r>
                <w:rPr>
                  <w:rFonts w:cs="Arial"/>
                </w:rPr>
                <w:t xml:space="preserve">≤ </w:t>
              </w:r>
            </w:ins>
            <w:r w:rsidR="00AA512C" w:rsidRPr="008D0CFF">
              <w:t>180,000</w:t>
            </w:r>
          </w:p>
        </w:tc>
        <w:tc>
          <w:tcPr>
            <w:tcW w:w="2329" w:type="dxa"/>
            <w:vAlign w:val="center"/>
            <w:tcPrChange w:id="1164" w:author="Jeff Wootton" w:date="2024-03-20T20:54:00Z">
              <w:tcPr>
                <w:tcW w:w="3435" w:type="dxa"/>
                <w:vAlign w:val="center"/>
              </w:tcPr>
            </w:tcPrChange>
          </w:tcPr>
          <w:p w14:paraId="665C5011" w14:textId="076F6033" w:rsidR="00AA512C" w:rsidRPr="008D0CFF" w:rsidRDefault="00AA512C" w:rsidP="00AA512C">
            <w:pPr>
              <w:pStyle w:val="Tabletext9"/>
              <w:jc w:val="center"/>
            </w:pPr>
          </w:p>
        </w:tc>
      </w:tr>
      <w:tr w:rsidR="00AA512C" w:rsidRPr="008D0CFF" w14:paraId="50A12FC3" w14:textId="77777777" w:rsidTr="00C579E7">
        <w:trPr>
          <w:jc w:val="center"/>
          <w:trPrChange w:id="1165" w:author="Jeff Wootton" w:date="2024-03-20T20:54:00Z">
            <w:trPr>
              <w:jc w:val="center"/>
            </w:trPr>
          </w:trPrChange>
        </w:trPr>
        <w:tc>
          <w:tcPr>
            <w:tcW w:w="912" w:type="dxa"/>
            <w:tcPrChange w:id="1166" w:author="Jeff Wootton" w:date="2024-03-20T20:54:00Z">
              <w:tcPr>
                <w:tcW w:w="912" w:type="dxa"/>
              </w:tcPr>
            </w:tcPrChange>
          </w:tcPr>
          <w:p w14:paraId="5CA1DEF8" w14:textId="0E5E2B95" w:rsidR="00AA512C" w:rsidRPr="008D0CFF" w:rsidRDefault="005323C6" w:rsidP="00AA512C">
            <w:pPr>
              <w:pStyle w:val="Tabletext9"/>
              <w:jc w:val="center"/>
            </w:pPr>
            <w:r>
              <w:t>7</w:t>
            </w:r>
          </w:p>
        </w:tc>
        <w:tc>
          <w:tcPr>
            <w:tcW w:w="2320" w:type="dxa"/>
            <w:vAlign w:val="center"/>
            <w:tcPrChange w:id="1167" w:author="Jeff Wootton" w:date="2024-03-20T20:54:00Z">
              <w:tcPr>
                <w:tcW w:w="2320" w:type="dxa"/>
                <w:vAlign w:val="center"/>
              </w:tcPr>
            </w:tcPrChange>
          </w:tcPr>
          <w:p w14:paraId="1D7FA1CF" w14:textId="468AF9E7" w:rsidR="00AA512C" w:rsidRPr="008D0CFF" w:rsidRDefault="00AA512C" w:rsidP="00AA512C">
            <w:pPr>
              <w:pStyle w:val="Tabletext9"/>
              <w:jc w:val="center"/>
            </w:pPr>
            <w:r w:rsidRPr="008D0CFF">
              <w:t>180,000</w:t>
            </w:r>
          </w:p>
        </w:tc>
        <w:tc>
          <w:tcPr>
            <w:tcW w:w="3426" w:type="dxa"/>
            <w:vAlign w:val="center"/>
            <w:tcPrChange w:id="1168" w:author="Jeff Wootton" w:date="2024-03-20T20:54:00Z">
              <w:tcPr>
                <w:tcW w:w="2320" w:type="dxa"/>
                <w:vAlign w:val="center"/>
              </w:tcPr>
            </w:tcPrChange>
          </w:tcPr>
          <w:p w14:paraId="7153C698" w14:textId="2A66526A" w:rsidR="00AA512C" w:rsidRPr="008D0CFF" w:rsidRDefault="008C5E48" w:rsidP="00AA512C">
            <w:pPr>
              <w:pStyle w:val="Tabletext9"/>
              <w:jc w:val="center"/>
            </w:pPr>
            <w:ins w:id="1169" w:author="Jeff Wootton" w:date="2024-03-20T20:58:00Z">
              <w:r>
                <w:t>18</w:t>
              </w:r>
              <w:r w:rsidR="00C579E7" w:rsidRPr="008D0CFF">
                <w:t>0,000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90,000</w:t>
            </w:r>
          </w:p>
        </w:tc>
        <w:tc>
          <w:tcPr>
            <w:tcW w:w="2329" w:type="dxa"/>
            <w:vAlign w:val="center"/>
            <w:tcPrChange w:id="1170" w:author="Jeff Wootton" w:date="2024-03-20T20:54:00Z">
              <w:tcPr>
                <w:tcW w:w="3435" w:type="dxa"/>
                <w:vAlign w:val="center"/>
              </w:tcPr>
            </w:tcPrChange>
          </w:tcPr>
          <w:p w14:paraId="35F69AE6" w14:textId="56CA269E" w:rsidR="00AA512C" w:rsidRPr="008D0CFF" w:rsidRDefault="00AA512C" w:rsidP="00AA512C">
            <w:pPr>
              <w:pStyle w:val="Tabletext9"/>
              <w:jc w:val="center"/>
            </w:pPr>
          </w:p>
        </w:tc>
      </w:tr>
      <w:tr w:rsidR="00AA512C" w:rsidRPr="008D0CFF" w14:paraId="4E1F5F73" w14:textId="77777777" w:rsidTr="00C579E7">
        <w:trPr>
          <w:jc w:val="center"/>
          <w:trPrChange w:id="1171" w:author="Jeff Wootton" w:date="2024-03-20T20:54:00Z">
            <w:trPr>
              <w:jc w:val="center"/>
            </w:trPr>
          </w:trPrChange>
        </w:trPr>
        <w:tc>
          <w:tcPr>
            <w:tcW w:w="912" w:type="dxa"/>
            <w:tcPrChange w:id="1172" w:author="Jeff Wootton" w:date="2024-03-20T20:54:00Z">
              <w:tcPr>
                <w:tcW w:w="912" w:type="dxa"/>
              </w:tcPr>
            </w:tcPrChange>
          </w:tcPr>
          <w:p w14:paraId="48E48F50" w14:textId="00DAA3A8" w:rsidR="00AA512C" w:rsidRPr="008D0CFF" w:rsidRDefault="005323C6" w:rsidP="00AA512C">
            <w:pPr>
              <w:pStyle w:val="Tabletext9"/>
              <w:jc w:val="center"/>
            </w:pPr>
            <w:r>
              <w:t>8</w:t>
            </w:r>
          </w:p>
        </w:tc>
        <w:tc>
          <w:tcPr>
            <w:tcW w:w="2320" w:type="dxa"/>
            <w:vAlign w:val="center"/>
            <w:tcPrChange w:id="1173" w:author="Jeff Wootton" w:date="2024-03-20T20:54:00Z">
              <w:tcPr>
                <w:tcW w:w="2320" w:type="dxa"/>
                <w:vAlign w:val="center"/>
              </w:tcPr>
            </w:tcPrChange>
          </w:tcPr>
          <w:p w14:paraId="7DFCEAE1" w14:textId="48F3B7F2" w:rsidR="00AA512C" w:rsidRPr="008D0CFF" w:rsidRDefault="00AA512C" w:rsidP="00AA512C">
            <w:pPr>
              <w:pStyle w:val="Tabletext9"/>
              <w:jc w:val="center"/>
            </w:pPr>
            <w:r w:rsidRPr="008D0CFF">
              <w:t>90,000</w:t>
            </w:r>
          </w:p>
        </w:tc>
        <w:tc>
          <w:tcPr>
            <w:tcW w:w="3426" w:type="dxa"/>
            <w:vAlign w:val="center"/>
            <w:tcPrChange w:id="1174" w:author="Jeff Wootton" w:date="2024-03-20T20:54:00Z">
              <w:tcPr>
                <w:tcW w:w="2320" w:type="dxa"/>
                <w:vAlign w:val="center"/>
              </w:tcPr>
            </w:tcPrChange>
          </w:tcPr>
          <w:p w14:paraId="52B22D3F" w14:textId="156FABFD" w:rsidR="00AA512C" w:rsidRPr="008D0CFF" w:rsidRDefault="008C5E48" w:rsidP="00AA512C">
            <w:pPr>
              <w:pStyle w:val="Tabletext9"/>
              <w:jc w:val="center"/>
            </w:pPr>
            <w:ins w:id="1175" w:author="Jeff Wootton" w:date="2024-03-20T20:59:00Z">
              <w:r>
                <w:t>90</w:t>
              </w:r>
            </w:ins>
            <w:ins w:id="1176"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45,000</w:t>
            </w:r>
          </w:p>
        </w:tc>
        <w:tc>
          <w:tcPr>
            <w:tcW w:w="2329" w:type="dxa"/>
            <w:vAlign w:val="center"/>
            <w:tcPrChange w:id="1177" w:author="Jeff Wootton" w:date="2024-03-20T20:54:00Z">
              <w:tcPr>
                <w:tcW w:w="3435" w:type="dxa"/>
                <w:vAlign w:val="center"/>
              </w:tcPr>
            </w:tcPrChange>
          </w:tcPr>
          <w:p w14:paraId="187EA8D3" w14:textId="24386E0A" w:rsidR="00AA512C" w:rsidRPr="008D0CFF" w:rsidRDefault="00AA512C" w:rsidP="00AA512C">
            <w:pPr>
              <w:pStyle w:val="Tabletext9"/>
              <w:jc w:val="center"/>
            </w:pPr>
          </w:p>
        </w:tc>
      </w:tr>
      <w:tr w:rsidR="00AA512C" w:rsidRPr="008D0CFF" w14:paraId="1A9104A5" w14:textId="77777777" w:rsidTr="00C579E7">
        <w:trPr>
          <w:jc w:val="center"/>
          <w:trPrChange w:id="1178" w:author="Jeff Wootton" w:date="2024-03-20T20:54:00Z">
            <w:trPr>
              <w:jc w:val="center"/>
            </w:trPr>
          </w:trPrChange>
        </w:trPr>
        <w:tc>
          <w:tcPr>
            <w:tcW w:w="912" w:type="dxa"/>
            <w:tcPrChange w:id="1179" w:author="Jeff Wootton" w:date="2024-03-20T20:54:00Z">
              <w:tcPr>
                <w:tcW w:w="912" w:type="dxa"/>
              </w:tcPr>
            </w:tcPrChange>
          </w:tcPr>
          <w:p w14:paraId="4C6DDB2F" w14:textId="5A17928A" w:rsidR="00AA512C" w:rsidRPr="008D0CFF" w:rsidRDefault="005323C6" w:rsidP="00AA512C">
            <w:pPr>
              <w:pStyle w:val="Tabletext9"/>
              <w:jc w:val="center"/>
            </w:pPr>
            <w:r>
              <w:t>9</w:t>
            </w:r>
          </w:p>
        </w:tc>
        <w:tc>
          <w:tcPr>
            <w:tcW w:w="2320" w:type="dxa"/>
            <w:vAlign w:val="center"/>
            <w:tcPrChange w:id="1180" w:author="Jeff Wootton" w:date="2024-03-20T20:54:00Z">
              <w:tcPr>
                <w:tcW w:w="2320" w:type="dxa"/>
                <w:vAlign w:val="center"/>
              </w:tcPr>
            </w:tcPrChange>
          </w:tcPr>
          <w:p w14:paraId="2632F282" w14:textId="035AC616" w:rsidR="00AA512C" w:rsidRPr="008D0CFF" w:rsidRDefault="00AA512C" w:rsidP="00AA512C">
            <w:pPr>
              <w:pStyle w:val="Tabletext9"/>
              <w:jc w:val="center"/>
            </w:pPr>
            <w:r w:rsidRPr="008D0CFF">
              <w:t>45,000</w:t>
            </w:r>
          </w:p>
        </w:tc>
        <w:tc>
          <w:tcPr>
            <w:tcW w:w="3426" w:type="dxa"/>
            <w:vAlign w:val="center"/>
            <w:tcPrChange w:id="1181" w:author="Jeff Wootton" w:date="2024-03-20T20:54:00Z">
              <w:tcPr>
                <w:tcW w:w="2320" w:type="dxa"/>
                <w:vAlign w:val="center"/>
              </w:tcPr>
            </w:tcPrChange>
          </w:tcPr>
          <w:p w14:paraId="249D8C7B" w14:textId="511CF2BB" w:rsidR="00AA512C" w:rsidRPr="008D0CFF" w:rsidRDefault="008C5E48" w:rsidP="00AA512C">
            <w:pPr>
              <w:pStyle w:val="Tabletext9"/>
              <w:jc w:val="center"/>
            </w:pPr>
            <w:ins w:id="1182" w:author="Jeff Wootton" w:date="2024-03-20T20:59:00Z">
              <w:r>
                <w:t>45</w:t>
              </w:r>
            </w:ins>
            <w:ins w:id="1183"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22,000</w:t>
            </w:r>
          </w:p>
        </w:tc>
        <w:tc>
          <w:tcPr>
            <w:tcW w:w="2329" w:type="dxa"/>
            <w:vAlign w:val="center"/>
            <w:tcPrChange w:id="1184" w:author="Jeff Wootton" w:date="2024-03-20T20:54:00Z">
              <w:tcPr>
                <w:tcW w:w="3435" w:type="dxa"/>
                <w:vAlign w:val="center"/>
              </w:tcPr>
            </w:tcPrChange>
          </w:tcPr>
          <w:p w14:paraId="4B230C05" w14:textId="23E24C07" w:rsidR="00AA512C" w:rsidRPr="008D0CFF" w:rsidRDefault="00AA512C" w:rsidP="00AA512C">
            <w:pPr>
              <w:pStyle w:val="Tabletext9"/>
              <w:jc w:val="center"/>
            </w:pPr>
          </w:p>
        </w:tc>
      </w:tr>
      <w:tr w:rsidR="00AA512C" w:rsidRPr="008D0CFF" w14:paraId="0803F070" w14:textId="77777777" w:rsidTr="00C579E7">
        <w:trPr>
          <w:jc w:val="center"/>
          <w:trPrChange w:id="1185" w:author="Jeff Wootton" w:date="2024-03-20T20:54:00Z">
            <w:trPr>
              <w:jc w:val="center"/>
            </w:trPr>
          </w:trPrChange>
        </w:trPr>
        <w:tc>
          <w:tcPr>
            <w:tcW w:w="912" w:type="dxa"/>
            <w:tcPrChange w:id="1186" w:author="Jeff Wootton" w:date="2024-03-20T20:54:00Z">
              <w:tcPr>
                <w:tcW w:w="912" w:type="dxa"/>
              </w:tcPr>
            </w:tcPrChange>
          </w:tcPr>
          <w:p w14:paraId="69E0AAC5" w14:textId="75F3D3AA" w:rsidR="00AA512C" w:rsidRPr="008D0CFF" w:rsidRDefault="005323C6" w:rsidP="00AA512C">
            <w:pPr>
              <w:pStyle w:val="Tabletext9"/>
              <w:jc w:val="center"/>
            </w:pPr>
            <w:r>
              <w:t>10</w:t>
            </w:r>
          </w:p>
        </w:tc>
        <w:tc>
          <w:tcPr>
            <w:tcW w:w="2320" w:type="dxa"/>
            <w:vAlign w:val="center"/>
            <w:tcPrChange w:id="1187" w:author="Jeff Wootton" w:date="2024-03-20T20:54:00Z">
              <w:tcPr>
                <w:tcW w:w="2320" w:type="dxa"/>
                <w:vAlign w:val="center"/>
              </w:tcPr>
            </w:tcPrChange>
          </w:tcPr>
          <w:p w14:paraId="66E8F0F4" w14:textId="2D7E85D3" w:rsidR="00AA512C" w:rsidRPr="008D0CFF" w:rsidRDefault="00AA512C" w:rsidP="00AA512C">
            <w:pPr>
              <w:pStyle w:val="Tabletext9"/>
              <w:jc w:val="center"/>
            </w:pPr>
            <w:r w:rsidRPr="008D0CFF">
              <w:t>22,000</w:t>
            </w:r>
          </w:p>
        </w:tc>
        <w:tc>
          <w:tcPr>
            <w:tcW w:w="3426" w:type="dxa"/>
            <w:vAlign w:val="center"/>
            <w:tcPrChange w:id="1188" w:author="Jeff Wootton" w:date="2024-03-20T20:54:00Z">
              <w:tcPr>
                <w:tcW w:w="2320" w:type="dxa"/>
                <w:vAlign w:val="center"/>
              </w:tcPr>
            </w:tcPrChange>
          </w:tcPr>
          <w:p w14:paraId="486BE5D6" w14:textId="133A7AA6" w:rsidR="00AA512C" w:rsidRPr="008D0CFF" w:rsidRDefault="008C5E48" w:rsidP="00AA512C">
            <w:pPr>
              <w:pStyle w:val="Tabletext9"/>
              <w:jc w:val="center"/>
            </w:pPr>
            <w:ins w:id="1189" w:author="Jeff Wootton" w:date="2024-03-20T20:59:00Z">
              <w:r>
                <w:t>22</w:t>
              </w:r>
            </w:ins>
            <w:ins w:id="1190"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12,000</w:t>
            </w:r>
          </w:p>
        </w:tc>
        <w:tc>
          <w:tcPr>
            <w:tcW w:w="2329" w:type="dxa"/>
            <w:vAlign w:val="center"/>
            <w:tcPrChange w:id="1191" w:author="Jeff Wootton" w:date="2024-03-20T20:54:00Z">
              <w:tcPr>
                <w:tcW w:w="3435" w:type="dxa"/>
                <w:vAlign w:val="center"/>
              </w:tcPr>
            </w:tcPrChange>
          </w:tcPr>
          <w:p w14:paraId="6E5D2FE9" w14:textId="3B8B6C94" w:rsidR="00AA512C" w:rsidRPr="008D0CFF" w:rsidRDefault="00AA512C" w:rsidP="00AA512C">
            <w:pPr>
              <w:pStyle w:val="Tabletext9"/>
              <w:jc w:val="center"/>
            </w:pPr>
          </w:p>
        </w:tc>
      </w:tr>
      <w:tr w:rsidR="00AA512C" w:rsidRPr="008D0CFF" w14:paraId="3411A48B" w14:textId="77777777" w:rsidTr="00C579E7">
        <w:trPr>
          <w:jc w:val="center"/>
          <w:trPrChange w:id="1192" w:author="Jeff Wootton" w:date="2024-03-20T20:54:00Z">
            <w:trPr>
              <w:jc w:val="center"/>
            </w:trPr>
          </w:trPrChange>
        </w:trPr>
        <w:tc>
          <w:tcPr>
            <w:tcW w:w="912" w:type="dxa"/>
            <w:tcPrChange w:id="1193" w:author="Jeff Wootton" w:date="2024-03-20T20:54:00Z">
              <w:tcPr>
                <w:tcW w:w="912" w:type="dxa"/>
              </w:tcPr>
            </w:tcPrChange>
          </w:tcPr>
          <w:p w14:paraId="1A512FA2" w14:textId="14B3C34E" w:rsidR="00AA512C" w:rsidRPr="008D0CFF" w:rsidRDefault="005323C6" w:rsidP="00AA512C">
            <w:pPr>
              <w:pStyle w:val="Tabletext9"/>
              <w:jc w:val="center"/>
            </w:pPr>
            <w:r>
              <w:t>11</w:t>
            </w:r>
          </w:p>
        </w:tc>
        <w:tc>
          <w:tcPr>
            <w:tcW w:w="2320" w:type="dxa"/>
            <w:vAlign w:val="center"/>
            <w:tcPrChange w:id="1194" w:author="Jeff Wootton" w:date="2024-03-20T20:54:00Z">
              <w:tcPr>
                <w:tcW w:w="2320" w:type="dxa"/>
                <w:vAlign w:val="center"/>
              </w:tcPr>
            </w:tcPrChange>
          </w:tcPr>
          <w:p w14:paraId="2D583381" w14:textId="6B042D77" w:rsidR="00AA512C" w:rsidRPr="008D0CFF" w:rsidRDefault="00AA512C" w:rsidP="00AA512C">
            <w:pPr>
              <w:pStyle w:val="Tabletext9"/>
              <w:jc w:val="center"/>
            </w:pPr>
            <w:r w:rsidRPr="008D0CFF">
              <w:t>12,000</w:t>
            </w:r>
          </w:p>
        </w:tc>
        <w:tc>
          <w:tcPr>
            <w:tcW w:w="3426" w:type="dxa"/>
            <w:vAlign w:val="center"/>
            <w:tcPrChange w:id="1195" w:author="Jeff Wootton" w:date="2024-03-20T20:54:00Z">
              <w:tcPr>
                <w:tcW w:w="2320" w:type="dxa"/>
                <w:vAlign w:val="center"/>
              </w:tcPr>
            </w:tcPrChange>
          </w:tcPr>
          <w:p w14:paraId="1A2BB6A8" w14:textId="5AD6BAFF" w:rsidR="00AA512C" w:rsidRPr="008D0CFF" w:rsidRDefault="008C5E48" w:rsidP="00AA512C">
            <w:pPr>
              <w:pStyle w:val="Tabletext9"/>
              <w:jc w:val="center"/>
            </w:pPr>
            <w:ins w:id="1196" w:author="Jeff Wootton" w:date="2024-03-20T20:59:00Z">
              <w:r>
                <w:t>12</w:t>
              </w:r>
            </w:ins>
            <w:ins w:id="1197"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8,000</w:t>
            </w:r>
          </w:p>
        </w:tc>
        <w:tc>
          <w:tcPr>
            <w:tcW w:w="2329" w:type="dxa"/>
            <w:vAlign w:val="center"/>
            <w:tcPrChange w:id="1198" w:author="Jeff Wootton" w:date="2024-03-20T20:54:00Z">
              <w:tcPr>
                <w:tcW w:w="3435" w:type="dxa"/>
                <w:vAlign w:val="center"/>
              </w:tcPr>
            </w:tcPrChange>
          </w:tcPr>
          <w:p w14:paraId="1A0B06D4" w14:textId="6ED140E8" w:rsidR="00AA512C" w:rsidRPr="008D0CFF" w:rsidRDefault="00AA512C" w:rsidP="00AA512C">
            <w:pPr>
              <w:pStyle w:val="Tabletext9"/>
              <w:jc w:val="center"/>
            </w:pPr>
          </w:p>
        </w:tc>
      </w:tr>
      <w:tr w:rsidR="00AA512C" w:rsidRPr="008D0CFF" w14:paraId="70B1C6C9" w14:textId="77777777" w:rsidTr="00C579E7">
        <w:trPr>
          <w:jc w:val="center"/>
          <w:trPrChange w:id="1199" w:author="Jeff Wootton" w:date="2024-03-20T20:54:00Z">
            <w:trPr>
              <w:jc w:val="center"/>
            </w:trPr>
          </w:trPrChange>
        </w:trPr>
        <w:tc>
          <w:tcPr>
            <w:tcW w:w="912" w:type="dxa"/>
            <w:tcPrChange w:id="1200" w:author="Jeff Wootton" w:date="2024-03-20T20:54:00Z">
              <w:tcPr>
                <w:tcW w:w="912" w:type="dxa"/>
              </w:tcPr>
            </w:tcPrChange>
          </w:tcPr>
          <w:p w14:paraId="23147326" w14:textId="4964D96D" w:rsidR="00AA512C" w:rsidRPr="008D0CFF" w:rsidRDefault="005323C6" w:rsidP="00AA512C">
            <w:pPr>
              <w:pStyle w:val="Tabletext9"/>
              <w:jc w:val="center"/>
            </w:pPr>
            <w:r>
              <w:t>12</w:t>
            </w:r>
          </w:p>
        </w:tc>
        <w:tc>
          <w:tcPr>
            <w:tcW w:w="2320" w:type="dxa"/>
            <w:vAlign w:val="center"/>
            <w:tcPrChange w:id="1201" w:author="Jeff Wootton" w:date="2024-03-20T20:54:00Z">
              <w:tcPr>
                <w:tcW w:w="2320" w:type="dxa"/>
                <w:vAlign w:val="center"/>
              </w:tcPr>
            </w:tcPrChange>
          </w:tcPr>
          <w:p w14:paraId="00519A8D" w14:textId="379D2801" w:rsidR="00AA512C" w:rsidRPr="008D0CFF" w:rsidRDefault="00AA512C" w:rsidP="00AA512C">
            <w:pPr>
              <w:pStyle w:val="Tabletext9"/>
              <w:jc w:val="center"/>
            </w:pPr>
            <w:r w:rsidRPr="008D0CFF">
              <w:t>8,000</w:t>
            </w:r>
          </w:p>
        </w:tc>
        <w:tc>
          <w:tcPr>
            <w:tcW w:w="3426" w:type="dxa"/>
            <w:vAlign w:val="center"/>
            <w:tcPrChange w:id="1202" w:author="Jeff Wootton" w:date="2024-03-20T20:54:00Z">
              <w:tcPr>
                <w:tcW w:w="2320" w:type="dxa"/>
                <w:vAlign w:val="center"/>
              </w:tcPr>
            </w:tcPrChange>
          </w:tcPr>
          <w:p w14:paraId="23E244CF" w14:textId="68D630E4" w:rsidR="00AA512C" w:rsidRPr="008D0CFF" w:rsidRDefault="008C5E48" w:rsidP="00AA512C">
            <w:pPr>
              <w:pStyle w:val="Tabletext9"/>
              <w:jc w:val="center"/>
            </w:pPr>
            <w:ins w:id="1203" w:author="Jeff Wootton" w:date="2024-03-20T20:59:00Z">
              <w:r>
                <w:t>8</w:t>
              </w:r>
            </w:ins>
            <w:ins w:id="1204"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4,000</w:t>
            </w:r>
          </w:p>
        </w:tc>
        <w:tc>
          <w:tcPr>
            <w:tcW w:w="2329" w:type="dxa"/>
            <w:vAlign w:val="center"/>
            <w:tcPrChange w:id="1205" w:author="Jeff Wootton" w:date="2024-03-20T20:54:00Z">
              <w:tcPr>
                <w:tcW w:w="3435" w:type="dxa"/>
                <w:vAlign w:val="center"/>
              </w:tcPr>
            </w:tcPrChange>
          </w:tcPr>
          <w:p w14:paraId="3A768AA6" w14:textId="6CB3E7A2" w:rsidR="00AA512C" w:rsidRPr="008D0CFF" w:rsidRDefault="00AA512C" w:rsidP="00AA512C">
            <w:pPr>
              <w:pStyle w:val="Tabletext9"/>
              <w:jc w:val="center"/>
            </w:pPr>
          </w:p>
        </w:tc>
      </w:tr>
      <w:tr w:rsidR="00AA512C" w:rsidRPr="008D0CFF" w14:paraId="0030067C" w14:textId="77777777" w:rsidTr="00C579E7">
        <w:trPr>
          <w:jc w:val="center"/>
          <w:trPrChange w:id="1206" w:author="Jeff Wootton" w:date="2024-03-20T20:54:00Z">
            <w:trPr>
              <w:jc w:val="center"/>
            </w:trPr>
          </w:trPrChange>
        </w:trPr>
        <w:tc>
          <w:tcPr>
            <w:tcW w:w="912" w:type="dxa"/>
            <w:tcPrChange w:id="1207" w:author="Jeff Wootton" w:date="2024-03-20T20:54:00Z">
              <w:tcPr>
                <w:tcW w:w="912" w:type="dxa"/>
              </w:tcPr>
            </w:tcPrChange>
          </w:tcPr>
          <w:p w14:paraId="2103A66E" w14:textId="1C93D051" w:rsidR="00AA512C" w:rsidRPr="008D0CFF" w:rsidRDefault="005323C6" w:rsidP="00AA512C">
            <w:pPr>
              <w:pStyle w:val="Tabletext9"/>
              <w:jc w:val="center"/>
            </w:pPr>
            <w:r>
              <w:t>13</w:t>
            </w:r>
          </w:p>
        </w:tc>
        <w:tc>
          <w:tcPr>
            <w:tcW w:w="2320" w:type="dxa"/>
            <w:vAlign w:val="center"/>
            <w:tcPrChange w:id="1208" w:author="Jeff Wootton" w:date="2024-03-20T20:54:00Z">
              <w:tcPr>
                <w:tcW w:w="2320" w:type="dxa"/>
                <w:vAlign w:val="center"/>
              </w:tcPr>
            </w:tcPrChange>
          </w:tcPr>
          <w:p w14:paraId="60CA5168" w14:textId="629248E7" w:rsidR="00AA512C" w:rsidRPr="008D0CFF" w:rsidRDefault="00AA512C" w:rsidP="00AA512C">
            <w:pPr>
              <w:pStyle w:val="Tabletext9"/>
              <w:jc w:val="center"/>
            </w:pPr>
            <w:r w:rsidRPr="008D0CFF">
              <w:t>4,000</w:t>
            </w:r>
          </w:p>
        </w:tc>
        <w:tc>
          <w:tcPr>
            <w:tcW w:w="3426" w:type="dxa"/>
            <w:vAlign w:val="center"/>
            <w:tcPrChange w:id="1209" w:author="Jeff Wootton" w:date="2024-03-20T20:54:00Z">
              <w:tcPr>
                <w:tcW w:w="2320" w:type="dxa"/>
                <w:vAlign w:val="center"/>
              </w:tcPr>
            </w:tcPrChange>
          </w:tcPr>
          <w:p w14:paraId="6F240DF8" w14:textId="259687C2" w:rsidR="00AA512C" w:rsidRPr="008D0CFF" w:rsidRDefault="008C5E48" w:rsidP="00AA512C">
            <w:pPr>
              <w:pStyle w:val="Tabletext9"/>
              <w:jc w:val="center"/>
            </w:pPr>
            <w:ins w:id="1210" w:author="Jeff Wootton" w:date="2024-03-20T20:59:00Z">
              <w:r>
                <w:t>4</w:t>
              </w:r>
            </w:ins>
            <w:ins w:id="1211"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3,000</w:t>
            </w:r>
          </w:p>
        </w:tc>
        <w:tc>
          <w:tcPr>
            <w:tcW w:w="2329" w:type="dxa"/>
            <w:vAlign w:val="center"/>
            <w:tcPrChange w:id="1212" w:author="Jeff Wootton" w:date="2024-03-20T20:54:00Z">
              <w:tcPr>
                <w:tcW w:w="3435" w:type="dxa"/>
                <w:vAlign w:val="center"/>
              </w:tcPr>
            </w:tcPrChange>
          </w:tcPr>
          <w:p w14:paraId="5538D429" w14:textId="4CCA2CA9" w:rsidR="00AA512C" w:rsidRPr="008D0CFF" w:rsidRDefault="00AA512C" w:rsidP="00AA512C">
            <w:pPr>
              <w:pStyle w:val="Tabletext9"/>
              <w:jc w:val="center"/>
            </w:pPr>
          </w:p>
        </w:tc>
      </w:tr>
      <w:tr w:rsidR="00AA512C" w:rsidRPr="008D0CFF" w14:paraId="0F1BE1CD" w14:textId="77777777" w:rsidTr="00C579E7">
        <w:trPr>
          <w:jc w:val="center"/>
          <w:trPrChange w:id="1213" w:author="Jeff Wootton" w:date="2024-03-20T20:54:00Z">
            <w:trPr>
              <w:jc w:val="center"/>
            </w:trPr>
          </w:trPrChange>
        </w:trPr>
        <w:tc>
          <w:tcPr>
            <w:tcW w:w="912" w:type="dxa"/>
            <w:tcPrChange w:id="1214" w:author="Jeff Wootton" w:date="2024-03-20T20:54:00Z">
              <w:tcPr>
                <w:tcW w:w="912" w:type="dxa"/>
              </w:tcPr>
            </w:tcPrChange>
          </w:tcPr>
          <w:p w14:paraId="40D80677" w14:textId="5DF656CE" w:rsidR="00AA512C" w:rsidRPr="008D0CFF" w:rsidRDefault="005323C6" w:rsidP="00AA512C">
            <w:pPr>
              <w:pStyle w:val="Tabletext9"/>
              <w:jc w:val="center"/>
            </w:pPr>
            <w:r>
              <w:t>14</w:t>
            </w:r>
          </w:p>
        </w:tc>
        <w:tc>
          <w:tcPr>
            <w:tcW w:w="2320" w:type="dxa"/>
            <w:vAlign w:val="center"/>
            <w:tcPrChange w:id="1215" w:author="Jeff Wootton" w:date="2024-03-20T20:54:00Z">
              <w:tcPr>
                <w:tcW w:w="2320" w:type="dxa"/>
                <w:vAlign w:val="center"/>
              </w:tcPr>
            </w:tcPrChange>
          </w:tcPr>
          <w:p w14:paraId="7A42FE4A" w14:textId="24147BA4" w:rsidR="00AA512C" w:rsidRPr="008D0CFF" w:rsidRDefault="00AA512C" w:rsidP="00AA512C">
            <w:pPr>
              <w:pStyle w:val="Tabletext9"/>
              <w:jc w:val="center"/>
            </w:pPr>
            <w:r w:rsidRPr="008D0CFF">
              <w:t>3,000</w:t>
            </w:r>
          </w:p>
        </w:tc>
        <w:tc>
          <w:tcPr>
            <w:tcW w:w="3426" w:type="dxa"/>
            <w:vAlign w:val="center"/>
            <w:tcPrChange w:id="1216" w:author="Jeff Wootton" w:date="2024-03-20T20:54:00Z">
              <w:tcPr>
                <w:tcW w:w="2320" w:type="dxa"/>
                <w:vAlign w:val="center"/>
              </w:tcPr>
            </w:tcPrChange>
          </w:tcPr>
          <w:p w14:paraId="4D757180" w14:textId="10B650C9" w:rsidR="00AA512C" w:rsidRPr="008D0CFF" w:rsidRDefault="008C5E48" w:rsidP="00AA512C">
            <w:pPr>
              <w:pStyle w:val="Tabletext9"/>
              <w:jc w:val="center"/>
            </w:pPr>
            <w:ins w:id="1217" w:author="Jeff Wootton" w:date="2024-03-20T20:59:00Z">
              <w:r>
                <w:t>3</w:t>
              </w:r>
            </w:ins>
            <w:ins w:id="1218"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2,000</w:t>
            </w:r>
          </w:p>
        </w:tc>
        <w:tc>
          <w:tcPr>
            <w:tcW w:w="2329" w:type="dxa"/>
            <w:vAlign w:val="center"/>
            <w:tcPrChange w:id="1219" w:author="Jeff Wootton" w:date="2024-03-20T20:54:00Z">
              <w:tcPr>
                <w:tcW w:w="3435" w:type="dxa"/>
                <w:vAlign w:val="center"/>
              </w:tcPr>
            </w:tcPrChange>
          </w:tcPr>
          <w:p w14:paraId="2D902D05" w14:textId="03201E26" w:rsidR="00AA512C" w:rsidRPr="008D0CFF" w:rsidRDefault="00AA512C" w:rsidP="00AA512C">
            <w:pPr>
              <w:pStyle w:val="Tabletext9"/>
              <w:jc w:val="center"/>
            </w:pPr>
          </w:p>
        </w:tc>
      </w:tr>
      <w:tr w:rsidR="00AA512C" w:rsidRPr="008D0CFF" w14:paraId="71B1BB42" w14:textId="77777777" w:rsidTr="00C579E7">
        <w:trPr>
          <w:jc w:val="center"/>
          <w:trPrChange w:id="1220" w:author="Jeff Wootton" w:date="2024-03-20T20:54:00Z">
            <w:trPr>
              <w:jc w:val="center"/>
            </w:trPr>
          </w:trPrChange>
        </w:trPr>
        <w:tc>
          <w:tcPr>
            <w:tcW w:w="912" w:type="dxa"/>
            <w:tcPrChange w:id="1221" w:author="Jeff Wootton" w:date="2024-03-20T20:54:00Z">
              <w:tcPr>
                <w:tcW w:w="912" w:type="dxa"/>
              </w:tcPr>
            </w:tcPrChange>
          </w:tcPr>
          <w:p w14:paraId="60BBA9EB" w14:textId="0C658C4F" w:rsidR="00AA512C" w:rsidRPr="008D0CFF" w:rsidRDefault="005323C6" w:rsidP="00AA512C">
            <w:pPr>
              <w:pStyle w:val="Tabletext9"/>
              <w:keepNext/>
              <w:jc w:val="center"/>
            </w:pPr>
            <w:r>
              <w:t>15</w:t>
            </w:r>
          </w:p>
        </w:tc>
        <w:tc>
          <w:tcPr>
            <w:tcW w:w="2320" w:type="dxa"/>
            <w:vAlign w:val="center"/>
            <w:tcPrChange w:id="1222" w:author="Jeff Wootton" w:date="2024-03-20T20:54:00Z">
              <w:tcPr>
                <w:tcW w:w="2320" w:type="dxa"/>
                <w:vAlign w:val="center"/>
              </w:tcPr>
            </w:tcPrChange>
          </w:tcPr>
          <w:p w14:paraId="7CDE20C9" w14:textId="3A7CCC70" w:rsidR="00AA512C" w:rsidRPr="008D0CFF" w:rsidRDefault="00AA512C" w:rsidP="00AA512C">
            <w:pPr>
              <w:pStyle w:val="Tabletext9"/>
              <w:keepNext/>
              <w:jc w:val="center"/>
            </w:pPr>
            <w:r w:rsidRPr="008D0CFF">
              <w:t>2,000</w:t>
            </w:r>
          </w:p>
        </w:tc>
        <w:tc>
          <w:tcPr>
            <w:tcW w:w="3426" w:type="dxa"/>
            <w:vAlign w:val="center"/>
            <w:tcPrChange w:id="1223" w:author="Jeff Wootton" w:date="2024-03-20T20:54:00Z">
              <w:tcPr>
                <w:tcW w:w="2320" w:type="dxa"/>
                <w:vAlign w:val="center"/>
              </w:tcPr>
            </w:tcPrChange>
          </w:tcPr>
          <w:p w14:paraId="3BB225CD" w14:textId="530A42EE" w:rsidR="00AA512C" w:rsidRPr="008D0CFF" w:rsidRDefault="008C5E48" w:rsidP="00AA512C">
            <w:pPr>
              <w:pStyle w:val="Tabletext9"/>
              <w:keepNext/>
              <w:jc w:val="center"/>
            </w:pPr>
            <w:ins w:id="1224" w:author="Jeff Wootton" w:date="2024-03-20T21:00:00Z">
              <w:r>
                <w:t>2</w:t>
              </w:r>
            </w:ins>
            <w:ins w:id="1225" w:author="Jeff Wootton" w:date="2024-03-20T20:58:00Z">
              <w:r w:rsidR="00C579E7" w:rsidRPr="008D0CFF">
                <w:t>,000</w:t>
              </w:r>
              <w:r w:rsidR="00C579E7">
                <w:t xml:space="preserve"> &lt; </w:t>
              </w:r>
              <w:r w:rsidR="00C579E7" w:rsidRPr="00C579E7">
                <w:rPr>
                  <w:i/>
                  <w:iCs/>
                </w:rPr>
                <w:t>maximum</w:t>
              </w:r>
              <w:r w:rsidR="00C579E7">
                <w:t xml:space="preserve"> </w:t>
              </w:r>
              <w:r w:rsidR="00C579E7">
                <w:rPr>
                  <w:rFonts w:cs="Arial"/>
                </w:rPr>
                <w:t xml:space="preserve">≤ </w:t>
              </w:r>
            </w:ins>
            <w:r w:rsidR="00AA512C" w:rsidRPr="008D0CFF">
              <w:t>1,000</w:t>
            </w:r>
          </w:p>
        </w:tc>
        <w:tc>
          <w:tcPr>
            <w:tcW w:w="2329" w:type="dxa"/>
            <w:vAlign w:val="center"/>
            <w:tcPrChange w:id="1226" w:author="Jeff Wootton" w:date="2024-03-20T20:54:00Z">
              <w:tcPr>
                <w:tcW w:w="3435" w:type="dxa"/>
                <w:vAlign w:val="center"/>
              </w:tcPr>
            </w:tcPrChange>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w:lastRenderedPageBreak/>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227" w:author="Jeff Wootton" w:date="2024-03-20T20:48:00Z">
                              <w:r w:rsidDel="00C579E7">
                                <w:rPr>
                                  <w:i/>
                                  <w:iCs/>
                                </w:rPr>
                                <w:delText>optimum</w:delText>
                              </w:r>
                              <w:r w:rsidRPr="002672EF" w:rsidDel="00C579E7">
                                <w:rPr>
                                  <w:i/>
                                  <w:iCs/>
                                </w:rPr>
                                <w:delText>Scale</w:delText>
                              </w:r>
                            </w:del>
                            <w:proofErr w:type="spellStart"/>
                            <w:ins w:id="1228"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229" w:author="Jeff Wootton" w:date="2024-03-20T20:48:00Z">
                                  <w:rPr>
                                    <w:rFonts w:ascii="Cambria Math" w:hAnsi="Cambria Math"/>
                                  </w:rPr>
                                  <m:t>opt</m:t>
                                </w:del>
                              </m:r>
                              <m:r>
                                <w:ins w:id="1230"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28FEA2DD"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del w:id="1231" w:author="Jeff Wootton" w:date="2024-03-20T20:48:00Z">
                        <w:r w:rsidDel="00C579E7">
                          <w:rPr>
                            <w:i/>
                            <w:iCs/>
                          </w:rPr>
                          <w:delText>optimum</w:delText>
                        </w:r>
                        <w:r w:rsidRPr="002672EF" w:rsidDel="00C579E7">
                          <w:rPr>
                            <w:i/>
                            <w:iCs/>
                          </w:rPr>
                          <w:delText>Scale</w:delText>
                        </w:r>
                      </w:del>
                      <w:proofErr w:type="spellStart"/>
                      <w:ins w:id="1232" w:author="Jeff Wootton" w:date="2024-03-20T20:48:00Z">
                        <w:r w:rsidR="00C579E7">
                          <w:rPr>
                            <w:i/>
                            <w:iCs/>
                          </w:rPr>
                          <w:t>maximum</w:t>
                        </w:r>
                        <w:r w:rsidR="00C579E7" w:rsidRPr="002672EF">
                          <w:rPr>
                            <w:i/>
                            <w:iCs/>
                          </w:rPr>
                          <w:t>Scale</w:t>
                        </w:r>
                      </w:ins>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32F5C773"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 xml:space="preserve">&lt;= scale AND scale &lt; </m:t>
                        </m:r>
                        <m:r>
                          <w:del w:id="1233" w:author="Jeff Wootton" w:date="2024-03-20T20:48:00Z">
                            <w:rPr>
                              <w:rFonts w:ascii="Cambria Math" w:hAnsi="Cambria Math"/>
                            </w:rPr>
                            <m:t>opt</m:t>
                          </w:del>
                        </m:r>
                        <m:r>
                          <w:ins w:id="1234" w:author="Jeff Wootton" w:date="2024-03-20T20:48:00Z">
                            <w:rPr>
                              <w:rFonts w:ascii="Cambria Math" w:hAnsi="Cambria Math"/>
                            </w:rPr>
                            <m:t>max</m:t>
                          </w:ins>
                        </m:r>
                        <m:r>
                          <w:rPr>
                            <w:rFonts w:ascii="Cambria Math" w:hAnsi="Cambria Math"/>
                          </w:rPr>
                          <m:t>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r w:rsidR="00AC4D20">
        <w:t xml:space="preserve">denominator </w:t>
      </w:r>
      <w:r w:rsidR="00C942A1" w:rsidRPr="00C942A1">
        <w:t>with a scale band:</w:t>
      </w:r>
    </w:p>
    <w:p w14:paraId="3B269460" w14:textId="7F2BE5F4" w:rsidR="002D0CD1" w:rsidRDefault="002D0CD1" w:rsidP="002D0CD1">
      <w:pPr>
        <w:spacing w:after="0" w:line="240" w:lineRule="auto"/>
      </w:pPr>
    </w:p>
    <w:p w14:paraId="4BC5F754" w14:textId="5BC2C049"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1235"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1236"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1237" w:author="Jeff Wootton" w:date="2024-03-20T20:49:00Z">
                              <w:r w:rsidDel="00C579E7">
                                <w:delText xml:space="preserve">optimum </w:delText>
                              </w:r>
                            </w:del>
                            <w:ins w:id="1238"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239" w:author="Jeff Wootton" w:date="2024-03-20T20:50:00Z">
                                  <w:rPr>
                                    <w:rFonts w:ascii="Cambria Math" w:hAnsi="Cambria Math"/>
                                  </w:rPr>
                                  <m:t>opt</m:t>
                                </w:del>
                              </m:r>
                              <m:r>
                                <w:ins w:id="1240"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241" w:author="Jeff Wootton" w:date="2024-03-20T20:50:00Z">
                                  <w:rPr>
                                    <w:rFonts w:ascii="Cambria Math" w:hAnsi="Cambria Math"/>
                                  </w:rPr>
                                  <m:t>opt</m:t>
                                </w:del>
                              </m:r>
                              <m:r>
                                <w:ins w:id="1242" w:author="Jeff Wootton" w:date="2024-03-20T20:50:00Z">
                                  <w:rPr>
                                    <w:rFonts w:ascii="Cambria Math" w:hAnsi="Cambria Math"/>
                                  </w:rPr>
                                  <m:t>max</m:t>
                                </w:ins>
                              </m:r>
                              <m:r>
                                <w:rPr>
                                  <w:rFonts w:ascii="Cambria Math" w:hAnsi="Cambria Math"/>
                                </w:rPr>
                                <m:t>(minimumDisplayScale, minimumScale[index]) &lt; m</m:t>
                              </m:r>
                              <m:r>
                                <w:del w:id="1243" w:author="Jeff Wootton" w:date="2024-03-20T20:51:00Z">
                                  <w:rPr>
                                    <w:rFonts w:ascii="Cambria Math" w:hAnsi="Cambria Math"/>
                                  </w:rPr>
                                  <m:t>in</m:t>
                                </w:del>
                              </m:r>
                              <m:r>
                                <w:ins w:id="1244" w:author="Jeff Wootton" w:date="2024-03-20T20:51:00Z">
                                  <w:rPr>
                                    <w:rFonts w:ascii="Cambria Math" w:hAnsi="Cambria Math"/>
                                  </w:rPr>
                                  <m:t>ax</m:t>
                                </w:ins>
                              </m:r>
                              <m:r>
                                <w:rPr>
                                  <w:rFonts w:ascii="Cambria Math" w:hAnsi="Cambria Math"/>
                                </w:rPr>
                                <m:t>(</m:t>
                              </m:r>
                              <m:r>
                                <w:del w:id="1245" w:author="Jeff Wootton" w:date="2024-03-20T20:51:00Z">
                                  <w:rPr>
                                    <w:rFonts w:ascii="Cambria Math" w:hAnsi="Cambria Math"/>
                                  </w:rPr>
                                  <m:t>opt</m:t>
                                </w:del>
                              </m:r>
                              <m:r>
                                <w:ins w:id="1246" w:author="Jeff Wootton" w:date="2024-03-20T20:51:00Z">
                                  <w:rPr>
                                    <w:rFonts w:ascii="Cambria Math" w:hAnsi="Cambria Math"/>
                                  </w:rPr>
                                  <m:t>max</m:t>
                                </w:ins>
                              </m:r>
                              <m:r>
                                <w:rPr>
                                  <w:rFonts w:ascii="Cambria Math" w:hAnsi="Cambria Math"/>
                                </w:rPr>
                                <m:t>imumDisplayScale,</m:t>
                              </m:r>
                              <m:r>
                                <w:del w:id="1247" w:author="Jeff Wootton" w:date="2024-03-20T20:51:00Z">
                                  <w:rPr>
                                    <w:rFonts w:ascii="Cambria Math" w:hAnsi="Cambria Math"/>
                                  </w:rPr>
                                  <m:t xml:space="preserve"> opt</m:t>
                                </w:del>
                              </m:r>
                              <m:r>
                                <w:ins w:id="1248"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023C02D6"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del w:id="1249" w:author="Jeff Wootton" w:date="2024-03-20T20:49:00Z">
                        <w:r w:rsidDel="00C579E7">
                          <w:rPr>
                            <w:i/>
                            <w:iCs/>
                          </w:rPr>
                          <w:delText>optimum</w:delText>
                        </w:r>
                        <w:r w:rsidRPr="000705CE" w:rsidDel="00C579E7">
                          <w:rPr>
                            <w:i/>
                            <w:iCs/>
                          </w:rPr>
                          <w:delText>D</w:delText>
                        </w:r>
                        <w:r w:rsidDel="00C579E7">
                          <w:rPr>
                            <w:i/>
                            <w:iCs/>
                          </w:rPr>
                          <w:delText>isplay</w:delText>
                        </w:r>
                        <w:r w:rsidRPr="000705CE" w:rsidDel="00C579E7">
                          <w:rPr>
                            <w:i/>
                            <w:iCs/>
                          </w:rPr>
                          <w:delText>S</w:delText>
                        </w:r>
                        <w:r w:rsidDel="00C579E7">
                          <w:rPr>
                            <w:i/>
                            <w:iCs/>
                          </w:rPr>
                          <w:delText>cale</w:delText>
                        </w:r>
                        <w:r w:rsidDel="00C579E7">
                          <w:delText xml:space="preserve"> </w:delText>
                        </w:r>
                      </w:del>
                      <w:proofErr w:type="spellStart"/>
                      <w:ins w:id="1250" w:author="Jeff Wootton" w:date="2024-03-20T20:49:00Z">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ins>
                      <w:r>
                        <w:t xml:space="preserve">– The </w:t>
                      </w:r>
                      <w:del w:id="1251" w:author="Jeff Wootton" w:date="2024-03-20T20:49:00Z">
                        <w:r w:rsidDel="00C579E7">
                          <w:delText xml:space="preserve">optimum </w:delText>
                        </w:r>
                      </w:del>
                      <w:ins w:id="1252" w:author="Jeff Wootton" w:date="2024-03-20T20:49:00Z">
                        <w:r w:rsidR="00C579E7">
                          <w:t xml:space="preserve">maximum </w:t>
                        </w:r>
                      </w:ins>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6C8F547C"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 xml:space="preserve">minimumDisplayScale &lt; </m:t>
                        </m:r>
                        <m:r>
                          <w:del w:id="1253" w:author="Jeff Wootton" w:date="2024-03-20T20:50:00Z">
                            <w:rPr>
                              <w:rFonts w:ascii="Cambria Math" w:hAnsi="Cambria Math"/>
                            </w:rPr>
                            <m:t>opt</m:t>
                          </w:del>
                        </m:r>
                        <m:r>
                          <w:ins w:id="1254" w:author="Jeff Wootton" w:date="2024-03-20T20:50:00Z">
                            <w:rPr>
                              <w:rFonts w:ascii="Cambria Math" w:hAnsi="Cambria Math"/>
                            </w:rPr>
                            <m:t>max</m:t>
                          </w:ins>
                        </m:r>
                        <m:r>
                          <w:rPr>
                            <w:rFonts w:ascii="Cambria Math" w:hAnsi="Cambria Math"/>
                          </w:rPr>
                          <m:t>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3F4ABDF1" w:rsidR="003358BD" w:rsidRDefault="003358BD" w:rsidP="001D02B5">
                      <w:pPr>
                        <w:pStyle w:val="ListParagraph"/>
                        <w:numPr>
                          <w:ilvl w:val="1"/>
                          <w:numId w:val="31"/>
                        </w:numPr>
                        <w:spacing w:after="0" w:line="259" w:lineRule="auto"/>
                        <w:jc w:val="left"/>
                      </w:pPr>
                      <w:r>
                        <w:t xml:space="preserve">If </w:t>
                      </w:r>
                      <m:oMath>
                        <m:r>
                          <w:del w:id="1255" w:author="Jeff Wootton" w:date="2024-03-20T20:50:00Z">
                            <w:rPr>
                              <w:rFonts w:ascii="Cambria Math" w:hAnsi="Cambria Math"/>
                            </w:rPr>
                            <m:t>opt</m:t>
                          </w:del>
                        </m:r>
                        <m:r>
                          <w:ins w:id="1256" w:author="Jeff Wootton" w:date="2024-03-20T20:50:00Z">
                            <w:rPr>
                              <w:rFonts w:ascii="Cambria Math" w:hAnsi="Cambria Math"/>
                            </w:rPr>
                            <m:t>max</m:t>
                          </w:ins>
                        </m:r>
                        <m:r>
                          <w:rPr>
                            <w:rFonts w:ascii="Cambria Math" w:hAnsi="Cambria Math"/>
                          </w:rPr>
                          <m:t>(minimumDisplayScale, minimumScale[index]) &lt; m</m:t>
                        </m:r>
                        <m:r>
                          <w:del w:id="1257" w:author="Jeff Wootton" w:date="2024-03-20T20:51:00Z">
                            <w:rPr>
                              <w:rFonts w:ascii="Cambria Math" w:hAnsi="Cambria Math"/>
                            </w:rPr>
                            <m:t>in</m:t>
                          </w:del>
                        </m:r>
                        <m:r>
                          <w:ins w:id="1258" w:author="Jeff Wootton" w:date="2024-03-20T20:51:00Z">
                            <w:rPr>
                              <w:rFonts w:ascii="Cambria Math" w:hAnsi="Cambria Math"/>
                            </w:rPr>
                            <m:t>ax</m:t>
                          </w:ins>
                        </m:r>
                        <m:r>
                          <w:rPr>
                            <w:rFonts w:ascii="Cambria Math" w:hAnsi="Cambria Math"/>
                          </w:rPr>
                          <m:t>(</m:t>
                        </m:r>
                        <m:r>
                          <w:del w:id="1259" w:author="Jeff Wootton" w:date="2024-03-20T20:51:00Z">
                            <w:rPr>
                              <w:rFonts w:ascii="Cambria Math" w:hAnsi="Cambria Math"/>
                            </w:rPr>
                            <m:t>opt</m:t>
                          </w:del>
                        </m:r>
                        <m:r>
                          <w:ins w:id="1260" w:author="Jeff Wootton" w:date="2024-03-20T20:51:00Z">
                            <w:rPr>
                              <w:rFonts w:ascii="Cambria Math" w:hAnsi="Cambria Math"/>
                            </w:rPr>
                            <m:t>max</m:t>
                          </w:ins>
                        </m:r>
                        <m:r>
                          <w:rPr>
                            <w:rFonts w:ascii="Cambria Math" w:hAnsi="Cambria Math"/>
                          </w:rPr>
                          <m:t>imumDisplayScale,</m:t>
                        </m:r>
                        <m:r>
                          <w:del w:id="1261" w:author="Jeff Wootton" w:date="2024-03-20T20:51:00Z">
                            <w:rPr>
                              <w:rFonts w:ascii="Cambria Math" w:hAnsi="Cambria Math"/>
                            </w:rPr>
                            <m:t xml:space="preserve"> opt</m:t>
                          </w:del>
                        </m:r>
                        <m:r>
                          <w:ins w:id="1262" w:author="Jeff Wootton" w:date="2024-03-20T20:51:00Z">
                            <w:rPr>
                              <w:rFonts w:ascii="Cambria Math" w:hAnsi="Cambria Math"/>
                            </w:rPr>
                            <m:t>max</m:t>
                          </w:ins>
                        </m:r>
                        <m:r>
                          <w:rPr>
                            <w:rFonts w:ascii="Cambria Math" w:hAnsi="Cambria Math"/>
                          </w:rPr>
                          <m:t>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r w:rsidR="00774080">
        <w:t>a</w:t>
      </w:r>
      <w:r w:rsidRPr="00BD50F8">
        <w:t xml:space="preserve"> </w:t>
      </w:r>
      <w:r w:rsidR="001F5F3A">
        <w:rPr>
          <w:b/>
        </w:rPr>
        <w:t>D</w:t>
      </w:r>
      <w:r w:rsidRPr="00142BCB">
        <w:rPr>
          <w:b/>
        </w:rPr>
        <w:t>ata</w:t>
      </w:r>
      <w:r w:rsidR="001F5F3A">
        <w:rPr>
          <w:b/>
        </w:rPr>
        <w:t xml:space="preserve"> </w:t>
      </w:r>
      <w:r w:rsidR="00D950D3" w:rsidRPr="00142BCB">
        <w:rPr>
          <w:b/>
        </w:rPr>
        <w:t>C</w:t>
      </w:r>
      <w:r w:rsidRPr="00142BCB">
        <w:rPr>
          <w:b/>
        </w:rPr>
        <w:t>overage</w:t>
      </w:r>
      <w:r w:rsidRPr="00BD50F8">
        <w:t xml:space="preserve"> with its </w:t>
      </w:r>
      <w:proofErr w:type="spellStart"/>
      <w:r w:rsidRPr="00BD50F8">
        <w:rPr>
          <w:i/>
        </w:rPr>
        <w:t>min</w:t>
      </w:r>
      <w:r w:rsidR="00774080">
        <w:rPr>
          <w:i/>
        </w:rPr>
        <w:t>imumDisplay</w:t>
      </w:r>
      <w:r w:rsidRPr="00BD50F8">
        <w:rPr>
          <w:i/>
        </w:rPr>
        <w:t>Scale</w:t>
      </w:r>
      <w:proofErr w:type="spellEnd"/>
      <w:r w:rsidRPr="00BD50F8">
        <w:t xml:space="preserve"> and </w:t>
      </w:r>
      <w:del w:id="1263" w:author="Jeff Wootton" w:date="2024-03-20T20:49:00Z">
        <w:r w:rsidR="003C088E" w:rsidDel="00C579E7">
          <w:rPr>
            <w:i/>
          </w:rPr>
          <w:delText>opt</w:delText>
        </w:r>
        <w:r w:rsidR="00774080" w:rsidDel="00C579E7">
          <w:rPr>
            <w:i/>
          </w:rPr>
          <w:delText>imumDisplay</w:delText>
        </w:r>
        <w:r w:rsidR="003C088E" w:rsidRPr="00BD50F8" w:rsidDel="00C579E7">
          <w:rPr>
            <w:i/>
          </w:rPr>
          <w:delText>Scale</w:delText>
        </w:r>
        <w:r w:rsidR="003C088E" w:rsidRPr="00BD50F8" w:rsidDel="00C579E7">
          <w:delText xml:space="preserve"> </w:delText>
        </w:r>
      </w:del>
      <w:proofErr w:type="spellStart"/>
      <w:ins w:id="1264" w:author="Jeff Wootton" w:date="2024-03-20T20:49:00Z">
        <w:r w:rsidR="00C579E7">
          <w:rPr>
            <w:i/>
          </w:rPr>
          <w:t>maximumDisplay</w:t>
        </w:r>
        <w:r w:rsidR="00C579E7" w:rsidRPr="00BD50F8">
          <w:rPr>
            <w:i/>
          </w:rPr>
          <w:t>Scale</w:t>
        </w:r>
        <w:proofErr w:type="spellEnd"/>
        <w:r w:rsidR="00C579E7" w:rsidRPr="00BD50F8">
          <w:t xml:space="preserve"> </w:t>
        </w:r>
      </w:ins>
      <w:r w:rsidR="001F5F3A">
        <w:t>is</w:t>
      </w:r>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1D02B5">
      <w:pPr>
        <w:pStyle w:val="ListContinue2"/>
        <w:numPr>
          <w:ilvl w:val="0"/>
          <w:numId w:val="39"/>
        </w:numPr>
        <w:tabs>
          <w:tab w:val="clear" w:pos="800"/>
        </w:tabs>
        <w:spacing w:before="120" w:after="200" w:line="240" w:lineRule="auto"/>
        <w:rPr>
          <w:szCs w:val="22"/>
          <w:lang w:eastAsia="en-US"/>
        </w:rPr>
      </w:pPr>
      <w:bookmarkStart w:id="1265" w:name="_Toc162435503"/>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bookmarkEnd w:id="1265"/>
    </w:p>
    <w:p w14:paraId="601056FE" w14:textId="2A74D7D1" w:rsidR="00712598" w:rsidRDefault="00712598" w:rsidP="007B2D1A">
      <w:pPr>
        <w:spacing w:after="120" w:line="240" w:lineRule="auto"/>
      </w:pPr>
      <w:r w:rsidRPr="00712598">
        <w:t xml:space="preserve">The next algorithm shows the selection process of the </w:t>
      </w:r>
      <w:r w:rsidR="00456269" w:rsidRPr="00142BCB">
        <w:rPr>
          <w:b/>
        </w:rPr>
        <w:t>Data Coverage</w:t>
      </w:r>
      <w:r w:rsidR="00B82060">
        <w:t xml:space="preserve"> features</w:t>
      </w:r>
      <w:r w:rsidRPr="00712598">
        <w:t xml:space="preserve">. </w:t>
      </w:r>
    </w:p>
    <w:p w14:paraId="2B8E688E" w14:textId="1E1C5CD6" w:rsidR="00712598" w:rsidRDefault="00712598" w:rsidP="007B2D1A">
      <w:pPr>
        <w:spacing w:after="120" w:line="240" w:lineRule="auto"/>
      </w:pPr>
      <w:r w:rsidRPr="00712598">
        <w:t xml:space="preserve">The idea is to find all </w:t>
      </w:r>
      <w:r w:rsidR="00456269" w:rsidRPr="00142BCB">
        <w:rPr>
          <w:b/>
        </w:rPr>
        <w:t>Data Coverage</w:t>
      </w:r>
      <w:r w:rsidR="00B82060">
        <w:t xml:space="preserve"> features</w:t>
      </w:r>
      <w:r w:rsidR="00456269" w:rsidRPr="00712598">
        <w:t xml:space="preserve"> </w:t>
      </w:r>
      <w:r w:rsidRPr="00712598">
        <w:t xml:space="preserve">for the scale band that contains the scale parameter and select those which overlap the viewport. The viewport </w:t>
      </w:r>
      <w:r w:rsidR="00CC2AA2">
        <w:t>should</w:t>
      </w:r>
      <w:r w:rsidRPr="00712598">
        <w:t xml:space="preserve"> then </w:t>
      </w:r>
      <w:r w:rsidR="00CC2AA2">
        <w:t xml:space="preserve">be </w:t>
      </w:r>
      <w:r w:rsidRPr="00712598">
        <w:t xml:space="preserve">modified in a way that it only defines the part that is </w:t>
      </w:r>
      <w:r w:rsidR="00CC2AA2">
        <w:t>yet to be</w:t>
      </w:r>
      <w:r w:rsidRPr="00712598">
        <w:t xml:space="preserve"> covered.</w:t>
      </w:r>
    </w:p>
    <w:p w14:paraId="652C32D2" w14:textId="412230EB"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r w:rsidR="00490A41" w:rsidRPr="00712598">
        <w:t>smaller</w:t>
      </w:r>
      <w:r w:rsidR="00CC2AA2">
        <w:t xml:space="preserve"> </w:t>
      </w:r>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57BB8388" w:rsidR="00712598" w:rsidRDefault="00712598" w:rsidP="00712598">
            <w:pPr>
              <w:spacing w:before="60" w:after="120" w:line="240" w:lineRule="auto"/>
            </w:pPr>
            <w:r w:rsidRPr="00C942A1">
              <w:rPr>
                <w:b/>
                <w:bCs/>
              </w:rPr>
              <w:t>Algorithm</w:t>
            </w:r>
            <w:r w:rsidRPr="00C942A1">
              <w:t xml:space="preserve"> </w:t>
            </w:r>
            <w:proofErr w:type="spellStart"/>
            <w:r w:rsidRPr="00712598">
              <w:rPr>
                <w:i/>
                <w:iCs/>
              </w:rPr>
              <w:t>SelectData</w:t>
            </w:r>
            <w:r w:rsidR="00953C01">
              <w:rPr>
                <w:i/>
                <w:iCs/>
              </w:rPr>
              <w:t>C</w:t>
            </w:r>
            <w:r w:rsidR="006F0A1F">
              <w:rPr>
                <w:i/>
                <w:iCs/>
              </w:rPr>
              <w:t>o</w:t>
            </w:r>
            <w:r w:rsidR="00953C01">
              <w:rPr>
                <w:i/>
                <w:iCs/>
              </w:rPr>
              <w:t>verages</w:t>
            </w:r>
            <w:proofErr w:type="spellEnd"/>
            <w:r>
              <w:t>(</w:t>
            </w:r>
            <w:r w:rsidR="00B075FC">
              <w:rPr>
                <w:i/>
                <w:iCs/>
              </w:rPr>
              <w:t>inventory</w:t>
            </w:r>
            <w:r w:rsidRPr="00712598">
              <w:rPr>
                <w:i/>
                <w:iCs/>
              </w:rPr>
              <w:t>, scale, viewport, pro</w:t>
            </w:r>
            <w:r w:rsidR="00B075FC">
              <w:rPr>
                <w:i/>
                <w:iCs/>
              </w:rPr>
              <w:t>jection</w:t>
            </w:r>
            <w:r>
              <w:t>)</w:t>
            </w:r>
          </w:p>
          <w:p w14:paraId="4E66F508" w14:textId="4FB1E247" w:rsidR="00712598" w:rsidRDefault="00712598" w:rsidP="00712598">
            <w:pPr>
              <w:spacing w:before="60" w:after="60" w:line="240" w:lineRule="auto"/>
              <w:ind w:left="597" w:hanging="597"/>
            </w:pPr>
            <w:r w:rsidRPr="00C942A1">
              <w:rPr>
                <w:b/>
                <w:bCs/>
              </w:rPr>
              <w:t>Input</w:t>
            </w:r>
            <w:r>
              <w:t>: A inventory</w:t>
            </w:r>
            <w:r w:rsidR="00CC2AA2">
              <w:t xml:space="preserve"> of </w:t>
            </w:r>
            <w:r w:rsidR="00456269" w:rsidRPr="00142BCB">
              <w:rPr>
                <w:b/>
              </w:rPr>
              <w:t>D</w:t>
            </w:r>
            <w:r w:rsidR="00CC2AA2" w:rsidRPr="00456269">
              <w:rPr>
                <w:b/>
              </w:rPr>
              <w:t xml:space="preserve">ata </w:t>
            </w:r>
            <w:r w:rsidR="00456269" w:rsidRPr="00142BCB">
              <w:rPr>
                <w:b/>
              </w:rPr>
              <w:t>C</w:t>
            </w:r>
            <w:r w:rsidR="00CC2AA2" w:rsidRPr="00456269">
              <w:rPr>
                <w:b/>
              </w:rPr>
              <w:t>overage</w:t>
            </w:r>
            <w:r w:rsidR="00B82060">
              <w:t xml:space="preserve"> features</w:t>
            </w:r>
            <w:r>
              <w:t xml:space="preserve"> </w:t>
            </w:r>
            <w:r w:rsidR="00CC2AA2">
              <w:rPr>
                <w:i/>
                <w:iCs/>
              </w:rPr>
              <w:t>inventory</w:t>
            </w:r>
          </w:p>
          <w:p w14:paraId="5ED32233" w14:textId="15EF360C"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r w:rsidR="00456269" w:rsidRPr="00142BCB">
              <w:rPr>
                <w:b/>
              </w:rPr>
              <w:t>Data Coverage</w:t>
            </w:r>
            <w:r w:rsidR="00B82060">
              <w:t xml:space="preserve"> features</w:t>
            </w:r>
            <w:r w:rsidR="00456269">
              <w:t xml:space="preserve"> </w:t>
            </w:r>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proofErr w:type="spellStart"/>
            <w:r w:rsidRPr="00712598">
              <w:rPr>
                <w:i/>
                <w:iCs/>
              </w:rPr>
              <w:t>pro</w:t>
            </w:r>
            <w:r w:rsidR="00300216">
              <w:rPr>
                <w:i/>
                <w:iCs/>
              </w:rPr>
              <w:t>jection</w:t>
            </w:r>
            <w:proofErr w:type="spellEnd"/>
          </w:p>
          <w:p w14:paraId="64D3E6C0" w14:textId="32AA1B8C" w:rsidR="00712598" w:rsidRDefault="00712598" w:rsidP="00712598">
            <w:pPr>
              <w:spacing w:before="60" w:after="60" w:line="240" w:lineRule="auto"/>
              <w:rPr>
                <w:i/>
                <w:iCs/>
              </w:rPr>
            </w:pPr>
            <w:r w:rsidRPr="00C942A1">
              <w:rPr>
                <w:b/>
                <w:bCs/>
              </w:rPr>
              <w:t>Output</w:t>
            </w:r>
            <w:r>
              <w:t xml:space="preserve">: A set of </w:t>
            </w:r>
            <w:r w:rsidR="00456269" w:rsidRPr="00142BCB">
              <w:rPr>
                <w:b/>
              </w:rPr>
              <w:t>D</w:t>
            </w:r>
            <w:r w:rsidR="002F6D11" w:rsidRPr="00142BCB">
              <w:rPr>
                <w:b/>
              </w:rPr>
              <w:t xml:space="preserve">ata </w:t>
            </w:r>
            <w:r w:rsidR="00456269" w:rsidRPr="00142BCB">
              <w:rPr>
                <w:b/>
              </w:rPr>
              <w:t>C</w:t>
            </w:r>
            <w:r w:rsidR="002F6D11" w:rsidRPr="00142BCB">
              <w:rPr>
                <w:b/>
              </w:rPr>
              <w:t>overage</w:t>
            </w:r>
            <w:r w:rsidR="00B82060">
              <w:t xml:space="preserve"> features</w:t>
            </w:r>
            <w:r w:rsidR="002F6D11">
              <w:t xml:space="preserve"> </w:t>
            </w:r>
            <w:r w:rsidRPr="00C942A1">
              <w:rPr>
                <w:i/>
                <w:iCs/>
              </w:rPr>
              <w:t>S</w:t>
            </w:r>
          </w:p>
          <w:p w14:paraId="304846FE" w14:textId="4EA2B63E" w:rsidR="00712598" w:rsidRPr="00712598" w:rsidRDefault="00712598" w:rsidP="001D02B5">
            <w:pPr>
              <w:pStyle w:val="ListParagraph"/>
              <w:numPr>
                <w:ilvl w:val="0"/>
                <w:numId w:val="29"/>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7BDB590E" w:rsidR="00712598" w:rsidRPr="00712598" w:rsidRDefault="002A00F4" w:rsidP="001D02B5">
            <w:pPr>
              <w:pStyle w:val="ListParagraph"/>
              <w:numPr>
                <w:ilvl w:val="0"/>
                <w:numId w:val="29"/>
              </w:numPr>
              <w:spacing w:before="60" w:after="60" w:line="240" w:lineRule="auto"/>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w:t>
            </w:r>
            <w:r w:rsidR="00712598">
              <w:t xml:space="preserve">= </w:t>
            </w:r>
            <w:r w:rsidR="00712598">
              <w:rPr>
                <w:rFonts w:ascii="Cambria Math" w:hAnsi="Cambria Math" w:cs="Cambria Math"/>
              </w:rPr>
              <w:t>𝐺𝑒𝑡𝑆𝑐𝑎𝑙𝑒𝐵𝑎𝑛𝑑</w:t>
            </w:r>
            <w:r w:rsidR="00712598">
              <w:t>(</w:t>
            </w:r>
            <w:r w:rsidR="00712598">
              <w:rPr>
                <w:rFonts w:ascii="Cambria Math" w:hAnsi="Cambria Math" w:cs="Cambria Math"/>
              </w:rPr>
              <w:t>𝑠𝑐𝑎𝑙𝑒</w:t>
            </w:r>
            <w:r w:rsidR="00712598">
              <w:t>)</w:t>
            </w:r>
          </w:p>
          <w:p w14:paraId="5FD83FAF" w14:textId="0FB22BCC" w:rsidR="00712598" w:rsidRPr="00712598" w:rsidRDefault="00712598" w:rsidP="001D02B5">
            <w:pPr>
              <w:pStyle w:val="ListParagraph"/>
              <w:numPr>
                <w:ilvl w:val="0"/>
                <w:numId w:val="29"/>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681CBFD0"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For</w:t>
            </w:r>
            <w:r>
              <w:t xml:space="preserve"> all </w:t>
            </w:r>
            <w:proofErr w:type="spellStart"/>
            <w:r w:rsidR="002F6D11">
              <w:rPr>
                <w:i/>
                <w:iCs/>
              </w:rPr>
              <w:t>dataCoverage</w:t>
            </w:r>
            <w:proofErr w:type="spellEnd"/>
            <w:r w:rsidR="002F6D11">
              <w:t xml:space="preserve"> </w:t>
            </w:r>
            <w:r>
              <w:t xml:space="preserve">in </w:t>
            </w:r>
            <w:r w:rsidR="002F6D11">
              <w:rPr>
                <w:i/>
                <w:iCs/>
              </w:rPr>
              <w:t>inventory</w:t>
            </w:r>
          </w:p>
          <w:p w14:paraId="332FE72B" w14:textId="32762F99" w:rsidR="00712598" w:rsidRPr="00712598" w:rsidRDefault="00712598" w:rsidP="001D02B5">
            <w:pPr>
              <w:pStyle w:val="ListParagraph"/>
              <w:numPr>
                <w:ilvl w:val="2"/>
                <w:numId w:val="29"/>
              </w:numPr>
              <w:spacing w:before="60" w:after="60" w:line="240" w:lineRule="auto"/>
              <w:ind w:left="1731"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00300216" w:rsidRPr="00300216">
              <w:rPr>
                <w:rFonts w:ascii="Cambria Math" w:hAnsi="Cambria Math" w:cs="Cambria Math"/>
                <w:i/>
              </w:rPr>
              <w:t>dataCoverage</w:t>
            </w:r>
            <w:proofErr w:type="spellEnd"/>
            <w:r>
              <w:t xml:space="preserve">) </w:t>
            </w:r>
            <w:r w:rsidR="00300216">
              <w:rPr>
                <w:rFonts w:ascii="Cambria Math" w:hAnsi="Cambria Math" w:cs="Cambria Math"/>
              </w:rPr>
              <w:t>AND</w:t>
            </w:r>
            <w:r w:rsidR="00300216">
              <w:t xml:space="preserve"> </w:t>
            </w:r>
            <w:r>
              <w:t>(</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Pr="00300216">
              <w:rPr>
                <w:rFonts w:ascii="Cambria Math" w:hAnsi="Cambria Math" w:cs="Cambria Math"/>
                <w:i/>
              </w:rPr>
              <w:t>𝑝𝑜𝑙𝑦</w:t>
            </w:r>
            <w:proofErr w:type="spellStart"/>
            <w:r w:rsidR="00BF4AB9" w:rsidRPr="00300216">
              <w:rPr>
                <w:rFonts w:ascii="Cambria Math" w:hAnsi="Cambria Math" w:cs="Cambria Math"/>
                <w:i/>
                <w:iCs/>
              </w:rPr>
              <w:t>gon</w:t>
            </w:r>
            <w:proofErr w:type="spellEnd"/>
            <w:r>
              <w:t>(</w:t>
            </w:r>
            <w:proofErr w:type="spellStart"/>
            <w:r w:rsidR="00BF4AB9" w:rsidRPr="006A7DDE">
              <w:rPr>
                <w:rFonts w:ascii="Cambria Math" w:hAnsi="Cambria Math" w:cs="Cambria Math"/>
                <w:i/>
                <w:iCs/>
              </w:rPr>
              <w:t>dataCoverage</w:t>
            </w:r>
            <w:proofErr w:type="spellEnd"/>
            <w:r>
              <w:t xml:space="preserve">)) ∩ </w:t>
            </w:r>
            <w:r>
              <w:rPr>
                <w:rFonts w:ascii="Cambria Math" w:hAnsi="Cambria Math" w:cs="Cambria Math"/>
              </w:rPr>
              <w:t>𝑣𝑖𝑒𝑤𝑝𝑜𝑟𝑡</w:t>
            </w:r>
            <w:r>
              <w:t>) ≠ Ø</w:t>
            </w:r>
          </w:p>
          <w:p w14:paraId="450A1228" w14:textId="7B0CD612"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00BF4AB9" w:rsidRPr="006A7DDE">
              <w:rPr>
                <w:rFonts w:ascii="Cambria Math" w:hAnsi="Cambria Math" w:cs="Cambria Math"/>
                <w:i/>
                <w:iCs/>
              </w:rPr>
              <w:t>dataCoverage</w:t>
            </w:r>
            <w:proofErr w:type="spellEnd"/>
          </w:p>
          <w:p w14:paraId="547A8670" w14:textId="1FCBB3F4"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lastRenderedPageBreak/>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00BF4AB9">
              <w:rPr>
                <w:rFonts w:ascii="Cambria Math" w:hAnsi="Cambria Math" w:cs="Cambria Math"/>
              </w:rPr>
              <w:t>𝑝𝑜𝑙</w:t>
            </w:r>
            <w:proofErr w:type="spellStart"/>
            <w:r w:rsidR="00BF4AB9" w:rsidRPr="00BF4AB9">
              <w:rPr>
                <w:rFonts w:ascii="Cambria Math" w:hAnsi="Cambria Math" w:cs="Cambria Math"/>
                <w:i/>
                <w:iCs/>
              </w:rPr>
              <w:t>ygon</w:t>
            </w:r>
            <w:proofErr w:type="spellEnd"/>
            <w:r>
              <w:t>(</w:t>
            </w:r>
            <w:proofErr w:type="spellStart"/>
            <w:r w:rsidR="00BF4AB9" w:rsidRPr="006A7DDE">
              <w:rPr>
                <w:rFonts w:ascii="Cambria Math" w:hAnsi="Cambria Math" w:cs="Cambria Math"/>
                <w:i/>
                <w:iCs/>
              </w:rPr>
              <w:t>dataCoverage</w:t>
            </w:r>
            <w:proofErr w:type="spellEnd"/>
            <w:r>
              <w:t>))</w:t>
            </w:r>
          </w:p>
          <w:p w14:paraId="3668D3C0" w14:textId="32E6526B" w:rsidR="00712598" w:rsidRPr="00712598" w:rsidRDefault="002A00F4" w:rsidP="001D02B5">
            <w:pPr>
              <w:pStyle w:val="ListParagraph"/>
              <w:numPr>
                <w:ilvl w:val="1"/>
                <w:numId w:val="29"/>
              </w:numPr>
              <w:spacing w:before="60" w:after="60" w:line="240" w:lineRule="auto"/>
              <w:ind w:left="1164" w:hanging="283"/>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1</w:t>
            </w:r>
          </w:p>
          <w:p w14:paraId="603F5CE9" w14:textId="69D83EB9"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t>= 0</w:t>
            </w:r>
          </w:p>
          <w:p w14:paraId="09DAE839" w14:textId="2C766FB8" w:rsidR="00712598" w:rsidRPr="00712598" w:rsidRDefault="00712598" w:rsidP="001D02B5">
            <w:pPr>
              <w:pStyle w:val="ListParagraph"/>
              <w:numPr>
                <w:ilvl w:val="2"/>
                <w:numId w:val="29"/>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1D02B5">
            <w:pPr>
              <w:pStyle w:val="ListParagraph"/>
              <w:numPr>
                <w:ilvl w:val="0"/>
                <w:numId w:val="29"/>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27EB3213" w:rsidR="00F33B8C" w:rsidRDefault="00F33B8C" w:rsidP="00B82060">
            <w:pPr>
              <w:spacing w:before="60" w:after="60" w:line="240" w:lineRule="auto"/>
              <w:jc w:val="left"/>
              <w:rPr>
                <w:lang w:val="en-US"/>
              </w:rPr>
            </w:pPr>
            <w:r>
              <w:t xml:space="preserve">Create an empty set of inventory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proofErr w:type="spellStart"/>
            <w:r w:rsidRPr="002D4E29">
              <w:rPr>
                <w:i/>
                <w:iCs/>
              </w:rPr>
              <w:t>S</w:t>
            </w:r>
            <w:r w:rsidR="002A00F4">
              <w:rPr>
                <w:i/>
                <w:iCs/>
              </w:rPr>
              <w:t>cale</w:t>
            </w:r>
            <w:r w:rsidRPr="002D4E29">
              <w:rPr>
                <w:i/>
                <w:iCs/>
              </w:rPr>
              <w:t>B</w:t>
            </w:r>
            <w:r w:rsidR="002A00F4">
              <w:rPr>
                <w:i/>
                <w:iCs/>
              </w:rPr>
              <w:t>and</w:t>
            </w:r>
            <w:proofErr w:type="spellEnd"/>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04ECC7D7" w:rsidR="00F33B8C" w:rsidRDefault="00F33B8C" w:rsidP="00B82060">
            <w:pPr>
              <w:spacing w:before="60" w:after="60" w:line="240" w:lineRule="auto"/>
              <w:jc w:val="left"/>
              <w:rPr>
                <w:lang w:val="en-US"/>
              </w:rPr>
            </w:pPr>
            <w:r>
              <w:t xml:space="preserve">Loop over all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r w:rsidR="002A00F4">
              <w:t xml:space="preserve"> </w:t>
            </w:r>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4BCABC8F" w:rsidR="00F33B8C" w:rsidRDefault="00F33B8C" w:rsidP="00B33C28">
            <w:pPr>
              <w:spacing w:before="60" w:after="60" w:line="240" w:lineRule="auto"/>
              <w:jc w:val="left"/>
              <w:rPr>
                <w:lang w:val="en-US"/>
              </w:rPr>
            </w:pPr>
            <w:r>
              <w:t xml:space="preserve">If </w:t>
            </w:r>
            <w:proofErr w:type="spellStart"/>
            <w:r w:rsidRPr="002D4E29">
              <w:rPr>
                <w:i/>
                <w:iCs/>
              </w:rPr>
              <w:t>S</w:t>
            </w:r>
            <w:r w:rsidR="002A00F4">
              <w:rPr>
                <w:i/>
                <w:iCs/>
              </w:rPr>
              <w:t>cale</w:t>
            </w:r>
            <w:r w:rsidRPr="002D4E29">
              <w:rPr>
                <w:i/>
                <w:iCs/>
              </w:rPr>
              <w:t>B</w:t>
            </w:r>
            <w:r w:rsidR="002A00F4">
              <w:rPr>
                <w:i/>
                <w:iCs/>
              </w:rPr>
              <w:t>and</w:t>
            </w:r>
            <w:proofErr w:type="spellEnd"/>
            <w:r>
              <w:t xml:space="preserve"> is an element of the scale bands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rsidRPr="00142BCB">
              <w:rPr>
                <w:b/>
              </w:rPr>
              <w:t>and</w:t>
            </w:r>
            <w:r>
              <w:t xml:space="preserve"> the projected coverage polygon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3BB092BD" w:rsidR="00F33B8C" w:rsidRDefault="002D4E29" w:rsidP="00B33C28">
            <w:pPr>
              <w:spacing w:before="60" w:after="60" w:line="240" w:lineRule="auto"/>
              <w:jc w:val="left"/>
              <w:rPr>
                <w:lang w:val="en-US"/>
              </w:rPr>
            </w:pPr>
            <w:r>
              <w:t xml:space="preserve">Add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7FFA3FDD" w:rsidR="00F33B8C" w:rsidRDefault="002D4E29" w:rsidP="00B33C28">
            <w:pPr>
              <w:spacing w:before="60" w:after="60" w:line="240" w:lineRule="auto"/>
              <w:jc w:val="left"/>
              <w:rPr>
                <w:lang w:val="en-US"/>
              </w:rPr>
            </w:pPr>
            <w:r>
              <w:t xml:space="preserve">Remove the </w:t>
            </w:r>
            <w:r w:rsidR="00B33C28" w:rsidRPr="00142BCB">
              <w:rPr>
                <w:b/>
              </w:rPr>
              <w:t>D</w:t>
            </w:r>
            <w:r w:rsidR="002A00F4" w:rsidRPr="00142BCB">
              <w:rPr>
                <w:b/>
              </w:rPr>
              <w:t xml:space="preserve">ata </w:t>
            </w:r>
            <w:r w:rsidR="00B33C28" w:rsidRPr="00142BCB">
              <w:rPr>
                <w:b/>
              </w:rPr>
              <w:t>Coverage</w:t>
            </w:r>
            <w:r w:rsidR="00B33C28">
              <w:t xml:space="preserve"> </w:t>
            </w:r>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proofErr w:type="spellStart"/>
            <w:r w:rsidRPr="002D4E29">
              <w:rPr>
                <w:i/>
                <w:iCs/>
              </w:rPr>
              <w:t>S</w:t>
            </w:r>
            <w:r w:rsidR="00790B2E">
              <w:rPr>
                <w:i/>
                <w:iCs/>
              </w:rPr>
              <w:t>cale</w:t>
            </w:r>
            <w:r w:rsidRPr="002D4E29">
              <w:rPr>
                <w:i/>
                <w:iCs/>
              </w:rPr>
              <w:t>B</w:t>
            </w:r>
            <w:r w:rsidR="00790B2E">
              <w:rPr>
                <w:i/>
                <w:iCs/>
              </w:rPr>
              <w:t>and</w:t>
            </w:r>
            <w:proofErr w:type="spellEnd"/>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3E70EE02" w:rsidR="00F33B8C" w:rsidRDefault="002D4E29" w:rsidP="00B33C28">
            <w:pPr>
              <w:spacing w:before="60" w:after="60" w:line="240" w:lineRule="auto"/>
              <w:jc w:val="left"/>
              <w:rPr>
                <w:lang w:val="en-US"/>
              </w:rPr>
            </w:pPr>
            <w:r>
              <w:t xml:space="preserve">If </w:t>
            </w:r>
            <w:proofErr w:type="spellStart"/>
            <w:r w:rsidRPr="002D4E29">
              <w:rPr>
                <w:i/>
                <w:iCs/>
              </w:rPr>
              <w:t>S</w:t>
            </w:r>
            <w:r w:rsidR="00790B2E">
              <w:rPr>
                <w:i/>
                <w:iCs/>
              </w:rPr>
              <w:t>cale</w:t>
            </w:r>
            <w:r w:rsidRPr="002D4E29">
              <w:rPr>
                <w:i/>
                <w:iCs/>
              </w:rPr>
              <w:t>B</w:t>
            </w:r>
            <w:r w:rsidR="00790B2E">
              <w:rPr>
                <w:i/>
                <w:iCs/>
              </w:rPr>
              <w:t>and</w:t>
            </w:r>
            <w:proofErr w:type="spellEnd"/>
            <w:r>
              <w:t xml:space="preserve"> equals to zero (</w:t>
            </w:r>
            <w:r w:rsidR="00B33C28">
              <w:t xml:space="preserve">no </w:t>
            </w:r>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lang w:val="en-US"/>
        </w:rPr>
      </w:pPr>
    </w:p>
    <w:p w14:paraId="25C6646C" w14:textId="038BB794" w:rsidR="00790B2E" w:rsidRDefault="00790B2E" w:rsidP="002A5302">
      <w:pPr>
        <w:spacing w:after="120" w:line="240" w:lineRule="auto"/>
        <w:rPr>
          <w:lang w:val="en-US"/>
        </w:rPr>
      </w:pPr>
      <w:r>
        <w:rPr>
          <w:lang w:val="en-US"/>
        </w:rPr>
        <w:t xml:space="preserve">Note that the algorithm above selects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The system will then load the associated datasets. In the case where multiple selected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are associated with the same dataset, this dataset will be loaded only once.</w:t>
      </w:r>
    </w:p>
    <w:p w14:paraId="2C85D844" w14:textId="77777777" w:rsidR="00790B2E" w:rsidRDefault="00790B2E" w:rsidP="002A5302">
      <w:pPr>
        <w:spacing w:after="120" w:line="240" w:lineRule="auto"/>
        <w:rPr>
          <w:lang w:val="en-US"/>
        </w:rPr>
      </w:pPr>
    </w:p>
    <w:p w14:paraId="2CF5E526" w14:textId="7170C78B" w:rsidR="002A5302" w:rsidRPr="00D74595" w:rsidRDefault="002A5302" w:rsidP="001D02B5">
      <w:pPr>
        <w:pStyle w:val="ListContinue2"/>
        <w:numPr>
          <w:ilvl w:val="0"/>
          <w:numId w:val="40"/>
        </w:numPr>
        <w:tabs>
          <w:tab w:val="clear" w:pos="800"/>
        </w:tabs>
        <w:spacing w:before="120" w:after="200" w:line="240" w:lineRule="auto"/>
        <w:rPr>
          <w:szCs w:val="22"/>
          <w:lang w:eastAsia="en-US"/>
        </w:rPr>
      </w:pPr>
      <w:bookmarkStart w:id="1266" w:name="_Toc162435504"/>
      <w:commentRangeStart w:id="1267"/>
      <w:r>
        <w:rPr>
          <w:b/>
          <w:sz w:val="22"/>
          <w:szCs w:val="22"/>
          <w:lang w:eastAsia="en-US"/>
        </w:rPr>
        <w:t>Data Display Algorithm</w:t>
      </w:r>
      <w:commentRangeEnd w:id="1267"/>
      <w:r w:rsidR="00295FE5">
        <w:rPr>
          <w:rStyle w:val="CommentReference"/>
        </w:rPr>
        <w:commentReference w:id="1267"/>
      </w:r>
      <w:bookmarkEnd w:id="1266"/>
    </w:p>
    <w:p w14:paraId="0EA41A02" w14:textId="438B1221" w:rsidR="002A5302" w:rsidRDefault="002A5302" w:rsidP="00D74595">
      <w:pPr>
        <w:spacing w:after="120" w:line="240" w:lineRule="auto"/>
        <w:rPr>
          <w:ins w:id="1268" w:author="Jeff Wootton" w:date="2024-03-15T08:40:00Z"/>
        </w:rPr>
      </w:pPr>
      <w:del w:id="1269" w:author="Jeff Wootton" w:date="2024-03-15T08:33:00Z">
        <w:r w:rsidDel="00382FD3">
          <w:rPr>
            <w:color w:val="FF0000"/>
          </w:rPr>
          <w:delText>To be defined.</w:delText>
        </w:r>
      </w:del>
      <w:ins w:id="1270" w:author="Jeff Wootton" w:date="2024-03-15T08:33:00Z">
        <w:r w:rsidR="00382FD3" w:rsidRPr="00382FD3">
          <w:rPr>
            <w:color w:val="FF0000"/>
          </w:rPr>
          <w:t xml:space="preserve">[NOTE: </w:t>
        </w:r>
      </w:ins>
      <w:ins w:id="1271" w:author="Jeff Wootton" w:date="2024-03-15T08:34:00Z">
        <w:r w:rsidR="00382FD3">
          <w:rPr>
            <w:color w:val="FF0000"/>
          </w:rPr>
          <w:t>For this Edition of S-101,</w:t>
        </w:r>
      </w:ins>
      <w:ins w:id="1272" w:author="Jeff Wootton" w:date="2024-03-15T08:33:00Z">
        <w:r w:rsidR="00382FD3" w:rsidRPr="00382FD3">
          <w:rPr>
            <w:color w:val="FF0000"/>
          </w:rPr>
          <w:t xml:space="preserve"> 2 </w:t>
        </w:r>
      </w:ins>
      <w:ins w:id="1273" w:author="Jeff Wootton" w:date="2024-03-15T08:35:00Z">
        <w:r w:rsidR="00382FD3">
          <w:rPr>
            <w:color w:val="FF0000"/>
          </w:rPr>
          <w:t>ver</w:t>
        </w:r>
      </w:ins>
      <w:ins w:id="1274" w:author="Jeff Wootton" w:date="2024-03-15T08:36:00Z">
        <w:r w:rsidR="00382FD3">
          <w:rPr>
            <w:color w:val="FF0000"/>
          </w:rPr>
          <w:t xml:space="preserve">sions of a </w:t>
        </w:r>
      </w:ins>
      <w:ins w:id="1275" w:author="Jeff Wootton" w:date="2024-03-15T08:34:00Z">
        <w:r w:rsidR="00382FD3">
          <w:rPr>
            <w:color w:val="FF0000"/>
          </w:rPr>
          <w:t>data display (rendering) algorithm have been included</w:t>
        </w:r>
      </w:ins>
      <w:ins w:id="1276" w:author="Jeff Wootton" w:date="2024-03-15T08:40:00Z">
        <w:r w:rsidR="00382FD3">
          <w:rPr>
            <w:color w:val="FF0000"/>
          </w:rPr>
          <w:t xml:space="preserve"> for implementation and testing purposes</w:t>
        </w:r>
      </w:ins>
      <w:ins w:id="1277" w:author="Jeff Wootton" w:date="2024-03-15T08:36:00Z">
        <w:r w:rsidR="00382FD3">
          <w:rPr>
            <w:color w:val="FF0000"/>
          </w:rPr>
          <w:t xml:space="preserve">, based on </w:t>
        </w:r>
      </w:ins>
      <w:ins w:id="1278" w:author="Jeff Wootton" w:date="2024-03-15T08:37:00Z">
        <w:r w:rsidR="00382FD3">
          <w:rPr>
            <w:color w:val="FF0000"/>
          </w:rPr>
          <w:t xml:space="preserve">revised modelling and guidance for the </w:t>
        </w:r>
      </w:ins>
      <w:ins w:id="1279" w:author="Jeff Wootton" w:date="2024-03-15T08:38:00Z">
        <w:r w:rsidR="00382FD3">
          <w:rPr>
            <w:color w:val="FF0000"/>
          </w:rPr>
          <w:t xml:space="preserve">meta feature </w:t>
        </w:r>
        <w:r w:rsidR="00382FD3">
          <w:rPr>
            <w:b/>
            <w:bCs/>
            <w:color w:val="FF0000"/>
          </w:rPr>
          <w:t>Data Coverage</w:t>
        </w:r>
        <w:r w:rsidR="00382FD3">
          <w:rPr>
            <w:color w:val="FF0000"/>
          </w:rPr>
          <w:t xml:space="preserve"> (see S-101 Annex A, clause 3.</w:t>
        </w:r>
      </w:ins>
      <w:ins w:id="1280" w:author="Jeff Wootton" w:date="2024-03-15T08:39:00Z">
        <w:r w:rsidR="00382FD3">
          <w:rPr>
            <w:color w:val="FF0000"/>
          </w:rPr>
          <w:t>5)</w:t>
        </w:r>
      </w:ins>
      <w:ins w:id="1281" w:author="Jeff Wootton" w:date="2024-03-15T08:33:00Z">
        <w:r w:rsidR="00382FD3" w:rsidRPr="00382FD3">
          <w:rPr>
            <w:color w:val="FF0000"/>
          </w:rPr>
          <w:t xml:space="preserve">. </w:t>
        </w:r>
      </w:ins>
      <w:ins w:id="1282" w:author="Jeff Wootton" w:date="2024-03-15T08:39:00Z">
        <w:r w:rsidR="00382FD3">
          <w:rPr>
            <w:color w:val="FF0000"/>
          </w:rPr>
          <w:t xml:space="preserve">A consolidated data display algorithm </w:t>
        </w:r>
      </w:ins>
      <w:ins w:id="1283" w:author="Jeff Wootton" w:date="2024-03-15T08:40:00Z">
        <w:r w:rsidR="00382FD3">
          <w:rPr>
            <w:color w:val="FF0000"/>
          </w:rPr>
          <w:t>will be included in the next Edition of S-101]</w:t>
        </w:r>
      </w:ins>
    </w:p>
    <w:p w14:paraId="226309C6" w14:textId="77777777" w:rsidR="00382FD3" w:rsidRDefault="00382FD3" w:rsidP="00D74595">
      <w:pPr>
        <w:spacing w:after="120" w:line="240" w:lineRule="auto"/>
        <w:rPr>
          <w:ins w:id="1284" w:author="Jeff Wootton" w:date="2024-03-15T10:19:00Z"/>
        </w:rPr>
      </w:pPr>
    </w:p>
    <w:p w14:paraId="71849A25" w14:textId="7619A162" w:rsidR="00602D3E" w:rsidRPr="00602D3E" w:rsidRDefault="00602D3E" w:rsidP="001D02B5">
      <w:pPr>
        <w:pStyle w:val="ListContinue2"/>
        <w:numPr>
          <w:ilvl w:val="1"/>
          <w:numId w:val="40"/>
        </w:numPr>
        <w:tabs>
          <w:tab w:val="clear" w:pos="800"/>
        </w:tabs>
        <w:spacing w:before="120" w:after="120" w:line="240" w:lineRule="auto"/>
        <w:rPr>
          <w:ins w:id="1285" w:author="Jeff Wootton" w:date="2024-03-15T10:20:00Z"/>
          <w:szCs w:val="22"/>
          <w:lang w:eastAsia="en-US"/>
        </w:rPr>
      </w:pPr>
      <w:bookmarkStart w:id="1286" w:name="_Toc162435505"/>
      <w:ins w:id="1287" w:author="Jeff Wootton" w:date="2024-03-15T10:19:00Z">
        <w:r>
          <w:rPr>
            <w:b/>
            <w:sz w:val="22"/>
            <w:szCs w:val="22"/>
            <w:lang w:eastAsia="en-US"/>
          </w:rPr>
          <w:t xml:space="preserve">Data </w:t>
        </w:r>
      </w:ins>
      <w:ins w:id="1288" w:author="Jeff Wootton" w:date="2024-03-15T10:20:00Z">
        <w:r>
          <w:rPr>
            <w:b/>
            <w:sz w:val="22"/>
            <w:szCs w:val="22"/>
            <w:lang w:eastAsia="en-US"/>
          </w:rPr>
          <w:t>d</w:t>
        </w:r>
      </w:ins>
      <w:ins w:id="1289" w:author="Jeff Wootton" w:date="2024-03-15T10:19:00Z">
        <w:r>
          <w:rPr>
            <w:b/>
            <w:sz w:val="22"/>
            <w:szCs w:val="22"/>
            <w:lang w:eastAsia="en-US"/>
          </w:rPr>
          <w:t xml:space="preserve">isplay </w:t>
        </w:r>
      </w:ins>
      <w:ins w:id="1290" w:author="Jeff Wootton" w:date="2024-03-15T10:20:00Z">
        <w:r>
          <w:rPr>
            <w:b/>
            <w:sz w:val="22"/>
            <w:szCs w:val="22"/>
            <w:lang w:eastAsia="en-US"/>
          </w:rPr>
          <w:t>a</w:t>
        </w:r>
      </w:ins>
      <w:ins w:id="1291" w:author="Jeff Wootton" w:date="2024-03-15T10:19:00Z">
        <w:r>
          <w:rPr>
            <w:b/>
            <w:sz w:val="22"/>
            <w:szCs w:val="22"/>
            <w:lang w:eastAsia="en-US"/>
          </w:rPr>
          <w:t>lgorithm</w:t>
        </w:r>
      </w:ins>
      <w:ins w:id="1292" w:author="Jeff Wootton" w:date="2024-03-15T10:20:00Z">
        <w:r>
          <w:rPr>
            <w:b/>
            <w:sz w:val="22"/>
            <w:szCs w:val="22"/>
            <w:lang w:eastAsia="en-US"/>
          </w:rPr>
          <w:t xml:space="preserve"> (based on minimum display scale)</w:t>
        </w:r>
        <w:bookmarkEnd w:id="1286"/>
      </w:ins>
    </w:p>
    <w:p w14:paraId="721781D4" w14:textId="40237B7E" w:rsidR="00602D3E" w:rsidRPr="00295FE5" w:rsidRDefault="00602D3E" w:rsidP="001D02B5">
      <w:pPr>
        <w:pStyle w:val="ListContinue2"/>
        <w:numPr>
          <w:ilvl w:val="2"/>
          <w:numId w:val="40"/>
        </w:numPr>
        <w:tabs>
          <w:tab w:val="clear" w:pos="432"/>
        </w:tabs>
        <w:spacing w:before="120" w:after="120" w:line="240" w:lineRule="auto"/>
        <w:rPr>
          <w:ins w:id="1293" w:author="Jeff Wootton" w:date="2024-03-15T10:19:00Z"/>
          <w:lang w:eastAsia="en-US"/>
        </w:rPr>
      </w:pPr>
      <w:bookmarkStart w:id="1294" w:name="_Toc162435506"/>
      <w:bookmarkStart w:id="1295" w:name="_Hlk161390735"/>
      <w:ins w:id="1296" w:author="Jeff Wootton" w:date="2024-03-15T10:21:00Z">
        <w:r w:rsidRPr="00295FE5">
          <w:rPr>
            <w:b/>
            <w:lang w:eastAsia="en-US"/>
            <w:rPrChange w:id="1297" w:author="Jeff Wootton" w:date="2024-03-20T20:27:00Z">
              <w:rPr>
                <w:b/>
                <w:sz w:val="22"/>
                <w:szCs w:val="22"/>
                <w:lang w:eastAsia="en-US"/>
              </w:rPr>
            </w:rPrChange>
          </w:rPr>
          <w:t>General</w:t>
        </w:r>
      </w:ins>
      <w:bookmarkEnd w:id="1294"/>
    </w:p>
    <w:bookmarkEnd w:id="1295"/>
    <w:p w14:paraId="2B5F56A5" w14:textId="77777777" w:rsidR="005E2640" w:rsidRDefault="005E2640" w:rsidP="00602D3E">
      <w:pPr>
        <w:spacing w:after="60" w:line="240" w:lineRule="auto"/>
        <w:rPr>
          <w:ins w:id="1298" w:author="Jeff Wootton" w:date="2024-03-15T09:37:00Z"/>
          <w:lang w:val="en-US"/>
        </w:rPr>
      </w:pPr>
      <w:ins w:id="1299" w:author="Jeff Wootton" w:date="2024-03-15T09:37:00Z">
        <w:r>
          <w:rPr>
            <w:lang w:val="en-US"/>
          </w:rPr>
          <w:t>After the data-coverages are selected and the associated data-sets are loaded the chart display will be generated by:</w:t>
        </w:r>
      </w:ins>
    </w:p>
    <w:p w14:paraId="038BB1CA" w14:textId="19109394" w:rsidR="005E2640" w:rsidRDefault="005E2640" w:rsidP="001D02B5">
      <w:pPr>
        <w:pStyle w:val="ListParagraph"/>
        <w:numPr>
          <w:ilvl w:val="0"/>
          <w:numId w:val="34"/>
        </w:numPr>
        <w:spacing w:after="60"/>
        <w:ind w:left="284" w:hanging="284"/>
        <w:contextualSpacing w:val="0"/>
        <w:rPr>
          <w:ins w:id="1300" w:author="Jeff Wootton" w:date="2024-03-15T09:37:00Z"/>
          <w:lang w:val="en-US"/>
        </w:rPr>
      </w:pPr>
      <w:ins w:id="1301" w:author="Jeff Wootton" w:date="2024-03-15T09:37:00Z">
        <w:r w:rsidRPr="00411691">
          <w:rPr>
            <w:lang w:val="en-US"/>
          </w:rPr>
          <w:t xml:space="preserve">Create a set of drawing instructions for each dataset. This step is called portrayal and defined by the rules in the </w:t>
        </w:r>
      </w:ins>
      <w:ins w:id="1302" w:author="Jeff Wootton" w:date="2024-03-15T11:36:00Z">
        <w:r w:rsidR="0088377A">
          <w:rPr>
            <w:lang w:val="en-US"/>
          </w:rPr>
          <w:t>P</w:t>
        </w:r>
      </w:ins>
      <w:ins w:id="1303" w:author="Jeff Wootton" w:date="2024-03-15T09:37:00Z">
        <w:r w:rsidRPr="00411691">
          <w:rPr>
            <w:lang w:val="en-US"/>
          </w:rPr>
          <w:t xml:space="preserve">ortrayal </w:t>
        </w:r>
      </w:ins>
      <w:ins w:id="1304" w:author="Jeff Wootton" w:date="2024-03-15T11:36:00Z">
        <w:r w:rsidR="0088377A">
          <w:rPr>
            <w:lang w:val="en-US"/>
          </w:rPr>
          <w:t>C</w:t>
        </w:r>
      </w:ins>
      <w:ins w:id="1305" w:author="Jeff Wootton" w:date="2024-03-15T09:37:00Z">
        <w:r w:rsidRPr="00411691">
          <w:rPr>
            <w:lang w:val="en-US"/>
          </w:rPr>
          <w:t>atalogue.</w:t>
        </w:r>
      </w:ins>
    </w:p>
    <w:p w14:paraId="21304E8D" w14:textId="77777777" w:rsidR="005E2640" w:rsidRDefault="005E2640" w:rsidP="001D02B5">
      <w:pPr>
        <w:pStyle w:val="ListParagraph"/>
        <w:numPr>
          <w:ilvl w:val="0"/>
          <w:numId w:val="34"/>
        </w:numPr>
        <w:spacing w:after="120" w:line="240" w:lineRule="auto"/>
        <w:ind w:left="284" w:hanging="284"/>
        <w:rPr>
          <w:ins w:id="1306" w:author="Jeff Wootton" w:date="2024-03-15T09:37:00Z"/>
          <w:lang w:val="en-US"/>
        </w:rPr>
      </w:pPr>
      <w:ins w:id="1307" w:author="Jeff Wootton" w:date="2024-03-15T09:37:00Z">
        <w:r>
          <w:rPr>
            <w:lang w:val="en-US"/>
          </w:rPr>
          <w:t>Render the drawing instructions as described below.</w:t>
        </w:r>
      </w:ins>
    </w:p>
    <w:p w14:paraId="55424B97" w14:textId="77777777" w:rsidR="005E2640" w:rsidRPr="00586AEC" w:rsidRDefault="005E2640" w:rsidP="00602D3E">
      <w:pPr>
        <w:spacing w:after="60" w:line="240" w:lineRule="auto"/>
        <w:rPr>
          <w:ins w:id="1308" w:author="Jeff Wootton" w:date="2024-03-15T09:37:00Z"/>
          <w:u w:val="single"/>
          <w:lang w:val="en-US"/>
        </w:rPr>
      </w:pPr>
      <w:ins w:id="1309" w:author="Jeff Wootton" w:date="2024-03-15T09:37:00Z">
        <w:r w:rsidRPr="00586AEC">
          <w:rPr>
            <w:u w:val="single"/>
            <w:lang w:val="en-US"/>
          </w:rPr>
          <w:t>Notes:</w:t>
        </w:r>
      </w:ins>
    </w:p>
    <w:p w14:paraId="6B5ACDEC" w14:textId="77777777" w:rsidR="005E2640" w:rsidRDefault="005E2640" w:rsidP="001D02B5">
      <w:pPr>
        <w:pStyle w:val="ListParagraph"/>
        <w:numPr>
          <w:ilvl w:val="0"/>
          <w:numId w:val="35"/>
        </w:numPr>
        <w:spacing w:after="60" w:line="240" w:lineRule="auto"/>
        <w:ind w:left="284" w:hanging="284"/>
        <w:contextualSpacing w:val="0"/>
        <w:rPr>
          <w:ins w:id="1310" w:author="Jeff Wootton" w:date="2024-03-15T09:37:00Z"/>
          <w:lang w:val="en-US"/>
        </w:rPr>
      </w:pPr>
      <w:ins w:id="1311" w:author="Jeff Wootton" w:date="2024-03-15T09:37:00Z">
        <w:r>
          <w:rPr>
            <w:lang w:val="en-US"/>
          </w:rPr>
          <w:t>Datasets can only be portrayed entirely, there is no mechanism to only portray single data-coverages</w:t>
        </w:r>
      </w:ins>
    </w:p>
    <w:p w14:paraId="159AD06C" w14:textId="77777777" w:rsidR="005E2640" w:rsidRDefault="005E2640" w:rsidP="001D02B5">
      <w:pPr>
        <w:pStyle w:val="ListParagraph"/>
        <w:numPr>
          <w:ilvl w:val="0"/>
          <w:numId w:val="35"/>
        </w:numPr>
        <w:ind w:left="284" w:hanging="284"/>
        <w:rPr>
          <w:ins w:id="1312" w:author="Jeff Wootton" w:date="2024-03-15T10:25:00Z"/>
          <w:lang w:val="en-US"/>
        </w:rPr>
      </w:pPr>
      <w:ins w:id="1313" w:author="Jeff Wootton" w:date="2024-03-15T09:37:00Z">
        <w:r>
          <w:rPr>
            <w:lang w:val="en-US"/>
          </w:rPr>
          <w:t xml:space="preserve">The algorithm assumes that the rendering is made by using a kind of the ‘Painters algorithm’. This means an opaque fill will completely obscure what has been rendered at this position before. This does not mean that any implementation must follow this approach, other techniques like Z-Buffer </w:t>
        </w:r>
        <w:r>
          <w:rPr>
            <w:lang w:val="en-US"/>
          </w:rPr>
          <w:lastRenderedPageBreak/>
          <w:t>technique may be used. The algorithm will not give implementation details, any implementor has the freedom to reach the desired result in the most effective way.</w:t>
        </w:r>
      </w:ins>
    </w:p>
    <w:p w14:paraId="30F9C1CD" w14:textId="14AB2AE3" w:rsidR="00586AEC" w:rsidRPr="00295FE5" w:rsidRDefault="00586AEC" w:rsidP="001D02B5">
      <w:pPr>
        <w:pStyle w:val="ListContinue2"/>
        <w:numPr>
          <w:ilvl w:val="2"/>
          <w:numId w:val="40"/>
        </w:numPr>
        <w:tabs>
          <w:tab w:val="clear" w:pos="432"/>
        </w:tabs>
        <w:spacing w:before="120" w:after="120" w:line="240" w:lineRule="auto"/>
        <w:rPr>
          <w:ins w:id="1314" w:author="Jeff Wootton" w:date="2024-03-15T11:09:00Z"/>
          <w:lang w:eastAsia="en-US"/>
        </w:rPr>
      </w:pPr>
      <w:bookmarkStart w:id="1315" w:name="_Toc162435507"/>
      <w:ins w:id="1316" w:author="Jeff Wootton" w:date="2024-03-15T11:10:00Z">
        <w:r w:rsidRPr="00295FE5">
          <w:rPr>
            <w:b/>
            <w:lang w:val="en-US" w:eastAsia="en-US"/>
            <w:rPrChange w:id="1317" w:author="Jeff Wootton" w:date="2024-03-20T20:27:00Z">
              <w:rPr>
                <w:b/>
                <w:sz w:val="22"/>
                <w:szCs w:val="22"/>
                <w:lang w:val="en-US" w:eastAsia="en-US"/>
              </w:rPr>
            </w:rPrChange>
          </w:rPr>
          <w:t>The Rendering Algorithm</w:t>
        </w:r>
      </w:ins>
      <w:bookmarkEnd w:id="1315"/>
    </w:p>
    <w:p w14:paraId="303882D3" w14:textId="41F24A9B" w:rsidR="005E2640" w:rsidRPr="007F1F7B" w:rsidRDefault="005E2640" w:rsidP="00586AEC">
      <w:pPr>
        <w:spacing w:after="120" w:line="240" w:lineRule="auto"/>
        <w:rPr>
          <w:ins w:id="1318" w:author="Jeff Wootton" w:date="2024-03-15T09:37:00Z"/>
          <w:lang w:val="en-US"/>
        </w:rPr>
      </w:pPr>
      <w:ins w:id="1319" w:author="Jeff Wootton" w:date="2024-03-15T09:37:00Z">
        <w:r>
          <w:rPr>
            <w:lang w:val="en-US"/>
          </w:rPr>
          <w:t>The first step is to group the datasets into subsets which we will denote ‘Layer’. The criteria for the separation will be the</w:t>
        </w:r>
      </w:ins>
      <w:ins w:id="1320" w:author="Jeff Wootton" w:date="2024-03-15T11:12:00Z">
        <w:r w:rsidR="00586AEC">
          <w:rPr>
            <w:lang w:val="en-US"/>
          </w:rPr>
          <w:t xml:space="preserve"> value for the attribute</w:t>
        </w:r>
      </w:ins>
      <w:ins w:id="1321" w:author="Jeff Wootton" w:date="2024-03-15T09:37:00Z">
        <w:r>
          <w:rPr>
            <w:lang w:val="en-US"/>
          </w:rPr>
          <w:t xml:space="preserve"> </w:t>
        </w:r>
        <w:r w:rsidRPr="0088377A">
          <w:rPr>
            <w:b/>
            <w:bCs/>
            <w:lang w:val="en-US"/>
          </w:rPr>
          <w:t>minimum display scale</w:t>
        </w:r>
        <w:r>
          <w:rPr>
            <w:lang w:val="en-US"/>
          </w:rPr>
          <w:t xml:space="preserve"> </w:t>
        </w:r>
      </w:ins>
      <w:ins w:id="1322" w:author="Jeff Wootton" w:date="2024-03-15T11:12:00Z">
        <w:r w:rsidR="00586AEC">
          <w:rPr>
            <w:lang w:val="en-US"/>
          </w:rPr>
          <w:t xml:space="preserve">for the </w:t>
        </w:r>
        <w:r w:rsidR="00586AEC">
          <w:rPr>
            <w:b/>
            <w:bCs/>
            <w:lang w:val="en-US"/>
          </w:rPr>
          <w:t>Data Coverage</w:t>
        </w:r>
        <w:r w:rsidR="00586AEC">
          <w:rPr>
            <w:lang w:val="en-US"/>
          </w:rPr>
          <w:t xml:space="preserve"> feature(s)</w:t>
        </w:r>
        <w:r w:rsidR="00586AEC" w:rsidRPr="0088377A">
          <w:rPr>
            <w:lang w:val="en-US"/>
          </w:rPr>
          <w:t xml:space="preserve"> </w:t>
        </w:r>
      </w:ins>
      <w:ins w:id="1323" w:author="Jeff Wootton" w:date="2024-03-15T11:13:00Z">
        <w:r w:rsidR="00586AEC">
          <w:rPr>
            <w:lang w:val="en-US"/>
          </w:rPr>
          <w:t>for</w:t>
        </w:r>
      </w:ins>
      <w:ins w:id="1324" w:author="Jeff Wootton" w:date="2024-03-15T09:37:00Z">
        <w:r>
          <w:rPr>
            <w:lang w:val="en-US"/>
          </w:rPr>
          <w:t xml:space="preserve"> the dataset. Note that all data</w:t>
        </w:r>
      </w:ins>
      <w:ins w:id="1325" w:author="Jeff Wootton" w:date="2024-03-15T11:13:00Z">
        <w:r w:rsidR="00586AEC">
          <w:rPr>
            <w:lang w:val="en-US"/>
          </w:rPr>
          <w:t xml:space="preserve"> </w:t>
        </w:r>
      </w:ins>
      <w:ins w:id="1326" w:author="Jeff Wootton" w:date="2024-03-15T09:37:00Z">
        <w:r>
          <w:rPr>
            <w:lang w:val="en-US"/>
          </w:rPr>
          <w:t xml:space="preserve">coverages within a dataset </w:t>
        </w:r>
      </w:ins>
      <w:ins w:id="1327" w:author="Jeff Wootton" w:date="2024-03-15T11:13:00Z">
        <w:r w:rsidR="00586AEC">
          <w:rPr>
            <w:lang w:val="en-US"/>
          </w:rPr>
          <w:t>must</w:t>
        </w:r>
      </w:ins>
      <w:ins w:id="1328" w:author="Jeff Wootton" w:date="2024-03-15T09:37:00Z">
        <w:r>
          <w:rPr>
            <w:lang w:val="en-US"/>
          </w:rPr>
          <w:t xml:space="preserve"> </w:t>
        </w:r>
      </w:ins>
      <w:ins w:id="1329" w:author="Jeff Wootton" w:date="2024-03-15T11:13:00Z">
        <w:r w:rsidR="00586AEC">
          <w:rPr>
            <w:lang w:val="en-US"/>
          </w:rPr>
          <w:t>have</w:t>
        </w:r>
      </w:ins>
      <w:ins w:id="1330" w:author="Jeff Wootton" w:date="2024-03-15T09:37:00Z">
        <w:r>
          <w:rPr>
            <w:lang w:val="en-US"/>
          </w:rPr>
          <w:t xml:space="preserve"> the same </w:t>
        </w:r>
      </w:ins>
      <w:ins w:id="1331" w:author="Jeff Wootton" w:date="2024-03-15T11:14:00Z">
        <w:r w:rsidR="00586AEC">
          <w:rPr>
            <w:lang w:val="en-US"/>
          </w:rPr>
          <w:t xml:space="preserve">value for </w:t>
        </w:r>
      </w:ins>
      <w:ins w:id="1332" w:author="Jeff Wootton" w:date="2024-03-15T09:37:00Z">
        <w:r w:rsidRPr="0088377A">
          <w:rPr>
            <w:b/>
            <w:bCs/>
            <w:lang w:val="en-US"/>
          </w:rPr>
          <w:t>minimum display scale</w:t>
        </w:r>
        <w:r>
          <w:rPr>
            <w:lang w:val="en-US"/>
          </w:rPr>
          <w:t xml:space="preserve"> and datasets with the same minimum display scale are not allowed to overlap. To be precise, the union of all data</w:t>
        </w:r>
      </w:ins>
      <w:ins w:id="1333" w:author="Jeff Wootton" w:date="2024-03-15T11:14:00Z">
        <w:r w:rsidR="00586AEC">
          <w:rPr>
            <w:lang w:val="en-US"/>
          </w:rPr>
          <w:t xml:space="preserve"> </w:t>
        </w:r>
      </w:ins>
      <w:ins w:id="1334" w:author="Jeff Wootton" w:date="2024-03-15T09:37:00Z">
        <w:r>
          <w:rPr>
            <w:lang w:val="en-US"/>
          </w:rPr>
          <w:t>coverages of one dataset must not overlap the union of the data</w:t>
        </w:r>
      </w:ins>
      <w:ins w:id="1335" w:author="Jeff Wootton" w:date="2024-03-15T11:14:00Z">
        <w:r w:rsidR="00586AEC">
          <w:rPr>
            <w:lang w:val="en-US"/>
          </w:rPr>
          <w:t xml:space="preserve"> </w:t>
        </w:r>
      </w:ins>
      <w:ins w:id="1336" w:author="Jeff Wootton" w:date="2024-03-15T09:37:00Z">
        <w:r>
          <w:rPr>
            <w:lang w:val="en-US"/>
          </w:rPr>
          <w:t xml:space="preserve">coverages of another dataset with the same minimum display scale. </w:t>
        </w:r>
      </w:ins>
    </w:p>
    <w:p w14:paraId="02FFACCD" w14:textId="77777777" w:rsidR="005E2640" w:rsidRDefault="005E2640" w:rsidP="00586AEC">
      <w:pPr>
        <w:spacing w:after="120" w:line="240" w:lineRule="auto"/>
        <w:rPr>
          <w:ins w:id="1337" w:author="Jeff Wootton" w:date="2024-03-15T09:43:00Z"/>
          <w:lang w:val="en-US"/>
        </w:rPr>
      </w:pPr>
      <w:ins w:id="1338" w:author="Jeff Wootton" w:date="2024-03-15T09:37:00Z">
        <w:r>
          <w:rPr>
            <w:lang w:val="en-US"/>
          </w:rPr>
          <w:t>Then the ‘Layers’ are sorted by their minimum display scale and sequentially rendered starting with the smallest minimum display scale.</w:t>
        </w:r>
      </w:ins>
    </w:p>
    <w:p w14:paraId="45A8F4DA" w14:textId="77777777" w:rsidR="005E2640" w:rsidRPr="008303CB" w:rsidRDefault="005E2640" w:rsidP="00F72D30">
      <w:pPr>
        <w:spacing w:after="0" w:line="240" w:lineRule="auto"/>
        <w:ind w:firstLine="340"/>
        <w:rPr>
          <w:ins w:id="1339" w:author="Jeff Wootton" w:date="2024-03-15T09:43:00Z"/>
          <w:lang w:val="en-US"/>
        </w:rPr>
      </w:pPr>
      <w:ins w:id="1340" w:author="Jeff Wootton" w:date="2024-03-15T09:43:00Z">
        <w:r>
          <w:rPr>
            <w:noProof/>
            <w:lang w:val="en-US" w:eastAsia="en-US"/>
          </w:rPr>
          <mc:AlternateContent>
            <mc:Choice Requires="wps">
              <w:drawing>
                <wp:anchor distT="0" distB="0" distL="114300" distR="114300" simplePos="0" relativeHeight="251668480" behindDoc="0" locked="0" layoutInCell="1" allowOverlap="1" wp14:anchorId="7A25E3BF" wp14:editId="1A9F19F7">
                  <wp:simplePos x="0" y="0"/>
                  <wp:positionH relativeFrom="column">
                    <wp:posOffset>0</wp:posOffset>
                  </wp:positionH>
                  <wp:positionV relativeFrom="paragraph">
                    <wp:posOffset>0</wp:posOffset>
                  </wp:positionV>
                  <wp:extent cx="1828800" cy="1828800"/>
                  <wp:effectExtent l="0" t="0" r="0" b="0"/>
                  <wp:wrapSquare wrapText="bothSides"/>
                  <wp:docPr id="37523872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5E3BF" id="Text Box 1" o:spid="_x0000_s1035"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ins>
    </w:p>
    <w:p w14:paraId="7DC639E4" w14:textId="1E4600B5" w:rsidR="005E2640" w:rsidRDefault="005E2640" w:rsidP="00F72D30">
      <w:pPr>
        <w:spacing w:after="120" w:line="240" w:lineRule="auto"/>
        <w:rPr>
          <w:ins w:id="1341" w:author="Jeff Wootton" w:date="2024-03-15T09:43:00Z"/>
          <w:lang w:val="en-US"/>
        </w:rPr>
      </w:pPr>
      <w:ins w:id="1342" w:author="Jeff Wootton" w:date="2024-03-15T09:43:00Z">
        <w:r w:rsidRPr="008303CB">
          <w:rPr>
            <w:lang w:val="en-US"/>
          </w:rPr>
          <w:t>N</w:t>
        </w:r>
      </w:ins>
      <w:ins w:id="1343" w:author="Jeff Wootton" w:date="2024-03-15T11:20:00Z">
        <w:r w:rsidR="00F72D30">
          <w:rPr>
            <w:lang w:val="en-US"/>
          </w:rPr>
          <w:t>OTE</w:t>
        </w:r>
      </w:ins>
      <w:ins w:id="1344" w:author="Jeff Wootton" w:date="2024-03-15T11:22:00Z">
        <w:r w:rsidR="00F72D30">
          <w:rPr>
            <w:lang w:val="en-US"/>
          </w:rPr>
          <w:t xml:space="preserve"> 1</w:t>
        </w:r>
      </w:ins>
      <w:ins w:id="1345" w:author="Jeff Wootton" w:date="2024-03-15T09:43:00Z">
        <w:r>
          <w:rPr>
            <w:lang w:val="en-US"/>
          </w:rPr>
          <w:t>: For the sake of simplicity the concept of display planes (</w:t>
        </w:r>
      </w:ins>
      <w:ins w:id="1346" w:author="Jeff Wootton" w:date="2024-03-15T11:21:00Z">
        <w:r w:rsidR="00F72D30">
          <w:rPr>
            <w:lang w:val="en-US"/>
          </w:rPr>
          <w:t>th</w:t>
        </w:r>
      </w:ins>
      <w:ins w:id="1347" w:author="Jeff Wootton" w:date="2024-03-15T11:22:00Z">
        <w:r w:rsidR="00F72D30">
          <w:rPr>
            <w:lang w:val="en-US"/>
          </w:rPr>
          <w:t>at is,</w:t>
        </w:r>
      </w:ins>
      <w:ins w:id="1348" w:author="Jeff Wootton" w:date="2024-03-15T09:43:00Z">
        <w:r>
          <w:rPr>
            <w:lang w:val="en-US"/>
          </w:rPr>
          <w:t xml:space="preserve"> under and over radar) is not considered here. Without loss of generality the algorithm can be used multiple times to create the images for each display plane. One way of achieving </w:t>
        </w:r>
      </w:ins>
      <w:ins w:id="1349" w:author="Jeff Wootton" w:date="2024-03-15T11:22:00Z">
        <w:r w:rsidR="00F72D30">
          <w:rPr>
            <w:lang w:val="en-US"/>
          </w:rPr>
          <w:t>this</w:t>
        </w:r>
      </w:ins>
      <w:ins w:id="1350" w:author="Jeff Wootton" w:date="2024-03-15T09:43:00Z">
        <w:r>
          <w:rPr>
            <w:lang w:val="en-US"/>
          </w:rPr>
          <w:t xml:space="preserve"> is to split the output of the portrayal into subsets</w:t>
        </w:r>
      </w:ins>
      <w:ins w:id="1351" w:author="Jeff Wootton" w:date="2024-03-15T11:22:00Z">
        <w:r w:rsidR="00F72D30">
          <w:rPr>
            <w:lang w:val="en-US"/>
          </w:rPr>
          <w:t>;</w:t>
        </w:r>
      </w:ins>
      <w:ins w:id="1352" w:author="Jeff Wootton" w:date="2024-03-15T09:43:00Z">
        <w:r>
          <w:rPr>
            <w:lang w:val="en-US"/>
          </w:rPr>
          <w:t xml:space="preserve"> one for each display plane and run the algorithm for each subset.</w:t>
        </w:r>
      </w:ins>
    </w:p>
    <w:p w14:paraId="38A7D2D8" w14:textId="36F37943" w:rsidR="005E2640" w:rsidRDefault="005E2640" w:rsidP="00F72D30">
      <w:pPr>
        <w:spacing w:after="120" w:line="240" w:lineRule="auto"/>
        <w:rPr>
          <w:ins w:id="1353" w:author="Jeff Wootton" w:date="2024-03-15T11:23:00Z"/>
          <w:lang w:val="en-US"/>
        </w:rPr>
      </w:pPr>
      <w:ins w:id="1354" w:author="Jeff Wootton" w:date="2024-03-15T09:43:00Z">
        <w:r>
          <w:rPr>
            <w:lang w:val="en-US"/>
          </w:rPr>
          <w:t>N</w:t>
        </w:r>
      </w:ins>
      <w:ins w:id="1355" w:author="Jeff Wootton" w:date="2024-03-15T11:22:00Z">
        <w:r w:rsidR="00F72D30">
          <w:rPr>
            <w:lang w:val="en-US"/>
          </w:rPr>
          <w:t>OTE 2</w:t>
        </w:r>
      </w:ins>
      <w:ins w:id="1356" w:author="Jeff Wootton" w:date="2024-03-15T09:43:00Z">
        <w:r>
          <w:rPr>
            <w:lang w:val="en-US"/>
          </w:rPr>
          <w:t xml:space="preserve">: The algorithm as described here does not distinguish between official and non-official data. It could be achieved by taking this into </w:t>
        </w:r>
        <w:proofErr w:type="spellStart"/>
        <w:r>
          <w:rPr>
            <w:lang w:val="en-US"/>
          </w:rPr>
          <w:t>acount</w:t>
        </w:r>
        <w:proofErr w:type="spellEnd"/>
        <w:r>
          <w:rPr>
            <w:lang w:val="en-US"/>
          </w:rPr>
          <w:t xml:space="preserve"> during the grouping of the input datasets.</w:t>
        </w:r>
      </w:ins>
    </w:p>
    <w:p w14:paraId="4EE48C41" w14:textId="4F63513B" w:rsidR="00F72D30" w:rsidRPr="00295FE5" w:rsidRDefault="00F72D30" w:rsidP="001D02B5">
      <w:pPr>
        <w:pStyle w:val="ListContinue2"/>
        <w:numPr>
          <w:ilvl w:val="2"/>
          <w:numId w:val="40"/>
        </w:numPr>
        <w:tabs>
          <w:tab w:val="clear" w:pos="432"/>
        </w:tabs>
        <w:spacing w:before="120" w:after="120" w:line="240" w:lineRule="auto"/>
        <w:rPr>
          <w:ins w:id="1357" w:author="Jeff Wootton" w:date="2024-03-15T11:23:00Z"/>
          <w:lang w:eastAsia="en-US"/>
        </w:rPr>
      </w:pPr>
      <w:bookmarkStart w:id="1358" w:name="_Toc162435508"/>
      <w:ins w:id="1359" w:author="Jeff Wootton" w:date="2024-03-15T11:23:00Z">
        <w:r w:rsidRPr="00295FE5">
          <w:rPr>
            <w:b/>
            <w:lang w:val="en-US" w:eastAsia="en-US"/>
            <w:rPrChange w:id="1360" w:author="Jeff Wootton" w:date="2024-03-20T20:27:00Z">
              <w:rPr>
                <w:b/>
                <w:sz w:val="22"/>
                <w:szCs w:val="22"/>
                <w:lang w:val="en-US" w:eastAsia="en-US"/>
              </w:rPr>
            </w:rPrChange>
          </w:rPr>
          <w:t xml:space="preserve">The Algorithm </w:t>
        </w:r>
        <w:proofErr w:type="spellStart"/>
        <w:r w:rsidRPr="00295FE5">
          <w:rPr>
            <w:b/>
            <w:lang w:val="en-US" w:eastAsia="en-US"/>
            <w:rPrChange w:id="1361" w:author="Jeff Wootton" w:date="2024-03-20T20:27:00Z">
              <w:rPr>
                <w:b/>
                <w:sz w:val="22"/>
                <w:szCs w:val="22"/>
                <w:lang w:val="en-US" w:eastAsia="en-US"/>
              </w:rPr>
            </w:rPrChange>
          </w:rPr>
          <w:t>RenderLayer</w:t>
        </w:r>
        <w:bookmarkEnd w:id="1358"/>
        <w:proofErr w:type="spellEnd"/>
      </w:ins>
    </w:p>
    <w:p w14:paraId="3F9B6E45" w14:textId="5D05D595" w:rsidR="005E2640" w:rsidRDefault="0088377A" w:rsidP="005E2640">
      <w:pPr>
        <w:rPr>
          <w:ins w:id="1362" w:author="Jeff Wootton" w:date="2024-03-15T09:43:00Z"/>
          <w:lang w:val="en-US"/>
        </w:rPr>
      </w:pPr>
      <w:ins w:id="1363" w:author="Jeff Wootton" w:date="2024-03-15T09:43:00Z">
        <w:r>
          <w:rPr>
            <w:noProof/>
            <w:lang w:val="en-US" w:eastAsia="en-US"/>
          </w:rPr>
          <mc:AlternateContent>
            <mc:Choice Requires="wps">
              <w:drawing>
                <wp:anchor distT="0" distB="0" distL="114300" distR="114300" simplePos="0" relativeHeight="251669504" behindDoc="0" locked="0" layoutInCell="1" allowOverlap="1" wp14:anchorId="64B3CAB5" wp14:editId="43DF96C3">
                  <wp:simplePos x="0" y="0"/>
                  <wp:positionH relativeFrom="margin">
                    <wp:align>left</wp:align>
                  </wp:positionH>
                  <wp:positionV relativeFrom="paragraph">
                    <wp:posOffset>387350</wp:posOffset>
                  </wp:positionV>
                  <wp:extent cx="1828800" cy="1828800"/>
                  <wp:effectExtent l="0" t="0" r="13970" b="22860"/>
                  <wp:wrapSquare wrapText="bothSides"/>
                  <wp:docPr id="19433242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3CAB5" id="_x0000_s1036" type="#_x0000_t202" style="position:absolute;left:0;text-align:left;margin-left:0;margin-top:30.5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vDKg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" filled="f" strokeweight=".5pt">
                  <v:textbox style="mso-fit-shape-to-text:t">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v:textbox>
                  <w10:wrap type="square" anchorx="margin"/>
                </v:shape>
              </w:pict>
            </mc:Fallback>
          </mc:AlternateContent>
        </w:r>
        <w:r w:rsidR="005E2640">
          <w:rPr>
            <w:lang w:val="en-US"/>
          </w:rPr>
          <w:t>This algorithm describes how the datasets of one layer</w:t>
        </w:r>
      </w:ins>
      <w:ins w:id="1364" w:author="Jeff Wootton" w:date="2024-03-15T11:23:00Z">
        <w:r w:rsidR="00F72D30">
          <w:rPr>
            <w:lang w:val="en-US"/>
          </w:rPr>
          <w:t>;</w:t>
        </w:r>
      </w:ins>
      <w:ins w:id="1365" w:author="Jeff Wootton" w:date="2024-03-15T09:43:00Z">
        <w:r w:rsidR="005E2640">
          <w:rPr>
            <w:lang w:val="en-US"/>
          </w:rPr>
          <w:t xml:space="preserve"> </w:t>
        </w:r>
      </w:ins>
      <w:ins w:id="1366" w:author="Jeff Wootton" w:date="2024-03-15T11:24:00Z">
        <w:r w:rsidR="00F72D30">
          <w:rPr>
            <w:lang w:val="en-US"/>
          </w:rPr>
          <w:t>that is,</w:t>
        </w:r>
      </w:ins>
      <w:ins w:id="1367" w:author="Jeff Wootton" w:date="2024-03-15T09:43:00Z">
        <w:r w:rsidR="005E2640">
          <w:rPr>
            <w:lang w:val="en-US"/>
          </w:rPr>
          <w:t xml:space="preserve"> those that have the same minimum display scales are rendered.</w:t>
        </w:r>
      </w:ins>
    </w:p>
    <w:p w14:paraId="6C09B0B1" w14:textId="1F7FECB2" w:rsidR="0088377A" w:rsidRDefault="0088377A" w:rsidP="0088377A">
      <w:pPr>
        <w:spacing w:after="0" w:line="240" w:lineRule="auto"/>
        <w:rPr>
          <w:ins w:id="1368" w:author="Jeff Wootton" w:date="2024-03-15T11:30:00Z"/>
          <w:lang w:val="en-US"/>
        </w:rPr>
      </w:pPr>
    </w:p>
    <w:p w14:paraId="48E221F6" w14:textId="47DBDDE5" w:rsidR="005E2640" w:rsidRDefault="005E2640" w:rsidP="0088377A">
      <w:pPr>
        <w:spacing w:after="120" w:line="240" w:lineRule="auto"/>
        <w:rPr>
          <w:ins w:id="1369" w:author="Jeff Wootton" w:date="2024-03-15T09:43:00Z"/>
          <w:lang w:val="en-US"/>
        </w:rPr>
      </w:pPr>
      <w:ins w:id="1370" w:author="Jeff Wootton" w:date="2024-03-15T09:43:00Z">
        <w:r>
          <w:rPr>
            <w:lang w:val="en-US"/>
          </w:rPr>
          <w:t>N</w:t>
        </w:r>
      </w:ins>
      <w:ins w:id="1371" w:author="Jeff Wootton" w:date="2024-03-15T11:30:00Z">
        <w:r w:rsidR="0088377A">
          <w:rPr>
            <w:lang w:val="en-US"/>
          </w:rPr>
          <w:t>OTES</w:t>
        </w:r>
      </w:ins>
      <w:ins w:id="1372" w:author="Jeff Wootton" w:date="2024-03-15T09:43:00Z">
        <w:r>
          <w:rPr>
            <w:lang w:val="en-US"/>
          </w:rPr>
          <w:t>:</w:t>
        </w:r>
      </w:ins>
    </w:p>
    <w:p w14:paraId="263DAC7E" w14:textId="7E589FD5" w:rsidR="005E2640" w:rsidRDefault="005E2640" w:rsidP="0088377A">
      <w:pPr>
        <w:spacing w:after="120" w:line="240" w:lineRule="auto"/>
        <w:jc w:val="left"/>
        <w:rPr>
          <w:ins w:id="1373" w:author="Jeff Wootton" w:date="2024-03-15T09:43:00Z"/>
          <w:lang w:val="en-US"/>
        </w:rPr>
      </w:pPr>
      <w:ins w:id="1374" w:author="Jeff Wootton" w:date="2024-03-15T09:43:00Z">
        <w:r>
          <w:rPr>
            <w:lang w:val="en-US"/>
          </w:rPr>
          <w:t>1b, 1c, 1d, and 2b:</w:t>
        </w:r>
      </w:ins>
      <w:ins w:id="1375" w:author="Jeff Wootton" w:date="2024-03-15T11:31:00Z">
        <w:r w:rsidR="0088377A">
          <w:rPr>
            <w:lang w:val="en-US"/>
          </w:rPr>
          <w:t xml:space="preserve"> </w:t>
        </w:r>
      </w:ins>
      <w:ins w:id="1376" w:author="Jeff Wootton" w:date="2024-03-15T09:43:00Z">
        <w:r>
          <w:rPr>
            <w:lang w:val="en-US"/>
          </w:rPr>
          <w:t xml:space="preserve">Rendering must take the </w:t>
        </w:r>
        <w:proofErr w:type="spellStart"/>
        <w:r w:rsidRPr="008303CB">
          <w:rPr>
            <w:i/>
            <w:iCs/>
            <w:lang w:val="en-US"/>
          </w:rPr>
          <w:t>viewingGroup</w:t>
        </w:r>
        <w:proofErr w:type="spellEnd"/>
        <w:r>
          <w:rPr>
            <w:lang w:val="en-US"/>
          </w:rPr>
          <w:t xml:space="preserve">, </w:t>
        </w:r>
        <w:proofErr w:type="spellStart"/>
        <w:r w:rsidRPr="008303CB">
          <w:rPr>
            <w:i/>
            <w:iCs/>
            <w:lang w:val="en-US"/>
          </w:rPr>
          <w:t>scaleMinimum</w:t>
        </w:r>
        <w:proofErr w:type="spellEnd"/>
        <w:r>
          <w:rPr>
            <w:lang w:val="en-US"/>
          </w:rPr>
          <w:t xml:space="preserve">, and </w:t>
        </w:r>
        <w:proofErr w:type="spellStart"/>
        <w:r w:rsidRPr="008303CB">
          <w:rPr>
            <w:i/>
            <w:iCs/>
            <w:lang w:val="en-US"/>
          </w:rPr>
          <w:t>scaleMaximum</w:t>
        </w:r>
        <w:proofErr w:type="spellEnd"/>
        <w:r>
          <w:rPr>
            <w:lang w:val="en-US"/>
          </w:rPr>
          <w:t xml:space="preserve"> properties of the display instruction into account. (See S-100 9-11.2)</w:t>
        </w:r>
      </w:ins>
    </w:p>
    <w:p w14:paraId="088890C1" w14:textId="2002C43B" w:rsidR="005E2640" w:rsidRDefault="005E2640" w:rsidP="0088377A">
      <w:pPr>
        <w:spacing w:after="120" w:line="240" w:lineRule="auto"/>
        <w:rPr>
          <w:ins w:id="1377" w:author="Jeff Wootton" w:date="2024-03-15T11:32:00Z"/>
          <w:lang w:val="en-US"/>
        </w:rPr>
      </w:pPr>
      <w:ins w:id="1378" w:author="Jeff Wootton" w:date="2024-03-15T09:43:00Z">
        <w:r>
          <w:rPr>
            <w:lang w:val="en-US"/>
          </w:rPr>
          <w:lastRenderedPageBreak/>
          <w:t>2b</w:t>
        </w:r>
      </w:ins>
      <w:ins w:id="1379" w:author="Jeff Wootton" w:date="2024-03-15T11:31:00Z">
        <w:r w:rsidR="0088377A">
          <w:rPr>
            <w:lang w:val="en-US"/>
          </w:rPr>
          <w:t xml:space="preserve">: </w:t>
        </w:r>
      </w:ins>
      <w:ins w:id="1380" w:author="Jeff Wootton" w:date="2024-03-15T09:43:00Z">
        <w:r>
          <w:rPr>
            <w:lang w:val="en-US"/>
          </w:rPr>
          <w:t xml:space="preserve">Optionally, an implementation may check if the text to be rendered will overlap any text already drawn. In that case the text will not be drawn. With the reversed order of the display priorities texts with a higher priority will be visible. Drawing both texts will make them unreadable. </w:t>
        </w:r>
      </w:ins>
    </w:p>
    <w:p w14:paraId="2D997FAC" w14:textId="77777777" w:rsidR="0088377A" w:rsidRDefault="0088377A" w:rsidP="0088377A">
      <w:pPr>
        <w:spacing w:after="120" w:line="240" w:lineRule="auto"/>
        <w:rPr>
          <w:ins w:id="1381" w:author="Jeff Wootton" w:date="2024-03-15T11:33:00Z"/>
          <w:lang w:val="en-US"/>
        </w:rPr>
      </w:pPr>
    </w:p>
    <w:p w14:paraId="19FE7A3D" w14:textId="63B9A76B" w:rsidR="0088377A" w:rsidRPr="00602D3E" w:rsidRDefault="0088377A" w:rsidP="001D02B5">
      <w:pPr>
        <w:pStyle w:val="ListContinue2"/>
        <w:numPr>
          <w:ilvl w:val="1"/>
          <w:numId w:val="40"/>
        </w:numPr>
        <w:tabs>
          <w:tab w:val="clear" w:pos="800"/>
        </w:tabs>
        <w:spacing w:before="120" w:after="120" w:line="240" w:lineRule="auto"/>
        <w:rPr>
          <w:ins w:id="1382" w:author="Jeff Wootton" w:date="2024-03-15T11:33:00Z"/>
          <w:szCs w:val="22"/>
          <w:lang w:eastAsia="en-US"/>
        </w:rPr>
      </w:pPr>
      <w:bookmarkStart w:id="1383" w:name="_Toc162435509"/>
      <w:ins w:id="1384" w:author="Jeff Wootton" w:date="2024-03-15T11:33:00Z">
        <w:r>
          <w:rPr>
            <w:b/>
            <w:sz w:val="22"/>
            <w:szCs w:val="22"/>
            <w:lang w:eastAsia="en-US"/>
          </w:rPr>
          <w:t xml:space="preserve">Data display algorithm (based on </w:t>
        </w:r>
      </w:ins>
      <w:ins w:id="1385" w:author="Jeff Wootton" w:date="2024-03-15T11:34:00Z">
        <w:r>
          <w:rPr>
            <w:b/>
            <w:sz w:val="22"/>
            <w:szCs w:val="22"/>
            <w:lang w:eastAsia="en-US"/>
          </w:rPr>
          <w:t>drawing index</w:t>
        </w:r>
      </w:ins>
      <w:ins w:id="1386" w:author="Jeff Wootton" w:date="2024-03-15T11:33:00Z">
        <w:r>
          <w:rPr>
            <w:b/>
            <w:sz w:val="22"/>
            <w:szCs w:val="22"/>
            <w:lang w:eastAsia="en-US"/>
          </w:rPr>
          <w:t>)</w:t>
        </w:r>
        <w:bookmarkEnd w:id="1383"/>
      </w:ins>
    </w:p>
    <w:p w14:paraId="52A4249D" w14:textId="77777777" w:rsidR="0088377A" w:rsidRPr="00295FE5" w:rsidRDefault="0088377A" w:rsidP="001D02B5">
      <w:pPr>
        <w:pStyle w:val="ListContinue2"/>
        <w:numPr>
          <w:ilvl w:val="2"/>
          <w:numId w:val="40"/>
        </w:numPr>
        <w:tabs>
          <w:tab w:val="clear" w:pos="432"/>
        </w:tabs>
        <w:spacing w:before="120" w:after="120" w:line="240" w:lineRule="auto"/>
        <w:rPr>
          <w:ins w:id="1387" w:author="Jeff Wootton" w:date="2024-03-15T11:33:00Z"/>
          <w:lang w:eastAsia="en-US"/>
        </w:rPr>
      </w:pPr>
      <w:bookmarkStart w:id="1388" w:name="_Toc162435510"/>
      <w:bookmarkStart w:id="1389" w:name="_Hlk161395359"/>
      <w:ins w:id="1390" w:author="Jeff Wootton" w:date="2024-03-15T11:33:00Z">
        <w:r w:rsidRPr="00295FE5">
          <w:rPr>
            <w:b/>
            <w:lang w:eastAsia="en-US"/>
            <w:rPrChange w:id="1391" w:author="Jeff Wootton" w:date="2024-03-20T20:28:00Z">
              <w:rPr>
                <w:b/>
                <w:sz w:val="22"/>
                <w:szCs w:val="22"/>
                <w:lang w:eastAsia="en-US"/>
              </w:rPr>
            </w:rPrChange>
          </w:rPr>
          <w:t>General</w:t>
        </w:r>
        <w:bookmarkEnd w:id="1388"/>
      </w:ins>
    </w:p>
    <w:bookmarkEnd w:id="1389"/>
    <w:p w14:paraId="16A6CA84" w14:textId="39B2EC9F" w:rsidR="001D7FBE" w:rsidRDefault="001D7FBE" w:rsidP="0088377A">
      <w:pPr>
        <w:spacing w:after="120" w:line="240" w:lineRule="auto"/>
        <w:rPr>
          <w:ins w:id="1392" w:author="Jeff Wootton" w:date="2024-03-15T08:44:00Z"/>
          <w:lang w:val="en-US"/>
        </w:rPr>
      </w:pPr>
      <w:ins w:id="1393" w:author="Jeff Wootton" w:date="2024-03-15T08:44:00Z">
        <w:r>
          <w:rPr>
            <w:lang w:val="en-US"/>
          </w:rPr>
          <w:t>After the data-coverages are selected and the associated datasets are loaded the chart display will be generated by:</w:t>
        </w:r>
      </w:ins>
    </w:p>
    <w:p w14:paraId="17B3EB98" w14:textId="5C3CCFC3" w:rsidR="001D7FBE" w:rsidRDefault="001D7FBE" w:rsidP="001D02B5">
      <w:pPr>
        <w:pStyle w:val="ListParagraph"/>
        <w:numPr>
          <w:ilvl w:val="0"/>
          <w:numId w:val="43"/>
        </w:numPr>
        <w:spacing w:after="120" w:line="240" w:lineRule="auto"/>
        <w:ind w:left="284" w:hanging="284"/>
        <w:contextualSpacing w:val="0"/>
        <w:rPr>
          <w:ins w:id="1394" w:author="Jeff Wootton" w:date="2024-03-15T08:44:00Z"/>
          <w:lang w:val="en-US"/>
        </w:rPr>
      </w:pPr>
      <w:ins w:id="1395" w:author="Jeff Wootton" w:date="2024-03-15T08:44:00Z">
        <w:r w:rsidRPr="00411691">
          <w:rPr>
            <w:lang w:val="en-US"/>
          </w:rPr>
          <w:t xml:space="preserve">Create a set of drawing instructions for each dataset. This step is called portrayal and defined by the rules in the </w:t>
        </w:r>
      </w:ins>
      <w:ins w:id="1396" w:author="Jeff Wootton" w:date="2024-03-15T11:36:00Z">
        <w:r w:rsidR="0088377A">
          <w:rPr>
            <w:lang w:val="en-US"/>
          </w:rPr>
          <w:t>P</w:t>
        </w:r>
      </w:ins>
      <w:ins w:id="1397" w:author="Jeff Wootton" w:date="2024-03-15T08:44:00Z">
        <w:r w:rsidRPr="00411691">
          <w:rPr>
            <w:lang w:val="en-US"/>
          </w:rPr>
          <w:t xml:space="preserve">ortrayal </w:t>
        </w:r>
      </w:ins>
      <w:ins w:id="1398" w:author="Jeff Wootton" w:date="2024-03-15T11:36:00Z">
        <w:r w:rsidR="0088377A">
          <w:rPr>
            <w:lang w:val="en-US"/>
          </w:rPr>
          <w:t>C</w:t>
        </w:r>
      </w:ins>
      <w:ins w:id="1399" w:author="Jeff Wootton" w:date="2024-03-15T08:44:00Z">
        <w:r w:rsidRPr="00411691">
          <w:rPr>
            <w:lang w:val="en-US"/>
          </w:rPr>
          <w:t>atalogue.</w:t>
        </w:r>
      </w:ins>
    </w:p>
    <w:p w14:paraId="6C61DE30" w14:textId="77777777" w:rsidR="001D7FBE" w:rsidRDefault="001D7FBE" w:rsidP="001D02B5">
      <w:pPr>
        <w:pStyle w:val="ListParagraph"/>
        <w:numPr>
          <w:ilvl w:val="0"/>
          <w:numId w:val="43"/>
        </w:numPr>
        <w:spacing w:after="120" w:line="240" w:lineRule="auto"/>
        <w:ind w:left="284" w:hanging="284"/>
        <w:contextualSpacing w:val="0"/>
        <w:rPr>
          <w:ins w:id="1400" w:author="Jeff Wootton" w:date="2024-03-15T08:44:00Z"/>
          <w:lang w:val="en-US"/>
        </w:rPr>
      </w:pPr>
      <w:ins w:id="1401" w:author="Jeff Wootton" w:date="2024-03-15T08:44:00Z">
        <w:r>
          <w:rPr>
            <w:lang w:val="en-US"/>
          </w:rPr>
          <w:t>Render the drawing instructions as described below.</w:t>
        </w:r>
      </w:ins>
    </w:p>
    <w:p w14:paraId="0195CB95" w14:textId="77777777" w:rsidR="001D7FBE" w:rsidRPr="0090412A" w:rsidRDefault="001D7FBE" w:rsidP="0090412A">
      <w:pPr>
        <w:spacing w:after="60" w:line="240" w:lineRule="auto"/>
        <w:rPr>
          <w:ins w:id="1402" w:author="Jeff Wootton" w:date="2024-03-15T08:44:00Z"/>
          <w:u w:val="single"/>
          <w:lang w:val="en-US"/>
        </w:rPr>
      </w:pPr>
      <w:ins w:id="1403" w:author="Jeff Wootton" w:date="2024-03-15T08:44:00Z">
        <w:r w:rsidRPr="0090412A">
          <w:rPr>
            <w:u w:val="single"/>
            <w:lang w:val="en-US"/>
          </w:rPr>
          <w:t>Notes:</w:t>
        </w:r>
      </w:ins>
    </w:p>
    <w:p w14:paraId="6AAFB538" w14:textId="1510F08F" w:rsidR="001D7FBE" w:rsidRDefault="001D7FBE" w:rsidP="001D02B5">
      <w:pPr>
        <w:pStyle w:val="ListParagraph"/>
        <w:numPr>
          <w:ilvl w:val="0"/>
          <w:numId w:val="35"/>
        </w:numPr>
        <w:spacing w:after="60" w:line="240" w:lineRule="auto"/>
        <w:ind w:left="284" w:hanging="284"/>
        <w:contextualSpacing w:val="0"/>
        <w:rPr>
          <w:ins w:id="1404" w:author="Jeff Wootton" w:date="2024-03-15T08:44:00Z"/>
          <w:lang w:val="en-US"/>
        </w:rPr>
      </w:pPr>
      <w:ins w:id="1405" w:author="Jeff Wootton" w:date="2024-03-15T08:44:00Z">
        <w:r>
          <w:rPr>
            <w:lang w:val="en-US"/>
          </w:rPr>
          <w:t>Datasets can only be portrayed entirely, there is no mechanism to only portray single data</w:t>
        </w:r>
      </w:ins>
      <w:ins w:id="1406" w:author="Jeff Wootton" w:date="2024-03-15T11:41:00Z">
        <w:r w:rsidR="0090412A">
          <w:rPr>
            <w:lang w:val="en-US"/>
          </w:rPr>
          <w:t xml:space="preserve"> </w:t>
        </w:r>
      </w:ins>
      <w:ins w:id="1407" w:author="Jeff Wootton" w:date="2024-03-15T08:44:00Z">
        <w:r>
          <w:rPr>
            <w:lang w:val="en-US"/>
          </w:rPr>
          <w:t>coverages</w:t>
        </w:r>
      </w:ins>
      <w:ins w:id="1408" w:author="Jeff Wootton" w:date="2024-03-15T11:41:00Z">
        <w:r w:rsidR="0090412A">
          <w:rPr>
            <w:lang w:val="en-US"/>
          </w:rPr>
          <w:t>.</w:t>
        </w:r>
      </w:ins>
    </w:p>
    <w:p w14:paraId="71C817FC" w14:textId="6C4AE0AC" w:rsidR="001D7FBE" w:rsidRDefault="001D7FBE" w:rsidP="001D02B5">
      <w:pPr>
        <w:pStyle w:val="ListParagraph"/>
        <w:numPr>
          <w:ilvl w:val="0"/>
          <w:numId w:val="35"/>
        </w:numPr>
        <w:spacing w:after="120" w:line="240" w:lineRule="auto"/>
        <w:ind w:left="284" w:hanging="284"/>
        <w:contextualSpacing w:val="0"/>
        <w:rPr>
          <w:ins w:id="1409" w:author="Jeff Wootton" w:date="2024-03-15T11:42:00Z"/>
          <w:lang w:val="en-US"/>
        </w:rPr>
      </w:pPr>
      <w:ins w:id="1410" w:author="Jeff Wootton" w:date="2024-03-15T08:44:00Z">
        <w:r>
          <w:rPr>
            <w:lang w:val="en-US"/>
          </w:rPr>
          <w:t>The algorithm assumes that the rendering is made by using a kind of the ‘Painters algorithm’. This means an opaque fill will completely obscure what has been rendered at this position before. This does not mean that any implementation must follow this approach</w:t>
        </w:r>
      </w:ins>
      <w:ins w:id="1411" w:author="Jeff Wootton" w:date="2024-03-15T11:41:00Z">
        <w:r w:rsidR="0090412A">
          <w:rPr>
            <w:lang w:val="en-US"/>
          </w:rPr>
          <w:t>;</w:t>
        </w:r>
      </w:ins>
      <w:ins w:id="1412" w:author="Jeff Wootton" w:date="2024-03-15T08:44:00Z">
        <w:r>
          <w:rPr>
            <w:lang w:val="en-US"/>
          </w:rPr>
          <w:t xml:space="preserve"> other techniques like Z-Buffer technique may be used. The algorithm will not give implementation details, any implementor has the freedom to reach the desired result in the most effective way.</w:t>
        </w:r>
      </w:ins>
    </w:p>
    <w:p w14:paraId="7EAC5923" w14:textId="3C2BFB73" w:rsidR="0090412A" w:rsidRPr="00295FE5" w:rsidRDefault="0090412A" w:rsidP="001D02B5">
      <w:pPr>
        <w:pStyle w:val="ListContinue2"/>
        <w:numPr>
          <w:ilvl w:val="2"/>
          <w:numId w:val="40"/>
        </w:numPr>
        <w:tabs>
          <w:tab w:val="clear" w:pos="432"/>
        </w:tabs>
        <w:spacing w:before="120" w:after="120" w:line="240" w:lineRule="auto"/>
        <w:rPr>
          <w:ins w:id="1413" w:author="Jeff Wootton" w:date="2024-03-15T11:42:00Z"/>
          <w:lang w:eastAsia="en-US"/>
        </w:rPr>
      </w:pPr>
      <w:bookmarkStart w:id="1414" w:name="_Toc162435511"/>
      <w:ins w:id="1415" w:author="Jeff Wootton" w:date="2024-03-15T11:42:00Z">
        <w:r w:rsidRPr="00295FE5">
          <w:rPr>
            <w:b/>
            <w:lang w:val="en-US" w:eastAsia="en-US"/>
            <w:rPrChange w:id="1416" w:author="Jeff Wootton" w:date="2024-03-20T20:28:00Z">
              <w:rPr>
                <w:b/>
                <w:sz w:val="22"/>
                <w:szCs w:val="22"/>
                <w:lang w:val="en-US" w:eastAsia="en-US"/>
              </w:rPr>
            </w:rPrChange>
          </w:rPr>
          <w:t>The Rendering Algorithm</w:t>
        </w:r>
        <w:bookmarkEnd w:id="1414"/>
      </w:ins>
    </w:p>
    <w:p w14:paraId="391551F3" w14:textId="1DB25F6B" w:rsidR="001D7FBE" w:rsidRDefault="001D7FBE" w:rsidP="00536136">
      <w:pPr>
        <w:spacing w:after="120" w:line="240" w:lineRule="auto"/>
        <w:rPr>
          <w:ins w:id="1417" w:author="Jeff Wootton" w:date="2024-03-15T08:44:00Z"/>
          <w:lang w:val="en-US"/>
        </w:rPr>
      </w:pPr>
      <w:ins w:id="1418" w:author="Jeff Wootton" w:date="2024-03-15T08:44:00Z">
        <w:r>
          <w:rPr>
            <w:lang w:val="en-US"/>
          </w:rPr>
          <w:t xml:space="preserve">The first step is to group the datasets into subsets which we will denote ‘Layers’. The criteria for the separation will be the </w:t>
        </w:r>
      </w:ins>
      <w:ins w:id="1419" w:author="Jeff Wootton" w:date="2024-03-15T11:43:00Z">
        <w:r w:rsidR="0090412A">
          <w:rPr>
            <w:lang w:val="en-US"/>
          </w:rPr>
          <w:t>value for the attribute</w:t>
        </w:r>
      </w:ins>
      <w:ins w:id="1420" w:author="Jeff Wootton" w:date="2024-03-15T11:44:00Z">
        <w:r w:rsidR="0090412A">
          <w:rPr>
            <w:lang w:val="en-US"/>
          </w:rPr>
          <w:t xml:space="preserve">s </w:t>
        </w:r>
        <w:r w:rsidR="0090412A">
          <w:rPr>
            <w:b/>
            <w:bCs/>
            <w:lang w:val="en-US"/>
          </w:rPr>
          <w:t>drawing index</w:t>
        </w:r>
        <w:r w:rsidR="0090412A">
          <w:rPr>
            <w:lang w:val="en-US"/>
          </w:rPr>
          <w:t xml:space="preserve"> and</w:t>
        </w:r>
      </w:ins>
      <w:ins w:id="1421" w:author="Jeff Wootton" w:date="2024-03-15T11:43:00Z">
        <w:r w:rsidR="0090412A">
          <w:rPr>
            <w:lang w:val="en-US"/>
          </w:rPr>
          <w:t xml:space="preserve"> </w:t>
        </w:r>
        <w:r w:rsidR="0090412A" w:rsidRPr="0088377A">
          <w:rPr>
            <w:b/>
            <w:bCs/>
            <w:lang w:val="en-US"/>
          </w:rPr>
          <w:t>minimum display scale</w:t>
        </w:r>
        <w:r w:rsidR="0090412A">
          <w:rPr>
            <w:lang w:val="en-US"/>
          </w:rPr>
          <w:t xml:space="preserve"> for the </w:t>
        </w:r>
        <w:r w:rsidR="0090412A">
          <w:rPr>
            <w:b/>
            <w:bCs/>
            <w:lang w:val="en-US"/>
          </w:rPr>
          <w:t>Data Coverage</w:t>
        </w:r>
        <w:r w:rsidR="0090412A">
          <w:rPr>
            <w:lang w:val="en-US"/>
          </w:rPr>
          <w:t xml:space="preserve"> feature(s)</w:t>
        </w:r>
      </w:ins>
      <w:ins w:id="1422" w:author="Jeff Wootton" w:date="2024-03-15T11:44:00Z">
        <w:r w:rsidR="0090412A">
          <w:rPr>
            <w:lang w:val="en-US"/>
          </w:rPr>
          <w:t xml:space="preserve"> for the dataset</w:t>
        </w:r>
      </w:ins>
      <w:ins w:id="1423" w:author="Jeff Wootton" w:date="2024-03-15T08:44:00Z">
        <w:r>
          <w:rPr>
            <w:lang w:val="en-US"/>
          </w:rPr>
          <w:t>. Note that all data</w:t>
        </w:r>
      </w:ins>
      <w:ins w:id="1424" w:author="Jeff Wootton" w:date="2024-03-15T11:45:00Z">
        <w:r w:rsidR="0090412A">
          <w:rPr>
            <w:lang w:val="en-US"/>
          </w:rPr>
          <w:t xml:space="preserve"> </w:t>
        </w:r>
      </w:ins>
      <w:ins w:id="1425" w:author="Jeff Wootton" w:date="2024-03-15T08:44:00Z">
        <w:r>
          <w:rPr>
            <w:lang w:val="en-US"/>
          </w:rPr>
          <w:t xml:space="preserve">coverages within a dataset </w:t>
        </w:r>
      </w:ins>
      <w:ins w:id="1426" w:author="Jeff Wootton" w:date="2024-03-15T11:45:00Z">
        <w:r w:rsidR="0090412A">
          <w:rPr>
            <w:lang w:val="en-US"/>
          </w:rPr>
          <w:t>must</w:t>
        </w:r>
      </w:ins>
      <w:ins w:id="1427" w:author="Jeff Wootton" w:date="2024-03-15T08:44:00Z">
        <w:r>
          <w:rPr>
            <w:lang w:val="en-US"/>
          </w:rPr>
          <w:t xml:space="preserve"> </w:t>
        </w:r>
      </w:ins>
      <w:ins w:id="1428" w:author="Jeff Wootton" w:date="2024-03-15T11:45:00Z">
        <w:r w:rsidR="0090412A">
          <w:rPr>
            <w:lang w:val="en-US"/>
          </w:rPr>
          <w:t>have</w:t>
        </w:r>
      </w:ins>
      <w:ins w:id="1429" w:author="Jeff Wootton" w:date="2024-03-15T08:44:00Z">
        <w:r>
          <w:rPr>
            <w:lang w:val="en-US"/>
          </w:rPr>
          <w:t xml:space="preserve"> the same </w:t>
        </w:r>
      </w:ins>
      <w:ins w:id="1430" w:author="Jeff Wootton" w:date="2024-03-15T11:45:00Z">
        <w:r w:rsidR="0090412A">
          <w:rPr>
            <w:lang w:val="en-US"/>
          </w:rPr>
          <w:t>value</w:t>
        </w:r>
      </w:ins>
      <w:ins w:id="1431" w:author="Jeff Wootton" w:date="2024-03-15T11:46:00Z">
        <w:r w:rsidR="0090412A">
          <w:rPr>
            <w:lang w:val="en-US"/>
          </w:rPr>
          <w:t>s</w:t>
        </w:r>
      </w:ins>
      <w:ins w:id="1432" w:author="Jeff Wootton" w:date="2024-03-15T11:45:00Z">
        <w:r w:rsidR="0090412A">
          <w:rPr>
            <w:lang w:val="en-US"/>
          </w:rPr>
          <w:t xml:space="preserve"> for </w:t>
        </w:r>
        <w:r w:rsidR="0090412A" w:rsidRPr="0088377A">
          <w:rPr>
            <w:b/>
            <w:bCs/>
            <w:lang w:val="en-US"/>
          </w:rPr>
          <w:t>minimum display scale</w:t>
        </w:r>
      </w:ins>
      <w:ins w:id="1433" w:author="Jeff Wootton" w:date="2024-03-15T08:44:00Z">
        <w:r>
          <w:rPr>
            <w:lang w:val="en-US"/>
          </w:rPr>
          <w:t xml:space="preserve"> and </w:t>
        </w:r>
        <w:r w:rsidRPr="0090412A">
          <w:rPr>
            <w:b/>
            <w:bCs/>
            <w:lang w:val="en-US"/>
          </w:rPr>
          <w:t>drawing index</w:t>
        </w:r>
        <w:r>
          <w:rPr>
            <w:lang w:val="en-US"/>
          </w:rPr>
          <w:t>, and data</w:t>
        </w:r>
      </w:ins>
      <w:ins w:id="1434" w:author="Jeff Wootton" w:date="2024-03-15T11:46:00Z">
        <w:r w:rsidR="0090412A">
          <w:rPr>
            <w:lang w:val="en-US"/>
          </w:rPr>
          <w:t xml:space="preserve"> </w:t>
        </w:r>
      </w:ins>
      <w:ins w:id="1435" w:author="Jeff Wootton" w:date="2024-03-15T08:44:00Z">
        <w:r>
          <w:rPr>
            <w:lang w:val="en-US"/>
          </w:rPr>
          <w:t>sets with the same minimum display scale or the same drawing index are not allowed to overlap. To be precise, the union of all data</w:t>
        </w:r>
      </w:ins>
      <w:ins w:id="1436" w:author="Jeff Wootton" w:date="2024-03-15T11:46:00Z">
        <w:r w:rsidR="0090412A">
          <w:rPr>
            <w:lang w:val="en-US"/>
          </w:rPr>
          <w:t xml:space="preserve"> </w:t>
        </w:r>
      </w:ins>
      <w:ins w:id="1437" w:author="Jeff Wootton" w:date="2024-03-15T08:44:00Z">
        <w:r>
          <w:rPr>
            <w:lang w:val="en-US"/>
          </w:rPr>
          <w:t>coverages of one dataset must not overlap the union of the data</w:t>
        </w:r>
      </w:ins>
      <w:ins w:id="1438" w:author="Jeff Wootton" w:date="2024-03-15T11:46:00Z">
        <w:r w:rsidR="0090412A">
          <w:rPr>
            <w:lang w:val="en-US"/>
          </w:rPr>
          <w:t xml:space="preserve"> </w:t>
        </w:r>
      </w:ins>
      <w:ins w:id="1439" w:author="Jeff Wootton" w:date="2024-03-15T08:44:00Z">
        <w:r>
          <w:rPr>
            <w:lang w:val="en-US"/>
          </w:rPr>
          <w:t xml:space="preserve">coverages of another dataset with the same minimum display scale or drawing index. </w:t>
        </w:r>
      </w:ins>
    </w:p>
    <w:p w14:paraId="01F5ABA7" w14:textId="77777777" w:rsidR="001D7FBE" w:rsidRDefault="001D7FBE" w:rsidP="001D02B5">
      <w:pPr>
        <w:pStyle w:val="ListParagraph"/>
        <w:numPr>
          <w:ilvl w:val="0"/>
          <w:numId w:val="38"/>
        </w:numPr>
        <w:ind w:left="567" w:hanging="283"/>
        <w:rPr>
          <w:ins w:id="1440" w:author="Jeff Wootton" w:date="2024-03-15T08:44:00Z"/>
          <w:lang w:val="en-US"/>
        </w:rPr>
      </w:pPr>
      <w:ins w:id="1441" w:author="Jeff Wootton" w:date="2024-03-15T08:44:00Z">
        <w:r>
          <w:rPr>
            <w:lang w:val="en-US"/>
          </w:rPr>
          <w:t>Datasets which share a common (non-null) drawing index are grouped together in single layers.</w:t>
        </w:r>
      </w:ins>
    </w:p>
    <w:p w14:paraId="48C6C703" w14:textId="77777777" w:rsidR="001D7FBE" w:rsidRDefault="001D7FBE" w:rsidP="001D02B5">
      <w:pPr>
        <w:pStyle w:val="ListParagraph"/>
        <w:numPr>
          <w:ilvl w:val="1"/>
          <w:numId w:val="38"/>
        </w:numPr>
        <w:spacing w:after="60" w:line="240" w:lineRule="auto"/>
        <w:ind w:left="993" w:hanging="284"/>
        <w:contextualSpacing w:val="0"/>
        <w:rPr>
          <w:ins w:id="1442" w:author="Jeff Wootton" w:date="2024-03-15T08:44:00Z"/>
          <w:lang w:val="en-US"/>
        </w:rPr>
      </w:pPr>
      <w:ins w:id="1443" w:author="Jeff Wootton" w:date="2024-03-15T08:44:00Z">
        <w:r>
          <w:rPr>
            <w:lang w:val="en-US"/>
          </w:rPr>
          <w:t>The minimum display scale of these layers is the smallest minimum display scale (the largest scale denominator) of the component datasets.</w:t>
        </w:r>
      </w:ins>
    </w:p>
    <w:p w14:paraId="0CCD916A" w14:textId="77777777" w:rsidR="001D7FBE" w:rsidRPr="00536136" w:rsidRDefault="001D7FBE" w:rsidP="001D02B5">
      <w:pPr>
        <w:pStyle w:val="ListParagraph"/>
        <w:numPr>
          <w:ilvl w:val="0"/>
          <w:numId w:val="38"/>
        </w:numPr>
        <w:spacing w:after="60" w:line="240" w:lineRule="auto"/>
        <w:ind w:left="567" w:hanging="283"/>
        <w:contextualSpacing w:val="0"/>
        <w:rPr>
          <w:ins w:id="1444" w:author="Jeff Wootton" w:date="2024-03-15T08:44:00Z"/>
          <w:lang w:val="en-US"/>
        </w:rPr>
      </w:pPr>
      <w:ins w:id="1445" w:author="Jeff Wootton" w:date="2024-03-15T08:44:00Z">
        <w:r w:rsidRPr="00536136">
          <w:rPr>
            <w:lang w:val="en-US"/>
          </w:rPr>
          <w:t>From the remaining datasets, those which share a common minimum display scale are grouped together in single layers.</w:t>
        </w:r>
      </w:ins>
    </w:p>
    <w:p w14:paraId="45505963" w14:textId="77777777" w:rsidR="001D7FBE" w:rsidRPr="00536136" w:rsidRDefault="001D7FBE" w:rsidP="001D02B5">
      <w:pPr>
        <w:pStyle w:val="ListParagraph"/>
        <w:numPr>
          <w:ilvl w:val="0"/>
          <w:numId w:val="38"/>
        </w:numPr>
        <w:spacing w:after="120" w:line="240" w:lineRule="auto"/>
        <w:ind w:left="567" w:hanging="283"/>
        <w:contextualSpacing w:val="0"/>
        <w:rPr>
          <w:ins w:id="1446" w:author="Jeff Wootton" w:date="2024-03-15T08:44:00Z"/>
          <w:lang w:val="en-US"/>
        </w:rPr>
      </w:pPr>
      <w:ins w:id="1447" w:author="Jeff Wootton" w:date="2024-03-15T08:44:00Z">
        <w:r w:rsidRPr="00536136">
          <w:rPr>
            <w:lang w:val="en-US"/>
          </w:rPr>
          <w:t>Layers from A and B which share a common minimum display scale are grouped together in single layers.</w:t>
        </w:r>
      </w:ins>
    </w:p>
    <w:p w14:paraId="358EDE0B" w14:textId="2318795D" w:rsidR="001D7FBE" w:rsidRDefault="001D7FBE" w:rsidP="00536136">
      <w:pPr>
        <w:spacing w:after="120" w:line="240" w:lineRule="auto"/>
        <w:rPr>
          <w:ins w:id="1448" w:author="Jeff Wootton" w:date="2024-03-15T08:44:00Z"/>
          <w:b/>
          <w:bCs/>
          <w:lang w:val="en-US"/>
        </w:rPr>
      </w:pPr>
      <w:ins w:id="1449" w:author="Jeff Wootton" w:date="2024-03-15T08:44:00Z">
        <w:r>
          <w:rPr>
            <w:lang w:val="en-US"/>
          </w:rPr>
          <w:t>The ‘Layers’ are then sorted by their minimum display scale and sequentially rendered starting with the smallest minimum display scale.</w:t>
        </w:r>
      </w:ins>
    </w:p>
    <w:p w14:paraId="44E91726" w14:textId="496F25F6" w:rsidR="001D7FBE" w:rsidRPr="008303CB" w:rsidRDefault="001D7FBE" w:rsidP="00536136">
      <w:pPr>
        <w:spacing w:after="0" w:line="240" w:lineRule="auto"/>
        <w:ind w:firstLine="340"/>
        <w:rPr>
          <w:ins w:id="1450" w:author="Jeff Wootton" w:date="2024-03-15T08:44:00Z"/>
          <w:lang w:val="en-US"/>
        </w:rPr>
      </w:pPr>
      <w:ins w:id="1451" w:author="Jeff Wootton" w:date="2024-03-15T08:44:00Z">
        <w:r>
          <w:rPr>
            <w:noProof/>
            <w:lang w:val="en-US" w:eastAsia="en-US"/>
          </w:rPr>
          <w:lastRenderedPageBreak/>
          <mc:AlternateContent>
            <mc:Choice Requires="wps">
              <w:drawing>
                <wp:anchor distT="0" distB="0" distL="114300" distR="114300" simplePos="0" relativeHeight="251665408" behindDoc="0" locked="0" layoutInCell="1" allowOverlap="1" wp14:anchorId="66DE3E05" wp14:editId="2F8CE34C">
                  <wp:simplePos x="0" y="0"/>
                  <wp:positionH relativeFrom="column">
                    <wp:posOffset>0</wp:posOffset>
                  </wp:positionH>
                  <wp:positionV relativeFrom="paragraph">
                    <wp:posOffset>0</wp:posOffset>
                  </wp:positionV>
                  <wp:extent cx="1828800" cy="1828800"/>
                  <wp:effectExtent l="0" t="0" r="0" b="0"/>
                  <wp:wrapSquare wrapText="bothSides"/>
                  <wp:docPr id="13372592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E3E05" id="_x0000_s1037" type="#_x0000_t202" style="position:absolute;left:0;text-align:left;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fKwIAAFoEAAAOAAAAZHJzL2Uyb0RvYy54bWysVN9v2jAQfp+0/8Hy+0hgtGU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u6HhLVRHxMFBPyLe8rXC9I/MhxfmcCawP5zz8IyH1IA1wUmipAb362/30R+pQislLc5YSQ0uASX6&#10;u0EKv4yn0ziSSZne3E1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dX/F8rAgAAWgQAAA4AAAAAAAAAAAAAAAAALgIAAGRycy9lMm9Eb2Mu&#10;eG1sUEsBAi0AFAAGAAgAAAAhALcMAwjXAAAABQEAAA8AAAAAAAAAAAAAAAAAhQQAAGRycy9kb3du&#10;cmV2LnhtbFBLBQYAAAAABAAEAPMAAACJBQAAAAA=&#10;" filled="f" strokeweight=".5pt">
                  <v:textbox style="mso-fit-shape-to-text:t">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ins>
    </w:p>
    <w:p w14:paraId="3D29EDC3" w14:textId="1C8B7459" w:rsidR="001D7FBE" w:rsidRDefault="001D7FBE" w:rsidP="001D02B5">
      <w:pPr>
        <w:spacing w:after="120" w:line="240" w:lineRule="auto"/>
        <w:rPr>
          <w:ins w:id="1452" w:author="Jeff Wootton" w:date="2024-03-15T08:44:00Z"/>
          <w:lang w:val="en-US"/>
        </w:rPr>
      </w:pPr>
      <w:ins w:id="1453" w:author="Jeff Wootton" w:date="2024-03-15T08:44:00Z">
        <w:r w:rsidRPr="008303CB">
          <w:rPr>
            <w:lang w:val="en-US"/>
          </w:rPr>
          <w:t>N</w:t>
        </w:r>
      </w:ins>
      <w:ins w:id="1454" w:author="Jeff Wootton" w:date="2024-03-15T11:54:00Z">
        <w:r w:rsidR="00536136">
          <w:rPr>
            <w:lang w:val="en-US"/>
          </w:rPr>
          <w:t>OTE 1</w:t>
        </w:r>
      </w:ins>
      <w:ins w:id="1455" w:author="Jeff Wootton" w:date="2024-03-15T08:44:00Z">
        <w:r>
          <w:rPr>
            <w:lang w:val="en-US"/>
          </w:rPr>
          <w:t>: For the sake of simplicity the concept of display planes (</w:t>
        </w:r>
      </w:ins>
      <w:ins w:id="1456" w:author="Jeff Wootton" w:date="2024-03-15T11:57:00Z">
        <w:r w:rsidR="001D02B5">
          <w:rPr>
            <w:lang w:val="en-US"/>
          </w:rPr>
          <w:t>that is,</w:t>
        </w:r>
      </w:ins>
      <w:ins w:id="1457" w:author="Jeff Wootton" w:date="2024-03-15T08:44:00Z">
        <w:r>
          <w:rPr>
            <w:lang w:val="en-US"/>
          </w:rPr>
          <w:t xml:space="preserve"> under and over radar) is not considered here. Without loss of generality the algorithm can be used multiple times to create the images for each display plane. One way of achieving it is to split the output of the portrayal into subsets</w:t>
        </w:r>
      </w:ins>
      <w:ins w:id="1458" w:author="Jeff Wootton" w:date="2024-03-15T11:57:00Z">
        <w:r w:rsidR="001D02B5">
          <w:rPr>
            <w:lang w:val="en-US"/>
          </w:rPr>
          <w:t>;</w:t>
        </w:r>
      </w:ins>
      <w:ins w:id="1459" w:author="Jeff Wootton" w:date="2024-03-15T08:44:00Z">
        <w:r>
          <w:rPr>
            <w:lang w:val="en-US"/>
          </w:rPr>
          <w:t xml:space="preserve"> one for each display plane and run the algorithm for each subset. However, the painters algorithm cannot be used to render data in the over radar display plane since there will not be </w:t>
        </w:r>
      </w:ins>
      <w:ins w:id="1460" w:author="Jeff Wootton" w:date="2024-03-15T11:58:00Z">
        <w:r w:rsidR="001D02B5">
          <w:rPr>
            <w:lang w:val="en-US"/>
          </w:rPr>
          <w:t>S</w:t>
        </w:r>
      </w:ins>
      <w:ins w:id="1461" w:author="Jeff Wootton" w:date="2024-03-15T08:44:00Z">
        <w:r>
          <w:rPr>
            <w:lang w:val="en-US"/>
          </w:rPr>
          <w:t xml:space="preserve">kin of the </w:t>
        </w:r>
      </w:ins>
      <w:ins w:id="1462" w:author="Jeff Wootton" w:date="2024-03-15T11:58:00Z">
        <w:r w:rsidR="001D02B5">
          <w:rPr>
            <w:lang w:val="en-US"/>
          </w:rPr>
          <w:t>E</w:t>
        </w:r>
      </w:ins>
      <w:ins w:id="1463" w:author="Jeff Wootton" w:date="2024-03-15T08:44:00Z">
        <w:r>
          <w:rPr>
            <w:lang w:val="en-US"/>
          </w:rPr>
          <w:t>arth objects present to obscure underlying layers.</w:t>
        </w:r>
      </w:ins>
    </w:p>
    <w:p w14:paraId="0C932D55" w14:textId="697392E7" w:rsidR="001D7FBE" w:rsidRDefault="001D7FBE" w:rsidP="00536136">
      <w:pPr>
        <w:spacing w:after="120" w:line="240" w:lineRule="auto"/>
        <w:rPr>
          <w:ins w:id="1464" w:author="Jeff Wootton" w:date="2024-03-15T11:59:00Z"/>
          <w:lang w:val="en-US"/>
        </w:rPr>
      </w:pPr>
      <w:ins w:id="1465" w:author="Jeff Wootton" w:date="2024-03-15T08:44:00Z">
        <w:r>
          <w:rPr>
            <w:lang w:val="en-US"/>
          </w:rPr>
          <w:t>N</w:t>
        </w:r>
      </w:ins>
      <w:ins w:id="1466" w:author="Jeff Wootton" w:date="2024-03-15T11:54:00Z">
        <w:r w:rsidR="00536136">
          <w:rPr>
            <w:lang w:val="en-US"/>
          </w:rPr>
          <w:t>OTE 2</w:t>
        </w:r>
      </w:ins>
      <w:ins w:id="1467" w:author="Jeff Wootton" w:date="2024-03-15T08:44:00Z">
        <w:r>
          <w:rPr>
            <w:lang w:val="en-US"/>
          </w:rPr>
          <w:t>: The algorithm as described here does not distinguish between official and non-official data. It could be achieved by taking this into account during the grouping of the input datasets.</w:t>
        </w:r>
      </w:ins>
    </w:p>
    <w:p w14:paraId="249B9E30" w14:textId="77777777" w:rsidR="001D02B5" w:rsidRPr="00295FE5" w:rsidRDefault="001D02B5" w:rsidP="001D02B5">
      <w:pPr>
        <w:pStyle w:val="ListContinue2"/>
        <w:keepNext/>
        <w:keepLines/>
        <w:numPr>
          <w:ilvl w:val="2"/>
          <w:numId w:val="40"/>
        </w:numPr>
        <w:tabs>
          <w:tab w:val="clear" w:pos="432"/>
        </w:tabs>
        <w:spacing w:before="120" w:after="120" w:line="240" w:lineRule="auto"/>
        <w:rPr>
          <w:ins w:id="1468" w:author="Jeff Wootton" w:date="2024-03-15T11:59:00Z"/>
          <w:lang w:eastAsia="en-US"/>
        </w:rPr>
      </w:pPr>
      <w:bookmarkStart w:id="1469" w:name="_Toc162435512"/>
      <w:ins w:id="1470" w:author="Jeff Wootton" w:date="2024-03-15T11:59:00Z">
        <w:r w:rsidRPr="00295FE5">
          <w:rPr>
            <w:b/>
            <w:lang w:val="en-US" w:eastAsia="en-US"/>
            <w:rPrChange w:id="1471" w:author="Jeff Wootton" w:date="2024-03-20T20:28:00Z">
              <w:rPr>
                <w:b/>
                <w:sz w:val="22"/>
                <w:szCs w:val="22"/>
                <w:lang w:val="en-US" w:eastAsia="en-US"/>
              </w:rPr>
            </w:rPrChange>
          </w:rPr>
          <w:t xml:space="preserve">The Algorithm </w:t>
        </w:r>
        <w:proofErr w:type="spellStart"/>
        <w:r w:rsidRPr="00295FE5">
          <w:rPr>
            <w:b/>
            <w:lang w:val="en-US" w:eastAsia="en-US"/>
            <w:rPrChange w:id="1472" w:author="Jeff Wootton" w:date="2024-03-20T20:28:00Z">
              <w:rPr>
                <w:b/>
                <w:sz w:val="22"/>
                <w:szCs w:val="22"/>
                <w:lang w:val="en-US" w:eastAsia="en-US"/>
              </w:rPr>
            </w:rPrChange>
          </w:rPr>
          <w:t>RenderLayer</w:t>
        </w:r>
        <w:bookmarkEnd w:id="1469"/>
        <w:proofErr w:type="spellEnd"/>
      </w:ins>
    </w:p>
    <w:p w14:paraId="4092E066" w14:textId="398D19DF" w:rsidR="001D7FBE" w:rsidRDefault="001D7FBE" w:rsidP="001D7FBE">
      <w:pPr>
        <w:rPr>
          <w:ins w:id="1473" w:author="Jeff Wootton" w:date="2024-03-15T08:45:00Z"/>
          <w:lang w:val="en-US"/>
        </w:rPr>
      </w:pPr>
      <w:ins w:id="1474" w:author="Jeff Wootton" w:date="2024-03-15T08:44:00Z">
        <w:r>
          <w:rPr>
            <w:noProof/>
            <w:lang w:val="en-US" w:eastAsia="en-US"/>
          </w:rPr>
          <mc:AlternateContent>
            <mc:Choice Requires="wps">
              <w:drawing>
                <wp:anchor distT="0" distB="0" distL="114300" distR="114300" simplePos="0" relativeHeight="251666432" behindDoc="0" locked="0" layoutInCell="1" allowOverlap="1" wp14:anchorId="11BD376B" wp14:editId="2F42C6A5">
                  <wp:simplePos x="0" y="0"/>
                  <wp:positionH relativeFrom="margin">
                    <wp:align>right</wp:align>
                  </wp:positionH>
                  <wp:positionV relativeFrom="paragraph">
                    <wp:posOffset>332740</wp:posOffset>
                  </wp:positionV>
                  <wp:extent cx="1828800" cy="1828800"/>
                  <wp:effectExtent l="0" t="0" r="13970" b="22860"/>
                  <wp:wrapSquare wrapText="bothSides"/>
                  <wp:docPr id="7011995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BD376B" id="_x0000_s1038" type="#_x0000_t202" style="position:absolute;left:0;text-align:left;margin-left:92.8pt;margin-top:26.2pt;width:2in;height:2in;z-index:2516664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M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" filled="f" strokeweight=".5pt">
                  <v:textbox style="mso-fit-shape-to-text:t">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v:textbox>
                  <w10:wrap type="square" anchorx="margin"/>
                </v:shape>
              </w:pict>
            </mc:Fallback>
          </mc:AlternateContent>
        </w:r>
        <w:r>
          <w:rPr>
            <w:lang w:val="en-US"/>
          </w:rPr>
          <w:t>This algorithm describes how the datasets of one layer</w:t>
        </w:r>
      </w:ins>
      <w:ins w:id="1475" w:author="Jeff Wootton" w:date="2024-03-20T20:30:00Z">
        <w:r w:rsidR="00295FE5">
          <w:rPr>
            <w:lang w:val="en-US"/>
          </w:rPr>
          <w:t>;</w:t>
        </w:r>
      </w:ins>
      <w:ins w:id="1476" w:author="Jeff Wootton" w:date="2024-03-15T08:44:00Z">
        <w:r>
          <w:rPr>
            <w:lang w:val="en-US"/>
          </w:rPr>
          <w:t xml:space="preserve"> </w:t>
        </w:r>
      </w:ins>
      <w:ins w:id="1477" w:author="Jeff Wootton" w:date="2024-03-20T20:30:00Z">
        <w:r w:rsidR="00295FE5">
          <w:rPr>
            <w:lang w:val="en-US"/>
          </w:rPr>
          <w:t>that is,</w:t>
        </w:r>
      </w:ins>
      <w:ins w:id="1478" w:author="Jeff Wootton" w:date="2024-03-15T08:44:00Z">
        <w:r>
          <w:rPr>
            <w:lang w:val="en-US"/>
          </w:rPr>
          <w:t xml:space="preserve"> those that have the same minimum display scales and/or drawing indices are rendered.</w:t>
        </w:r>
      </w:ins>
    </w:p>
    <w:p w14:paraId="1D1F9124" w14:textId="77777777" w:rsidR="001D7FBE" w:rsidRDefault="001D7FBE" w:rsidP="001D02B5">
      <w:pPr>
        <w:spacing w:after="0" w:line="240" w:lineRule="auto"/>
        <w:rPr>
          <w:ins w:id="1479" w:author="Jeff Wootton" w:date="2024-03-15T08:46:00Z"/>
          <w:lang w:val="en-US"/>
        </w:rPr>
      </w:pPr>
    </w:p>
    <w:p w14:paraId="0025EA77" w14:textId="527693BC" w:rsidR="001D7FBE" w:rsidRDefault="001D7FBE" w:rsidP="001D02B5">
      <w:pPr>
        <w:spacing w:after="120" w:line="240" w:lineRule="auto"/>
        <w:rPr>
          <w:ins w:id="1480" w:author="Jeff Wootton" w:date="2024-03-15T08:44:00Z"/>
          <w:lang w:val="en-US"/>
        </w:rPr>
      </w:pPr>
      <w:ins w:id="1481" w:author="Jeff Wootton" w:date="2024-03-15T08:44:00Z">
        <w:r>
          <w:rPr>
            <w:lang w:val="en-US"/>
          </w:rPr>
          <w:t>N</w:t>
        </w:r>
      </w:ins>
      <w:ins w:id="1482" w:author="Jeff Wootton" w:date="2024-03-15T12:05:00Z">
        <w:r w:rsidR="001D02B5">
          <w:rPr>
            <w:lang w:val="en-US"/>
          </w:rPr>
          <w:t>OTES</w:t>
        </w:r>
      </w:ins>
      <w:ins w:id="1483" w:author="Jeff Wootton" w:date="2024-03-15T08:44:00Z">
        <w:r>
          <w:rPr>
            <w:lang w:val="en-US"/>
          </w:rPr>
          <w:t>:</w:t>
        </w:r>
      </w:ins>
    </w:p>
    <w:p w14:paraId="49A07BDF" w14:textId="3818CFDB" w:rsidR="001D7FBE" w:rsidRDefault="001D7FBE" w:rsidP="001D02B5">
      <w:pPr>
        <w:spacing w:after="120" w:line="240" w:lineRule="auto"/>
        <w:rPr>
          <w:ins w:id="1484" w:author="Jeff Wootton" w:date="2024-03-15T08:44:00Z"/>
          <w:lang w:val="en-US"/>
        </w:rPr>
      </w:pPr>
      <w:ins w:id="1485" w:author="Jeff Wootton" w:date="2024-03-15T08:44:00Z">
        <w:r>
          <w:rPr>
            <w:lang w:val="en-US"/>
          </w:rPr>
          <w:t>1a:</w:t>
        </w:r>
      </w:ins>
      <w:ins w:id="1486" w:author="Jeff Wootton" w:date="2024-03-15T12:06:00Z">
        <w:r w:rsidR="001D02B5">
          <w:rPr>
            <w:lang w:val="en-US"/>
          </w:rPr>
          <w:t xml:space="preserve"> </w:t>
        </w:r>
      </w:ins>
      <w:ins w:id="1487" w:author="Jeff Wootton" w:date="2024-03-15T08:44:00Z">
        <w:r>
          <w:rPr>
            <w:lang w:val="en-US"/>
          </w:rPr>
          <w:t xml:space="preserve">Rendering must take the </w:t>
        </w:r>
        <w:proofErr w:type="spellStart"/>
        <w:r w:rsidRPr="008303CB">
          <w:rPr>
            <w:i/>
            <w:iCs/>
            <w:lang w:val="en-US"/>
          </w:rPr>
          <w:t>viewingGroup</w:t>
        </w:r>
        <w:proofErr w:type="spellEnd"/>
        <w:r>
          <w:rPr>
            <w:i/>
            <w:iCs/>
            <w:lang w:val="en-US"/>
          </w:rPr>
          <w:t>(s)</w:t>
        </w:r>
        <w:r>
          <w:rPr>
            <w:lang w:val="en-US"/>
          </w:rPr>
          <w:t xml:space="preserve">, </w:t>
        </w:r>
        <w:proofErr w:type="spellStart"/>
        <w:r w:rsidRPr="008303CB">
          <w:rPr>
            <w:i/>
            <w:iCs/>
            <w:lang w:val="en-US"/>
          </w:rPr>
          <w:t>scaleMinimum</w:t>
        </w:r>
        <w:proofErr w:type="spellEnd"/>
        <w:r>
          <w:rPr>
            <w:lang w:val="en-US"/>
          </w:rPr>
          <w:t xml:space="preserve">, </w:t>
        </w:r>
        <w:proofErr w:type="spellStart"/>
        <w:r w:rsidRPr="008303CB">
          <w:rPr>
            <w:i/>
            <w:iCs/>
            <w:lang w:val="en-US"/>
          </w:rPr>
          <w:t>scaleMaximum</w:t>
        </w:r>
        <w:proofErr w:type="spellEnd"/>
        <w:r>
          <w:rPr>
            <w:i/>
            <w:iCs/>
            <w:lang w:val="en-US"/>
          </w:rPr>
          <w:t>, date dependency, and any other</w:t>
        </w:r>
        <w:r>
          <w:rPr>
            <w:lang w:val="en-US"/>
          </w:rPr>
          <w:t xml:space="preserve"> properties of the display instruction which may affect the instructions visibility into account. (See S-100 Part 9)</w:t>
        </w:r>
      </w:ins>
    </w:p>
    <w:p w14:paraId="577F5E87" w14:textId="19E6BAFA" w:rsidR="00382FD3" w:rsidRPr="001D7FBE" w:rsidRDefault="001D7FBE" w:rsidP="001D02B5">
      <w:pPr>
        <w:spacing w:after="120" w:line="240" w:lineRule="auto"/>
      </w:pPr>
      <w:ins w:id="1488" w:author="Jeff Wootton" w:date="2024-03-15T08:44:00Z">
        <w:r>
          <w:rPr>
            <w:lang w:val="en-US"/>
          </w:rPr>
          <w:t>1f:</w:t>
        </w:r>
      </w:ins>
      <w:ins w:id="1489" w:author="Jeff Wootton" w:date="2024-03-15T12:06:00Z">
        <w:r w:rsidR="001D02B5">
          <w:rPr>
            <w:lang w:val="en-US"/>
          </w:rPr>
          <w:t xml:space="preserve"> </w:t>
        </w:r>
      </w:ins>
      <w:ins w:id="1490" w:author="Jeff Wootton" w:date="2024-03-15T08:44:00Z">
        <w:r>
          <w:rPr>
            <w:lang w:val="en-US"/>
          </w:rPr>
          <w:t>When rendering text, an implementation may take into account the guidance in S-100 Part 9 regarding text rendering to adjust this algorithm as needed to enhance the readability of text.</w:t>
        </w:r>
      </w:ins>
    </w:p>
    <w:p w14:paraId="4A74FED0" w14:textId="3C8F5865" w:rsidR="00953C01" w:rsidDel="00E356FF" w:rsidRDefault="00953C01">
      <w:pPr>
        <w:spacing w:after="160" w:line="259" w:lineRule="auto"/>
        <w:jc w:val="left"/>
        <w:rPr>
          <w:del w:id="1491" w:author="Jeff Wootton" w:date="2024-03-27T12:17:00Z"/>
          <w:lang w:val="en-US"/>
        </w:rPr>
      </w:pPr>
      <w:del w:id="1492" w:author="Jeff Wootton" w:date="2024-03-27T12:17:00Z">
        <w:r w:rsidDel="00E356FF">
          <w:rPr>
            <w:lang w:val="en-US"/>
          </w:rPr>
          <w:br w:type="page"/>
        </w:r>
      </w:del>
    </w:p>
    <w:p w14:paraId="568FC50A" w14:textId="6FEFA64A" w:rsidR="00953C01" w:rsidDel="00E356FF" w:rsidRDefault="00953C01">
      <w:pPr>
        <w:spacing w:line="240" w:lineRule="auto"/>
        <w:rPr>
          <w:del w:id="1493" w:author="Jeff Wootton" w:date="2024-03-27T12:17:00Z"/>
          <w:lang w:val="en-US"/>
        </w:rPr>
      </w:pPr>
    </w:p>
    <w:p w14:paraId="14EB05C2" w14:textId="57CB48E9" w:rsidR="00953C01" w:rsidDel="00E356FF" w:rsidRDefault="00953C01">
      <w:pPr>
        <w:spacing w:line="240" w:lineRule="auto"/>
        <w:rPr>
          <w:del w:id="1494" w:author="Jeff Wootton" w:date="2024-03-27T12:17:00Z"/>
          <w:lang w:val="en-US"/>
        </w:rPr>
      </w:pPr>
    </w:p>
    <w:p w14:paraId="0E5E6D49" w14:textId="2CB8FF5E" w:rsidR="00A310FD" w:rsidDel="00E356FF" w:rsidRDefault="00A310FD">
      <w:pPr>
        <w:spacing w:line="240" w:lineRule="auto"/>
        <w:rPr>
          <w:del w:id="1495" w:author="Jeff Wootton" w:date="2024-03-27T12:17:00Z"/>
          <w:lang w:val="en-US"/>
        </w:rPr>
      </w:pPr>
    </w:p>
    <w:p w14:paraId="53593CBE" w14:textId="50298221" w:rsidR="00A310FD" w:rsidRPr="00E61AD8" w:rsidDel="00E356FF" w:rsidRDefault="00A310FD">
      <w:pPr>
        <w:spacing w:line="240" w:lineRule="auto"/>
        <w:rPr>
          <w:del w:id="1496" w:author="Jeff Wootton" w:date="2024-03-27T12:17:00Z"/>
          <w:lang w:val="en-US"/>
        </w:rPr>
      </w:pPr>
    </w:p>
    <w:p w14:paraId="6486E1EE" w14:textId="637202AE" w:rsidR="00953C01" w:rsidRPr="00E61AD8" w:rsidDel="00E356FF" w:rsidRDefault="00953C01">
      <w:pPr>
        <w:spacing w:line="240" w:lineRule="auto"/>
        <w:rPr>
          <w:del w:id="1497" w:author="Jeff Wootton" w:date="2024-03-27T12:17:00Z"/>
          <w:lang w:val="en-US"/>
        </w:rPr>
      </w:pPr>
    </w:p>
    <w:p w14:paraId="25964460" w14:textId="27DDAD1F" w:rsidR="00953C01" w:rsidRPr="00E61AD8" w:rsidDel="00E356FF" w:rsidRDefault="00953C01">
      <w:pPr>
        <w:spacing w:line="240" w:lineRule="auto"/>
        <w:rPr>
          <w:del w:id="1498" w:author="Jeff Wootton" w:date="2024-03-27T12:17:00Z"/>
          <w:lang w:val="en-US"/>
        </w:rPr>
      </w:pPr>
    </w:p>
    <w:p w14:paraId="10C9D358" w14:textId="7E4744EA" w:rsidR="00953C01" w:rsidRPr="00E61AD8" w:rsidDel="00E356FF" w:rsidRDefault="00953C01">
      <w:pPr>
        <w:spacing w:line="240" w:lineRule="auto"/>
        <w:rPr>
          <w:del w:id="1499" w:author="Jeff Wootton" w:date="2024-03-27T12:17:00Z"/>
          <w:lang w:val="en-US"/>
        </w:rPr>
      </w:pPr>
    </w:p>
    <w:p w14:paraId="29BDA0DA" w14:textId="0F2BD03A" w:rsidR="00953C01" w:rsidRPr="00E61AD8" w:rsidDel="00E356FF" w:rsidRDefault="00953C01">
      <w:pPr>
        <w:spacing w:line="240" w:lineRule="auto"/>
        <w:rPr>
          <w:del w:id="1500" w:author="Jeff Wootton" w:date="2024-03-27T12:17:00Z"/>
          <w:lang w:val="en-US"/>
        </w:rPr>
      </w:pPr>
    </w:p>
    <w:p w14:paraId="6AD0826A" w14:textId="1EE0076E" w:rsidR="00953C01" w:rsidRPr="00E61AD8" w:rsidDel="00E356FF" w:rsidRDefault="00953C01">
      <w:pPr>
        <w:spacing w:line="240" w:lineRule="auto"/>
        <w:rPr>
          <w:del w:id="1501" w:author="Jeff Wootton" w:date="2024-03-27T12:17:00Z"/>
          <w:lang w:val="en-US"/>
        </w:rPr>
      </w:pPr>
    </w:p>
    <w:p w14:paraId="5C2817B0" w14:textId="1389CFF2" w:rsidR="00953C01" w:rsidRPr="00E61AD8" w:rsidDel="00E356FF" w:rsidRDefault="00953C01">
      <w:pPr>
        <w:spacing w:line="240" w:lineRule="auto"/>
        <w:rPr>
          <w:del w:id="1502" w:author="Jeff Wootton" w:date="2024-03-27T12:17:00Z"/>
          <w:lang w:val="en-US"/>
        </w:rPr>
      </w:pPr>
    </w:p>
    <w:p w14:paraId="0921AC75" w14:textId="28FB273F" w:rsidR="00953C01" w:rsidRPr="00E61AD8" w:rsidDel="00E356FF" w:rsidRDefault="00953C01">
      <w:pPr>
        <w:spacing w:line="240" w:lineRule="auto"/>
        <w:rPr>
          <w:del w:id="1503" w:author="Jeff Wootton" w:date="2024-03-27T12:17:00Z"/>
          <w:lang w:val="en-US"/>
        </w:rPr>
      </w:pPr>
    </w:p>
    <w:p w14:paraId="6BE1BF18" w14:textId="461D556E" w:rsidR="00953C01" w:rsidRPr="00E61AD8" w:rsidDel="00E356FF" w:rsidRDefault="00953C01">
      <w:pPr>
        <w:spacing w:line="240" w:lineRule="auto"/>
        <w:rPr>
          <w:del w:id="1504" w:author="Jeff Wootton" w:date="2024-03-27T12:17:00Z"/>
          <w:lang w:val="en-US"/>
        </w:rPr>
      </w:pPr>
    </w:p>
    <w:p w14:paraId="4E6CFD92" w14:textId="6E6349FB" w:rsidR="00953C01" w:rsidRPr="00E61AD8" w:rsidDel="00E356FF" w:rsidRDefault="00953C01">
      <w:pPr>
        <w:spacing w:line="240" w:lineRule="auto"/>
        <w:rPr>
          <w:del w:id="1505" w:author="Jeff Wootton" w:date="2024-03-27T12:17:00Z"/>
          <w:lang w:val="en-US"/>
        </w:rPr>
      </w:pPr>
    </w:p>
    <w:p w14:paraId="46489BA3" w14:textId="721A0709" w:rsidR="00953C01" w:rsidRPr="00E61AD8" w:rsidDel="00E356FF" w:rsidRDefault="00953C01">
      <w:pPr>
        <w:spacing w:line="240" w:lineRule="auto"/>
        <w:rPr>
          <w:del w:id="1506" w:author="Jeff Wootton" w:date="2024-03-27T12:17:00Z"/>
          <w:lang w:val="en-US"/>
        </w:rPr>
      </w:pPr>
    </w:p>
    <w:p w14:paraId="6A878EA2" w14:textId="6B8CD0FD" w:rsidR="00953C01" w:rsidRPr="00E61AD8" w:rsidDel="00E356FF" w:rsidRDefault="00953C01">
      <w:pPr>
        <w:spacing w:line="240" w:lineRule="auto"/>
        <w:rPr>
          <w:del w:id="1507" w:author="Jeff Wootton" w:date="2024-03-27T12:17:00Z"/>
          <w:lang w:val="en-US"/>
        </w:rPr>
      </w:pPr>
    </w:p>
    <w:p w14:paraId="6D77D58F" w14:textId="1FE79941" w:rsidR="00953C01" w:rsidRPr="00E61AD8" w:rsidDel="00E356FF" w:rsidRDefault="00953C0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line="240" w:lineRule="auto"/>
        <w:jc w:val="left"/>
        <w:rPr>
          <w:del w:id="1508" w:author="Jeff Wootton" w:date="2024-03-27T12:17:00Z"/>
          <w:rFonts w:eastAsia="Times New Roman"/>
          <w:sz w:val="22"/>
          <w:lang w:val="en-AU" w:eastAsia="en-GB"/>
        </w:rPr>
        <w:pPrChange w:id="1509" w:author="Jeff Wootton" w:date="2024-03-27T12:17:00Z">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pPr>
        </w:pPrChange>
      </w:pPr>
      <w:del w:id="1510" w:author="Jeff Wootton" w:date="2024-03-27T12:17:00Z">
        <w:r w:rsidRPr="00E61AD8" w:rsidDel="00E356FF">
          <w:rPr>
            <w:rFonts w:eastAsia="Times New Roman"/>
            <w:sz w:val="22"/>
            <w:lang w:val="en-AU" w:eastAsia="en-GB"/>
          </w:rPr>
          <w:tab/>
          <w:delText>Page intentionally left blank</w:delText>
        </w:r>
      </w:del>
    </w:p>
    <w:p w14:paraId="2948C0B1" w14:textId="12EF0F02" w:rsidR="00953C01" w:rsidRPr="00E61AD8" w:rsidDel="00E356FF" w:rsidRDefault="00953C01">
      <w:pPr>
        <w:spacing w:line="240" w:lineRule="auto"/>
        <w:rPr>
          <w:del w:id="1511" w:author="Jeff Wootton" w:date="2024-03-27T12:17:00Z"/>
          <w:lang w:val="en-US"/>
        </w:rPr>
      </w:pPr>
    </w:p>
    <w:p w14:paraId="6DA6A383" w14:textId="781F82A2" w:rsidR="00953C01" w:rsidDel="00E356FF" w:rsidRDefault="00953C01">
      <w:pPr>
        <w:spacing w:line="240" w:lineRule="auto"/>
        <w:rPr>
          <w:del w:id="1512" w:author="Jeff Wootton" w:date="2024-03-27T12:17:00Z"/>
          <w:lang w:val="en-US"/>
        </w:rPr>
        <w:pPrChange w:id="1513" w:author="Jeff Wootton" w:date="2024-03-27T12:17:00Z">
          <w:pPr>
            <w:spacing w:after="120" w:line="240" w:lineRule="auto"/>
          </w:pPr>
        </w:pPrChange>
      </w:pPr>
    </w:p>
    <w:p w14:paraId="19A3EAF3" w14:textId="77777777" w:rsidR="00953C01" w:rsidRPr="007B2D1A" w:rsidRDefault="00953C01">
      <w:pPr>
        <w:spacing w:line="240" w:lineRule="auto"/>
        <w:rPr>
          <w:lang w:val="en-US"/>
        </w:rPr>
        <w:pPrChange w:id="1514" w:author="Jeff Wootton" w:date="2024-03-27T12:17:00Z">
          <w:pPr>
            <w:spacing w:after="120" w:line="240" w:lineRule="auto"/>
          </w:pPr>
        </w:pPrChange>
      </w:pPr>
    </w:p>
    <w:sectPr w:rsidR="00953C01" w:rsidRPr="007B2D1A" w:rsidSect="0054303F">
      <w:headerReference w:type="even" r:id="rId69"/>
      <w:headerReference w:type="default" r:id="rId70"/>
      <w:footerReference w:type="even" r:id="rId71"/>
      <w:footerReference w:type="default" r:id="rId72"/>
      <w:pgSz w:w="11906" w:h="16838"/>
      <w:pgMar w:top="1440" w:right="1400" w:bottom="1440" w:left="1418" w:header="709" w:footer="709"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5" w:author="Jeff Wootton" w:date="2024-03-20T22:51:00Z" w:initials="JW">
    <w:p w14:paraId="1015D02E" w14:textId="77777777" w:rsidR="00044081" w:rsidRDefault="00044081" w:rsidP="00044081">
      <w:pPr>
        <w:pStyle w:val="CommentText"/>
        <w:jc w:val="left"/>
      </w:pPr>
      <w:r>
        <w:rPr>
          <w:rStyle w:val="CommentReference"/>
        </w:rPr>
        <w:annotationRef/>
      </w:r>
      <w:r>
        <w:t>Paper S-101PT12-06.23 and Action S-101PT12-50.</w:t>
      </w:r>
    </w:p>
  </w:comment>
  <w:comment w:id="296" w:author="Jeff Wootton" w:date="2024-03-27T11:15:00Z" w:initials="JW">
    <w:p w14:paraId="3C63272E" w14:textId="77777777" w:rsidR="000F3006" w:rsidRDefault="000F3006" w:rsidP="000F3006">
      <w:pPr>
        <w:pStyle w:val="CommentText"/>
        <w:jc w:val="left"/>
      </w:pPr>
      <w:r>
        <w:rPr>
          <w:rStyle w:val="CommentReference"/>
        </w:rPr>
        <w:annotationRef/>
      </w:r>
      <w:r>
        <w:t>UML Figures replaced in all sub-clauses. Updated Figures received from Raphael 26/03/24.</w:t>
      </w:r>
    </w:p>
  </w:comment>
  <w:comment w:id="332" w:author="Jeff Wootton" w:date="2024-03-20T22:52:00Z" w:initials="JW">
    <w:p w14:paraId="17235ECD" w14:textId="77777777" w:rsidR="0021519E" w:rsidRDefault="0021519E" w:rsidP="0021519E">
      <w:pPr>
        <w:pStyle w:val="CommentText"/>
        <w:jc w:val="left"/>
      </w:pPr>
      <w:r>
        <w:rPr>
          <w:rStyle w:val="CommentReference"/>
        </w:rPr>
        <w:annotationRef/>
      </w:r>
      <w:r>
        <w:t>Refer to Paper S-101PT12-06.18 and Decisions and Actions from S-101PT12.</w:t>
      </w:r>
    </w:p>
  </w:comment>
  <w:comment w:id="367" w:author="Jeff Wootton" w:date="2024-03-20T21:10:00Z" w:initials="JW">
    <w:p w14:paraId="6D86D174" w14:textId="0FFFDF61" w:rsidR="00574F63" w:rsidRDefault="00574F63" w:rsidP="00574F63">
      <w:pPr>
        <w:pStyle w:val="CommentText"/>
        <w:jc w:val="left"/>
      </w:pPr>
      <w:r>
        <w:rPr>
          <w:rStyle w:val="CommentReference"/>
        </w:rPr>
        <w:annotationRef/>
      </w:r>
      <w:r>
        <w:t xml:space="preserve">Refer to </w:t>
      </w:r>
      <w:hyperlink r:id="rId1" w:history="1">
        <w:r w:rsidRPr="00EF61A1">
          <w:rPr>
            <w:rStyle w:val="Hyperlink"/>
            <w:lang w:val="en-GB"/>
          </w:rPr>
          <w:t>S-101 Documentation and FC Issue #71</w:t>
        </w:r>
      </w:hyperlink>
      <w:r>
        <w:t xml:space="preserve"> and Agenda S-100TSM10-09.1.</w:t>
      </w:r>
    </w:p>
  </w:comment>
  <w:comment w:id="443" w:author="Jeff Wootton" w:date="2024-04-09T08:15:00Z" w:initials="JW">
    <w:p w14:paraId="79CCB8F9" w14:textId="77777777" w:rsidR="00A922EA" w:rsidRDefault="00A922EA" w:rsidP="00A922EA">
      <w:pPr>
        <w:pStyle w:val="CommentText"/>
        <w:jc w:val="left"/>
      </w:pPr>
      <w:r>
        <w:rPr>
          <w:rStyle w:val="CommentReference"/>
        </w:rPr>
        <w:annotationRef/>
      </w:r>
      <w:r>
        <w:t>Comment from S-101PT Chair: Should the VDAT field be removed due to changes to the Meta Features which now provide whole cell coverage?</w:t>
      </w:r>
    </w:p>
  </w:comment>
  <w:comment w:id="444" w:author="Jeff Wootton" w:date="2024-04-09T08:10:00Z" w:initials="JW">
    <w:p w14:paraId="735E2082" w14:textId="24566F2F" w:rsidR="00034EB2" w:rsidRDefault="00034EB2" w:rsidP="00034EB2">
      <w:pPr>
        <w:pStyle w:val="CommentText"/>
        <w:jc w:val="left"/>
      </w:pPr>
      <w:r>
        <w:rPr>
          <w:rStyle w:val="CommentReference"/>
        </w:rPr>
        <w:annotationRef/>
      </w:r>
      <w:r>
        <w:t>Comment from S-101PT Chair: Should the VDAT field be removed due to changes to the Meta Features which now provide whole cell coverage?</w:t>
      </w:r>
    </w:p>
  </w:comment>
  <w:comment w:id="706" w:author="Jeff Wootton" w:date="2024-03-14T14:20:00Z" w:initials="JW">
    <w:p w14:paraId="07424D4E" w14:textId="6F520073" w:rsidR="00DE27D7" w:rsidRDefault="00DE27D7" w:rsidP="00DE27D7">
      <w:pPr>
        <w:pStyle w:val="CommentText"/>
        <w:jc w:val="left"/>
      </w:pPr>
      <w:r>
        <w:rPr>
          <w:rStyle w:val="CommentReference"/>
        </w:rPr>
        <w:annotationRef/>
      </w:r>
      <w:r>
        <w:t>Refer to paper S-101PT12-06.20 and Decisions and Action S-101PT12-23.</w:t>
      </w:r>
    </w:p>
  </w:comment>
  <w:comment w:id="778" w:author="Jeff Wootton" w:date="2024-03-14T12:45:00Z" w:initials="JW">
    <w:p w14:paraId="266393F1" w14:textId="510BB849" w:rsidR="00FC0E58" w:rsidRDefault="00FC0E58" w:rsidP="00FC0E58">
      <w:pPr>
        <w:pStyle w:val="CommentText"/>
        <w:jc w:val="left"/>
      </w:pPr>
      <w:r>
        <w:rPr>
          <w:rStyle w:val="CommentReference"/>
        </w:rPr>
        <w:annotationRef/>
      </w:r>
      <w:r>
        <w:t>Refer to paper S-101PT12-06.17 and Decisions and Action S-101PT12-23.</w:t>
      </w:r>
    </w:p>
  </w:comment>
  <w:comment w:id="834" w:author="Jeff Wootton" w:date="2024-03-20T21:46:00Z" w:initials="JW">
    <w:p w14:paraId="7924B7EA" w14:textId="77777777" w:rsidR="002F447C" w:rsidRDefault="002F447C" w:rsidP="002F447C">
      <w:pPr>
        <w:pStyle w:val="CommentText"/>
        <w:jc w:val="left"/>
      </w:pPr>
      <w:r>
        <w:rPr>
          <w:rStyle w:val="CommentReference"/>
        </w:rPr>
        <w:annotationRef/>
      </w:r>
      <w:r>
        <w:t>Paper S-101PT12-06.23 and Action S-101PT12-50.</w:t>
      </w:r>
    </w:p>
  </w:comment>
  <w:comment w:id="896" w:author="Jeff Wootton" w:date="2024-04-09T08:12:00Z" w:initials="JW">
    <w:p w14:paraId="1F198425" w14:textId="77777777" w:rsidR="00A922EA" w:rsidRDefault="00A922EA" w:rsidP="00A922EA">
      <w:pPr>
        <w:pStyle w:val="CommentText"/>
        <w:jc w:val="left"/>
      </w:pPr>
      <w:r>
        <w:rPr>
          <w:rStyle w:val="CommentReference"/>
        </w:rPr>
        <w:annotationRef/>
      </w:r>
      <w:r>
        <w:t>Refer to S-101PT Chair comments for Tables 5-1 and 5-2.</w:t>
      </w:r>
    </w:p>
  </w:comment>
  <w:comment w:id="914" w:author="Jeff Wootton" w:date="2024-04-09T08:16:00Z" w:initials="JW">
    <w:p w14:paraId="4DADF093" w14:textId="77777777" w:rsidR="00A922EA" w:rsidRDefault="00A922EA" w:rsidP="00A922EA">
      <w:pPr>
        <w:pStyle w:val="CommentText"/>
        <w:jc w:val="left"/>
      </w:pPr>
      <w:r>
        <w:rPr>
          <w:rStyle w:val="CommentReference"/>
        </w:rPr>
        <w:annotationRef/>
      </w:r>
      <w:r>
        <w:t>Refer to S-101PT Chair comments for Tables 5-1 and 5-2.</w:t>
      </w:r>
    </w:p>
  </w:comment>
  <w:comment w:id="1095" w:author="Jeff Wootton" w:date="2024-04-09T08:09:00Z" w:initials="JW">
    <w:p w14:paraId="5D5EF43D" w14:textId="1EB4B85D" w:rsidR="00034EB2" w:rsidRDefault="00034EB2" w:rsidP="00034EB2">
      <w:pPr>
        <w:pStyle w:val="CommentText"/>
        <w:jc w:val="left"/>
      </w:pPr>
      <w:r>
        <w:rPr>
          <w:rStyle w:val="CommentReference"/>
        </w:rPr>
        <w:annotationRef/>
      </w:r>
      <w:r>
        <w:t>Refer email from Tom 07/04/24.</w:t>
      </w:r>
    </w:p>
  </w:comment>
  <w:comment w:id="1110" w:author="Jeff Wootton" w:date="2024-03-20T21:18:00Z" w:initials="JW">
    <w:p w14:paraId="33118A50" w14:textId="0D46AF95" w:rsidR="00574F63" w:rsidRDefault="00574F63" w:rsidP="00574F63">
      <w:pPr>
        <w:pStyle w:val="CommentText"/>
        <w:jc w:val="left"/>
      </w:pPr>
      <w:r>
        <w:rPr>
          <w:rStyle w:val="CommentReference"/>
        </w:rPr>
        <w:annotationRef/>
      </w:r>
      <w:hyperlink r:id="rId2" w:history="1">
        <w:r w:rsidRPr="00E612E6">
          <w:rPr>
            <w:rStyle w:val="Hyperlink"/>
            <w:lang w:val="en-GB"/>
          </w:rPr>
          <w:t>S-101 Documentation and GitHub Issue #55</w:t>
        </w:r>
      </w:hyperlink>
      <w:r>
        <w:t xml:space="preserve"> and discussions at S-101PT12.</w:t>
      </w:r>
    </w:p>
  </w:comment>
  <w:comment w:id="1267" w:author="Jeff Wootton" w:date="2024-03-20T20:35:00Z" w:initials="JW">
    <w:p w14:paraId="1C971781" w14:textId="1FA89CA0" w:rsidR="00295FE5" w:rsidRDefault="00295FE5" w:rsidP="00295FE5">
      <w:pPr>
        <w:pStyle w:val="CommentText"/>
        <w:jc w:val="left"/>
      </w:pPr>
      <w:r>
        <w:rPr>
          <w:rStyle w:val="CommentReference"/>
        </w:rPr>
        <w:annotationRef/>
      </w:r>
      <w:r>
        <w:t xml:space="preserve">Refer to </w:t>
      </w:r>
      <w:hyperlink r:id="rId3" w:history="1">
        <w:r w:rsidRPr="00FC5DF3">
          <w:rPr>
            <w:rStyle w:val="Hyperlink"/>
            <w:lang w:val="en-GB"/>
          </w:rPr>
          <w:t>S-101 Documentation and FC Issue #71</w:t>
        </w:r>
      </w:hyperlink>
      <w:r>
        <w:t xml:space="preserve"> and Agenda S-100TSM10-09.1.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15D02E" w15:done="0"/>
  <w15:commentEx w15:paraId="3C63272E" w15:done="0"/>
  <w15:commentEx w15:paraId="17235ECD" w15:done="0"/>
  <w15:commentEx w15:paraId="6D86D174" w15:done="0"/>
  <w15:commentEx w15:paraId="79CCB8F9" w15:done="0"/>
  <w15:commentEx w15:paraId="735E2082" w15:done="0"/>
  <w15:commentEx w15:paraId="07424D4E" w15:done="0"/>
  <w15:commentEx w15:paraId="266393F1" w15:done="0"/>
  <w15:commentEx w15:paraId="7924B7EA" w15:done="0"/>
  <w15:commentEx w15:paraId="1F198425" w15:done="0"/>
  <w15:commentEx w15:paraId="4DADF093" w15:done="0"/>
  <w15:commentEx w15:paraId="5D5EF43D" w15:done="0"/>
  <w15:commentEx w15:paraId="33118A50" w15:done="0"/>
  <w15:commentEx w15:paraId="1C9717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384A498" w16cex:dateUtc="2024-03-20T21:51:00Z"/>
  <w16cex:commentExtensible w16cex:durableId="18869900" w16cex:dateUtc="2024-03-27T10:15:00Z"/>
  <w16cex:commentExtensible w16cex:durableId="705AEE92" w16cex:dateUtc="2024-03-20T21:52:00Z"/>
  <w16cex:commentExtensible w16cex:durableId="520B5C0A" w16cex:dateUtc="2024-03-20T20:10:00Z"/>
  <w16cex:commentExtensible w16cex:durableId="5A219472" w16cex:dateUtc="2024-04-09T06:15:00Z"/>
  <w16cex:commentExtensible w16cex:durableId="4B4FE2B8" w16cex:dateUtc="2024-04-09T06:10:00Z"/>
  <w16cex:commentExtensible w16cex:durableId="24448A0E" w16cex:dateUtc="2024-03-14T13:20:00Z"/>
  <w16cex:commentExtensible w16cex:durableId="13D2E9BA" w16cex:dateUtc="2024-03-14T11:45:00Z"/>
  <w16cex:commentExtensible w16cex:durableId="034188BF" w16cex:dateUtc="2024-03-20T20:46:00Z"/>
  <w16cex:commentExtensible w16cex:durableId="46C907D6" w16cex:dateUtc="2024-04-09T06:12:00Z"/>
  <w16cex:commentExtensible w16cex:durableId="0062D058" w16cex:dateUtc="2024-04-09T06:16:00Z"/>
  <w16cex:commentExtensible w16cex:durableId="37AD531F" w16cex:dateUtc="2024-04-09T06:09:00Z"/>
  <w16cex:commentExtensible w16cex:durableId="1E2DA26B" w16cex:dateUtc="2024-03-20T20:18:00Z"/>
  <w16cex:commentExtensible w16cex:durableId="0E2F3C5D" w16cex:dateUtc="2024-03-2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15D02E" w16cid:durableId="6384A498"/>
  <w16cid:commentId w16cid:paraId="3C63272E" w16cid:durableId="18869900"/>
  <w16cid:commentId w16cid:paraId="17235ECD" w16cid:durableId="705AEE92"/>
  <w16cid:commentId w16cid:paraId="6D86D174" w16cid:durableId="520B5C0A"/>
  <w16cid:commentId w16cid:paraId="79CCB8F9" w16cid:durableId="5A219472"/>
  <w16cid:commentId w16cid:paraId="735E2082" w16cid:durableId="4B4FE2B8"/>
  <w16cid:commentId w16cid:paraId="07424D4E" w16cid:durableId="24448A0E"/>
  <w16cid:commentId w16cid:paraId="266393F1" w16cid:durableId="13D2E9BA"/>
  <w16cid:commentId w16cid:paraId="7924B7EA" w16cid:durableId="034188BF"/>
  <w16cid:commentId w16cid:paraId="1F198425" w16cid:durableId="46C907D6"/>
  <w16cid:commentId w16cid:paraId="4DADF093" w16cid:durableId="0062D058"/>
  <w16cid:commentId w16cid:paraId="5D5EF43D" w16cid:durableId="37AD531F"/>
  <w16cid:commentId w16cid:paraId="33118A50" w16cid:durableId="1E2DA26B"/>
  <w16cid:commentId w16cid:paraId="1C971781" w16cid:durableId="0E2F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DA8E" w14:textId="77777777" w:rsidR="0054303F" w:rsidRDefault="0054303F">
      <w:pPr>
        <w:spacing w:after="0" w:line="240" w:lineRule="auto"/>
      </w:pPr>
      <w:r>
        <w:separator/>
      </w:r>
    </w:p>
  </w:endnote>
  <w:endnote w:type="continuationSeparator" w:id="0">
    <w:p w14:paraId="3A50A472" w14:textId="77777777" w:rsidR="0054303F" w:rsidRDefault="00543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7420FD96"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03FD3E66"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4C4676EE"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678E83C4"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1A62FC90"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66FE237A"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3F6F9D58"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61248E8F"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39389FCE"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727E5D8F"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8DC23" w14:textId="77777777" w:rsidR="0054303F" w:rsidRDefault="0054303F">
      <w:pPr>
        <w:spacing w:after="0" w:line="240" w:lineRule="auto"/>
      </w:pPr>
      <w:r>
        <w:separator/>
      </w:r>
    </w:p>
  </w:footnote>
  <w:footnote w:type="continuationSeparator" w:id="0">
    <w:p w14:paraId="3C75CF79" w14:textId="77777777" w:rsidR="0054303F" w:rsidRDefault="00543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ff Wootton">
    <w15:presenceInfo w15:providerId="AD" w15:userId="S::jeff.wootton@iho.int::318a286f-369b-4f9e-8e35-53a0361ef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trackRevisions/>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3BE1"/>
    <w:rsid w:val="001C445F"/>
    <w:rsid w:val="001C554E"/>
    <w:rsid w:val="001C5608"/>
    <w:rsid w:val="001C6990"/>
    <w:rsid w:val="001C6D85"/>
    <w:rsid w:val="001C7554"/>
    <w:rsid w:val="001C7A1B"/>
    <w:rsid w:val="001D010B"/>
    <w:rsid w:val="001D02B5"/>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33DA"/>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8BD"/>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4788"/>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A59"/>
    <w:rsid w:val="00573F37"/>
    <w:rsid w:val="005741E5"/>
    <w:rsid w:val="0057422A"/>
    <w:rsid w:val="00574F63"/>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64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34DB"/>
    <w:rsid w:val="00685524"/>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8BF"/>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A82"/>
    <w:rsid w:val="00A93E13"/>
    <w:rsid w:val="00A94296"/>
    <w:rsid w:val="00A9450E"/>
    <w:rsid w:val="00A95343"/>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7D7"/>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iho-ohi/S-101-Documentation-and-FC/issues/71" TargetMode="External"/><Relationship Id="rId2" Type="http://schemas.openxmlformats.org/officeDocument/2006/relationships/hyperlink" Target="https://github.com/iho-ohi/S-101-Documentation-and-FC/issues/55" TargetMode="External"/><Relationship Id="rId1" Type="http://schemas.openxmlformats.org/officeDocument/2006/relationships/hyperlink" Target="https://github.com/iho-ohi/S-101-Documentation-and-FC/issues/71"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www.epsg-registry.org" TargetMode="External"/><Relationship Id="rId63" Type="http://schemas.openxmlformats.org/officeDocument/2006/relationships/footer" Target="footer6.xml"/><Relationship Id="rId68" Type="http://schemas.openxmlformats.org/officeDocument/2006/relationships/hyperlink" Target="http://www.iho.int"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footer" Target="footer4.xml"/><Relationship Id="rId66" Type="http://schemas.openxmlformats.org/officeDocument/2006/relationships/footer" Target="footer7.xml"/><Relationship Id="rId74" Type="http://schemas.microsoft.com/office/2011/relationships/people" Target="people.xml"/><Relationship Id="rId5" Type="http://schemas.openxmlformats.org/officeDocument/2006/relationships/customXml" Target="../customXml/item5.xml"/><Relationship Id="rId61" Type="http://schemas.openxmlformats.org/officeDocument/2006/relationships/header" Target="header7.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image" Target="media/image8.jp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hyperlink" Target="http://www.epsg-registry.org/" TargetMode="External"/><Relationship Id="rId56" Type="http://schemas.openxmlformats.org/officeDocument/2006/relationships/header" Target="header5.xml"/><Relationship Id="rId64" Type="http://schemas.openxmlformats.org/officeDocument/2006/relationships/header" Target="header8.xml"/><Relationship Id="rId69"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hyperlink" Target="http://www.iho.int" TargetMode="External"/><Relationship Id="rId67"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19.jpeg"/><Relationship Id="rId54" Type="http://schemas.openxmlformats.org/officeDocument/2006/relationships/header" Target="header3.xml"/><Relationship Id="rId62" Type="http://schemas.openxmlformats.org/officeDocument/2006/relationships/footer" Target="footer5.xml"/><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microsoft.com/office/2018/08/relationships/commentsExtensible" Target="commentsExtensible.xml"/><Relationship Id="rId36" Type="http://schemas.openxmlformats.org/officeDocument/2006/relationships/image" Target="media/image14.jpg"/><Relationship Id="rId49" Type="http://schemas.openxmlformats.org/officeDocument/2006/relationships/hyperlink" Target="https://registry.iho.int/" TargetMode="External"/><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9.jp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header" Target="header4.xml"/><Relationship Id="rId7" Type="http://schemas.openxmlformats.org/officeDocument/2006/relationships/styles" Target="styles.xml"/><Relationship Id="rId7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C61329-B8AC-4220-848A-E13B09FE3095}">
  <ds:schemaRefs>
    <ds:schemaRef ds:uri="http://schemas.openxmlformats.org/package/2006/metadata/core-properties"/>
    <ds:schemaRef ds:uri="http://schemas.microsoft.com/office/2006/metadata/properties"/>
    <ds:schemaRef ds:uri="http://www.w3.org/XML/1998/namespace"/>
    <ds:schemaRef ds:uri="http://schemas.microsoft.com/office/2006/documentManagement/types"/>
    <ds:schemaRef ds:uri="http://purl.org/dc/dcmitype/"/>
    <ds:schemaRef ds:uri="http://purl.org/dc/terms/"/>
    <ds:schemaRef ds:uri="3afcca85-626d-40cf-8493-15e01d150ad7"/>
    <ds:schemaRef ds:uri="http://schemas.microsoft.com/office/infopath/2007/PartnerControls"/>
    <ds:schemaRef ds:uri="a5de893b-c722-4ec2-8e11-ead4310e3e99"/>
    <ds:schemaRef ds:uri="http://purl.org/dc/elements/1.1/"/>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Std</Template>
  <TotalTime>0</TotalTime>
  <Pages>90</Pages>
  <Words>25249</Words>
  <Characters>150655</Characters>
  <Application>Microsoft Office Word</Application>
  <DocSecurity>0</DocSecurity>
  <Lines>1255</Lines>
  <Paragraphs>351</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Jeff Wootton</cp:lastModifiedBy>
  <cp:revision>18</cp:revision>
  <cp:lastPrinted>2024-03-21T12:27:00Z</cp:lastPrinted>
  <dcterms:created xsi:type="dcterms:W3CDTF">2024-03-14T11:43:00Z</dcterms:created>
  <dcterms:modified xsi:type="dcterms:W3CDTF">2024-04-09T06:19:00Z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