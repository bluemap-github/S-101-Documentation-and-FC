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82E6ED" w14:textId="77777777" w:rsidR="00092544" w:rsidRPr="008C7844" w:rsidRDefault="00092544" w:rsidP="00C128E3">
      <w:pPr>
        <w:spacing w:after="0" w:line="240" w:lineRule="auto"/>
        <w:jc w:val="left"/>
      </w:pPr>
      <w:r>
        <w:rPr>
          <w:noProof/>
          <w:lang w:val="fr-FR" w:eastAsia="fr-FR"/>
        </w:rPr>
        <mc:AlternateContent>
          <mc:Choice Requires="wpg">
            <w:drawing>
              <wp:anchor distT="0" distB="0" distL="114300" distR="114300" simplePos="0" relativeHeight="251659264" behindDoc="0" locked="0" layoutInCell="1" allowOverlap="1" wp14:anchorId="558BC9A7" wp14:editId="6EC3F1B8">
                <wp:simplePos x="0" y="0"/>
                <wp:positionH relativeFrom="margin">
                  <wp:posOffset>-371475</wp:posOffset>
                </wp:positionH>
                <wp:positionV relativeFrom="paragraph">
                  <wp:posOffset>-476250</wp:posOffset>
                </wp:positionV>
                <wp:extent cx="6530340" cy="9392285"/>
                <wp:effectExtent l="0" t="0" r="3810" b="0"/>
                <wp:wrapNone/>
                <wp:docPr id="267622" name="Groe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9392285"/>
                          <a:chOff x="9874" y="0"/>
                          <a:chExt cx="6530457" cy="9392193"/>
                        </a:xfrm>
                      </wpg:grpSpPr>
                      <wps:wsp>
                        <wps:cNvPr id="267623" name="Tekstvak 2"/>
                        <wps:cNvSpPr txBox="1"/>
                        <wps:spPr>
                          <a:xfrm>
                            <a:off x="934877" y="0"/>
                            <a:ext cx="705453" cy="880791"/>
                          </a:xfrm>
                          <a:prstGeom prst="rect">
                            <a:avLst/>
                          </a:prstGeom>
                          <a:solidFill>
                            <a:srgbClr val="F1EACA"/>
                          </a:solidFill>
                          <a:ln w="6350">
                            <a:noFill/>
                          </a:ln>
                        </wps:spPr>
                        <wps:txbx>
                          <w:txbxContent>
                            <w:p w14:paraId="1ED56BED" w14:textId="670E3822" w:rsidR="00497910" w:rsidRPr="00A275C8" w:rsidRDefault="00497910" w:rsidP="00092544">
                              <w:pPr>
                                <w:rPr>
                                  <w:b/>
                                </w:rPr>
                              </w:pPr>
                              <w:r>
                                <w:rPr>
                                  <w:b/>
                                </w:rPr>
                                <w:t>S-101</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67624" name="Afbeelding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267625" name="Afbeelding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67626" name="Afbeelding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67627" name="Tekstvak 10"/>
                        <wps:cNvSpPr txBox="1"/>
                        <wps:spPr>
                          <a:xfrm>
                            <a:off x="3689131" y="6800193"/>
                            <a:ext cx="2851200" cy="2592000"/>
                          </a:xfrm>
                          <a:prstGeom prst="rect">
                            <a:avLst/>
                          </a:prstGeom>
                          <a:solidFill>
                            <a:srgbClr val="00AC9E"/>
                          </a:solidFill>
                          <a:ln w="6350">
                            <a:noFill/>
                          </a:ln>
                        </wps:spPr>
                        <wps:txbx>
                          <w:txbxContent>
                            <w:p w14:paraId="3DD11D8A"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497910" w:rsidRPr="002B2AC3" w:rsidRDefault="00497910"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497910" w:rsidRPr="002B2AC3" w:rsidRDefault="00497910"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67628" name="Tekstvak 1"/>
                        <wps:cNvSpPr txBox="1"/>
                        <wps:spPr>
                          <a:xfrm>
                            <a:off x="945931" y="756745"/>
                            <a:ext cx="5583600" cy="6040800"/>
                          </a:xfrm>
                          <a:prstGeom prst="rect">
                            <a:avLst/>
                          </a:prstGeom>
                          <a:solidFill>
                            <a:sysClr val="window" lastClr="FFFFFF"/>
                          </a:solidFill>
                          <a:ln w="6350">
                            <a:solidFill>
                              <a:srgbClr val="001532"/>
                            </a:solidFill>
                          </a:ln>
                        </wps:spPr>
                        <wps:txbx>
                          <w:txbxContent>
                            <w:p w14:paraId="0C4642A7" w14:textId="4E4BBDC2" w:rsidR="00497910" w:rsidRDefault="00497910" w:rsidP="00092544">
                              <w:pPr>
                                <w:pStyle w:val="Basisalinea"/>
                                <w:suppressAutoHyphens/>
                                <w:spacing w:line="240" w:lineRule="auto"/>
                                <w:rPr>
                                  <w:rFonts w:ascii="Arial" w:hAnsi="Arial" w:cs="HelveticaNeueLT Std Med"/>
                                  <w:b/>
                                  <w:color w:val="00004C"/>
                                  <w:sz w:val="56"/>
                                  <w:szCs w:val="56"/>
                                </w:rPr>
                              </w:pPr>
                              <w:r>
                                <w:rPr>
                                  <w:rFonts w:ascii="Arial" w:hAnsi="Arial" w:cs="HelveticaNeueLT Std Med"/>
                                  <w:b/>
                                  <w:color w:val="00004C"/>
                                  <w:sz w:val="56"/>
                                  <w:szCs w:val="56"/>
                                </w:rPr>
                                <w:t>IHO Electronic Navigational Chart (ENC) Product Specification</w:t>
                              </w:r>
                            </w:p>
                            <w:p w14:paraId="7E77AD52" w14:textId="77777777" w:rsidR="00497910" w:rsidRDefault="00497910" w:rsidP="00092544">
                              <w:pPr>
                                <w:pStyle w:val="Basisalinea"/>
                                <w:suppressAutoHyphens/>
                                <w:spacing w:line="240" w:lineRule="auto"/>
                                <w:rPr>
                                  <w:rFonts w:ascii="Arial" w:hAnsi="Arial" w:cs="HelveticaNeueLT Std Med"/>
                                  <w:b/>
                                  <w:color w:val="00004C"/>
                                  <w:sz w:val="56"/>
                                  <w:szCs w:val="56"/>
                                </w:rPr>
                              </w:pPr>
                            </w:p>
                            <w:p w14:paraId="50412CE2" w14:textId="77777777" w:rsidR="00497910" w:rsidRDefault="00497910" w:rsidP="00092544">
                              <w:pPr>
                                <w:pStyle w:val="Basisalinea"/>
                                <w:suppressAutoHyphens/>
                                <w:spacing w:line="240" w:lineRule="auto"/>
                                <w:rPr>
                                  <w:rFonts w:ascii="Arial" w:hAnsi="Arial" w:cs="HelveticaNeueLT Std Med"/>
                                  <w:b/>
                                  <w:color w:val="00004C"/>
                                  <w:sz w:val="56"/>
                                  <w:szCs w:val="56"/>
                                </w:rPr>
                              </w:pPr>
                            </w:p>
                            <w:p w14:paraId="6F63AAF2" w14:textId="77777777" w:rsidR="00497910" w:rsidRDefault="00497910" w:rsidP="00092544">
                              <w:pPr>
                                <w:pStyle w:val="Basisalinea"/>
                                <w:suppressAutoHyphens/>
                                <w:spacing w:line="240" w:lineRule="auto"/>
                                <w:rPr>
                                  <w:rFonts w:ascii="Arial" w:hAnsi="Arial" w:cs="HelveticaNeueLT Std Med"/>
                                  <w:b/>
                                  <w:color w:val="00004C"/>
                                  <w:sz w:val="56"/>
                                  <w:szCs w:val="56"/>
                                </w:rPr>
                              </w:pPr>
                            </w:p>
                            <w:p w14:paraId="5DA205BE" w14:textId="5E931044" w:rsidR="00497910" w:rsidRPr="00FD27EE" w:rsidRDefault="00497910" w:rsidP="00092544">
                              <w:pPr>
                                <w:pStyle w:val="Basisalinea"/>
                                <w:suppressAutoHyphens/>
                                <w:spacing w:line="240" w:lineRule="auto"/>
                                <w:rPr>
                                  <w:rFonts w:ascii="Arial" w:hAnsi="Arial" w:cs="HelveticaNeueLT Std Med"/>
                                  <w:b/>
                                  <w:color w:val="00004C"/>
                                  <w:sz w:val="28"/>
                                  <w:szCs w:val="28"/>
                                </w:rPr>
                              </w:pPr>
                              <w:r w:rsidRPr="00194C42">
                                <w:rPr>
                                  <w:rFonts w:ascii="Arial" w:hAnsi="Arial" w:cs="HelveticaNeueLT Std Med"/>
                                  <w:b/>
                                  <w:color w:val="00004C"/>
                                  <w:sz w:val="28"/>
                                  <w:szCs w:val="28"/>
                                </w:rPr>
                                <w:t xml:space="preserve">Edition </w:t>
                              </w:r>
                              <w:r>
                                <w:rPr>
                                  <w:rFonts w:ascii="Arial" w:hAnsi="Arial" w:cs="HelveticaNeueLT Std Med"/>
                                  <w:b/>
                                  <w:color w:val="00004C"/>
                                  <w:sz w:val="28"/>
                                  <w:szCs w:val="28"/>
                                </w:rPr>
                                <w:t>1</w:t>
                              </w:r>
                              <w:r w:rsidRPr="00194C42">
                                <w:rPr>
                                  <w:rFonts w:ascii="Arial" w:hAnsi="Arial" w:cs="HelveticaNeueLT Std Med"/>
                                  <w:b/>
                                  <w:color w:val="00004C"/>
                                  <w:sz w:val="28"/>
                                  <w:szCs w:val="28"/>
                                </w:rPr>
                                <w:t>.</w:t>
                              </w:r>
                              <w:r w:rsidRPr="000E796C">
                                <w:rPr>
                                  <w:rFonts w:ascii="Arial" w:hAnsi="Arial" w:cs="HelveticaNeueLT Std Med"/>
                                  <w:b/>
                                  <w:color w:val="00004C"/>
                                  <w:sz w:val="28"/>
                                  <w:szCs w:val="28"/>
                                </w:rPr>
                                <w:t>1</w:t>
                              </w:r>
                              <w:r w:rsidRPr="00194C42">
                                <w:rPr>
                                  <w:rFonts w:ascii="Arial" w:hAnsi="Arial" w:cs="HelveticaNeueLT Std Med"/>
                                  <w:b/>
                                  <w:color w:val="00004C"/>
                                  <w:sz w:val="28"/>
                                  <w:szCs w:val="28"/>
                                </w:rPr>
                                <w:t>.0</w:t>
                              </w:r>
                              <w:ins w:id="0" w:author="Jeff Wootton" w:date="2022-12-05T20:52:00Z">
                                <w:r w:rsidRPr="00194C42">
                                  <w:rPr>
                                    <w:rFonts w:ascii="Arial" w:hAnsi="Arial" w:cs="HelveticaNeueLT Std Med"/>
                                    <w:b/>
                                    <w:color w:val="00004C"/>
                                    <w:sz w:val="28"/>
                                    <w:szCs w:val="28"/>
                                  </w:rPr>
                                  <w:t xml:space="preserve"> </w:t>
                                </w:r>
                              </w:ins>
                              <w:r w:rsidRPr="00194C42">
                                <w:rPr>
                                  <w:rFonts w:ascii="Arial" w:hAnsi="Arial" w:cs="HelveticaNeueLT Std Med"/>
                                  <w:b/>
                                  <w:color w:val="00004C"/>
                                  <w:sz w:val="28"/>
                                  <w:szCs w:val="28"/>
                                </w:rPr>
                                <w:t xml:space="preserve">– </w:t>
                              </w:r>
                              <w:r>
                                <w:rPr>
                                  <w:rFonts w:ascii="Arial" w:hAnsi="Arial" w:cs="HelveticaNeueLT Std Med"/>
                                  <w:b/>
                                  <w:color w:val="002060"/>
                                  <w:sz w:val="28"/>
                                  <w:szCs w:val="28"/>
                                </w:rPr>
                                <w:t>March</w:t>
                              </w:r>
                              <w:r w:rsidRPr="00194C42">
                                <w:rPr>
                                  <w:rFonts w:ascii="Arial" w:hAnsi="Arial" w:cs="HelveticaNeueLT Std Med"/>
                                  <w:b/>
                                  <w:color w:val="00004C"/>
                                  <w:sz w:val="28"/>
                                  <w:szCs w:val="28"/>
                                </w:rPr>
                                <w:t xml:space="preserve"> 20</w:t>
                              </w:r>
                              <w:r w:rsidRPr="000E796C">
                                <w:rPr>
                                  <w:rFonts w:ascii="Arial" w:hAnsi="Arial" w:cs="HelveticaNeueLT Std Med"/>
                                  <w:b/>
                                  <w:color w:val="00004C"/>
                                  <w:sz w:val="28"/>
                                  <w:szCs w:val="28"/>
                                </w:rPr>
                                <w:t>2</w:t>
                              </w:r>
                              <w:r>
                                <w:rPr>
                                  <w:rFonts w:ascii="Arial" w:hAnsi="Arial" w:cs="HelveticaNeueLT Std Med"/>
                                  <w:b/>
                                  <w:color w:val="00004C"/>
                                  <w:sz w:val="28"/>
                                  <w:szCs w:val="28"/>
                                </w:rPr>
                                <w:t>3</w:t>
                              </w:r>
                            </w:p>
                            <w:p w14:paraId="2BC31F5E" w14:textId="77777777" w:rsidR="00497910" w:rsidRDefault="00497910" w:rsidP="00092544">
                              <w:pPr>
                                <w:pStyle w:val="Basisalinea"/>
                                <w:suppressAutoHyphens/>
                                <w:spacing w:line="240" w:lineRule="auto"/>
                                <w:rPr>
                                  <w:rFonts w:ascii="Arial" w:hAnsi="Arial" w:cs="HelveticaNeueLT Std Med"/>
                                  <w:b/>
                                  <w:color w:val="00004C"/>
                                  <w:sz w:val="56"/>
                                  <w:szCs w:val="56"/>
                                </w:rPr>
                              </w:pPr>
                            </w:p>
                            <w:p w14:paraId="77972EB7" w14:textId="77777777" w:rsidR="00497910" w:rsidRDefault="00497910" w:rsidP="00092544">
                              <w:pPr>
                                <w:pStyle w:val="Basisalinea"/>
                                <w:suppressAutoHyphens/>
                                <w:spacing w:line="240" w:lineRule="auto"/>
                                <w:rPr>
                                  <w:rFonts w:ascii="Arial" w:hAnsi="Arial" w:cs="HelveticaNeueLT Std Med"/>
                                  <w:b/>
                                  <w:color w:val="00004C"/>
                                  <w:sz w:val="56"/>
                                  <w:szCs w:val="56"/>
                                </w:rPr>
                              </w:pPr>
                            </w:p>
                            <w:p w14:paraId="7DE80CF3" w14:textId="77777777" w:rsidR="00497910" w:rsidRPr="00FD27EE" w:rsidRDefault="00497910" w:rsidP="00092544">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558BC9A7" id="Groep 11" o:spid="_x0000_s1026" style="position:absolute;margin-left:-29.25pt;margin-top:-37.5pt;width:514.2pt;height:739.55pt;z-index:251659264;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&#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">
                <v:shapetype id="_x0000_t202" coordsize="21600,21600" o:spt="202" path="m,l,21600r21600,l21600,xe">
                  <v:stroke joinstyle="miter"/>
                  <v:path gradientshapeok="t" o:connecttype="rect"/>
                </v:shapetype>
                <v:shape id="Tekstvak 2" o:spid="_x0000_s1027" type="#_x0000_t202" style="position:absolute;left:9348;width:7055;height:880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D8gA&#10;AADfAAAADwAAAGRycy9kb3ducmV2LnhtbESP0WrCQBRE34X+w3ILfRHdGNtYoqsUUSo+qLX9gEv2&#10;mgSzd5fsqvHvu0Khj8PMnGFmi8404kqtry0rGA0TEMSF1TWXCn6+14N3ED4ga2wsk4I7eVjMn3oz&#10;zLW98Rddj6EUEcI+RwVVCC6X0hcVGfRD64ijd7KtwRBlW0rd4i3CTSPTJMmkwZrjQoWOlhUV5+PF&#10;KDjs92+715VbT5r7ctvXuzF796nUy3P3MQURqAv/4b/2RitIs0mWjuHxJ3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2j4PyAAAAN8AAAAPAAAAAAAAAAAAAAAAAJgCAABk&#10;cnMvZG93bnJldi54bWxQSwUGAAAAAAQABAD1AAAAjQMAAAAA&#10;" fillcolor="#f1eaca" stroked="f" strokeweight=".5pt">
                  <v:textbox style="mso-fit-shape-to-text:t" inset="5mm,8mm,5mm,8mm">
                    <w:txbxContent>
                      <w:p w14:paraId="1ED56BED" w14:textId="670E3822" w:rsidR="00497910" w:rsidRPr="00A275C8" w:rsidRDefault="00497910" w:rsidP="00092544">
                        <w:pPr>
                          <w:rPr>
                            <w:b/>
                          </w:rPr>
                        </w:pPr>
                        <w:r>
                          <w:rPr>
                            <w:b/>
                          </w:rPr>
                          <w:t>S-101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SqMnEAAAA3wAAAA8AAABkcnMvZG93bnJldi54bWxEj8FqwzAQRO+F/IPYQG+1bJM6xY0SgqHQ&#10;a+1+wGJtbCfWyliK4vx9VQjkOMzMG2Z3WMwoAs1usKwgS1IQxK3VA3cKfpuvtw8QziNrHC2Tgjs5&#10;OOxXLzsstb3xD4XadyJC2JWooPd+KqV0bU8GXWIn4uid7GzQRzl3Us94i3AzyjxNC2lw4LjQ40RV&#10;T+2lvhoF502mT1NeZUsI9XvThLup2lqp1/Vy/AThafHP8KP9rRXkxbbIN/D/J34Bu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VSqMnEAAAA3wAAAA8AAAAAAAAAAAAAAAAA&#10;nwIAAGRycy9kb3ducmV2LnhtbFBLBQYAAAAABAAEAPcAAACQAwAAAAA=&#10;">
                  <v:imagedata r:id="rId15" o:title=""/>
                  <v:path arrowok="t"/>
                </v:shape>
                <v:shape id="Afbeelding 6" o:spid="_x0000_s1029" type="#_x0000_t75" style="position:absolute;left:105;top:68001;width:9340;height:9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Q91XFAAAA3wAAAA8AAABkcnMvZG93bnJldi54bWxEj0FrwkAUhO8F/8PyBG91k4BRUlcpgtGD&#10;l9ri+ZF9zYZm34bsmqT/visIPQ4z8w2z3U+2FQP1vnGsIF0mIIgrpxuuFXx9Hl83IHxA1tg6JgW/&#10;5GG/m71ssdBu5A8arqEWEcK+QAUmhK6Q0leGLPql64ij9+16iyHKvpa6xzHCbSuzJMmlxYbjgsGO&#10;Doaqn+vdKijzyy09pPY4lifjXJUNTbmWSi3m0/sbiEBT+A8/22etIMvXebaCx5/4Be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EPdVxQAAAN8AAAAPAAAAAAAAAAAAAAAA&#10;AJ8CAABkcnMvZG93bnJldi54bWxQSwUGAAAAAAQABAD3AAAAkQMAAAAA&#10;">
                  <v:imagedata r:id="rId16" o:title=""/>
                  <v:path arrowok="t"/>
                </v:shape>
                <v:shape id="Afbeelding 7" o:spid="_x0000_s1030" type="#_x0000_t75" style="position:absolute;left:9459;top:68001;width:9271;height:9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GjX7IAAAA3wAAAA8AAABkcnMvZG93bnJldi54bWxEj0FrwkAUhO8F/8PyhN7qpgGjRFcpoS1F&#10;7aHRg8dH9pkNZt+G7FZjf31XKPQ4zMw3zHI92FZcqPeNYwXPkwQEceV0w7WCw/7taQ7CB2SNrWNS&#10;cCMP69XoYYm5dlf+oksZahEh7HNUYELocil9Zciin7iOOHon11sMUfa11D1eI9y2Mk2STFpsOC4Y&#10;7KgwVJ3Lb6uApgfacxFeN++fPztznJZ+eyyUehwPLwsQgYbwH/5rf2gFaTbL0gzuf+IXkK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Mxo1+yAAAAN8AAAAPAAAAAAAAAAAA&#10;AAAAAJ8CAABkcnMvZG93bnJldi54bWxQSwUGAAAAAAQABAD3AAAAlAMAAAAA&#10;">
                  <v:imagedata r:id="rId17" o:title=""/>
                  <v:path arrowok="t"/>
                </v:shape>
                <v:shape id="Tekstvak 10" o:spid="_x0000_s1031" type="#_x0000_t202" style="position:absolute;left:36891;top:68001;width:28512;height:2592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HBscA&#10;AADfAAAADwAAAGRycy9kb3ducmV2LnhtbESPS2/CMBCE75X4D9YicSsOOSRVwCBAVOLIowWOS7x5&#10;iHgdxS6Ef19XQupxNDPfaGaL3jTiTp2rLSuYjCMQxLnVNZcKvo6f7x8gnEfW2FgmBU9ysJgP3maY&#10;afvgPd0PvhQBwi5DBZX3bSalyysy6Ma2JQ5eYTuDPsiulLrDR4CbRsZRlEiDNYeFCltaV5TfDj9G&#10;wSk+f183+2ZZXKKiP6c7P1kVWqnRsF9OQXjq/X/41d5qBXGSJnEKf3/CF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BhwbHAAAA3wAAAA8AAAAAAAAAAAAAAAAAmAIAAGRy&#10;cy9kb3ducmV2LnhtbFBLBQYAAAAABAAEAPUAAACMAwAAAAA=&#10;" fillcolor="#00ac9e" stroked="f" strokeweight=".5pt">
                  <v:textbox inset="5mm,5mm,5mm,5mm">
                    <w:txbxContent>
                      <w:p w14:paraId="3DD11D8A"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497910" w:rsidRPr="002B2AC3" w:rsidRDefault="00497910"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497910" w:rsidRPr="002B2AC3" w:rsidRDefault="00497910"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497910" w:rsidRPr="002B2AC3" w:rsidRDefault="00497910"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v:textbox>
                </v:shape>
                <v:shape id="Tekstvak 1" o:spid="_x0000_s1032" type="#_x0000_t202" style="position:absolute;left:9459;top:7567;width:55836;height:604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9gI8YA&#10;AADfAAAADwAAAGRycy9kb3ducmV2LnhtbERPPU/DMBDdkfofrKvERp1mCG2oW1VFSAwVkpMOHY/4&#10;SELjcxSbJPDr8YDE+PS+d4fZdmKkwbeOFaxXCQjiypmWawWX8uVhA8IHZIOdY1LwTR4O+8XdDnPj&#10;JtY0FqEWMYR9jgqaEPpcSl81ZNGvXE8cuQ83WAwRDrU0A04x3HYyTZJMWmw5NjTY06mh6lZ8WQWj&#10;rou3s9fb9+tUnsvqWf98brRS98v5+AQi0Bz+xX/uV6MgzR6zNA6Of+IXkP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9gI8YAAADfAAAADwAAAAAAAAAAAAAAAACYAgAAZHJz&#10;L2Rvd25yZXYueG1sUEsFBgAAAAAEAAQA9QAAAIsDAAAAAA==&#10;" fillcolor="window" strokecolor="#001532" strokeweight=".5pt">
                  <v:textbox inset="10mm,10mm,10mm,10mm">
                    <w:txbxContent>
                      <w:p w14:paraId="0C4642A7" w14:textId="4E4BBDC2" w:rsidR="00497910" w:rsidRDefault="00497910" w:rsidP="00092544">
                        <w:pPr>
                          <w:pStyle w:val="Basisalinea"/>
                          <w:suppressAutoHyphens/>
                          <w:spacing w:line="240" w:lineRule="auto"/>
                          <w:rPr>
                            <w:rFonts w:ascii="Arial" w:hAnsi="Arial" w:cs="HelveticaNeueLT Std Med"/>
                            <w:b/>
                            <w:color w:val="00004C"/>
                            <w:sz w:val="56"/>
                            <w:szCs w:val="56"/>
                          </w:rPr>
                        </w:pPr>
                        <w:r>
                          <w:rPr>
                            <w:rFonts w:ascii="Arial" w:hAnsi="Arial" w:cs="HelveticaNeueLT Std Med"/>
                            <w:b/>
                            <w:color w:val="00004C"/>
                            <w:sz w:val="56"/>
                            <w:szCs w:val="56"/>
                          </w:rPr>
                          <w:t>IHO Electronic Navigational Chart (ENC) Product Specification</w:t>
                        </w:r>
                      </w:p>
                      <w:p w14:paraId="7E77AD52" w14:textId="77777777" w:rsidR="00497910" w:rsidRDefault="00497910" w:rsidP="00092544">
                        <w:pPr>
                          <w:pStyle w:val="Basisalinea"/>
                          <w:suppressAutoHyphens/>
                          <w:spacing w:line="240" w:lineRule="auto"/>
                          <w:rPr>
                            <w:rFonts w:ascii="Arial" w:hAnsi="Arial" w:cs="HelveticaNeueLT Std Med"/>
                            <w:b/>
                            <w:color w:val="00004C"/>
                            <w:sz w:val="56"/>
                            <w:szCs w:val="56"/>
                          </w:rPr>
                        </w:pPr>
                      </w:p>
                      <w:p w14:paraId="50412CE2" w14:textId="77777777" w:rsidR="00497910" w:rsidRDefault="00497910" w:rsidP="00092544">
                        <w:pPr>
                          <w:pStyle w:val="Basisalinea"/>
                          <w:suppressAutoHyphens/>
                          <w:spacing w:line="240" w:lineRule="auto"/>
                          <w:rPr>
                            <w:rFonts w:ascii="Arial" w:hAnsi="Arial" w:cs="HelveticaNeueLT Std Med"/>
                            <w:b/>
                            <w:color w:val="00004C"/>
                            <w:sz w:val="56"/>
                            <w:szCs w:val="56"/>
                          </w:rPr>
                        </w:pPr>
                      </w:p>
                      <w:p w14:paraId="6F63AAF2" w14:textId="77777777" w:rsidR="00497910" w:rsidRDefault="00497910" w:rsidP="00092544">
                        <w:pPr>
                          <w:pStyle w:val="Basisalinea"/>
                          <w:suppressAutoHyphens/>
                          <w:spacing w:line="240" w:lineRule="auto"/>
                          <w:rPr>
                            <w:rFonts w:ascii="Arial" w:hAnsi="Arial" w:cs="HelveticaNeueLT Std Med"/>
                            <w:b/>
                            <w:color w:val="00004C"/>
                            <w:sz w:val="56"/>
                            <w:szCs w:val="56"/>
                          </w:rPr>
                        </w:pPr>
                      </w:p>
                      <w:p w14:paraId="5DA205BE" w14:textId="5E931044" w:rsidR="00497910" w:rsidRPr="00FD27EE" w:rsidRDefault="00497910" w:rsidP="00092544">
                        <w:pPr>
                          <w:pStyle w:val="Basisalinea"/>
                          <w:suppressAutoHyphens/>
                          <w:spacing w:line="240" w:lineRule="auto"/>
                          <w:rPr>
                            <w:rFonts w:ascii="Arial" w:hAnsi="Arial" w:cs="HelveticaNeueLT Std Med"/>
                            <w:b/>
                            <w:color w:val="00004C"/>
                            <w:sz w:val="28"/>
                            <w:szCs w:val="28"/>
                          </w:rPr>
                        </w:pPr>
                        <w:r w:rsidRPr="00194C42">
                          <w:rPr>
                            <w:rFonts w:ascii="Arial" w:hAnsi="Arial" w:cs="HelveticaNeueLT Std Med"/>
                            <w:b/>
                            <w:color w:val="00004C"/>
                            <w:sz w:val="28"/>
                            <w:szCs w:val="28"/>
                          </w:rPr>
                          <w:t xml:space="preserve">Edition </w:t>
                        </w:r>
                        <w:r>
                          <w:rPr>
                            <w:rFonts w:ascii="Arial" w:hAnsi="Arial" w:cs="HelveticaNeueLT Std Med"/>
                            <w:b/>
                            <w:color w:val="00004C"/>
                            <w:sz w:val="28"/>
                            <w:szCs w:val="28"/>
                          </w:rPr>
                          <w:t>1</w:t>
                        </w:r>
                        <w:r w:rsidRPr="00194C42">
                          <w:rPr>
                            <w:rFonts w:ascii="Arial" w:hAnsi="Arial" w:cs="HelveticaNeueLT Std Med"/>
                            <w:b/>
                            <w:color w:val="00004C"/>
                            <w:sz w:val="28"/>
                            <w:szCs w:val="28"/>
                          </w:rPr>
                          <w:t>.</w:t>
                        </w:r>
                        <w:r w:rsidRPr="000E796C">
                          <w:rPr>
                            <w:rFonts w:ascii="Arial" w:hAnsi="Arial" w:cs="HelveticaNeueLT Std Med"/>
                            <w:b/>
                            <w:color w:val="00004C"/>
                            <w:sz w:val="28"/>
                            <w:szCs w:val="28"/>
                          </w:rPr>
                          <w:t>1</w:t>
                        </w:r>
                        <w:r w:rsidRPr="00194C42">
                          <w:rPr>
                            <w:rFonts w:ascii="Arial" w:hAnsi="Arial" w:cs="HelveticaNeueLT Std Med"/>
                            <w:b/>
                            <w:color w:val="00004C"/>
                            <w:sz w:val="28"/>
                            <w:szCs w:val="28"/>
                          </w:rPr>
                          <w:t>.0</w:t>
                        </w:r>
                        <w:ins w:id="1" w:author="Jeff Wootton" w:date="2022-12-05T20:52:00Z">
                          <w:r w:rsidRPr="00194C42">
                            <w:rPr>
                              <w:rFonts w:ascii="Arial" w:hAnsi="Arial" w:cs="HelveticaNeueLT Std Med"/>
                              <w:b/>
                              <w:color w:val="00004C"/>
                              <w:sz w:val="28"/>
                              <w:szCs w:val="28"/>
                            </w:rPr>
                            <w:t xml:space="preserve"> </w:t>
                          </w:r>
                        </w:ins>
                        <w:r w:rsidRPr="00194C42">
                          <w:rPr>
                            <w:rFonts w:ascii="Arial" w:hAnsi="Arial" w:cs="HelveticaNeueLT Std Med"/>
                            <w:b/>
                            <w:color w:val="00004C"/>
                            <w:sz w:val="28"/>
                            <w:szCs w:val="28"/>
                          </w:rPr>
                          <w:t xml:space="preserve">– </w:t>
                        </w:r>
                        <w:r>
                          <w:rPr>
                            <w:rFonts w:ascii="Arial" w:hAnsi="Arial" w:cs="HelveticaNeueLT Std Med"/>
                            <w:b/>
                            <w:color w:val="002060"/>
                            <w:sz w:val="28"/>
                            <w:szCs w:val="28"/>
                          </w:rPr>
                          <w:t>March</w:t>
                        </w:r>
                        <w:r w:rsidRPr="00194C42">
                          <w:rPr>
                            <w:rFonts w:ascii="Arial" w:hAnsi="Arial" w:cs="HelveticaNeueLT Std Med"/>
                            <w:b/>
                            <w:color w:val="00004C"/>
                            <w:sz w:val="28"/>
                            <w:szCs w:val="28"/>
                          </w:rPr>
                          <w:t xml:space="preserve"> 20</w:t>
                        </w:r>
                        <w:r w:rsidRPr="000E796C">
                          <w:rPr>
                            <w:rFonts w:ascii="Arial" w:hAnsi="Arial" w:cs="HelveticaNeueLT Std Med"/>
                            <w:b/>
                            <w:color w:val="00004C"/>
                            <w:sz w:val="28"/>
                            <w:szCs w:val="28"/>
                          </w:rPr>
                          <w:t>2</w:t>
                        </w:r>
                        <w:r>
                          <w:rPr>
                            <w:rFonts w:ascii="Arial" w:hAnsi="Arial" w:cs="HelveticaNeueLT Std Med"/>
                            <w:b/>
                            <w:color w:val="00004C"/>
                            <w:sz w:val="28"/>
                            <w:szCs w:val="28"/>
                          </w:rPr>
                          <w:t>3</w:t>
                        </w:r>
                      </w:p>
                      <w:p w14:paraId="2BC31F5E" w14:textId="77777777" w:rsidR="00497910" w:rsidRDefault="00497910" w:rsidP="00092544">
                        <w:pPr>
                          <w:pStyle w:val="Basisalinea"/>
                          <w:suppressAutoHyphens/>
                          <w:spacing w:line="240" w:lineRule="auto"/>
                          <w:rPr>
                            <w:rFonts w:ascii="Arial" w:hAnsi="Arial" w:cs="HelveticaNeueLT Std Med"/>
                            <w:b/>
                            <w:color w:val="00004C"/>
                            <w:sz w:val="56"/>
                            <w:szCs w:val="56"/>
                          </w:rPr>
                        </w:pPr>
                      </w:p>
                      <w:p w14:paraId="77972EB7" w14:textId="77777777" w:rsidR="00497910" w:rsidRDefault="00497910" w:rsidP="00092544">
                        <w:pPr>
                          <w:pStyle w:val="Basisalinea"/>
                          <w:suppressAutoHyphens/>
                          <w:spacing w:line="240" w:lineRule="auto"/>
                          <w:rPr>
                            <w:rFonts w:ascii="Arial" w:hAnsi="Arial" w:cs="HelveticaNeueLT Std Med"/>
                            <w:b/>
                            <w:color w:val="00004C"/>
                            <w:sz w:val="56"/>
                            <w:szCs w:val="56"/>
                          </w:rPr>
                        </w:pPr>
                      </w:p>
                      <w:p w14:paraId="7DE80CF3" w14:textId="77777777" w:rsidR="00497910" w:rsidRPr="00FD27EE" w:rsidRDefault="00497910" w:rsidP="00092544">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8C7844">
        <w:tab/>
        <w:t xml:space="preserve"> </w:t>
      </w:r>
    </w:p>
    <w:p w14:paraId="22E20FFB" w14:textId="77777777" w:rsidR="00092544" w:rsidRPr="008C7844" w:rsidRDefault="00092544" w:rsidP="00C128E3">
      <w:pPr>
        <w:spacing w:after="160" w:line="240" w:lineRule="auto"/>
        <w:jc w:val="left"/>
      </w:pPr>
      <w:r w:rsidRPr="008C7844">
        <w:br w:type="page"/>
      </w:r>
    </w:p>
    <w:p w14:paraId="630AB18C" w14:textId="28AB4A3D" w:rsidR="00BD1032" w:rsidRDefault="00BD1032" w:rsidP="00C128E3">
      <w:pPr>
        <w:spacing w:after="160" w:line="240" w:lineRule="auto"/>
        <w:jc w:val="left"/>
        <w:rPr>
          <w:color w:val="0000FF"/>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BD1032" w:rsidRPr="00DC6E9A" w14:paraId="3FEBD2ED" w14:textId="77777777" w:rsidTr="007C6390">
        <w:tc>
          <w:tcPr>
            <w:tcW w:w="9253" w:type="dxa"/>
            <w:tcBorders>
              <w:top w:val="single" w:sz="4" w:space="0" w:color="000000"/>
            </w:tcBorders>
          </w:tcPr>
          <w:p w14:paraId="0E6E7E31" w14:textId="6C3848C2" w:rsidR="00BD1032" w:rsidRPr="002F4B80" w:rsidRDefault="00BD1032" w:rsidP="00A8123D">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rFonts w:ascii="Helvetica" w:hAnsi="Helvetica"/>
                <w:sz w:val="22"/>
                <w:szCs w:val="22"/>
                <w:lang w:val="en-AU"/>
              </w:rPr>
            </w:pPr>
            <w:r w:rsidRPr="002F4B80">
              <w:rPr>
                <w:rFonts w:ascii="Helvetica" w:hAnsi="Helvetica" w:cs="Helvetica"/>
                <w:sz w:val="22"/>
                <w:szCs w:val="22"/>
                <w:lang w:val="en-AU"/>
              </w:rPr>
              <w:t xml:space="preserve">© </w:t>
            </w:r>
            <w:r w:rsidRPr="002F4B80">
              <w:rPr>
                <w:rFonts w:ascii="Helvetica" w:hAnsi="Helvetica"/>
                <w:sz w:val="22"/>
                <w:szCs w:val="22"/>
                <w:lang w:val="en-AU"/>
              </w:rPr>
              <w:t xml:space="preserve">Copyright International Hydrographic Organization </w:t>
            </w:r>
            <w:del w:id="2" w:author="Teh Stand" w:date="2022-12-09T14:40:00Z">
              <w:r w:rsidRPr="002F4B80" w:rsidDel="00A8123D">
                <w:rPr>
                  <w:rFonts w:ascii="Helvetica" w:hAnsi="Helvetica"/>
                  <w:sz w:val="22"/>
                  <w:szCs w:val="22"/>
                  <w:lang w:val="en-AU"/>
                </w:rPr>
                <w:delText>20</w:delText>
              </w:r>
              <w:r w:rsidR="00500A50" w:rsidDel="00A8123D">
                <w:rPr>
                  <w:rFonts w:ascii="Helvetica" w:hAnsi="Helvetica"/>
                  <w:sz w:val="22"/>
                  <w:szCs w:val="22"/>
                  <w:lang w:val="en-AU"/>
                </w:rPr>
                <w:delText>22</w:delText>
              </w:r>
            </w:del>
            <w:ins w:id="3" w:author="Teh Stand" w:date="2022-12-09T14:40:00Z">
              <w:r w:rsidR="00A8123D" w:rsidRPr="002F4B80">
                <w:rPr>
                  <w:rFonts w:ascii="Helvetica" w:hAnsi="Helvetica"/>
                  <w:sz w:val="22"/>
                  <w:szCs w:val="22"/>
                  <w:lang w:val="en-AU"/>
                </w:rPr>
                <w:t>20</w:t>
              </w:r>
              <w:r w:rsidR="00A8123D">
                <w:rPr>
                  <w:rFonts w:ascii="Helvetica" w:hAnsi="Helvetica"/>
                  <w:sz w:val="22"/>
                  <w:szCs w:val="22"/>
                  <w:lang w:val="en-AU"/>
                </w:rPr>
                <w:t>2</w:t>
              </w:r>
              <w:r w:rsidR="00A8123D">
                <w:rPr>
                  <w:rFonts w:ascii="Helvetica" w:hAnsi="Helvetica"/>
                  <w:sz w:val="22"/>
                  <w:szCs w:val="22"/>
                  <w:lang w:val="en-AU"/>
                </w:rPr>
                <w:t>3</w:t>
              </w:r>
            </w:ins>
          </w:p>
        </w:tc>
      </w:tr>
      <w:tr w:rsidR="00BD1032" w:rsidRPr="00DC6E9A" w14:paraId="23F5DA83" w14:textId="77777777" w:rsidTr="007C6390">
        <w:tc>
          <w:tcPr>
            <w:tcW w:w="9253" w:type="dxa"/>
          </w:tcPr>
          <w:p w14:paraId="5507B69F" w14:textId="77777777" w:rsidR="00BD1032" w:rsidRPr="004E17D6"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8"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BD1032" w:rsidRPr="00DC6E9A" w14:paraId="2BC46B08" w14:textId="77777777" w:rsidTr="007C6390">
        <w:tc>
          <w:tcPr>
            <w:tcW w:w="9253" w:type="dxa"/>
          </w:tcPr>
          <w:p w14:paraId="29CCAAE2" w14:textId="77777777" w:rsidR="00BD1032" w:rsidRPr="007F6DC7"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BD1032" w:rsidRPr="00DC6E9A" w14:paraId="3831E7DB" w14:textId="77777777" w:rsidTr="007C6390">
        <w:tc>
          <w:tcPr>
            <w:tcW w:w="9253" w:type="dxa"/>
          </w:tcPr>
          <w:p w14:paraId="294ADDF6" w14:textId="77777777" w:rsidR="00BD1032" w:rsidRPr="007F6DC7" w:rsidRDefault="00BD1032" w:rsidP="00C128E3">
            <w:pPr>
              <w:autoSpaceDE w:val="0"/>
              <w:autoSpaceDN w:val="0"/>
              <w:adjustRightInd w:val="0"/>
              <w:spacing w:before="120" w:after="120" w:line="240" w:lineRule="auto"/>
              <w:ind w:left="317" w:right="390"/>
              <w:rPr>
                <w:rFonts w:cs="Arial"/>
                <w:lang w:val="en-AU"/>
              </w:rPr>
            </w:pPr>
            <w:r w:rsidRPr="002F4B80">
              <w:rPr>
                <w:rFonts w:cs="Arial"/>
                <w:lang w:val="en-AU"/>
              </w:rPr>
              <w:t>In the event that this document or partial material from this document is reproduced, translated or distributed under the terms described above, the following statements are to be included:</w:t>
            </w:r>
          </w:p>
        </w:tc>
      </w:tr>
      <w:tr w:rsidR="00BD1032" w:rsidRPr="00DC6E9A" w14:paraId="10646906" w14:textId="77777777" w:rsidTr="007C6390">
        <w:tc>
          <w:tcPr>
            <w:tcW w:w="9253" w:type="dxa"/>
          </w:tcPr>
          <w:p w14:paraId="6D988CF4" w14:textId="77777777" w:rsidR="00BD1032" w:rsidRPr="004E17D6"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“Material from IHO publication [reference to extract: Title, Edition] is reproduced with the permission of the IHO Secreta</w:t>
            </w:r>
            <w:r w:rsidRPr="007F6DC7">
              <w:rPr>
                <w:rFonts w:ascii="Calibri" w:hAnsi="Calibri" w:cs="Arial"/>
                <w:i/>
                <w:lang w:val="en-AU"/>
              </w:rPr>
              <w:t>riat (Permission No ……</w:t>
            </w:r>
            <w:proofErr w:type="gramStart"/>
            <w:r w:rsidRPr="007F6DC7">
              <w:rPr>
                <w:rFonts w:ascii="Calibri" w:hAnsi="Calibri" w:cs="Arial"/>
                <w:i/>
                <w:lang w:val="en-AU"/>
              </w:rPr>
              <w:t>./</w:t>
            </w:r>
            <w:proofErr w:type="gramEnd"/>
            <w:r w:rsidRPr="007F6DC7">
              <w:rPr>
                <w:rFonts w:ascii="Calibri" w:hAnsi="Calibri" w:cs="Arial"/>
                <w:i/>
                <w:lang w:val="en-AU"/>
              </w:rPr>
              <w:t xml:space="preserve">…) acting for the International Hydrographic Organization (IHO), which does not accept responsibility for the correctness of the material as reproduced: in case of doubt, the IHO’s authentic text </w:t>
            </w:r>
            <w:r w:rsidRPr="004E17D6">
              <w:rPr>
                <w:rFonts w:ascii="Calibri" w:hAnsi="Calibri" w:cs="Arial"/>
                <w:i/>
                <w:lang w:val="en-AU"/>
              </w:rPr>
              <w:t xml:space="preserve">shall prevail.    The incorporation of material sourced from IHO shall not be construed as constituting an endorsement by IHO of this product.” </w:t>
            </w:r>
          </w:p>
        </w:tc>
      </w:tr>
      <w:tr w:rsidR="00BD1032" w:rsidRPr="00DC6E9A" w14:paraId="5F16EAF6" w14:textId="77777777" w:rsidTr="007C6390">
        <w:trPr>
          <w:trHeight w:val="2312"/>
        </w:trPr>
        <w:tc>
          <w:tcPr>
            <w:tcW w:w="9253" w:type="dxa"/>
            <w:tcBorders>
              <w:bottom w:val="single" w:sz="4" w:space="0" w:color="000000"/>
            </w:tcBorders>
          </w:tcPr>
          <w:p w14:paraId="771DD2BC" w14:textId="77777777" w:rsidR="00BD1032" w:rsidRPr="007F6DC7"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“This [document/publication] is a translation of IHO [document/publication] [name]. The IHO has not checked this translation and therefore takes n</w:t>
            </w:r>
            <w:r w:rsidRPr="007F6DC7">
              <w:rPr>
                <w:rFonts w:ascii="Calibri" w:hAnsi="Calibri" w:cs="Arial"/>
                <w:i/>
                <w:lang w:val="en-AU"/>
              </w:rPr>
              <w:t>o responsibility for its accuracy. In case of doubt the source version of [name] in [language] should be consulted.”</w:t>
            </w:r>
          </w:p>
          <w:p w14:paraId="4E2A620B" w14:textId="77777777" w:rsidR="00BD1032" w:rsidRPr="00693533" w:rsidRDefault="00BD1032" w:rsidP="00C128E3">
            <w:pPr>
              <w:autoSpaceDE w:val="0"/>
              <w:autoSpaceDN w:val="0"/>
              <w:adjustRightInd w:val="0"/>
              <w:spacing w:before="120" w:after="120" w:line="240" w:lineRule="auto"/>
              <w:ind w:left="366" w:right="924"/>
              <w:rPr>
                <w:rFonts w:cs="Arial"/>
                <w:lang w:val="en-AU"/>
              </w:rPr>
            </w:pPr>
            <w:r w:rsidRPr="004E17D6">
              <w:rPr>
                <w:rFonts w:cs="Arial"/>
                <w:lang w:val="en-AU"/>
              </w:rPr>
              <w:t>The IHO Logo or other identifiers shall not be used in any derived product without prior written permis</w:t>
            </w:r>
            <w:r w:rsidRPr="00693533">
              <w:rPr>
                <w:rFonts w:cs="Arial"/>
                <w:lang w:val="en-AU"/>
              </w:rPr>
              <w:t>sion from the IHO Secretariat.</w:t>
            </w:r>
          </w:p>
          <w:p w14:paraId="4B0021A1" w14:textId="77777777" w:rsidR="00BD1032" w:rsidRPr="00693533" w:rsidRDefault="00BD1032" w:rsidP="00C128E3">
            <w:pPr>
              <w:autoSpaceDE w:val="0"/>
              <w:autoSpaceDN w:val="0"/>
              <w:adjustRightInd w:val="0"/>
              <w:spacing w:before="120" w:after="120" w:line="240" w:lineRule="auto"/>
              <w:ind w:left="600" w:right="924"/>
              <w:rPr>
                <w:rFonts w:cs="Arial"/>
                <w:lang w:val="en-AU"/>
              </w:rPr>
            </w:pPr>
          </w:p>
        </w:tc>
      </w:tr>
    </w:tbl>
    <w:p w14:paraId="2AC471F0" w14:textId="77777777" w:rsidR="00E73EDF" w:rsidRPr="002F4B80" w:rsidRDefault="00E73EDF" w:rsidP="00C128E3">
      <w:pPr>
        <w:pStyle w:val="zzCover"/>
        <w:spacing w:after="0" w:line="240" w:lineRule="auto"/>
        <w:jc w:val="both"/>
        <w:rPr>
          <w:b w:val="0"/>
          <w:color w:val="0000FF"/>
          <w:lang w:val="en-AU"/>
        </w:rPr>
      </w:pPr>
    </w:p>
    <w:p w14:paraId="4F5CD041" w14:textId="36AE26C7" w:rsidR="00BD1032" w:rsidRPr="00BD1032" w:rsidRDefault="00B76E48" w:rsidP="00C128E3">
      <w:pPr>
        <w:spacing w:line="240" w:lineRule="auto"/>
      </w:pPr>
      <w:r>
        <w:br w:type="page"/>
      </w:r>
    </w:p>
    <w:p w14:paraId="648C5DC4" w14:textId="5A92E82B" w:rsidR="00E73EDF" w:rsidRPr="00DF4BBD" w:rsidRDefault="007653F1" w:rsidP="00C128E3">
      <w:pPr>
        <w:pStyle w:val="TOCHeading1"/>
        <w:spacing w:line="240" w:lineRule="auto"/>
        <w:rPr>
          <w:rFonts w:ascii="Arial" w:hAnsi="Arial" w:cs="Arial"/>
          <w:sz w:val="24"/>
          <w:szCs w:val="24"/>
          <w:u w:val="single"/>
        </w:rPr>
      </w:pPr>
      <w:r w:rsidRPr="00224F9F">
        <w:rPr>
          <w:rFonts w:ascii="Arial" w:hAnsi="Arial" w:cs="Arial"/>
          <w:sz w:val="24"/>
          <w:szCs w:val="24"/>
          <w:u w:val="single"/>
        </w:rPr>
        <w:lastRenderedPageBreak/>
        <w:t>Contents</w:t>
      </w:r>
    </w:p>
    <w:p w14:paraId="333BB13A" w14:textId="34B4E3F7" w:rsidR="00766D81" w:rsidRPr="00766D81" w:rsidRDefault="007653F1">
      <w:pPr>
        <w:pStyle w:val="TOC1"/>
        <w:rPr>
          <w:rFonts w:asciiTheme="minorHAnsi" w:eastAsiaTheme="minorEastAsia" w:hAnsiTheme="minorHAnsi" w:cstheme="minorBidi"/>
          <w:b w:val="0"/>
          <w:noProof/>
          <w:sz w:val="22"/>
          <w:szCs w:val="22"/>
          <w:lang w:val="en-US" w:eastAsia="en-US"/>
        </w:rPr>
      </w:pPr>
      <w:r w:rsidRPr="00766D81">
        <w:rPr>
          <w:rFonts w:cs="Arial"/>
          <w:b w:val="0"/>
        </w:rPr>
        <w:fldChar w:fldCharType="begin"/>
      </w:r>
      <w:r w:rsidRPr="00766D81">
        <w:rPr>
          <w:rFonts w:cs="Arial"/>
          <w:b w:val="0"/>
        </w:rPr>
        <w:instrText xml:space="preserve"> TOC \o "1-3" \h \z \u </w:instrText>
      </w:r>
      <w:r w:rsidRPr="00766D81">
        <w:rPr>
          <w:rFonts w:cs="Arial"/>
          <w:b w:val="0"/>
        </w:rPr>
        <w:fldChar w:fldCharType="separate"/>
      </w:r>
      <w:hyperlink w:anchor="_Toc121374397" w:history="1">
        <w:r w:rsidR="00766D81" w:rsidRPr="00766D81">
          <w:rPr>
            <w:rStyle w:val="Hyperlink"/>
            <w:b w:val="0"/>
            <w:noProof/>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_Toc121374397 \h </w:instrText>
        </w:r>
        <w:r w:rsidR="00766D81" w:rsidRPr="00766D81">
          <w:rPr>
            <w:b w:val="0"/>
            <w:noProof/>
            <w:webHidden/>
          </w:rPr>
        </w:r>
        <w:r w:rsidR="00766D81" w:rsidRPr="00766D81">
          <w:rPr>
            <w:b w:val="0"/>
            <w:noProof/>
            <w:webHidden/>
          </w:rPr>
          <w:fldChar w:fldCharType="separate"/>
        </w:r>
        <w:r w:rsidR="00FC3676">
          <w:rPr>
            <w:b w:val="0"/>
            <w:noProof/>
            <w:webHidden/>
          </w:rPr>
          <w:t>1</w:t>
        </w:r>
        <w:r w:rsidR="00766D81" w:rsidRPr="00766D81">
          <w:rPr>
            <w:b w:val="0"/>
            <w:noProof/>
            <w:webHidden/>
          </w:rPr>
          <w:fldChar w:fldCharType="end"/>
        </w:r>
      </w:hyperlink>
    </w:p>
    <w:p w14:paraId="140ABB11" w14:textId="14E24A5C" w:rsidR="00766D81" w:rsidRPr="00766D81" w:rsidRDefault="00497910">
      <w:pPr>
        <w:pStyle w:val="TOC1"/>
        <w:rPr>
          <w:rFonts w:asciiTheme="minorHAnsi" w:eastAsiaTheme="minorEastAsia" w:hAnsiTheme="minorHAnsi" w:cstheme="minorBidi"/>
          <w:b w:val="0"/>
          <w:noProof/>
          <w:sz w:val="22"/>
          <w:szCs w:val="22"/>
          <w:lang w:val="en-US" w:eastAsia="en-US"/>
        </w:rPr>
      </w:pPr>
      <w:hyperlink w:anchor="_Toc121374398" w:history="1">
        <w:r w:rsidR="00766D81" w:rsidRPr="00766D81">
          <w:rPr>
            <w:rStyle w:val="Hyperlink"/>
            <w:b w:val="0"/>
            <w:noProof/>
          </w:rPr>
          <w:t>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Overview</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_Toc121374398 \h </w:instrText>
        </w:r>
        <w:r w:rsidR="00766D81" w:rsidRPr="00766D81">
          <w:rPr>
            <w:b w:val="0"/>
            <w:noProof/>
            <w:webHidden/>
          </w:rPr>
        </w:r>
        <w:r w:rsidR="00766D81" w:rsidRPr="00766D81">
          <w:rPr>
            <w:b w:val="0"/>
            <w:noProof/>
            <w:webHidden/>
          </w:rPr>
          <w:fldChar w:fldCharType="separate"/>
        </w:r>
        <w:r w:rsidR="00FC3676">
          <w:rPr>
            <w:b w:val="0"/>
            <w:noProof/>
            <w:webHidden/>
          </w:rPr>
          <w:t>2</w:t>
        </w:r>
        <w:r w:rsidR="00766D81" w:rsidRPr="00766D81">
          <w:rPr>
            <w:b w:val="0"/>
            <w:noProof/>
            <w:webHidden/>
          </w:rPr>
          <w:fldChar w:fldCharType="end"/>
        </w:r>
      </w:hyperlink>
    </w:p>
    <w:p w14:paraId="7AB7291B" w14:textId="4616D8B9"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399" w:history="1">
        <w:r w:rsidR="00766D81" w:rsidRPr="00766D81">
          <w:rPr>
            <w:rStyle w:val="Hyperlink"/>
            <w:b w:val="0"/>
            <w:noProof/>
          </w:rPr>
          <w:t>1.1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Scope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_Toc121374399 \h </w:instrText>
        </w:r>
        <w:r w:rsidR="00766D81" w:rsidRPr="00766D81">
          <w:rPr>
            <w:b w:val="0"/>
            <w:noProof/>
            <w:webHidden/>
          </w:rPr>
        </w:r>
        <w:r w:rsidR="00766D81" w:rsidRPr="00766D81">
          <w:rPr>
            <w:b w:val="0"/>
            <w:noProof/>
            <w:webHidden/>
          </w:rPr>
          <w:fldChar w:fldCharType="separate"/>
        </w:r>
        <w:r w:rsidR="00FC3676">
          <w:rPr>
            <w:b w:val="0"/>
            <w:noProof/>
            <w:webHidden/>
          </w:rPr>
          <w:t>2</w:t>
        </w:r>
        <w:r w:rsidR="00766D81" w:rsidRPr="00766D81">
          <w:rPr>
            <w:b w:val="0"/>
            <w:noProof/>
            <w:webHidden/>
          </w:rPr>
          <w:fldChar w:fldCharType="end"/>
        </w:r>
      </w:hyperlink>
    </w:p>
    <w:p w14:paraId="5FB0D7E9" w14:textId="115F8894"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00" w:history="1">
        <w:r w:rsidR="00766D81" w:rsidRPr="00766D81">
          <w:rPr>
            <w:rStyle w:val="Hyperlink"/>
            <w:b w:val="0"/>
            <w:noProof/>
            <w:lang w:eastAsia="en-GB"/>
          </w:rPr>
          <w:t>1.2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GB"/>
          </w:rPr>
          <w:t>References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_Toc121374400 \h </w:instrText>
        </w:r>
        <w:r w:rsidR="00766D81" w:rsidRPr="00766D81">
          <w:rPr>
            <w:b w:val="0"/>
            <w:noProof/>
            <w:webHidden/>
          </w:rPr>
        </w:r>
        <w:r w:rsidR="00766D81" w:rsidRPr="00766D81">
          <w:rPr>
            <w:b w:val="0"/>
            <w:noProof/>
            <w:webHidden/>
          </w:rPr>
          <w:fldChar w:fldCharType="separate"/>
        </w:r>
        <w:r w:rsidR="00FC3676">
          <w:rPr>
            <w:b w:val="0"/>
            <w:noProof/>
            <w:webHidden/>
          </w:rPr>
          <w:t>2</w:t>
        </w:r>
        <w:r w:rsidR="00766D81" w:rsidRPr="00766D81">
          <w:rPr>
            <w:b w:val="0"/>
            <w:noProof/>
            <w:webHidden/>
          </w:rPr>
          <w:fldChar w:fldCharType="end"/>
        </w:r>
      </w:hyperlink>
    </w:p>
    <w:p w14:paraId="1E57DD17" w14:textId="52B36F58"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01" w:history="1">
        <w:r w:rsidR="00766D81" w:rsidRPr="00766D81">
          <w:rPr>
            <w:rStyle w:val="Hyperlink"/>
            <w:b w:val="0"/>
            <w:noProof/>
          </w:rPr>
          <w:t>1.3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Terms, definitions and abbreviations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_Toc121374401 \h </w:instrText>
        </w:r>
        <w:r w:rsidR="00766D81" w:rsidRPr="00766D81">
          <w:rPr>
            <w:b w:val="0"/>
            <w:noProof/>
            <w:webHidden/>
          </w:rPr>
        </w:r>
        <w:r w:rsidR="00766D81" w:rsidRPr="00766D81">
          <w:rPr>
            <w:b w:val="0"/>
            <w:noProof/>
            <w:webHidden/>
          </w:rPr>
          <w:fldChar w:fldCharType="separate"/>
        </w:r>
        <w:r w:rsidR="00FC3676">
          <w:rPr>
            <w:b w:val="0"/>
            <w:noProof/>
            <w:webHidden/>
          </w:rPr>
          <w:t>3</w:t>
        </w:r>
        <w:r w:rsidR="00766D81" w:rsidRPr="00766D81">
          <w:rPr>
            <w:b w:val="0"/>
            <w:noProof/>
            <w:webHidden/>
          </w:rPr>
          <w:fldChar w:fldCharType="end"/>
        </w:r>
      </w:hyperlink>
    </w:p>
    <w:p w14:paraId="2BC96DDC" w14:textId="524BB759"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02" w:history="1">
        <w:r w:rsidR="00766D81" w:rsidRPr="00766D81">
          <w:rPr>
            <w:rStyle w:val="Hyperlink"/>
            <w:b w:val="0"/>
            <w:noProof/>
          </w:rPr>
          <w:t>1.3.1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Use of language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_Toc121374402 \h </w:instrText>
        </w:r>
        <w:r w:rsidR="00766D81" w:rsidRPr="00766D81">
          <w:rPr>
            <w:b w:val="0"/>
            <w:noProof/>
            <w:webHidden/>
          </w:rPr>
        </w:r>
        <w:r w:rsidR="00766D81" w:rsidRPr="00766D81">
          <w:rPr>
            <w:b w:val="0"/>
            <w:noProof/>
            <w:webHidden/>
          </w:rPr>
          <w:fldChar w:fldCharType="separate"/>
        </w:r>
        <w:r w:rsidR="00FC3676">
          <w:rPr>
            <w:b w:val="0"/>
            <w:noProof/>
            <w:webHidden/>
          </w:rPr>
          <w:t>3</w:t>
        </w:r>
        <w:r w:rsidR="00766D81" w:rsidRPr="00766D81">
          <w:rPr>
            <w:b w:val="0"/>
            <w:noProof/>
            <w:webHidden/>
          </w:rPr>
          <w:fldChar w:fldCharType="end"/>
        </w:r>
      </w:hyperlink>
    </w:p>
    <w:p w14:paraId="698854BB" w14:textId="27851E13"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03" w:history="1">
        <w:r w:rsidR="00766D81" w:rsidRPr="00766D81">
          <w:rPr>
            <w:rStyle w:val="Hyperlink"/>
            <w:b w:val="0"/>
            <w:noProof/>
          </w:rPr>
          <w:t>1.3.2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Terms and definitions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_Toc121374403 \h </w:instrText>
        </w:r>
        <w:r w:rsidR="00766D81" w:rsidRPr="00766D81">
          <w:rPr>
            <w:b w:val="0"/>
            <w:noProof/>
            <w:webHidden/>
          </w:rPr>
        </w:r>
        <w:r w:rsidR="00766D81" w:rsidRPr="00766D81">
          <w:rPr>
            <w:b w:val="0"/>
            <w:noProof/>
            <w:webHidden/>
          </w:rPr>
          <w:fldChar w:fldCharType="separate"/>
        </w:r>
        <w:r w:rsidR="00FC3676">
          <w:rPr>
            <w:b w:val="0"/>
            <w:noProof/>
            <w:webHidden/>
          </w:rPr>
          <w:t>3</w:t>
        </w:r>
        <w:r w:rsidR="00766D81" w:rsidRPr="00766D81">
          <w:rPr>
            <w:b w:val="0"/>
            <w:noProof/>
            <w:webHidden/>
          </w:rPr>
          <w:fldChar w:fldCharType="end"/>
        </w:r>
      </w:hyperlink>
    </w:p>
    <w:p w14:paraId="2E277289" w14:textId="633CB930"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04" w:history="1">
        <w:r w:rsidR="00766D81" w:rsidRPr="00766D81">
          <w:rPr>
            <w:rStyle w:val="Hyperlink"/>
            <w:b w:val="0"/>
            <w:noProof/>
          </w:rPr>
          <w:t>1.3.3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Abbreviations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_Toc121374404 \h </w:instrText>
        </w:r>
        <w:r w:rsidR="00766D81" w:rsidRPr="00766D81">
          <w:rPr>
            <w:b w:val="0"/>
            <w:noProof/>
            <w:webHidden/>
          </w:rPr>
        </w:r>
        <w:r w:rsidR="00766D81" w:rsidRPr="00766D81">
          <w:rPr>
            <w:b w:val="0"/>
            <w:noProof/>
            <w:webHidden/>
          </w:rPr>
          <w:fldChar w:fldCharType="separate"/>
        </w:r>
        <w:r w:rsidR="00FC3676">
          <w:rPr>
            <w:b w:val="0"/>
            <w:noProof/>
            <w:webHidden/>
          </w:rPr>
          <w:t>7</w:t>
        </w:r>
        <w:r w:rsidR="00766D81" w:rsidRPr="00766D81">
          <w:rPr>
            <w:b w:val="0"/>
            <w:noProof/>
            <w:webHidden/>
          </w:rPr>
          <w:fldChar w:fldCharType="end"/>
        </w:r>
      </w:hyperlink>
    </w:p>
    <w:p w14:paraId="3A61BB20" w14:textId="43CF4A43"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05" w:history="1">
        <w:r w:rsidR="00766D81" w:rsidRPr="00766D81">
          <w:rPr>
            <w:rStyle w:val="Hyperlink"/>
            <w:b w:val="0"/>
            <w:noProof/>
          </w:rPr>
          <w:t>1.4</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General S-101 data product description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_Toc121374405 \h </w:instrText>
        </w:r>
        <w:r w:rsidR="00766D81" w:rsidRPr="00766D81">
          <w:rPr>
            <w:b w:val="0"/>
            <w:noProof/>
            <w:webHidden/>
          </w:rPr>
        </w:r>
        <w:r w:rsidR="00766D81" w:rsidRPr="00766D81">
          <w:rPr>
            <w:b w:val="0"/>
            <w:noProof/>
            <w:webHidden/>
          </w:rPr>
          <w:fldChar w:fldCharType="separate"/>
        </w:r>
        <w:r w:rsidR="00FC3676">
          <w:rPr>
            <w:b w:val="0"/>
            <w:noProof/>
            <w:webHidden/>
          </w:rPr>
          <w:t>7</w:t>
        </w:r>
        <w:r w:rsidR="00766D81" w:rsidRPr="00766D81">
          <w:rPr>
            <w:b w:val="0"/>
            <w:noProof/>
            <w:webHidden/>
          </w:rPr>
          <w:fldChar w:fldCharType="end"/>
        </w:r>
      </w:hyperlink>
    </w:p>
    <w:p w14:paraId="52548DCB" w14:textId="7FA22514"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06" w:history="1">
        <w:r w:rsidR="00766D81" w:rsidRPr="00766D81">
          <w:rPr>
            <w:rStyle w:val="Hyperlink"/>
            <w:b w:val="0"/>
            <w:noProof/>
          </w:rPr>
          <w:t>1.5</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 Product Specification metadata</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_Toc121374406 \h </w:instrText>
        </w:r>
        <w:r w:rsidR="00766D81" w:rsidRPr="00766D81">
          <w:rPr>
            <w:b w:val="0"/>
            <w:noProof/>
            <w:webHidden/>
          </w:rPr>
        </w:r>
        <w:r w:rsidR="00766D81" w:rsidRPr="00766D81">
          <w:rPr>
            <w:b w:val="0"/>
            <w:noProof/>
            <w:webHidden/>
          </w:rPr>
          <w:fldChar w:fldCharType="separate"/>
        </w:r>
        <w:r w:rsidR="00FC3676">
          <w:rPr>
            <w:b w:val="0"/>
            <w:noProof/>
            <w:webHidden/>
          </w:rPr>
          <w:t>8</w:t>
        </w:r>
        <w:r w:rsidR="00766D81" w:rsidRPr="00766D81">
          <w:rPr>
            <w:b w:val="0"/>
            <w:noProof/>
            <w:webHidden/>
          </w:rPr>
          <w:fldChar w:fldCharType="end"/>
        </w:r>
      </w:hyperlink>
    </w:p>
    <w:p w14:paraId="10D0966A" w14:textId="48DE22DA"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07" w:history="1">
        <w:r w:rsidR="00766D81" w:rsidRPr="00766D81">
          <w:rPr>
            <w:rStyle w:val="Hyperlink"/>
            <w:b w:val="0"/>
            <w:noProof/>
            <w:lang w:val="en-US" w:eastAsia="en-US"/>
          </w:rPr>
          <w:t>1.6</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val="en-US" w:eastAsia="en-US"/>
          </w:rPr>
          <w:t>IHO Product Specification maintenance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_Toc121374407 \h </w:instrText>
        </w:r>
        <w:r w:rsidR="00766D81" w:rsidRPr="00766D81">
          <w:rPr>
            <w:b w:val="0"/>
            <w:noProof/>
            <w:webHidden/>
          </w:rPr>
        </w:r>
        <w:r w:rsidR="00766D81" w:rsidRPr="00766D81">
          <w:rPr>
            <w:b w:val="0"/>
            <w:noProof/>
            <w:webHidden/>
          </w:rPr>
          <w:fldChar w:fldCharType="separate"/>
        </w:r>
        <w:r w:rsidR="00FC3676">
          <w:rPr>
            <w:b w:val="0"/>
            <w:noProof/>
            <w:webHidden/>
          </w:rPr>
          <w:t>9</w:t>
        </w:r>
        <w:r w:rsidR="00766D81" w:rsidRPr="00766D81">
          <w:rPr>
            <w:b w:val="0"/>
            <w:noProof/>
            <w:webHidden/>
          </w:rPr>
          <w:fldChar w:fldCharType="end"/>
        </w:r>
      </w:hyperlink>
    </w:p>
    <w:p w14:paraId="2D27290A" w14:textId="6CBF31B7"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08" w:history="1">
        <w:r w:rsidR="00766D81" w:rsidRPr="00766D81">
          <w:rPr>
            <w:rStyle w:val="Hyperlink"/>
            <w:b w:val="0"/>
            <w:noProof/>
            <w:lang w:val="en-US" w:eastAsia="en-US"/>
          </w:rPr>
          <w:t>1.6.1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val="en-US" w:eastAsia="en-US"/>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_Toc121374408 \h </w:instrText>
        </w:r>
        <w:r w:rsidR="00766D81" w:rsidRPr="00766D81">
          <w:rPr>
            <w:b w:val="0"/>
            <w:noProof/>
            <w:webHidden/>
          </w:rPr>
        </w:r>
        <w:r w:rsidR="00766D81" w:rsidRPr="00766D81">
          <w:rPr>
            <w:b w:val="0"/>
            <w:noProof/>
            <w:webHidden/>
          </w:rPr>
          <w:fldChar w:fldCharType="separate"/>
        </w:r>
        <w:r w:rsidR="00FC3676">
          <w:rPr>
            <w:b w:val="0"/>
            <w:noProof/>
            <w:webHidden/>
          </w:rPr>
          <w:t>9</w:t>
        </w:r>
        <w:r w:rsidR="00766D81" w:rsidRPr="00766D81">
          <w:rPr>
            <w:b w:val="0"/>
            <w:noProof/>
            <w:webHidden/>
          </w:rPr>
          <w:fldChar w:fldCharType="end"/>
        </w:r>
      </w:hyperlink>
    </w:p>
    <w:p w14:paraId="525E37E1" w14:textId="4A52DDF1"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09" w:history="1">
        <w:r w:rsidR="00766D81" w:rsidRPr="00766D81">
          <w:rPr>
            <w:rStyle w:val="Hyperlink"/>
            <w:b w:val="0"/>
            <w:noProof/>
            <w:lang w:val="en-US" w:eastAsia="en-US"/>
          </w:rPr>
          <w:t>1.6.2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val="en-US" w:eastAsia="en-US"/>
          </w:rPr>
          <w:t>New Edition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_Toc121374409 \h </w:instrText>
        </w:r>
        <w:r w:rsidR="00766D81" w:rsidRPr="00766D81">
          <w:rPr>
            <w:b w:val="0"/>
            <w:noProof/>
            <w:webHidden/>
          </w:rPr>
        </w:r>
        <w:r w:rsidR="00766D81" w:rsidRPr="00766D81">
          <w:rPr>
            <w:b w:val="0"/>
            <w:noProof/>
            <w:webHidden/>
          </w:rPr>
          <w:fldChar w:fldCharType="separate"/>
        </w:r>
        <w:r w:rsidR="00FC3676">
          <w:rPr>
            <w:b w:val="0"/>
            <w:noProof/>
            <w:webHidden/>
          </w:rPr>
          <w:t>9</w:t>
        </w:r>
        <w:r w:rsidR="00766D81" w:rsidRPr="00766D81">
          <w:rPr>
            <w:b w:val="0"/>
            <w:noProof/>
            <w:webHidden/>
          </w:rPr>
          <w:fldChar w:fldCharType="end"/>
        </w:r>
      </w:hyperlink>
    </w:p>
    <w:p w14:paraId="03928503" w14:textId="46878580"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10" w:history="1">
        <w:r w:rsidR="00766D81" w:rsidRPr="00766D81">
          <w:rPr>
            <w:rStyle w:val="Hyperlink"/>
            <w:b w:val="0"/>
            <w:noProof/>
            <w:lang w:val="en-US" w:eastAsia="en-US"/>
          </w:rPr>
          <w:t>1.6.3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val="en-US" w:eastAsia="en-US"/>
          </w:rPr>
          <w:t>Revision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_Toc121374410 \h </w:instrText>
        </w:r>
        <w:r w:rsidR="00766D81" w:rsidRPr="00766D81">
          <w:rPr>
            <w:b w:val="0"/>
            <w:noProof/>
            <w:webHidden/>
          </w:rPr>
        </w:r>
        <w:r w:rsidR="00766D81" w:rsidRPr="00766D81">
          <w:rPr>
            <w:b w:val="0"/>
            <w:noProof/>
            <w:webHidden/>
          </w:rPr>
          <w:fldChar w:fldCharType="separate"/>
        </w:r>
        <w:r w:rsidR="00FC3676">
          <w:rPr>
            <w:b w:val="0"/>
            <w:noProof/>
            <w:webHidden/>
          </w:rPr>
          <w:t>9</w:t>
        </w:r>
        <w:r w:rsidR="00766D81" w:rsidRPr="00766D81">
          <w:rPr>
            <w:b w:val="0"/>
            <w:noProof/>
            <w:webHidden/>
          </w:rPr>
          <w:fldChar w:fldCharType="end"/>
        </w:r>
      </w:hyperlink>
    </w:p>
    <w:p w14:paraId="27058880" w14:textId="2797BEAE"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11" w:history="1">
        <w:r w:rsidR="00766D81" w:rsidRPr="00766D81">
          <w:rPr>
            <w:rStyle w:val="Hyperlink"/>
            <w:b w:val="0"/>
            <w:noProof/>
            <w:lang w:val="en-US" w:eastAsia="en-US"/>
          </w:rPr>
          <w:t>1.6.4</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val="en-US" w:eastAsia="en-US"/>
          </w:rPr>
          <w:t>Clarification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_Toc121374411 \h </w:instrText>
        </w:r>
        <w:r w:rsidR="00766D81" w:rsidRPr="00766D81">
          <w:rPr>
            <w:b w:val="0"/>
            <w:noProof/>
            <w:webHidden/>
          </w:rPr>
        </w:r>
        <w:r w:rsidR="00766D81" w:rsidRPr="00766D81">
          <w:rPr>
            <w:b w:val="0"/>
            <w:noProof/>
            <w:webHidden/>
          </w:rPr>
          <w:fldChar w:fldCharType="separate"/>
        </w:r>
        <w:r w:rsidR="00FC3676">
          <w:rPr>
            <w:b w:val="0"/>
            <w:noProof/>
            <w:webHidden/>
          </w:rPr>
          <w:t>9</w:t>
        </w:r>
        <w:r w:rsidR="00766D81" w:rsidRPr="00766D81">
          <w:rPr>
            <w:b w:val="0"/>
            <w:noProof/>
            <w:webHidden/>
          </w:rPr>
          <w:fldChar w:fldCharType="end"/>
        </w:r>
      </w:hyperlink>
    </w:p>
    <w:p w14:paraId="1A526A1F" w14:textId="1AA7BD85"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12" w:history="1">
        <w:r w:rsidR="00766D81" w:rsidRPr="00766D81">
          <w:rPr>
            <w:rStyle w:val="Hyperlink"/>
            <w:b w:val="0"/>
            <w:noProof/>
          </w:rPr>
          <w:t>1.6.5</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Version numbers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_Toc121374412 \h </w:instrText>
        </w:r>
        <w:r w:rsidR="00766D81" w:rsidRPr="00766D81">
          <w:rPr>
            <w:b w:val="0"/>
            <w:noProof/>
            <w:webHidden/>
          </w:rPr>
        </w:r>
        <w:r w:rsidR="00766D81" w:rsidRPr="00766D81">
          <w:rPr>
            <w:b w:val="0"/>
            <w:noProof/>
            <w:webHidden/>
          </w:rPr>
          <w:fldChar w:fldCharType="separate"/>
        </w:r>
        <w:r w:rsidR="00FC3676">
          <w:rPr>
            <w:b w:val="0"/>
            <w:noProof/>
            <w:webHidden/>
          </w:rPr>
          <w:t>9</w:t>
        </w:r>
        <w:r w:rsidR="00766D81" w:rsidRPr="00766D81">
          <w:rPr>
            <w:b w:val="0"/>
            <w:noProof/>
            <w:webHidden/>
          </w:rPr>
          <w:fldChar w:fldCharType="end"/>
        </w:r>
      </w:hyperlink>
    </w:p>
    <w:p w14:paraId="66BDF602" w14:textId="178CBC7D" w:rsidR="00766D81" w:rsidRPr="00766D81" w:rsidRDefault="00497910">
      <w:pPr>
        <w:pStyle w:val="TOC1"/>
        <w:rPr>
          <w:rFonts w:asciiTheme="minorHAnsi" w:eastAsiaTheme="minorEastAsia" w:hAnsiTheme="minorHAnsi" w:cstheme="minorBidi"/>
          <w:b w:val="0"/>
          <w:noProof/>
          <w:sz w:val="22"/>
          <w:szCs w:val="22"/>
          <w:lang w:val="en-US" w:eastAsia="en-US"/>
        </w:rPr>
      </w:pPr>
      <w:hyperlink w:anchor="_Toc121374413" w:history="1">
        <w:r w:rsidR="00766D81" w:rsidRPr="00766D81">
          <w:rPr>
            <w:rStyle w:val="Hyperlink"/>
            <w:b w:val="0"/>
            <w:noProof/>
          </w:rPr>
          <w:t>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Specification Scope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_Toc121374413 \h </w:instrText>
        </w:r>
        <w:r w:rsidR="00766D81" w:rsidRPr="00766D81">
          <w:rPr>
            <w:b w:val="0"/>
            <w:noProof/>
            <w:webHidden/>
          </w:rPr>
        </w:r>
        <w:r w:rsidR="00766D81" w:rsidRPr="00766D81">
          <w:rPr>
            <w:b w:val="0"/>
            <w:noProof/>
            <w:webHidden/>
          </w:rPr>
          <w:fldChar w:fldCharType="separate"/>
        </w:r>
        <w:r w:rsidR="00FC3676">
          <w:rPr>
            <w:b w:val="0"/>
            <w:noProof/>
            <w:webHidden/>
          </w:rPr>
          <w:t>9</w:t>
        </w:r>
        <w:r w:rsidR="00766D81" w:rsidRPr="00766D81">
          <w:rPr>
            <w:b w:val="0"/>
            <w:noProof/>
            <w:webHidden/>
          </w:rPr>
          <w:fldChar w:fldCharType="end"/>
        </w:r>
      </w:hyperlink>
    </w:p>
    <w:p w14:paraId="2093A742" w14:textId="4533EF29" w:rsidR="00766D81" w:rsidRPr="00766D81" w:rsidRDefault="00497910">
      <w:pPr>
        <w:pStyle w:val="TOC1"/>
        <w:rPr>
          <w:rFonts w:asciiTheme="minorHAnsi" w:eastAsiaTheme="minorEastAsia" w:hAnsiTheme="minorHAnsi" w:cstheme="minorBidi"/>
          <w:b w:val="0"/>
          <w:noProof/>
          <w:sz w:val="22"/>
          <w:szCs w:val="22"/>
          <w:lang w:val="en-US" w:eastAsia="en-US"/>
        </w:rPr>
      </w:pPr>
      <w:hyperlink w:anchor="_Toc121374414" w:history="1">
        <w:r w:rsidR="00766D81" w:rsidRPr="00766D81">
          <w:rPr>
            <w:rStyle w:val="Hyperlink"/>
            <w:b w:val="0"/>
            <w:noProof/>
          </w:rPr>
          <w:t>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Dataset Identification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_Toc121374414 \h </w:instrText>
        </w:r>
        <w:r w:rsidR="00766D81" w:rsidRPr="00766D81">
          <w:rPr>
            <w:b w:val="0"/>
            <w:noProof/>
            <w:webHidden/>
          </w:rPr>
        </w:r>
        <w:r w:rsidR="00766D81" w:rsidRPr="00766D81">
          <w:rPr>
            <w:b w:val="0"/>
            <w:noProof/>
            <w:webHidden/>
          </w:rPr>
          <w:fldChar w:fldCharType="separate"/>
        </w:r>
        <w:r w:rsidR="00FC3676">
          <w:rPr>
            <w:b w:val="0"/>
            <w:noProof/>
            <w:webHidden/>
          </w:rPr>
          <w:t>9</w:t>
        </w:r>
        <w:r w:rsidR="00766D81" w:rsidRPr="00766D81">
          <w:rPr>
            <w:b w:val="0"/>
            <w:noProof/>
            <w:webHidden/>
          </w:rPr>
          <w:fldChar w:fldCharType="end"/>
        </w:r>
      </w:hyperlink>
    </w:p>
    <w:p w14:paraId="5B846478" w14:textId="6AB8A3D4" w:rsidR="00766D81" w:rsidRPr="00766D81" w:rsidRDefault="00497910">
      <w:pPr>
        <w:pStyle w:val="TOC1"/>
        <w:rPr>
          <w:rFonts w:asciiTheme="minorHAnsi" w:eastAsiaTheme="minorEastAsia" w:hAnsiTheme="minorHAnsi" w:cstheme="minorBidi"/>
          <w:b w:val="0"/>
          <w:noProof/>
          <w:sz w:val="22"/>
          <w:szCs w:val="22"/>
          <w:lang w:val="en-US" w:eastAsia="en-US"/>
        </w:rPr>
      </w:pPr>
      <w:hyperlink w:anchor="_Toc121374415" w:history="1">
        <w:r w:rsidR="00766D81" w:rsidRPr="00766D81">
          <w:rPr>
            <w:rStyle w:val="Hyperlink"/>
            <w:b w:val="0"/>
            <w:noProof/>
          </w:rPr>
          <w:t>4</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 Content and Structure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_Toc121374415 \h </w:instrText>
        </w:r>
        <w:r w:rsidR="00766D81" w:rsidRPr="00766D81">
          <w:rPr>
            <w:b w:val="0"/>
            <w:noProof/>
            <w:webHidden/>
          </w:rPr>
        </w:r>
        <w:r w:rsidR="00766D81" w:rsidRPr="00766D81">
          <w:rPr>
            <w:b w:val="0"/>
            <w:noProof/>
            <w:webHidden/>
          </w:rPr>
          <w:fldChar w:fldCharType="separate"/>
        </w:r>
        <w:r w:rsidR="00FC3676">
          <w:rPr>
            <w:b w:val="0"/>
            <w:noProof/>
            <w:webHidden/>
          </w:rPr>
          <w:t>11</w:t>
        </w:r>
        <w:r w:rsidR="00766D81" w:rsidRPr="00766D81">
          <w:rPr>
            <w:b w:val="0"/>
            <w:noProof/>
            <w:webHidden/>
          </w:rPr>
          <w:fldChar w:fldCharType="end"/>
        </w:r>
      </w:hyperlink>
    </w:p>
    <w:p w14:paraId="010F331A" w14:textId="24EC7E61"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16" w:history="1">
        <w:r w:rsidR="00766D81" w:rsidRPr="00766D81">
          <w:rPr>
            <w:rStyle w:val="Hyperlink"/>
            <w:b w:val="0"/>
            <w:noProof/>
          </w:rPr>
          <w:t>4.1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_Toc121374416 \h </w:instrText>
        </w:r>
        <w:r w:rsidR="00766D81" w:rsidRPr="00766D81">
          <w:rPr>
            <w:b w:val="0"/>
            <w:noProof/>
            <w:webHidden/>
          </w:rPr>
        </w:r>
        <w:r w:rsidR="00766D81" w:rsidRPr="00766D81">
          <w:rPr>
            <w:b w:val="0"/>
            <w:noProof/>
            <w:webHidden/>
          </w:rPr>
          <w:fldChar w:fldCharType="separate"/>
        </w:r>
        <w:r w:rsidR="00FC3676">
          <w:rPr>
            <w:b w:val="0"/>
            <w:noProof/>
            <w:webHidden/>
          </w:rPr>
          <w:t>11</w:t>
        </w:r>
        <w:r w:rsidR="00766D81" w:rsidRPr="00766D81">
          <w:rPr>
            <w:b w:val="0"/>
            <w:noProof/>
            <w:webHidden/>
          </w:rPr>
          <w:fldChar w:fldCharType="end"/>
        </w:r>
      </w:hyperlink>
    </w:p>
    <w:p w14:paraId="3F282850" w14:textId="6058A441"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17" w:history="1">
        <w:r w:rsidR="00766D81" w:rsidRPr="00766D81">
          <w:rPr>
            <w:rStyle w:val="Hyperlink"/>
            <w:b w:val="0"/>
            <w:noProof/>
          </w:rPr>
          <w:t>4.2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Application Schema</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_Toc121374417 \h </w:instrText>
        </w:r>
        <w:r w:rsidR="00766D81" w:rsidRPr="00766D81">
          <w:rPr>
            <w:b w:val="0"/>
            <w:noProof/>
            <w:webHidden/>
          </w:rPr>
        </w:r>
        <w:r w:rsidR="00766D81" w:rsidRPr="00766D81">
          <w:rPr>
            <w:b w:val="0"/>
            <w:noProof/>
            <w:webHidden/>
          </w:rPr>
          <w:fldChar w:fldCharType="separate"/>
        </w:r>
        <w:r w:rsidR="00FC3676">
          <w:rPr>
            <w:b w:val="0"/>
            <w:noProof/>
            <w:webHidden/>
          </w:rPr>
          <w:t>11</w:t>
        </w:r>
        <w:r w:rsidR="00766D81" w:rsidRPr="00766D81">
          <w:rPr>
            <w:b w:val="0"/>
            <w:noProof/>
            <w:webHidden/>
          </w:rPr>
          <w:fldChar w:fldCharType="end"/>
        </w:r>
      </w:hyperlink>
    </w:p>
    <w:p w14:paraId="029F63ED" w14:textId="3411E75A"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18" w:history="1">
        <w:r w:rsidR="00766D81" w:rsidRPr="00766D81">
          <w:rPr>
            <w:rStyle w:val="Hyperlink"/>
            <w:b w:val="0"/>
            <w:noProof/>
          </w:rPr>
          <w:t>4.3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Feature Catalogue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_Toc121374418 \h </w:instrText>
        </w:r>
        <w:r w:rsidR="00766D81" w:rsidRPr="00766D81">
          <w:rPr>
            <w:b w:val="0"/>
            <w:noProof/>
            <w:webHidden/>
          </w:rPr>
        </w:r>
        <w:r w:rsidR="00766D81" w:rsidRPr="00766D81">
          <w:rPr>
            <w:b w:val="0"/>
            <w:noProof/>
            <w:webHidden/>
          </w:rPr>
          <w:fldChar w:fldCharType="separate"/>
        </w:r>
        <w:r w:rsidR="00FC3676">
          <w:rPr>
            <w:b w:val="0"/>
            <w:noProof/>
            <w:webHidden/>
          </w:rPr>
          <w:t>11</w:t>
        </w:r>
        <w:r w:rsidR="00766D81" w:rsidRPr="00766D81">
          <w:rPr>
            <w:b w:val="0"/>
            <w:noProof/>
            <w:webHidden/>
          </w:rPr>
          <w:fldChar w:fldCharType="end"/>
        </w:r>
      </w:hyperlink>
    </w:p>
    <w:p w14:paraId="37C93864" w14:textId="178F7356"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19" w:history="1">
        <w:r w:rsidR="00766D81" w:rsidRPr="00766D81">
          <w:rPr>
            <w:rStyle w:val="Hyperlink"/>
            <w:b w:val="0"/>
            <w:noProof/>
            <w:lang w:eastAsia="en-US"/>
          </w:rPr>
          <w:t>4.3.1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_Toc121374419 \h </w:instrText>
        </w:r>
        <w:r w:rsidR="00766D81" w:rsidRPr="00766D81">
          <w:rPr>
            <w:b w:val="0"/>
            <w:noProof/>
            <w:webHidden/>
          </w:rPr>
        </w:r>
        <w:r w:rsidR="00766D81" w:rsidRPr="00766D81">
          <w:rPr>
            <w:b w:val="0"/>
            <w:noProof/>
            <w:webHidden/>
          </w:rPr>
          <w:fldChar w:fldCharType="separate"/>
        </w:r>
        <w:r w:rsidR="00FC3676">
          <w:rPr>
            <w:b w:val="0"/>
            <w:noProof/>
            <w:webHidden/>
          </w:rPr>
          <w:t>11</w:t>
        </w:r>
        <w:r w:rsidR="00766D81" w:rsidRPr="00766D81">
          <w:rPr>
            <w:b w:val="0"/>
            <w:noProof/>
            <w:webHidden/>
          </w:rPr>
          <w:fldChar w:fldCharType="end"/>
        </w:r>
      </w:hyperlink>
    </w:p>
    <w:p w14:paraId="3D851E23" w14:textId="45727DE7"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20" w:history="1">
        <w:r w:rsidR="00766D81" w:rsidRPr="00766D81">
          <w:rPr>
            <w:rStyle w:val="Hyperlink"/>
            <w:b w:val="0"/>
            <w:noProof/>
          </w:rPr>
          <w:t>4.3.2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Feature types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_Toc121374420 \h </w:instrText>
        </w:r>
        <w:r w:rsidR="00766D81" w:rsidRPr="00766D81">
          <w:rPr>
            <w:b w:val="0"/>
            <w:noProof/>
            <w:webHidden/>
          </w:rPr>
        </w:r>
        <w:r w:rsidR="00766D81" w:rsidRPr="00766D81">
          <w:rPr>
            <w:b w:val="0"/>
            <w:noProof/>
            <w:webHidden/>
          </w:rPr>
          <w:fldChar w:fldCharType="separate"/>
        </w:r>
        <w:r w:rsidR="00FC3676">
          <w:rPr>
            <w:b w:val="0"/>
            <w:noProof/>
            <w:webHidden/>
          </w:rPr>
          <w:t>11</w:t>
        </w:r>
        <w:r w:rsidR="00766D81" w:rsidRPr="00766D81">
          <w:rPr>
            <w:b w:val="0"/>
            <w:noProof/>
            <w:webHidden/>
          </w:rPr>
          <w:fldChar w:fldCharType="end"/>
        </w:r>
      </w:hyperlink>
    </w:p>
    <w:p w14:paraId="36E1EBF9" w14:textId="74009549"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21" w:history="1">
        <w:r w:rsidR="00766D81" w:rsidRPr="00766D81">
          <w:rPr>
            <w:rStyle w:val="Hyperlink"/>
            <w:b w:val="0"/>
            <w:noProof/>
          </w:rPr>
          <w:t>4.3.3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Feature relationships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_Toc121374421 \h </w:instrText>
        </w:r>
        <w:r w:rsidR="00766D81" w:rsidRPr="00766D81">
          <w:rPr>
            <w:b w:val="0"/>
            <w:noProof/>
            <w:webHidden/>
          </w:rPr>
        </w:r>
        <w:r w:rsidR="00766D81" w:rsidRPr="00766D81">
          <w:rPr>
            <w:b w:val="0"/>
            <w:noProof/>
            <w:webHidden/>
          </w:rPr>
          <w:fldChar w:fldCharType="separate"/>
        </w:r>
        <w:r w:rsidR="00FC3676">
          <w:rPr>
            <w:b w:val="0"/>
            <w:noProof/>
            <w:webHidden/>
          </w:rPr>
          <w:t>11</w:t>
        </w:r>
        <w:r w:rsidR="00766D81" w:rsidRPr="00766D81">
          <w:rPr>
            <w:b w:val="0"/>
            <w:noProof/>
            <w:webHidden/>
          </w:rPr>
          <w:fldChar w:fldCharType="end"/>
        </w:r>
      </w:hyperlink>
    </w:p>
    <w:p w14:paraId="14267F55" w14:textId="10725D4C"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22" w:history="1">
        <w:r w:rsidR="00766D81" w:rsidRPr="00766D81">
          <w:rPr>
            <w:rStyle w:val="Hyperlink"/>
            <w:b w:val="0"/>
            <w:noProof/>
            <w:lang w:eastAsia="en-US"/>
          </w:rPr>
          <w:t>4.3.4</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Information types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_Toc121374422 \h </w:instrText>
        </w:r>
        <w:r w:rsidR="00766D81" w:rsidRPr="00766D81">
          <w:rPr>
            <w:b w:val="0"/>
            <w:noProof/>
            <w:webHidden/>
          </w:rPr>
        </w:r>
        <w:r w:rsidR="00766D81" w:rsidRPr="00766D81">
          <w:rPr>
            <w:b w:val="0"/>
            <w:noProof/>
            <w:webHidden/>
          </w:rPr>
          <w:fldChar w:fldCharType="separate"/>
        </w:r>
        <w:r w:rsidR="00FC3676">
          <w:rPr>
            <w:b w:val="0"/>
            <w:noProof/>
            <w:webHidden/>
          </w:rPr>
          <w:t>12</w:t>
        </w:r>
        <w:r w:rsidR="00766D81" w:rsidRPr="00766D81">
          <w:rPr>
            <w:b w:val="0"/>
            <w:noProof/>
            <w:webHidden/>
          </w:rPr>
          <w:fldChar w:fldCharType="end"/>
        </w:r>
      </w:hyperlink>
    </w:p>
    <w:p w14:paraId="23EFAB7C" w14:textId="675BF640"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25" w:history="1">
        <w:r w:rsidR="00766D81" w:rsidRPr="00766D81">
          <w:rPr>
            <w:rStyle w:val="Hyperlink"/>
            <w:b w:val="0"/>
            <w:noProof/>
            <w:lang w:eastAsia="en-US"/>
          </w:rPr>
          <w:t>4.3.5</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Information relationships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_Toc121374425 \h </w:instrText>
        </w:r>
        <w:r w:rsidR="00766D81" w:rsidRPr="00766D81">
          <w:rPr>
            <w:b w:val="0"/>
            <w:noProof/>
            <w:webHidden/>
          </w:rPr>
        </w:r>
        <w:r w:rsidR="00766D81" w:rsidRPr="00766D81">
          <w:rPr>
            <w:b w:val="0"/>
            <w:noProof/>
            <w:webHidden/>
          </w:rPr>
          <w:fldChar w:fldCharType="separate"/>
        </w:r>
        <w:r w:rsidR="00FC3676">
          <w:rPr>
            <w:b w:val="0"/>
            <w:noProof/>
            <w:webHidden/>
          </w:rPr>
          <w:t>12</w:t>
        </w:r>
        <w:r w:rsidR="00766D81" w:rsidRPr="00766D81">
          <w:rPr>
            <w:b w:val="0"/>
            <w:noProof/>
            <w:webHidden/>
          </w:rPr>
          <w:fldChar w:fldCharType="end"/>
        </w:r>
      </w:hyperlink>
    </w:p>
    <w:p w14:paraId="3C927217" w14:textId="6E21965E"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26" w:history="1">
        <w:r w:rsidR="00766D81" w:rsidRPr="00766D81">
          <w:rPr>
            <w:rStyle w:val="Hyperlink"/>
            <w:b w:val="0"/>
            <w:noProof/>
            <w:lang w:eastAsia="en-US"/>
          </w:rPr>
          <w:t>4.3.6</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Attributes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_Toc121374426 \h </w:instrText>
        </w:r>
        <w:r w:rsidR="00766D81" w:rsidRPr="00766D81">
          <w:rPr>
            <w:b w:val="0"/>
            <w:noProof/>
            <w:webHidden/>
          </w:rPr>
        </w:r>
        <w:r w:rsidR="00766D81" w:rsidRPr="00766D81">
          <w:rPr>
            <w:b w:val="0"/>
            <w:noProof/>
            <w:webHidden/>
          </w:rPr>
          <w:fldChar w:fldCharType="separate"/>
        </w:r>
        <w:r w:rsidR="00FC3676">
          <w:rPr>
            <w:b w:val="0"/>
            <w:noProof/>
            <w:webHidden/>
          </w:rPr>
          <w:t>13</w:t>
        </w:r>
        <w:r w:rsidR="00766D81" w:rsidRPr="00766D81">
          <w:rPr>
            <w:b w:val="0"/>
            <w:noProof/>
            <w:webHidden/>
          </w:rPr>
          <w:fldChar w:fldCharType="end"/>
        </w:r>
      </w:hyperlink>
    </w:p>
    <w:p w14:paraId="592F9F1E" w14:textId="2AE26776"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27" w:history="1">
        <w:r w:rsidR="00766D81" w:rsidRPr="00766D81">
          <w:rPr>
            <w:rStyle w:val="Hyperlink"/>
            <w:b w:val="0"/>
            <w:noProof/>
          </w:rPr>
          <w:t>4.4</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Feature Object Identifier</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_Toc121374427 \h </w:instrText>
        </w:r>
        <w:r w:rsidR="00766D81" w:rsidRPr="00766D81">
          <w:rPr>
            <w:b w:val="0"/>
            <w:noProof/>
            <w:webHidden/>
          </w:rPr>
        </w:r>
        <w:r w:rsidR="00766D81" w:rsidRPr="00766D81">
          <w:rPr>
            <w:b w:val="0"/>
            <w:noProof/>
            <w:webHidden/>
          </w:rPr>
          <w:fldChar w:fldCharType="separate"/>
        </w:r>
        <w:r w:rsidR="00FC3676">
          <w:rPr>
            <w:b w:val="0"/>
            <w:noProof/>
            <w:webHidden/>
          </w:rPr>
          <w:t>13</w:t>
        </w:r>
        <w:r w:rsidR="00766D81" w:rsidRPr="00766D81">
          <w:rPr>
            <w:b w:val="0"/>
            <w:noProof/>
            <w:webHidden/>
          </w:rPr>
          <w:fldChar w:fldCharType="end"/>
        </w:r>
      </w:hyperlink>
    </w:p>
    <w:p w14:paraId="12F815AC" w14:textId="79CB4840"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28" w:history="1">
        <w:r w:rsidR="00766D81" w:rsidRPr="00766D81">
          <w:rPr>
            <w:rStyle w:val="Hyperlink"/>
            <w:b w:val="0"/>
            <w:noProof/>
          </w:rPr>
          <w:t>4.5</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Dataset</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_Toc121374428 \h </w:instrText>
        </w:r>
        <w:r w:rsidR="00766D81" w:rsidRPr="00766D81">
          <w:rPr>
            <w:b w:val="0"/>
            <w:noProof/>
            <w:webHidden/>
          </w:rPr>
        </w:r>
        <w:r w:rsidR="00766D81" w:rsidRPr="00766D81">
          <w:rPr>
            <w:b w:val="0"/>
            <w:noProof/>
            <w:webHidden/>
          </w:rPr>
          <w:fldChar w:fldCharType="separate"/>
        </w:r>
        <w:r w:rsidR="00FC3676">
          <w:rPr>
            <w:b w:val="0"/>
            <w:noProof/>
            <w:webHidden/>
          </w:rPr>
          <w:t>14</w:t>
        </w:r>
        <w:r w:rsidR="00766D81" w:rsidRPr="00766D81">
          <w:rPr>
            <w:b w:val="0"/>
            <w:noProof/>
            <w:webHidden/>
          </w:rPr>
          <w:fldChar w:fldCharType="end"/>
        </w:r>
      </w:hyperlink>
    </w:p>
    <w:p w14:paraId="52641DCE" w14:textId="567D0C0B"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29" w:history="1">
        <w:r w:rsidR="00766D81" w:rsidRPr="00766D81">
          <w:rPr>
            <w:rStyle w:val="Hyperlink"/>
            <w:b w:val="0"/>
            <w:noProof/>
          </w:rPr>
          <w:t>4.5.1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_Toc121374429 \h </w:instrText>
        </w:r>
        <w:r w:rsidR="00766D81" w:rsidRPr="00766D81">
          <w:rPr>
            <w:b w:val="0"/>
            <w:noProof/>
            <w:webHidden/>
          </w:rPr>
        </w:r>
        <w:r w:rsidR="00766D81" w:rsidRPr="00766D81">
          <w:rPr>
            <w:b w:val="0"/>
            <w:noProof/>
            <w:webHidden/>
          </w:rPr>
          <w:fldChar w:fldCharType="separate"/>
        </w:r>
        <w:r w:rsidR="00FC3676">
          <w:rPr>
            <w:b w:val="0"/>
            <w:noProof/>
            <w:webHidden/>
          </w:rPr>
          <w:t>14</w:t>
        </w:r>
        <w:r w:rsidR="00766D81" w:rsidRPr="00766D81">
          <w:rPr>
            <w:b w:val="0"/>
            <w:noProof/>
            <w:webHidden/>
          </w:rPr>
          <w:fldChar w:fldCharType="end"/>
        </w:r>
      </w:hyperlink>
    </w:p>
    <w:p w14:paraId="65D85C1F" w14:textId="633ECFB1"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30" w:history="1">
        <w:r w:rsidR="00766D81" w:rsidRPr="00766D81">
          <w:rPr>
            <w:rStyle w:val="Hyperlink"/>
            <w:b w:val="0"/>
            <w:noProof/>
          </w:rPr>
          <w:t>4.5.2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Dataset rules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_Toc121374430 \h </w:instrText>
        </w:r>
        <w:r w:rsidR="00766D81" w:rsidRPr="00766D81">
          <w:rPr>
            <w:b w:val="0"/>
            <w:noProof/>
            <w:webHidden/>
          </w:rPr>
        </w:r>
        <w:r w:rsidR="00766D81" w:rsidRPr="00766D81">
          <w:rPr>
            <w:b w:val="0"/>
            <w:noProof/>
            <w:webHidden/>
          </w:rPr>
          <w:fldChar w:fldCharType="separate"/>
        </w:r>
        <w:r w:rsidR="00FC3676">
          <w:rPr>
            <w:b w:val="0"/>
            <w:noProof/>
            <w:webHidden/>
          </w:rPr>
          <w:t>14</w:t>
        </w:r>
        <w:r w:rsidR="00766D81" w:rsidRPr="00766D81">
          <w:rPr>
            <w:b w:val="0"/>
            <w:noProof/>
            <w:webHidden/>
          </w:rPr>
          <w:fldChar w:fldCharType="end"/>
        </w:r>
      </w:hyperlink>
    </w:p>
    <w:p w14:paraId="38530DDE" w14:textId="3B448415"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31" w:history="1">
        <w:r w:rsidR="00766D81" w:rsidRPr="00766D81">
          <w:rPr>
            <w:rStyle w:val="Hyperlink"/>
            <w:b w:val="0"/>
            <w:noProof/>
          </w:rPr>
          <w:t>4.5.3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 Coverage rules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_Toc121374431 \h </w:instrText>
        </w:r>
        <w:r w:rsidR="00766D81" w:rsidRPr="00766D81">
          <w:rPr>
            <w:b w:val="0"/>
            <w:noProof/>
            <w:webHidden/>
          </w:rPr>
        </w:r>
        <w:r w:rsidR="00766D81" w:rsidRPr="00766D81">
          <w:rPr>
            <w:b w:val="0"/>
            <w:noProof/>
            <w:webHidden/>
          </w:rPr>
          <w:fldChar w:fldCharType="separate"/>
        </w:r>
        <w:r w:rsidR="00FC3676">
          <w:rPr>
            <w:b w:val="0"/>
            <w:noProof/>
            <w:webHidden/>
          </w:rPr>
          <w:t>14</w:t>
        </w:r>
        <w:r w:rsidR="00766D81" w:rsidRPr="00766D81">
          <w:rPr>
            <w:b w:val="0"/>
            <w:noProof/>
            <w:webHidden/>
          </w:rPr>
          <w:fldChar w:fldCharType="end"/>
        </w:r>
      </w:hyperlink>
    </w:p>
    <w:p w14:paraId="6547DA1C" w14:textId="46F9642D"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32" w:history="1">
        <w:r w:rsidR="00766D81" w:rsidRPr="00766D81">
          <w:rPr>
            <w:rStyle w:val="Hyperlink"/>
            <w:b w:val="0"/>
            <w:noProof/>
            <w:lang w:eastAsia="en-US"/>
          </w:rPr>
          <w:t>4.5.4</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Dataset size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_Toc121374432 \h </w:instrText>
        </w:r>
        <w:r w:rsidR="00766D81" w:rsidRPr="00766D81">
          <w:rPr>
            <w:b w:val="0"/>
            <w:noProof/>
            <w:webHidden/>
          </w:rPr>
        </w:r>
        <w:r w:rsidR="00766D81" w:rsidRPr="00766D81">
          <w:rPr>
            <w:b w:val="0"/>
            <w:noProof/>
            <w:webHidden/>
          </w:rPr>
          <w:fldChar w:fldCharType="separate"/>
        </w:r>
        <w:r w:rsidR="00FC3676">
          <w:rPr>
            <w:b w:val="0"/>
            <w:noProof/>
            <w:webHidden/>
          </w:rPr>
          <w:t>15</w:t>
        </w:r>
        <w:r w:rsidR="00766D81" w:rsidRPr="00766D81">
          <w:rPr>
            <w:b w:val="0"/>
            <w:noProof/>
            <w:webHidden/>
          </w:rPr>
          <w:fldChar w:fldCharType="end"/>
        </w:r>
      </w:hyperlink>
    </w:p>
    <w:p w14:paraId="1087438F" w14:textId="7F5FCBAE"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33" w:history="1">
        <w:r w:rsidR="00766D81" w:rsidRPr="00766D81">
          <w:rPr>
            <w:rStyle w:val="Hyperlink"/>
            <w:b w:val="0"/>
            <w:noProof/>
          </w:rPr>
          <w:t>4.6</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Display scale range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_Toc121374433 \h </w:instrText>
        </w:r>
        <w:r w:rsidR="00766D81" w:rsidRPr="00766D81">
          <w:rPr>
            <w:b w:val="0"/>
            <w:noProof/>
            <w:webHidden/>
          </w:rPr>
        </w:r>
        <w:r w:rsidR="00766D81" w:rsidRPr="00766D81">
          <w:rPr>
            <w:b w:val="0"/>
            <w:noProof/>
            <w:webHidden/>
          </w:rPr>
          <w:fldChar w:fldCharType="separate"/>
        </w:r>
        <w:r w:rsidR="00FC3676">
          <w:rPr>
            <w:b w:val="0"/>
            <w:noProof/>
            <w:webHidden/>
          </w:rPr>
          <w:t>15</w:t>
        </w:r>
        <w:r w:rsidR="00766D81" w:rsidRPr="00766D81">
          <w:rPr>
            <w:b w:val="0"/>
            <w:noProof/>
            <w:webHidden/>
          </w:rPr>
          <w:fldChar w:fldCharType="end"/>
        </w:r>
      </w:hyperlink>
    </w:p>
    <w:p w14:paraId="30378131" w14:textId="068E80AC"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34" w:history="1">
        <w:r w:rsidR="00766D81" w:rsidRPr="00766D81">
          <w:rPr>
            <w:rStyle w:val="Hyperlink"/>
            <w:b w:val="0"/>
            <w:noProof/>
          </w:rPr>
          <w:t>4.7</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Dataset loading and display order</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_Toc121374434 \h </w:instrText>
        </w:r>
        <w:r w:rsidR="00766D81" w:rsidRPr="00766D81">
          <w:rPr>
            <w:b w:val="0"/>
            <w:noProof/>
            <w:webHidden/>
          </w:rPr>
        </w:r>
        <w:r w:rsidR="00766D81" w:rsidRPr="00766D81">
          <w:rPr>
            <w:b w:val="0"/>
            <w:noProof/>
            <w:webHidden/>
          </w:rPr>
          <w:fldChar w:fldCharType="separate"/>
        </w:r>
        <w:r w:rsidR="00FC3676">
          <w:rPr>
            <w:b w:val="0"/>
            <w:noProof/>
            <w:webHidden/>
          </w:rPr>
          <w:t>16</w:t>
        </w:r>
        <w:r w:rsidR="00766D81" w:rsidRPr="00766D81">
          <w:rPr>
            <w:b w:val="0"/>
            <w:noProof/>
            <w:webHidden/>
          </w:rPr>
          <w:fldChar w:fldCharType="end"/>
        </w:r>
      </w:hyperlink>
    </w:p>
    <w:p w14:paraId="5C641023" w14:textId="2E9CEAA8"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35" w:history="1">
        <w:r w:rsidR="00766D81" w:rsidRPr="00766D81">
          <w:rPr>
            <w:rStyle w:val="Hyperlink"/>
            <w:b w:val="0"/>
            <w:noProof/>
          </w:rPr>
          <w:t>4.7.1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Dataset loading algorithm (dataset selection)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_Toc121374435 \h </w:instrText>
        </w:r>
        <w:r w:rsidR="00766D81" w:rsidRPr="00766D81">
          <w:rPr>
            <w:b w:val="0"/>
            <w:noProof/>
            <w:webHidden/>
          </w:rPr>
        </w:r>
        <w:r w:rsidR="00766D81" w:rsidRPr="00766D81">
          <w:rPr>
            <w:b w:val="0"/>
            <w:noProof/>
            <w:webHidden/>
          </w:rPr>
          <w:fldChar w:fldCharType="separate"/>
        </w:r>
        <w:r w:rsidR="00FC3676">
          <w:rPr>
            <w:b w:val="0"/>
            <w:noProof/>
            <w:webHidden/>
          </w:rPr>
          <w:t>16</w:t>
        </w:r>
        <w:r w:rsidR="00766D81" w:rsidRPr="00766D81">
          <w:rPr>
            <w:b w:val="0"/>
            <w:noProof/>
            <w:webHidden/>
          </w:rPr>
          <w:fldChar w:fldCharType="end"/>
        </w:r>
      </w:hyperlink>
    </w:p>
    <w:p w14:paraId="05CBF8AB" w14:textId="0BC5EE08"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36" w:history="1">
        <w:r w:rsidR="00766D81" w:rsidRPr="00766D81">
          <w:rPr>
            <w:rStyle w:val="Hyperlink"/>
            <w:b w:val="0"/>
            <w:noProof/>
          </w:rPr>
          <w:t>4.7.2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Dataset display order (dataset rendering)</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_Toc121374436 \h </w:instrText>
        </w:r>
        <w:r w:rsidR="00766D81" w:rsidRPr="00766D81">
          <w:rPr>
            <w:b w:val="0"/>
            <w:noProof/>
            <w:webHidden/>
          </w:rPr>
        </w:r>
        <w:r w:rsidR="00766D81" w:rsidRPr="00766D81">
          <w:rPr>
            <w:b w:val="0"/>
            <w:noProof/>
            <w:webHidden/>
          </w:rPr>
          <w:fldChar w:fldCharType="separate"/>
        </w:r>
        <w:r w:rsidR="00FC3676">
          <w:rPr>
            <w:b w:val="0"/>
            <w:noProof/>
            <w:webHidden/>
          </w:rPr>
          <w:t>16</w:t>
        </w:r>
        <w:r w:rsidR="00766D81" w:rsidRPr="00766D81">
          <w:rPr>
            <w:b w:val="0"/>
            <w:noProof/>
            <w:webHidden/>
          </w:rPr>
          <w:fldChar w:fldCharType="end"/>
        </w:r>
      </w:hyperlink>
    </w:p>
    <w:p w14:paraId="7D0F6573" w14:textId="7536562B"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37" w:history="1">
        <w:r w:rsidR="00766D81" w:rsidRPr="00766D81">
          <w:rPr>
            <w:rStyle w:val="Hyperlink"/>
            <w:b w:val="0"/>
            <w:noProof/>
          </w:rPr>
          <w:t>4.8</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Geometry</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_Toc121374437 \h </w:instrText>
        </w:r>
        <w:r w:rsidR="00766D81" w:rsidRPr="00766D81">
          <w:rPr>
            <w:b w:val="0"/>
            <w:noProof/>
            <w:webHidden/>
          </w:rPr>
        </w:r>
        <w:r w:rsidR="00766D81" w:rsidRPr="00766D81">
          <w:rPr>
            <w:b w:val="0"/>
            <w:noProof/>
            <w:webHidden/>
          </w:rPr>
          <w:fldChar w:fldCharType="separate"/>
        </w:r>
        <w:r w:rsidR="00FC3676">
          <w:rPr>
            <w:b w:val="0"/>
            <w:noProof/>
            <w:webHidden/>
          </w:rPr>
          <w:t>17</w:t>
        </w:r>
        <w:r w:rsidR="00766D81" w:rsidRPr="00766D81">
          <w:rPr>
            <w:b w:val="0"/>
            <w:noProof/>
            <w:webHidden/>
          </w:rPr>
          <w:fldChar w:fldCharType="end"/>
        </w:r>
      </w:hyperlink>
    </w:p>
    <w:p w14:paraId="52B3E8DC" w14:textId="221B7CF8"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38" w:history="1">
        <w:r w:rsidR="00766D81" w:rsidRPr="00766D81">
          <w:rPr>
            <w:rStyle w:val="Hyperlink"/>
            <w:b w:val="0"/>
            <w:noProof/>
          </w:rPr>
          <w:t>4.8.1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S-100 level 3a geometry</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_Toc121374438 \h </w:instrText>
        </w:r>
        <w:r w:rsidR="00766D81" w:rsidRPr="00766D81">
          <w:rPr>
            <w:b w:val="0"/>
            <w:noProof/>
            <w:webHidden/>
          </w:rPr>
        </w:r>
        <w:r w:rsidR="00766D81" w:rsidRPr="00766D81">
          <w:rPr>
            <w:b w:val="0"/>
            <w:noProof/>
            <w:webHidden/>
          </w:rPr>
          <w:fldChar w:fldCharType="separate"/>
        </w:r>
        <w:r w:rsidR="00FC3676">
          <w:rPr>
            <w:b w:val="0"/>
            <w:noProof/>
            <w:webHidden/>
          </w:rPr>
          <w:t>17</w:t>
        </w:r>
        <w:r w:rsidR="00766D81" w:rsidRPr="00766D81">
          <w:rPr>
            <w:b w:val="0"/>
            <w:noProof/>
            <w:webHidden/>
          </w:rPr>
          <w:fldChar w:fldCharType="end"/>
        </w:r>
      </w:hyperlink>
    </w:p>
    <w:p w14:paraId="5AF911F8" w14:textId="4813644D"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39" w:history="1">
        <w:r w:rsidR="00766D81" w:rsidRPr="00766D81">
          <w:rPr>
            <w:rStyle w:val="Hyperlink"/>
            <w:b w:val="0"/>
            <w:noProof/>
          </w:rPr>
          <w:t>4.8.2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Masking</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_Toc121374439 \h </w:instrText>
        </w:r>
        <w:r w:rsidR="00766D81" w:rsidRPr="00766D81">
          <w:rPr>
            <w:b w:val="0"/>
            <w:noProof/>
            <w:webHidden/>
          </w:rPr>
        </w:r>
        <w:r w:rsidR="00766D81" w:rsidRPr="00766D81">
          <w:rPr>
            <w:b w:val="0"/>
            <w:noProof/>
            <w:webHidden/>
          </w:rPr>
          <w:fldChar w:fldCharType="separate"/>
        </w:r>
        <w:r w:rsidR="00FC3676">
          <w:rPr>
            <w:b w:val="0"/>
            <w:noProof/>
            <w:webHidden/>
          </w:rPr>
          <w:t>19</w:t>
        </w:r>
        <w:r w:rsidR="00766D81" w:rsidRPr="00766D81">
          <w:rPr>
            <w:b w:val="0"/>
            <w:noProof/>
            <w:webHidden/>
          </w:rPr>
          <w:fldChar w:fldCharType="end"/>
        </w:r>
      </w:hyperlink>
    </w:p>
    <w:p w14:paraId="20332CF7" w14:textId="025FB4F3" w:rsidR="00766D81" w:rsidRPr="00766D81" w:rsidRDefault="00497910">
      <w:pPr>
        <w:pStyle w:val="TOC1"/>
        <w:rPr>
          <w:rFonts w:asciiTheme="minorHAnsi" w:eastAsiaTheme="minorEastAsia" w:hAnsiTheme="minorHAnsi" w:cstheme="minorBidi"/>
          <w:b w:val="0"/>
          <w:noProof/>
          <w:sz w:val="22"/>
          <w:szCs w:val="22"/>
          <w:lang w:val="en-US" w:eastAsia="en-US"/>
        </w:rPr>
      </w:pPr>
      <w:hyperlink w:anchor="_Toc121374440" w:history="1">
        <w:r w:rsidR="00766D81" w:rsidRPr="00766D81">
          <w:rPr>
            <w:rStyle w:val="Hyperlink"/>
            <w:b w:val="0"/>
            <w:noProof/>
          </w:rPr>
          <w:t>5</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Coordinate Reference Systems (CRS)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_Toc121374440 \h </w:instrText>
        </w:r>
        <w:r w:rsidR="00766D81" w:rsidRPr="00766D81">
          <w:rPr>
            <w:b w:val="0"/>
            <w:noProof/>
            <w:webHidden/>
          </w:rPr>
        </w:r>
        <w:r w:rsidR="00766D81" w:rsidRPr="00766D81">
          <w:rPr>
            <w:b w:val="0"/>
            <w:noProof/>
            <w:webHidden/>
          </w:rPr>
          <w:fldChar w:fldCharType="separate"/>
        </w:r>
        <w:r w:rsidR="00FC3676">
          <w:rPr>
            <w:b w:val="0"/>
            <w:noProof/>
            <w:webHidden/>
          </w:rPr>
          <w:t>20</w:t>
        </w:r>
        <w:r w:rsidR="00766D81" w:rsidRPr="00766D81">
          <w:rPr>
            <w:b w:val="0"/>
            <w:noProof/>
            <w:webHidden/>
          </w:rPr>
          <w:fldChar w:fldCharType="end"/>
        </w:r>
      </w:hyperlink>
    </w:p>
    <w:p w14:paraId="6650B959" w14:textId="22A0B11E"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41" w:history="1">
        <w:r w:rsidR="00766D81" w:rsidRPr="00766D81">
          <w:rPr>
            <w:rStyle w:val="Hyperlink"/>
            <w:b w:val="0"/>
            <w:noProof/>
          </w:rPr>
          <w:t>5.1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_Toc121374441 \h </w:instrText>
        </w:r>
        <w:r w:rsidR="00766D81" w:rsidRPr="00766D81">
          <w:rPr>
            <w:b w:val="0"/>
            <w:noProof/>
            <w:webHidden/>
          </w:rPr>
        </w:r>
        <w:r w:rsidR="00766D81" w:rsidRPr="00766D81">
          <w:rPr>
            <w:b w:val="0"/>
            <w:noProof/>
            <w:webHidden/>
          </w:rPr>
          <w:fldChar w:fldCharType="separate"/>
        </w:r>
        <w:r w:rsidR="00FC3676">
          <w:rPr>
            <w:b w:val="0"/>
            <w:noProof/>
            <w:webHidden/>
          </w:rPr>
          <w:t>20</w:t>
        </w:r>
        <w:r w:rsidR="00766D81" w:rsidRPr="00766D81">
          <w:rPr>
            <w:b w:val="0"/>
            <w:noProof/>
            <w:webHidden/>
          </w:rPr>
          <w:fldChar w:fldCharType="end"/>
        </w:r>
      </w:hyperlink>
    </w:p>
    <w:p w14:paraId="41E37F52" w14:textId="3C5C7BF7"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42" w:history="1">
        <w:r w:rsidR="00766D81" w:rsidRPr="00766D81">
          <w:rPr>
            <w:rStyle w:val="Hyperlink"/>
            <w:b w:val="0"/>
            <w:noProof/>
          </w:rPr>
          <w:t>5.2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Horizontal Coordinate Reference System</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_Toc121374442 \h </w:instrText>
        </w:r>
        <w:r w:rsidR="00766D81" w:rsidRPr="00766D81">
          <w:rPr>
            <w:b w:val="0"/>
            <w:noProof/>
            <w:webHidden/>
          </w:rPr>
        </w:r>
        <w:r w:rsidR="00766D81" w:rsidRPr="00766D81">
          <w:rPr>
            <w:b w:val="0"/>
            <w:noProof/>
            <w:webHidden/>
          </w:rPr>
          <w:fldChar w:fldCharType="separate"/>
        </w:r>
        <w:r w:rsidR="00FC3676">
          <w:rPr>
            <w:b w:val="0"/>
            <w:noProof/>
            <w:webHidden/>
          </w:rPr>
          <w:t>20</w:t>
        </w:r>
        <w:r w:rsidR="00766D81" w:rsidRPr="00766D81">
          <w:rPr>
            <w:b w:val="0"/>
            <w:noProof/>
            <w:webHidden/>
          </w:rPr>
          <w:fldChar w:fldCharType="end"/>
        </w:r>
      </w:hyperlink>
    </w:p>
    <w:p w14:paraId="4F984D85" w14:textId="013E7FFB"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43" w:history="1">
        <w:r w:rsidR="00766D81" w:rsidRPr="00766D81">
          <w:rPr>
            <w:rStyle w:val="Hyperlink"/>
            <w:b w:val="0"/>
            <w:noProof/>
          </w:rPr>
          <w:t>5.3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Vertical CRS for Soundings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_Toc121374443 \h </w:instrText>
        </w:r>
        <w:r w:rsidR="00766D81" w:rsidRPr="00766D81">
          <w:rPr>
            <w:b w:val="0"/>
            <w:noProof/>
            <w:webHidden/>
          </w:rPr>
        </w:r>
        <w:r w:rsidR="00766D81" w:rsidRPr="00766D81">
          <w:rPr>
            <w:b w:val="0"/>
            <w:noProof/>
            <w:webHidden/>
          </w:rPr>
          <w:fldChar w:fldCharType="separate"/>
        </w:r>
        <w:r w:rsidR="00FC3676">
          <w:rPr>
            <w:b w:val="0"/>
            <w:noProof/>
            <w:webHidden/>
          </w:rPr>
          <w:t>21</w:t>
        </w:r>
        <w:r w:rsidR="00766D81" w:rsidRPr="00766D81">
          <w:rPr>
            <w:b w:val="0"/>
            <w:noProof/>
            <w:webHidden/>
          </w:rPr>
          <w:fldChar w:fldCharType="end"/>
        </w:r>
      </w:hyperlink>
    </w:p>
    <w:p w14:paraId="20E2D444" w14:textId="3A090453" w:rsidR="00766D81" w:rsidRPr="00766D81" w:rsidRDefault="00497910">
      <w:pPr>
        <w:pStyle w:val="TOC1"/>
        <w:rPr>
          <w:rFonts w:asciiTheme="minorHAnsi" w:eastAsiaTheme="minorEastAsia" w:hAnsiTheme="minorHAnsi" w:cstheme="minorBidi"/>
          <w:b w:val="0"/>
          <w:noProof/>
          <w:sz w:val="22"/>
          <w:szCs w:val="22"/>
          <w:lang w:val="en-US" w:eastAsia="en-US"/>
        </w:rPr>
      </w:pPr>
      <w:hyperlink w:anchor="_Toc121374444" w:history="1">
        <w:r w:rsidR="00766D81" w:rsidRPr="00766D81">
          <w:rPr>
            <w:rStyle w:val="Hyperlink"/>
            <w:b w:val="0"/>
            <w:noProof/>
          </w:rPr>
          <w:t>6</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 Quality</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_Toc121374444 \h </w:instrText>
        </w:r>
        <w:r w:rsidR="00766D81" w:rsidRPr="00766D81">
          <w:rPr>
            <w:b w:val="0"/>
            <w:noProof/>
            <w:webHidden/>
          </w:rPr>
        </w:r>
        <w:r w:rsidR="00766D81" w:rsidRPr="00766D81">
          <w:rPr>
            <w:b w:val="0"/>
            <w:noProof/>
            <w:webHidden/>
          </w:rPr>
          <w:fldChar w:fldCharType="separate"/>
        </w:r>
        <w:r w:rsidR="00FC3676">
          <w:rPr>
            <w:b w:val="0"/>
            <w:noProof/>
            <w:webHidden/>
          </w:rPr>
          <w:t>23</w:t>
        </w:r>
        <w:r w:rsidR="00766D81" w:rsidRPr="00766D81">
          <w:rPr>
            <w:b w:val="0"/>
            <w:noProof/>
            <w:webHidden/>
          </w:rPr>
          <w:fldChar w:fldCharType="end"/>
        </w:r>
      </w:hyperlink>
    </w:p>
    <w:p w14:paraId="38F5EC3A" w14:textId="09FCDC71"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45" w:history="1">
        <w:r w:rsidR="00766D81" w:rsidRPr="00766D81">
          <w:rPr>
            <w:rStyle w:val="Hyperlink"/>
            <w:b w:val="0"/>
            <w:noProof/>
          </w:rPr>
          <w:t>6.1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_Toc121374445 \h </w:instrText>
        </w:r>
        <w:r w:rsidR="00766D81" w:rsidRPr="00766D81">
          <w:rPr>
            <w:b w:val="0"/>
            <w:noProof/>
            <w:webHidden/>
          </w:rPr>
        </w:r>
        <w:r w:rsidR="00766D81" w:rsidRPr="00766D81">
          <w:rPr>
            <w:b w:val="0"/>
            <w:noProof/>
            <w:webHidden/>
          </w:rPr>
          <w:fldChar w:fldCharType="separate"/>
        </w:r>
        <w:r w:rsidR="00FC3676">
          <w:rPr>
            <w:b w:val="0"/>
            <w:noProof/>
            <w:webHidden/>
          </w:rPr>
          <w:t>23</w:t>
        </w:r>
        <w:r w:rsidR="00766D81" w:rsidRPr="00766D81">
          <w:rPr>
            <w:b w:val="0"/>
            <w:noProof/>
            <w:webHidden/>
          </w:rPr>
          <w:fldChar w:fldCharType="end"/>
        </w:r>
      </w:hyperlink>
    </w:p>
    <w:p w14:paraId="4D743766" w14:textId="62F9A486"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46" w:history="1">
        <w:r w:rsidR="00766D81" w:rsidRPr="00766D81">
          <w:rPr>
            <w:rStyle w:val="Hyperlink"/>
            <w:b w:val="0"/>
            <w:noProof/>
          </w:rPr>
          <w:t>6.1.1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 compliance and usability</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_Toc121374446 \h </w:instrText>
        </w:r>
        <w:r w:rsidR="00766D81" w:rsidRPr="00766D81">
          <w:rPr>
            <w:b w:val="0"/>
            <w:noProof/>
            <w:webHidden/>
          </w:rPr>
        </w:r>
        <w:r w:rsidR="00766D81" w:rsidRPr="00766D81">
          <w:rPr>
            <w:b w:val="0"/>
            <w:noProof/>
            <w:webHidden/>
          </w:rPr>
          <w:fldChar w:fldCharType="separate"/>
        </w:r>
        <w:r w:rsidR="00FC3676">
          <w:rPr>
            <w:b w:val="0"/>
            <w:noProof/>
            <w:webHidden/>
          </w:rPr>
          <w:t>23</w:t>
        </w:r>
        <w:r w:rsidR="00766D81" w:rsidRPr="00766D81">
          <w:rPr>
            <w:b w:val="0"/>
            <w:noProof/>
            <w:webHidden/>
          </w:rPr>
          <w:fldChar w:fldCharType="end"/>
        </w:r>
      </w:hyperlink>
    </w:p>
    <w:p w14:paraId="7E7E2515" w14:textId="7FF47A8B" w:rsidR="00766D81" w:rsidRPr="00766D81" w:rsidRDefault="00497910">
      <w:pPr>
        <w:pStyle w:val="TOC1"/>
        <w:rPr>
          <w:rFonts w:asciiTheme="minorHAnsi" w:eastAsiaTheme="minorEastAsia" w:hAnsiTheme="minorHAnsi" w:cstheme="minorBidi"/>
          <w:b w:val="0"/>
          <w:noProof/>
          <w:sz w:val="22"/>
          <w:szCs w:val="22"/>
          <w:lang w:val="en-US" w:eastAsia="en-US"/>
        </w:rPr>
      </w:pPr>
      <w:hyperlink w:anchor="_Toc121374447" w:history="1">
        <w:r w:rsidR="00766D81" w:rsidRPr="00766D81">
          <w:rPr>
            <w:rStyle w:val="Hyperlink"/>
            <w:b w:val="0"/>
            <w:noProof/>
          </w:rPr>
          <w:t>7</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 Capture and Classification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_Toc121374447 \h </w:instrText>
        </w:r>
        <w:r w:rsidR="00766D81" w:rsidRPr="00766D81">
          <w:rPr>
            <w:b w:val="0"/>
            <w:noProof/>
            <w:webHidden/>
          </w:rPr>
        </w:r>
        <w:r w:rsidR="00766D81" w:rsidRPr="00766D81">
          <w:rPr>
            <w:b w:val="0"/>
            <w:noProof/>
            <w:webHidden/>
          </w:rPr>
          <w:fldChar w:fldCharType="separate"/>
        </w:r>
        <w:r w:rsidR="00FC3676">
          <w:rPr>
            <w:b w:val="0"/>
            <w:noProof/>
            <w:webHidden/>
          </w:rPr>
          <w:t>23</w:t>
        </w:r>
        <w:r w:rsidR="00766D81" w:rsidRPr="00766D81">
          <w:rPr>
            <w:b w:val="0"/>
            <w:noProof/>
            <w:webHidden/>
          </w:rPr>
          <w:fldChar w:fldCharType="end"/>
        </w:r>
      </w:hyperlink>
    </w:p>
    <w:p w14:paraId="48619F73" w14:textId="3BABCC69" w:rsidR="00766D81" w:rsidRPr="00766D81" w:rsidRDefault="00497910">
      <w:pPr>
        <w:pStyle w:val="TOC1"/>
        <w:rPr>
          <w:rFonts w:asciiTheme="minorHAnsi" w:eastAsiaTheme="minorEastAsia" w:hAnsiTheme="minorHAnsi" w:cstheme="minorBidi"/>
          <w:b w:val="0"/>
          <w:noProof/>
          <w:sz w:val="22"/>
          <w:szCs w:val="22"/>
          <w:lang w:val="en-US" w:eastAsia="en-US"/>
        </w:rPr>
      </w:pPr>
      <w:hyperlink w:anchor="_Toc121374448" w:history="1">
        <w:r w:rsidR="00766D81" w:rsidRPr="00766D81">
          <w:rPr>
            <w:rStyle w:val="Hyperlink"/>
            <w:b w:val="0"/>
            <w:noProof/>
          </w:rPr>
          <w:t>8</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Maintenance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_Toc121374448 \h </w:instrText>
        </w:r>
        <w:r w:rsidR="00766D81" w:rsidRPr="00766D81">
          <w:rPr>
            <w:b w:val="0"/>
            <w:noProof/>
            <w:webHidden/>
          </w:rPr>
        </w:r>
        <w:r w:rsidR="00766D81" w:rsidRPr="00766D81">
          <w:rPr>
            <w:b w:val="0"/>
            <w:noProof/>
            <w:webHidden/>
          </w:rPr>
          <w:fldChar w:fldCharType="separate"/>
        </w:r>
        <w:r w:rsidR="00FC3676">
          <w:rPr>
            <w:b w:val="0"/>
            <w:noProof/>
            <w:webHidden/>
          </w:rPr>
          <w:t>24</w:t>
        </w:r>
        <w:r w:rsidR="00766D81" w:rsidRPr="00766D81">
          <w:rPr>
            <w:b w:val="0"/>
            <w:noProof/>
            <w:webHidden/>
          </w:rPr>
          <w:fldChar w:fldCharType="end"/>
        </w:r>
      </w:hyperlink>
    </w:p>
    <w:p w14:paraId="642ECC54" w14:textId="695A451B"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49" w:history="1">
        <w:r w:rsidR="00766D81" w:rsidRPr="00766D81">
          <w:rPr>
            <w:rStyle w:val="Hyperlink"/>
            <w:b w:val="0"/>
            <w:noProof/>
          </w:rPr>
          <w:t>8.1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_Toc121374449 \h </w:instrText>
        </w:r>
        <w:r w:rsidR="00766D81" w:rsidRPr="00766D81">
          <w:rPr>
            <w:b w:val="0"/>
            <w:noProof/>
            <w:webHidden/>
          </w:rPr>
        </w:r>
        <w:r w:rsidR="00766D81" w:rsidRPr="00766D81">
          <w:rPr>
            <w:b w:val="0"/>
            <w:noProof/>
            <w:webHidden/>
          </w:rPr>
          <w:fldChar w:fldCharType="separate"/>
        </w:r>
        <w:r w:rsidR="00FC3676">
          <w:rPr>
            <w:b w:val="0"/>
            <w:noProof/>
            <w:webHidden/>
          </w:rPr>
          <w:t>24</w:t>
        </w:r>
        <w:r w:rsidR="00766D81" w:rsidRPr="00766D81">
          <w:rPr>
            <w:b w:val="0"/>
            <w:noProof/>
            <w:webHidden/>
          </w:rPr>
          <w:fldChar w:fldCharType="end"/>
        </w:r>
      </w:hyperlink>
    </w:p>
    <w:p w14:paraId="72618C47" w14:textId="115D110F"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50" w:history="1">
        <w:r w:rsidR="00766D81" w:rsidRPr="00766D81">
          <w:rPr>
            <w:rStyle w:val="Hyperlink"/>
            <w:b w:val="0"/>
            <w:noProof/>
          </w:rPr>
          <w:t>8.2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Maintenance and update frequency</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_Toc121374450 \h </w:instrText>
        </w:r>
        <w:r w:rsidR="00766D81" w:rsidRPr="00766D81">
          <w:rPr>
            <w:b w:val="0"/>
            <w:noProof/>
            <w:webHidden/>
          </w:rPr>
        </w:r>
        <w:r w:rsidR="00766D81" w:rsidRPr="00766D81">
          <w:rPr>
            <w:b w:val="0"/>
            <w:noProof/>
            <w:webHidden/>
          </w:rPr>
          <w:fldChar w:fldCharType="separate"/>
        </w:r>
        <w:r w:rsidR="00FC3676">
          <w:rPr>
            <w:b w:val="0"/>
            <w:noProof/>
            <w:webHidden/>
          </w:rPr>
          <w:t>24</w:t>
        </w:r>
        <w:r w:rsidR="00766D81" w:rsidRPr="00766D81">
          <w:rPr>
            <w:b w:val="0"/>
            <w:noProof/>
            <w:webHidden/>
          </w:rPr>
          <w:fldChar w:fldCharType="end"/>
        </w:r>
      </w:hyperlink>
    </w:p>
    <w:p w14:paraId="234F70DD" w14:textId="72E5DF0E"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51" w:history="1">
        <w:r w:rsidR="00766D81" w:rsidRPr="00766D81">
          <w:rPr>
            <w:rStyle w:val="Hyperlink"/>
            <w:b w:val="0"/>
            <w:noProof/>
          </w:rPr>
          <w:t>8.3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 source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_Toc121374451 \h </w:instrText>
        </w:r>
        <w:r w:rsidR="00766D81" w:rsidRPr="00766D81">
          <w:rPr>
            <w:b w:val="0"/>
            <w:noProof/>
            <w:webHidden/>
          </w:rPr>
        </w:r>
        <w:r w:rsidR="00766D81" w:rsidRPr="00766D81">
          <w:rPr>
            <w:b w:val="0"/>
            <w:noProof/>
            <w:webHidden/>
          </w:rPr>
          <w:fldChar w:fldCharType="separate"/>
        </w:r>
        <w:r w:rsidR="00FC3676">
          <w:rPr>
            <w:b w:val="0"/>
            <w:noProof/>
            <w:webHidden/>
          </w:rPr>
          <w:t>24</w:t>
        </w:r>
        <w:r w:rsidR="00766D81" w:rsidRPr="00766D81">
          <w:rPr>
            <w:b w:val="0"/>
            <w:noProof/>
            <w:webHidden/>
          </w:rPr>
          <w:fldChar w:fldCharType="end"/>
        </w:r>
      </w:hyperlink>
    </w:p>
    <w:p w14:paraId="39A98582" w14:textId="4C4EE034"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52" w:history="1">
        <w:r w:rsidR="00766D81" w:rsidRPr="00766D81">
          <w:rPr>
            <w:rStyle w:val="Hyperlink"/>
            <w:b w:val="0"/>
            <w:noProof/>
          </w:rPr>
          <w:t>8.4</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Production process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_Toc121374452 \h </w:instrText>
        </w:r>
        <w:r w:rsidR="00766D81" w:rsidRPr="00766D81">
          <w:rPr>
            <w:b w:val="0"/>
            <w:noProof/>
            <w:webHidden/>
          </w:rPr>
        </w:r>
        <w:r w:rsidR="00766D81" w:rsidRPr="00766D81">
          <w:rPr>
            <w:b w:val="0"/>
            <w:noProof/>
            <w:webHidden/>
          </w:rPr>
          <w:fldChar w:fldCharType="separate"/>
        </w:r>
        <w:r w:rsidR="00FC3676">
          <w:rPr>
            <w:b w:val="0"/>
            <w:noProof/>
            <w:webHidden/>
          </w:rPr>
          <w:t>24</w:t>
        </w:r>
        <w:r w:rsidR="00766D81" w:rsidRPr="00766D81">
          <w:rPr>
            <w:b w:val="0"/>
            <w:noProof/>
            <w:webHidden/>
          </w:rPr>
          <w:fldChar w:fldCharType="end"/>
        </w:r>
      </w:hyperlink>
    </w:p>
    <w:p w14:paraId="3773A10C" w14:textId="3F379883"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53" w:history="1">
        <w:r w:rsidR="00766D81" w:rsidRPr="00766D81">
          <w:rPr>
            <w:rStyle w:val="Hyperlink"/>
            <w:b w:val="0"/>
            <w:noProof/>
            <w:lang w:val="en-AU"/>
          </w:rPr>
          <w:t>8.5</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val="en-AU"/>
          </w:rPr>
          <w:t>Feature and Portrayal Catalogue management</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_Toc121374453 \h </w:instrText>
        </w:r>
        <w:r w:rsidR="00766D81" w:rsidRPr="00766D81">
          <w:rPr>
            <w:b w:val="0"/>
            <w:noProof/>
            <w:webHidden/>
          </w:rPr>
        </w:r>
        <w:r w:rsidR="00766D81" w:rsidRPr="00766D81">
          <w:rPr>
            <w:b w:val="0"/>
            <w:noProof/>
            <w:webHidden/>
          </w:rPr>
          <w:fldChar w:fldCharType="separate"/>
        </w:r>
        <w:r w:rsidR="00FC3676">
          <w:rPr>
            <w:b w:val="0"/>
            <w:noProof/>
            <w:webHidden/>
          </w:rPr>
          <w:t>24</w:t>
        </w:r>
        <w:r w:rsidR="00766D81" w:rsidRPr="00766D81">
          <w:rPr>
            <w:b w:val="0"/>
            <w:noProof/>
            <w:webHidden/>
          </w:rPr>
          <w:fldChar w:fldCharType="end"/>
        </w:r>
      </w:hyperlink>
    </w:p>
    <w:p w14:paraId="69F61483" w14:textId="1C3CE442" w:rsidR="00766D81" w:rsidRPr="00766D81" w:rsidRDefault="00497910">
      <w:pPr>
        <w:pStyle w:val="TOC1"/>
        <w:rPr>
          <w:rFonts w:asciiTheme="minorHAnsi" w:eastAsiaTheme="minorEastAsia" w:hAnsiTheme="minorHAnsi" w:cstheme="minorBidi"/>
          <w:b w:val="0"/>
          <w:noProof/>
          <w:sz w:val="22"/>
          <w:szCs w:val="22"/>
          <w:lang w:val="en-US" w:eastAsia="en-US"/>
        </w:rPr>
      </w:pPr>
      <w:hyperlink w:anchor="_Toc121374454" w:history="1">
        <w:r w:rsidR="00766D81" w:rsidRPr="00766D81">
          <w:rPr>
            <w:rStyle w:val="Hyperlink"/>
            <w:b w:val="0"/>
            <w:noProof/>
          </w:rPr>
          <w:t>9</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Portrayal</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_Toc121374454 \h </w:instrText>
        </w:r>
        <w:r w:rsidR="00766D81" w:rsidRPr="00766D81">
          <w:rPr>
            <w:b w:val="0"/>
            <w:noProof/>
            <w:webHidden/>
          </w:rPr>
        </w:r>
        <w:r w:rsidR="00766D81" w:rsidRPr="00766D81">
          <w:rPr>
            <w:b w:val="0"/>
            <w:noProof/>
            <w:webHidden/>
          </w:rPr>
          <w:fldChar w:fldCharType="separate"/>
        </w:r>
        <w:r w:rsidR="00FC3676">
          <w:rPr>
            <w:b w:val="0"/>
            <w:noProof/>
            <w:webHidden/>
          </w:rPr>
          <w:t>24</w:t>
        </w:r>
        <w:r w:rsidR="00766D81" w:rsidRPr="00766D81">
          <w:rPr>
            <w:b w:val="0"/>
            <w:noProof/>
            <w:webHidden/>
          </w:rPr>
          <w:fldChar w:fldCharType="end"/>
        </w:r>
      </w:hyperlink>
    </w:p>
    <w:p w14:paraId="207DC68D" w14:textId="69CC79FC"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55" w:history="1">
        <w:r w:rsidR="00766D81" w:rsidRPr="00766D81">
          <w:rPr>
            <w:rStyle w:val="Hyperlink"/>
            <w:b w:val="0"/>
            <w:noProof/>
          </w:rPr>
          <w:t>9.1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_Toc121374455 \h </w:instrText>
        </w:r>
        <w:r w:rsidR="00766D81" w:rsidRPr="00766D81">
          <w:rPr>
            <w:b w:val="0"/>
            <w:noProof/>
            <w:webHidden/>
          </w:rPr>
        </w:r>
        <w:r w:rsidR="00766D81" w:rsidRPr="00766D81">
          <w:rPr>
            <w:b w:val="0"/>
            <w:noProof/>
            <w:webHidden/>
          </w:rPr>
          <w:fldChar w:fldCharType="separate"/>
        </w:r>
        <w:r w:rsidR="00FC3676">
          <w:rPr>
            <w:b w:val="0"/>
            <w:noProof/>
            <w:webHidden/>
          </w:rPr>
          <w:t>24</w:t>
        </w:r>
        <w:r w:rsidR="00766D81" w:rsidRPr="00766D81">
          <w:rPr>
            <w:b w:val="0"/>
            <w:noProof/>
            <w:webHidden/>
          </w:rPr>
          <w:fldChar w:fldCharType="end"/>
        </w:r>
      </w:hyperlink>
    </w:p>
    <w:p w14:paraId="1436C45A" w14:textId="4D4B0DB9"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56" w:history="1">
        <w:r w:rsidR="00766D81" w:rsidRPr="00766D81">
          <w:rPr>
            <w:rStyle w:val="Hyperlink"/>
            <w:b w:val="0"/>
            <w:noProof/>
          </w:rPr>
          <w:t>9.2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Portrayal Catalogue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_Toc121374456 \h </w:instrText>
        </w:r>
        <w:r w:rsidR="00766D81" w:rsidRPr="00766D81">
          <w:rPr>
            <w:b w:val="0"/>
            <w:noProof/>
            <w:webHidden/>
          </w:rPr>
        </w:r>
        <w:r w:rsidR="00766D81" w:rsidRPr="00766D81">
          <w:rPr>
            <w:b w:val="0"/>
            <w:noProof/>
            <w:webHidden/>
          </w:rPr>
          <w:fldChar w:fldCharType="separate"/>
        </w:r>
        <w:r w:rsidR="00FC3676">
          <w:rPr>
            <w:b w:val="0"/>
            <w:noProof/>
            <w:webHidden/>
          </w:rPr>
          <w:t>25</w:t>
        </w:r>
        <w:r w:rsidR="00766D81" w:rsidRPr="00766D81">
          <w:rPr>
            <w:b w:val="0"/>
            <w:noProof/>
            <w:webHidden/>
          </w:rPr>
          <w:fldChar w:fldCharType="end"/>
        </w:r>
      </w:hyperlink>
    </w:p>
    <w:p w14:paraId="14175BDB" w14:textId="453AD3CD" w:rsidR="00766D81" w:rsidRPr="00766D81" w:rsidRDefault="00497910">
      <w:pPr>
        <w:pStyle w:val="TOC1"/>
        <w:rPr>
          <w:rFonts w:asciiTheme="minorHAnsi" w:eastAsiaTheme="minorEastAsia" w:hAnsiTheme="minorHAnsi" w:cstheme="minorBidi"/>
          <w:b w:val="0"/>
          <w:noProof/>
          <w:sz w:val="22"/>
          <w:szCs w:val="22"/>
          <w:lang w:val="en-US" w:eastAsia="en-US"/>
        </w:rPr>
      </w:pPr>
      <w:hyperlink w:anchor="_Toc121374457" w:history="1">
        <w:r w:rsidR="00766D81" w:rsidRPr="00766D81">
          <w:rPr>
            <w:rStyle w:val="Hyperlink"/>
            <w:b w:val="0"/>
            <w:noProof/>
          </w:rPr>
          <w:t>10</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 Product Format (Encoding)</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_Toc121374457 \h </w:instrText>
        </w:r>
        <w:r w:rsidR="00766D81" w:rsidRPr="00766D81">
          <w:rPr>
            <w:b w:val="0"/>
            <w:noProof/>
            <w:webHidden/>
          </w:rPr>
        </w:r>
        <w:r w:rsidR="00766D81" w:rsidRPr="00766D81">
          <w:rPr>
            <w:b w:val="0"/>
            <w:noProof/>
            <w:webHidden/>
          </w:rPr>
          <w:fldChar w:fldCharType="separate"/>
        </w:r>
        <w:r w:rsidR="00FC3676">
          <w:rPr>
            <w:b w:val="0"/>
            <w:noProof/>
            <w:webHidden/>
          </w:rPr>
          <w:t>25</w:t>
        </w:r>
        <w:r w:rsidR="00766D81" w:rsidRPr="00766D81">
          <w:rPr>
            <w:b w:val="0"/>
            <w:noProof/>
            <w:webHidden/>
          </w:rPr>
          <w:fldChar w:fldCharType="end"/>
        </w:r>
      </w:hyperlink>
    </w:p>
    <w:p w14:paraId="5F2BAC03" w14:textId="3A4E4335"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58" w:history="1">
        <w:r w:rsidR="00766D81" w:rsidRPr="00766D81">
          <w:rPr>
            <w:rStyle w:val="Hyperlink"/>
            <w:b w:val="0"/>
            <w:noProof/>
          </w:rPr>
          <w:t>10.1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_Toc121374458 \h </w:instrText>
        </w:r>
        <w:r w:rsidR="00766D81" w:rsidRPr="00766D81">
          <w:rPr>
            <w:b w:val="0"/>
            <w:noProof/>
            <w:webHidden/>
          </w:rPr>
        </w:r>
        <w:r w:rsidR="00766D81" w:rsidRPr="00766D81">
          <w:rPr>
            <w:b w:val="0"/>
            <w:noProof/>
            <w:webHidden/>
          </w:rPr>
          <w:fldChar w:fldCharType="separate"/>
        </w:r>
        <w:r w:rsidR="00FC3676">
          <w:rPr>
            <w:b w:val="0"/>
            <w:noProof/>
            <w:webHidden/>
          </w:rPr>
          <w:t>25</w:t>
        </w:r>
        <w:r w:rsidR="00766D81" w:rsidRPr="00766D81">
          <w:rPr>
            <w:b w:val="0"/>
            <w:noProof/>
            <w:webHidden/>
          </w:rPr>
          <w:fldChar w:fldCharType="end"/>
        </w:r>
      </w:hyperlink>
    </w:p>
    <w:p w14:paraId="2972C58F" w14:textId="144D34C5"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59" w:history="1">
        <w:r w:rsidR="00766D81" w:rsidRPr="00766D81">
          <w:rPr>
            <w:rStyle w:val="Hyperlink"/>
            <w:b w:val="0"/>
            <w:noProof/>
          </w:rPr>
          <w:t>10.1.1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Encoding of latitude and longitude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_Toc121374459 \h </w:instrText>
        </w:r>
        <w:r w:rsidR="00766D81" w:rsidRPr="00766D81">
          <w:rPr>
            <w:b w:val="0"/>
            <w:noProof/>
            <w:webHidden/>
          </w:rPr>
        </w:r>
        <w:r w:rsidR="00766D81" w:rsidRPr="00766D81">
          <w:rPr>
            <w:b w:val="0"/>
            <w:noProof/>
            <w:webHidden/>
          </w:rPr>
          <w:fldChar w:fldCharType="separate"/>
        </w:r>
        <w:r w:rsidR="00FC3676">
          <w:rPr>
            <w:b w:val="0"/>
            <w:noProof/>
            <w:webHidden/>
          </w:rPr>
          <w:t>26</w:t>
        </w:r>
        <w:r w:rsidR="00766D81" w:rsidRPr="00766D81">
          <w:rPr>
            <w:b w:val="0"/>
            <w:noProof/>
            <w:webHidden/>
          </w:rPr>
          <w:fldChar w:fldCharType="end"/>
        </w:r>
      </w:hyperlink>
    </w:p>
    <w:p w14:paraId="3311C9F4" w14:textId="10EF33DA"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60" w:history="1">
        <w:r w:rsidR="00766D81" w:rsidRPr="00766D81">
          <w:rPr>
            <w:rStyle w:val="Hyperlink"/>
            <w:b w:val="0"/>
            <w:noProof/>
          </w:rPr>
          <w:t>10.1.2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Encoding of depths as coordinates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_Toc121374460 \h </w:instrText>
        </w:r>
        <w:r w:rsidR="00766D81" w:rsidRPr="00766D81">
          <w:rPr>
            <w:b w:val="0"/>
            <w:noProof/>
            <w:webHidden/>
          </w:rPr>
        </w:r>
        <w:r w:rsidR="00766D81" w:rsidRPr="00766D81">
          <w:rPr>
            <w:b w:val="0"/>
            <w:noProof/>
            <w:webHidden/>
          </w:rPr>
          <w:fldChar w:fldCharType="separate"/>
        </w:r>
        <w:r w:rsidR="00FC3676">
          <w:rPr>
            <w:b w:val="0"/>
            <w:noProof/>
            <w:webHidden/>
          </w:rPr>
          <w:t>26</w:t>
        </w:r>
        <w:r w:rsidR="00766D81" w:rsidRPr="00766D81">
          <w:rPr>
            <w:b w:val="0"/>
            <w:noProof/>
            <w:webHidden/>
          </w:rPr>
          <w:fldChar w:fldCharType="end"/>
        </w:r>
      </w:hyperlink>
    </w:p>
    <w:p w14:paraId="4C7D68A9" w14:textId="1C7CBC5C"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61" w:history="1">
        <w:r w:rsidR="00766D81" w:rsidRPr="00766D81">
          <w:rPr>
            <w:rStyle w:val="Hyperlink"/>
            <w:b w:val="0"/>
            <w:noProof/>
          </w:rPr>
          <w:t>10.1.3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Numeric attribute encoding</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_Toc121374461 \h </w:instrText>
        </w:r>
        <w:r w:rsidR="00766D81" w:rsidRPr="00766D81">
          <w:rPr>
            <w:b w:val="0"/>
            <w:noProof/>
            <w:webHidden/>
          </w:rPr>
        </w:r>
        <w:r w:rsidR="00766D81" w:rsidRPr="00766D81">
          <w:rPr>
            <w:b w:val="0"/>
            <w:noProof/>
            <w:webHidden/>
          </w:rPr>
          <w:fldChar w:fldCharType="separate"/>
        </w:r>
        <w:r w:rsidR="00FC3676">
          <w:rPr>
            <w:b w:val="0"/>
            <w:noProof/>
            <w:webHidden/>
          </w:rPr>
          <w:t>26</w:t>
        </w:r>
        <w:r w:rsidR="00766D81" w:rsidRPr="00766D81">
          <w:rPr>
            <w:b w:val="0"/>
            <w:noProof/>
            <w:webHidden/>
          </w:rPr>
          <w:fldChar w:fldCharType="end"/>
        </w:r>
      </w:hyperlink>
    </w:p>
    <w:p w14:paraId="0224FF21" w14:textId="216D1FAE"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62" w:history="1">
        <w:r w:rsidR="00766D81" w:rsidRPr="00766D81">
          <w:rPr>
            <w:rStyle w:val="Hyperlink"/>
            <w:b w:val="0"/>
            <w:noProof/>
          </w:rPr>
          <w:t>10.1.4</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Text attribute values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_Toc121374462 \h </w:instrText>
        </w:r>
        <w:r w:rsidR="00766D81" w:rsidRPr="00766D81">
          <w:rPr>
            <w:b w:val="0"/>
            <w:noProof/>
            <w:webHidden/>
          </w:rPr>
        </w:r>
        <w:r w:rsidR="00766D81" w:rsidRPr="00766D81">
          <w:rPr>
            <w:b w:val="0"/>
            <w:noProof/>
            <w:webHidden/>
          </w:rPr>
          <w:fldChar w:fldCharType="separate"/>
        </w:r>
        <w:r w:rsidR="00FC3676">
          <w:rPr>
            <w:b w:val="0"/>
            <w:noProof/>
            <w:webHidden/>
          </w:rPr>
          <w:t>26</w:t>
        </w:r>
        <w:r w:rsidR="00766D81" w:rsidRPr="00766D81">
          <w:rPr>
            <w:b w:val="0"/>
            <w:noProof/>
            <w:webHidden/>
          </w:rPr>
          <w:fldChar w:fldCharType="end"/>
        </w:r>
      </w:hyperlink>
    </w:p>
    <w:p w14:paraId="605C3F65" w14:textId="51F39B9F"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63" w:history="1">
        <w:r w:rsidR="00766D81" w:rsidRPr="00766D81">
          <w:rPr>
            <w:rStyle w:val="Hyperlink"/>
            <w:b w:val="0"/>
            <w:noProof/>
            <w:lang w:eastAsia="en-US"/>
          </w:rPr>
          <w:t>10.1.5</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Unknown attribute values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_Toc121374463 \h </w:instrText>
        </w:r>
        <w:r w:rsidR="00766D81" w:rsidRPr="00766D81">
          <w:rPr>
            <w:b w:val="0"/>
            <w:noProof/>
            <w:webHidden/>
          </w:rPr>
        </w:r>
        <w:r w:rsidR="00766D81" w:rsidRPr="00766D81">
          <w:rPr>
            <w:b w:val="0"/>
            <w:noProof/>
            <w:webHidden/>
          </w:rPr>
          <w:fldChar w:fldCharType="separate"/>
        </w:r>
        <w:r w:rsidR="00FC3676">
          <w:rPr>
            <w:b w:val="0"/>
            <w:noProof/>
            <w:webHidden/>
          </w:rPr>
          <w:t>26</w:t>
        </w:r>
        <w:r w:rsidR="00766D81" w:rsidRPr="00766D81">
          <w:rPr>
            <w:b w:val="0"/>
            <w:noProof/>
            <w:webHidden/>
          </w:rPr>
          <w:fldChar w:fldCharType="end"/>
        </w:r>
      </w:hyperlink>
    </w:p>
    <w:p w14:paraId="4DF8FE8D" w14:textId="421F7FFE" w:rsidR="00766D81" w:rsidRPr="00766D81" w:rsidRDefault="00497910">
      <w:pPr>
        <w:pStyle w:val="TOC1"/>
        <w:rPr>
          <w:rFonts w:asciiTheme="minorHAnsi" w:eastAsiaTheme="minorEastAsia" w:hAnsiTheme="minorHAnsi" w:cstheme="minorBidi"/>
          <w:b w:val="0"/>
          <w:noProof/>
          <w:sz w:val="22"/>
          <w:szCs w:val="22"/>
          <w:lang w:val="en-US" w:eastAsia="en-US"/>
        </w:rPr>
      </w:pPr>
      <w:hyperlink w:anchor="_Toc121374464" w:history="1">
        <w:r w:rsidR="00766D81" w:rsidRPr="00766D81">
          <w:rPr>
            <w:rStyle w:val="Hyperlink"/>
            <w:b w:val="0"/>
            <w:noProof/>
          </w:rPr>
          <w:t>11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 Product Delivery</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_Toc121374464 \h </w:instrText>
        </w:r>
        <w:r w:rsidR="00766D81" w:rsidRPr="00766D81">
          <w:rPr>
            <w:b w:val="0"/>
            <w:noProof/>
            <w:webHidden/>
          </w:rPr>
        </w:r>
        <w:r w:rsidR="00766D81" w:rsidRPr="00766D81">
          <w:rPr>
            <w:b w:val="0"/>
            <w:noProof/>
            <w:webHidden/>
          </w:rPr>
          <w:fldChar w:fldCharType="separate"/>
        </w:r>
        <w:r w:rsidR="00FC3676">
          <w:rPr>
            <w:b w:val="0"/>
            <w:noProof/>
            <w:webHidden/>
          </w:rPr>
          <w:t>26</w:t>
        </w:r>
        <w:r w:rsidR="00766D81" w:rsidRPr="00766D81">
          <w:rPr>
            <w:b w:val="0"/>
            <w:noProof/>
            <w:webHidden/>
          </w:rPr>
          <w:fldChar w:fldCharType="end"/>
        </w:r>
      </w:hyperlink>
    </w:p>
    <w:p w14:paraId="644A578A" w14:textId="795FC19D"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65" w:history="1">
        <w:r w:rsidR="00766D81" w:rsidRPr="00766D81">
          <w:rPr>
            <w:rStyle w:val="Hyperlink"/>
            <w:b w:val="0"/>
            <w:noProof/>
          </w:rPr>
          <w:t>11.1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_Toc121374465 \h </w:instrText>
        </w:r>
        <w:r w:rsidR="00766D81" w:rsidRPr="00766D81">
          <w:rPr>
            <w:b w:val="0"/>
            <w:noProof/>
            <w:webHidden/>
          </w:rPr>
        </w:r>
        <w:r w:rsidR="00766D81" w:rsidRPr="00766D81">
          <w:rPr>
            <w:b w:val="0"/>
            <w:noProof/>
            <w:webHidden/>
          </w:rPr>
          <w:fldChar w:fldCharType="separate"/>
        </w:r>
        <w:r w:rsidR="00FC3676">
          <w:rPr>
            <w:b w:val="0"/>
            <w:noProof/>
            <w:webHidden/>
          </w:rPr>
          <w:t>26</w:t>
        </w:r>
        <w:r w:rsidR="00766D81" w:rsidRPr="00766D81">
          <w:rPr>
            <w:b w:val="0"/>
            <w:noProof/>
            <w:webHidden/>
          </w:rPr>
          <w:fldChar w:fldCharType="end"/>
        </w:r>
      </w:hyperlink>
    </w:p>
    <w:p w14:paraId="130D2DB1" w14:textId="7D9F6E52"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66" w:history="1">
        <w:r w:rsidR="00766D81" w:rsidRPr="00766D81">
          <w:rPr>
            <w:rStyle w:val="Hyperlink"/>
            <w:b w:val="0"/>
            <w:noProof/>
            <w:lang w:eastAsia="en-US"/>
          </w:rPr>
          <w:t>11.2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Exchange Set</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_Toc121374466 \h </w:instrText>
        </w:r>
        <w:r w:rsidR="00766D81" w:rsidRPr="00766D81">
          <w:rPr>
            <w:b w:val="0"/>
            <w:noProof/>
            <w:webHidden/>
          </w:rPr>
        </w:r>
        <w:r w:rsidR="00766D81" w:rsidRPr="00766D81">
          <w:rPr>
            <w:b w:val="0"/>
            <w:noProof/>
            <w:webHidden/>
          </w:rPr>
          <w:fldChar w:fldCharType="separate"/>
        </w:r>
        <w:r w:rsidR="00FC3676">
          <w:rPr>
            <w:b w:val="0"/>
            <w:noProof/>
            <w:webHidden/>
          </w:rPr>
          <w:t>26</w:t>
        </w:r>
        <w:r w:rsidR="00766D81" w:rsidRPr="00766D81">
          <w:rPr>
            <w:b w:val="0"/>
            <w:noProof/>
            <w:webHidden/>
          </w:rPr>
          <w:fldChar w:fldCharType="end"/>
        </w:r>
      </w:hyperlink>
    </w:p>
    <w:p w14:paraId="7B9E89A2" w14:textId="5E6B3391"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67" w:history="1">
        <w:r w:rsidR="00766D81" w:rsidRPr="00766D81">
          <w:rPr>
            <w:rStyle w:val="Hyperlink"/>
            <w:b w:val="0"/>
            <w:noProof/>
            <w:lang w:eastAsia="en-US"/>
          </w:rPr>
          <w:t>11.3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Dataset</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_Toc121374467 \h </w:instrText>
        </w:r>
        <w:r w:rsidR="00766D81" w:rsidRPr="00766D81">
          <w:rPr>
            <w:b w:val="0"/>
            <w:noProof/>
            <w:webHidden/>
          </w:rPr>
        </w:r>
        <w:r w:rsidR="00766D81" w:rsidRPr="00766D81">
          <w:rPr>
            <w:b w:val="0"/>
            <w:noProof/>
            <w:webHidden/>
          </w:rPr>
          <w:fldChar w:fldCharType="separate"/>
        </w:r>
        <w:r w:rsidR="00FC3676">
          <w:rPr>
            <w:b w:val="0"/>
            <w:noProof/>
            <w:webHidden/>
          </w:rPr>
          <w:t>27</w:t>
        </w:r>
        <w:r w:rsidR="00766D81" w:rsidRPr="00766D81">
          <w:rPr>
            <w:b w:val="0"/>
            <w:noProof/>
            <w:webHidden/>
          </w:rPr>
          <w:fldChar w:fldCharType="end"/>
        </w:r>
      </w:hyperlink>
    </w:p>
    <w:p w14:paraId="0C12FDBF" w14:textId="2A45EA88"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68" w:history="1">
        <w:r w:rsidR="00766D81" w:rsidRPr="00766D81">
          <w:rPr>
            <w:rStyle w:val="Hyperlink"/>
            <w:b w:val="0"/>
            <w:noProof/>
            <w:lang w:eastAsia="en-US"/>
          </w:rPr>
          <w:t>11.3.1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Datasets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_Toc121374468 \h </w:instrText>
        </w:r>
        <w:r w:rsidR="00766D81" w:rsidRPr="00766D81">
          <w:rPr>
            <w:b w:val="0"/>
            <w:noProof/>
            <w:webHidden/>
          </w:rPr>
        </w:r>
        <w:r w:rsidR="00766D81" w:rsidRPr="00766D81">
          <w:rPr>
            <w:b w:val="0"/>
            <w:noProof/>
            <w:webHidden/>
          </w:rPr>
          <w:fldChar w:fldCharType="separate"/>
        </w:r>
        <w:r w:rsidR="00FC3676">
          <w:rPr>
            <w:b w:val="0"/>
            <w:noProof/>
            <w:webHidden/>
          </w:rPr>
          <w:t>27</w:t>
        </w:r>
        <w:r w:rsidR="00766D81" w:rsidRPr="00766D81">
          <w:rPr>
            <w:b w:val="0"/>
            <w:noProof/>
            <w:webHidden/>
          </w:rPr>
          <w:fldChar w:fldCharType="end"/>
        </w:r>
      </w:hyperlink>
    </w:p>
    <w:p w14:paraId="4F9D3F75" w14:textId="494BDE2F"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69" w:history="1">
        <w:r w:rsidR="00766D81" w:rsidRPr="00766D81">
          <w:rPr>
            <w:rStyle w:val="Hyperlink"/>
            <w:b w:val="0"/>
            <w:noProof/>
            <w:lang w:eastAsia="en-US"/>
          </w:rPr>
          <w:t>11.3.2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Dataset file naming</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_Toc121374469 \h </w:instrText>
        </w:r>
        <w:r w:rsidR="00766D81" w:rsidRPr="00766D81">
          <w:rPr>
            <w:b w:val="0"/>
            <w:noProof/>
            <w:webHidden/>
          </w:rPr>
        </w:r>
        <w:r w:rsidR="00766D81" w:rsidRPr="00766D81">
          <w:rPr>
            <w:b w:val="0"/>
            <w:noProof/>
            <w:webHidden/>
          </w:rPr>
          <w:fldChar w:fldCharType="separate"/>
        </w:r>
        <w:r w:rsidR="00FC3676">
          <w:rPr>
            <w:b w:val="0"/>
            <w:noProof/>
            <w:webHidden/>
          </w:rPr>
          <w:t>27</w:t>
        </w:r>
        <w:r w:rsidR="00766D81" w:rsidRPr="00766D81">
          <w:rPr>
            <w:b w:val="0"/>
            <w:noProof/>
            <w:webHidden/>
          </w:rPr>
          <w:fldChar w:fldCharType="end"/>
        </w:r>
      </w:hyperlink>
    </w:p>
    <w:p w14:paraId="5E9858BF" w14:textId="6695DAD9"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70" w:history="1">
        <w:r w:rsidR="00766D81" w:rsidRPr="00766D81">
          <w:rPr>
            <w:rStyle w:val="Hyperlink"/>
            <w:b w:val="0"/>
            <w:noProof/>
          </w:rPr>
          <w:t>11.3.3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New Editions, re-issues, updates and cancellations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_Toc121374470 \h </w:instrText>
        </w:r>
        <w:r w:rsidR="00766D81" w:rsidRPr="00766D81">
          <w:rPr>
            <w:b w:val="0"/>
            <w:noProof/>
            <w:webHidden/>
          </w:rPr>
        </w:r>
        <w:r w:rsidR="00766D81" w:rsidRPr="00766D81">
          <w:rPr>
            <w:b w:val="0"/>
            <w:noProof/>
            <w:webHidden/>
          </w:rPr>
          <w:fldChar w:fldCharType="separate"/>
        </w:r>
        <w:r w:rsidR="00FC3676">
          <w:rPr>
            <w:b w:val="0"/>
            <w:noProof/>
            <w:webHidden/>
          </w:rPr>
          <w:t>27</w:t>
        </w:r>
        <w:r w:rsidR="00766D81" w:rsidRPr="00766D81">
          <w:rPr>
            <w:b w:val="0"/>
            <w:noProof/>
            <w:webHidden/>
          </w:rPr>
          <w:fldChar w:fldCharType="end"/>
        </w:r>
      </w:hyperlink>
    </w:p>
    <w:p w14:paraId="15919126" w14:textId="17FEDD92"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71" w:history="1">
        <w:r w:rsidR="00766D81" w:rsidRPr="00766D81">
          <w:rPr>
            <w:rStyle w:val="Hyperlink"/>
            <w:b w:val="0"/>
            <w:noProof/>
            <w:lang w:eastAsia="en-US"/>
          </w:rPr>
          <w:t>11.4</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Support files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_Toc121374471 \h </w:instrText>
        </w:r>
        <w:r w:rsidR="00766D81" w:rsidRPr="00766D81">
          <w:rPr>
            <w:b w:val="0"/>
            <w:noProof/>
            <w:webHidden/>
          </w:rPr>
        </w:r>
        <w:r w:rsidR="00766D81" w:rsidRPr="00766D81">
          <w:rPr>
            <w:b w:val="0"/>
            <w:noProof/>
            <w:webHidden/>
          </w:rPr>
          <w:fldChar w:fldCharType="separate"/>
        </w:r>
        <w:r w:rsidR="00FC3676">
          <w:rPr>
            <w:b w:val="0"/>
            <w:noProof/>
            <w:webHidden/>
          </w:rPr>
          <w:t>28</w:t>
        </w:r>
        <w:r w:rsidR="00766D81" w:rsidRPr="00766D81">
          <w:rPr>
            <w:b w:val="0"/>
            <w:noProof/>
            <w:webHidden/>
          </w:rPr>
          <w:fldChar w:fldCharType="end"/>
        </w:r>
      </w:hyperlink>
    </w:p>
    <w:p w14:paraId="0C7A18A7" w14:textId="59B0BCAA"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72" w:history="1">
        <w:r w:rsidR="00766D81" w:rsidRPr="00766D81">
          <w:rPr>
            <w:rStyle w:val="Hyperlink"/>
            <w:b w:val="0"/>
            <w:noProof/>
          </w:rPr>
          <w:t>11.4.1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Support file Naming</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_Toc121374472 \h </w:instrText>
        </w:r>
        <w:r w:rsidR="00766D81" w:rsidRPr="00766D81">
          <w:rPr>
            <w:b w:val="0"/>
            <w:noProof/>
            <w:webHidden/>
          </w:rPr>
        </w:r>
        <w:r w:rsidR="00766D81" w:rsidRPr="00766D81">
          <w:rPr>
            <w:b w:val="0"/>
            <w:noProof/>
            <w:webHidden/>
          </w:rPr>
          <w:fldChar w:fldCharType="separate"/>
        </w:r>
        <w:r w:rsidR="00FC3676">
          <w:rPr>
            <w:b w:val="0"/>
            <w:noProof/>
            <w:webHidden/>
          </w:rPr>
          <w:t>28</w:t>
        </w:r>
        <w:r w:rsidR="00766D81" w:rsidRPr="00766D81">
          <w:rPr>
            <w:b w:val="0"/>
            <w:noProof/>
            <w:webHidden/>
          </w:rPr>
          <w:fldChar w:fldCharType="end"/>
        </w:r>
      </w:hyperlink>
    </w:p>
    <w:p w14:paraId="43107AD6" w14:textId="2923B9CB"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73" w:history="1">
        <w:r w:rsidR="00766D81" w:rsidRPr="00766D81">
          <w:rPr>
            <w:rStyle w:val="Hyperlink"/>
            <w:b w:val="0"/>
            <w:noProof/>
            <w:lang w:eastAsia="en-US"/>
          </w:rPr>
          <w:t>11.4.2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Support file management</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_Toc121374473 \h </w:instrText>
        </w:r>
        <w:r w:rsidR="00766D81" w:rsidRPr="00766D81">
          <w:rPr>
            <w:b w:val="0"/>
            <w:noProof/>
            <w:webHidden/>
          </w:rPr>
        </w:r>
        <w:r w:rsidR="00766D81" w:rsidRPr="00766D81">
          <w:rPr>
            <w:b w:val="0"/>
            <w:noProof/>
            <w:webHidden/>
          </w:rPr>
          <w:fldChar w:fldCharType="separate"/>
        </w:r>
        <w:r w:rsidR="00FC3676">
          <w:rPr>
            <w:b w:val="0"/>
            <w:noProof/>
            <w:webHidden/>
          </w:rPr>
          <w:t>29</w:t>
        </w:r>
        <w:r w:rsidR="00766D81" w:rsidRPr="00766D81">
          <w:rPr>
            <w:b w:val="0"/>
            <w:noProof/>
            <w:webHidden/>
          </w:rPr>
          <w:fldChar w:fldCharType="end"/>
        </w:r>
      </w:hyperlink>
    </w:p>
    <w:p w14:paraId="6A45381C" w14:textId="2DA2C860"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74" w:history="1">
        <w:r w:rsidR="00766D81" w:rsidRPr="00766D81">
          <w:rPr>
            <w:rStyle w:val="Hyperlink"/>
            <w:b w:val="0"/>
            <w:noProof/>
            <w:lang w:eastAsia="en-US"/>
          </w:rPr>
          <w:t>11.5</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Associated XML Metadata file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_Toc121374474 \h </w:instrText>
        </w:r>
        <w:r w:rsidR="00766D81" w:rsidRPr="00766D81">
          <w:rPr>
            <w:b w:val="0"/>
            <w:noProof/>
            <w:webHidden/>
          </w:rPr>
        </w:r>
        <w:r w:rsidR="00766D81" w:rsidRPr="00766D81">
          <w:rPr>
            <w:b w:val="0"/>
            <w:noProof/>
            <w:webHidden/>
          </w:rPr>
          <w:fldChar w:fldCharType="separate"/>
        </w:r>
        <w:r w:rsidR="00FC3676">
          <w:rPr>
            <w:b w:val="0"/>
            <w:noProof/>
            <w:webHidden/>
          </w:rPr>
          <w:t>31</w:t>
        </w:r>
        <w:r w:rsidR="00766D81" w:rsidRPr="00766D81">
          <w:rPr>
            <w:b w:val="0"/>
            <w:noProof/>
            <w:webHidden/>
          </w:rPr>
          <w:fldChar w:fldCharType="end"/>
        </w:r>
      </w:hyperlink>
    </w:p>
    <w:p w14:paraId="7C86783D" w14:textId="7697E32C"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75" w:history="1">
        <w:r w:rsidR="00766D81" w:rsidRPr="00766D81">
          <w:rPr>
            <w:rStyle w:val="Hyperlink"/>
            <w:b w:val="0"/>
            <w:noProof/>
            <w:lang w:eastAsia="en-US"/>
          </w:rPr>
          <w:t>11.6</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US"/>
          </w:rPr>
          <w:t>S-101 Exchange Catalogue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_Toc121374475 \h </w:instrText>
        </w:r>
        <w:r w:rsidR="00766D81" w:rsidRPr="00766D81">
          <w:rPr>
            <w:b w:val="0"/>
            <w:noProof/>
            <w:webHidden/>
          </w:rPr>
        </w:r>
        <w:r w:rsidR="00766D81" w:rsidRPr="00766D81">
          <w:rPr>
            <w:b w:val="0"/>
            <w:noProof/>
            <w:webHidden/>
          </w:rPr>
          <w:fldChar w:fldCharType="separate"/>
        </w:r>
        <w:r w:rsidR="00FC3676">
          <w:rPr>
            <w:b w:val="0"/>
            <w:noProof/>
            <w:webHidden/>
          </w:rPr>
          <w:t>31</w:t>
        </w:r>
        <w:r w:rsidR="00766D81" w:rsidRPr="00766D81">
          <w:rPr>
            <w:b w:val="0"/>
            <w:noProof/>
            <w:webHidden/>
          </w:rPr>
          <w:fldChar w:fldCharType="end"/>
        </w:r>
      </w:hyperlink>
    </w:p>
    <w:p w14:paraId="4DBFB5D8" w14:textId="3AA8A2A2"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76" w:history="1">
        <w:r w:rsidR="00766D81" w:rsidRPr="00766D81">
          <w:rPr>
            <w:rStyle w:val="Hyperlink"/>
            <w:b w:val="0"/>
            <w:noProof/>
          </w:rPr>
          <w:t>11.7</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Data integrity and encryption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_Toc121374476 \h </w:instrText>
        </w:r>
        <w:r w:rsidR="00766D81" w:rsidRPr="00766D81">
          <w:rPr>
            <w:b w:val="0"/>
            <w:noProof/>
            <w:webHidden/>
          </w:rPr>
        </w:r>
        <w:r w:rsidR="00766D81" w:rsidRPr="00766D81">
          <w:rPr>
            <w:b w:val="0"/>
            <w:noProof/>
            <w:webHidden/>
          </w:rPr>
          <w:fldChar w:fldCharType="separate"/>
        </w:r>
        <w:r w:rsidR="00FC3676">
          <w:rPr>
            <w:b w:val="0"/>
            <w:noProof/>
            <w:webHidden/>
          </w:rPr>
          <w:t>31</w:t>
        </w:r>
        <w:r w:rsidR="00766D81" w:rsidRPr="00766D81">
          <w:rPr>
            <w:b w:val="0"/>
            <w:noProof/>
            <w:webHidden/>
          </w:rPr>
          <w:fldChar w:fldCharType="end"/>
        </w:r>
      </w:hyperlink>
    </w:p>
    <w:p w14:paraId="4EAFF8B5" w14:textId="0F6BF31E" w:rsidR="00766D81" w:rsidRPr="00766D81" w:rsidRDefault="00497910">
      <w:pPr>
        <w:pStyle w:val="TOC1"/>
        <w:rPr>
          <w:rFonts w:asciiTheme="minorHAnsi" w:eastAsiaTheme="minorEastAsia" w:hAnsiTheme="minorHAnsi" w:cstheme="minorBidi"/>
          <w:b w:val="0"/>
          <w:noProof/>
          <w:sz w:val="22"/>
          <w:szCs w:val="22"/>
          <w:lang w:val="en-US" w:eastAsia="en-US"/>
        </w:rPr>
      </w:pPr>
      <w:hyperlink w:anchor="_Toc121374477" w:history="1">
        <w:r w:rsidR="00766D81" w:rsidRPr="00766D81">
          <w:rPr>
            <w:rStyle w:val="Hyperlink"/>
            <w:b w:val="0"/>
            <w:noProof/>
          </w:rPr>
          <w:t>12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Metadata</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_Toc121374477 \h </w:instrText>
        </w:r>
        <w:r w:rsidR="00766D81" w:rsidRPr="00766D81">
          <w:rPr>
            <w:b w:val="0"/>
            <w:noProof/>
            <w:webHidden/>
          </w:rPr>
        </w:r>
        <w:r w:rsidR="00766D81" w:rsidRPr="00766D81">
          <w:rPr>
            <w:b w:val="0"/>
            <w:noProof/>
            <w:webHidden/>
          </w:rPr>
          <w:fldChar w:fldCharType="separate"/>
        </w:r>
        <w:r w:rsidR="00FC3676">
          <w:rPr>
            <w:b w:val="0"/>
            <w:noProof/>
            <w:webHidden/>
          </w:rPr>
          <w:t>31</w:t>
        </w:r>
        <w:r w:rsidR="00766D81" w:rsidRPr="00766D81">
          <w:rPr>
            <w:b w:val="0"/>
            <w:noProof/>
            <w:webHidden/>
          </w:rPr>
          <w:fldChar w:fldCharType="end"/>
        </w:r>
      </w:hyperlink>
    </w:p>
    <w:p w14:paraId="4FE51E68" w14:textId="513B907D"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78" w:history="1">
        <w:r w:rsidR="00766D81" w:rsidRPr="00766D81">
          <w:rPr>
            <w:rStyle w:val="Hyperlink"/>
            <w:b w:val="0"/>
            <w:noProof/>
          </w:rPr>
          <w:t>12.1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_Toc121374478 \h </w:instrText>
        </w:r>
        <w:r w:rsidR="00766D81" w:rsidRPr="00766D81">
          <w:rPr>
            <w:b w:val="0"/>
            <w:noProof/>
            <w:webHidden/>
          </w:rPr>
        </w:r>
        <w:r w:rsidR="00766D81" w:rsidRPr="00766D81">
          <w:rPr>
            <w:b w:val="0"/>
            <w:noProof/>
            <w:webHidden/>
          </w:rPr>
          <w:fldChar w:fldCharType="separate"/>
        </w:r>
        <w:r w:rsidR="00FC3676">
          <w:rPr>
            <w:b w:val="0"/>
            <w:noProof/>
            <w:webHidden/>
          </w:rPr>
          <w:t>31</w:t>
        </w:r>
        <w:r w:rsidR="00766D81" w:rsidRPr="00766D81">
          <w:rPr>
            <w:b w:val="0"/>
            <w:noProof/>
            <w:webHidden/>
          </w:rPr>
          <w:fldChar w:fldCharType="end"/>
        </w:r>
      </w:hyperlink>
    </w:p>
    <w:p w14:paraId="23CC4FC7" w14:textId="4E6E1B66"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80" w:history="1">
        <w:r w:rsidR="00766D81" w:rsidRPr="00766D81">
          <w:rPr>
            <w:rStyle w:val="Hyperlink"/>
            <w:b w:val="0"/>
            <w:noProof/>
          </w:rPr>
          <w:t>12.1.1</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S100_ExchangeCatalogue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_Toc121374480 \h </w:instrText>
        </w:r>
        <w:r w:rsidR="00766D81" w:rsidRPr="00766D81">
          <w:rPr>
            <w:b w:val="0"/>
            <w:noProof/>
            <w:webHidden/>
          </w:rPr>
        </w:r>
        <w:r w:rsidR="00766D81" w:rsidRPr="00766D81">
          <w:rPr>
            <w:b w:val="0"/>
            <w:noProof/>
            <w:webHidden/>
          </w:rPr>
          <w:fldChar w:fldCharType="separate"/>
        </w:r>
        <w:r w:rsidR="00FC3676">
          <w:rPr>
            <w:b w:val="0"/>
            <w:noProof/>
            <w:webHidden/>
          </w:rPr>
          <w:t>34</w:t>
        </w:r>
        <w:r w:rsidR="00766D81" w:rsidRPr="00766D81">
          <w:rPr>
            <w:b w:val="0"/>
            <w:noProof/>
            <w:webHidden/>
          </w:rPr>
          <w:fldChar w:fldCharType="end"/>
        </w:r>
      </w:hyperlink>
    </w:p>
    <w:p w14:paraId="701D5085" w14:textId="4A4FE8FC"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81" w:history="1">
        <w:r w:rsidR="00766D81" w:rsidRPr="00766D81">
          <w:rPr>
            <w:rStyle w:val="Hyperlink"/>
            <w:b w:val="0"/>
            <w:noProof/>
          </w:rPr>
          <w:t>12.1.2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S100_DatasetDiscoveryMetadata</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_Toc121374481 \h </w:instrText>
        </w:r>
        <w:r w:rsidR="00766D81" w:rsidRPr="00766D81">
          <w:rPr>
            <w:b w:val="0"/>
            <w:noProof/>
            <w:webHidden/>
          </w:rPr>
        </w:r>
        <w:r w:rsidR="00766D81" w:rsidRPr="00766D81">
          <w:rPr>
            <w:b w:val="0"/>
            <w:noProof/>
            <w:webHidden/>
          </w:rPr>
          <w:fldChar w:fldCharType="separate"/>
        </w:r>
        <w:r w:rsidR="00FC3676">
          <w:rPr>
            <w:b w:val="0"/>
            <w:noProof/>
            <w:webHidden/>
          </w:rPr>
          <w:t>35</w:t>
        </w:r>
        <w:r w:rsidR="00766D81" w:rsidRPr="00766D81">
          <w:rPr>
            <w:b w:val="0"/>
            <w:noProof/>
            <w:webHidden/>
          </w:rPr>
          <w:fldChar w:fldCharType="end"/>
        </w:r>
      </w:hyperlink>
    </w:p>
    <w:p w14:paraId="2FA6E63E" w14:textId="3A07F0A5"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82" w:history="1">
        <w:r w:rsidR="00766D81" w:rsidRPr="00766D81">
          <w:rPr>
            <w:rStyle w:val="Hyperlink"/>
            <w:b w:val="0"/>
            <w:noProof/>
          </w:rPr>
          <w:t>12.1.3</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S100_SupportFileDiscoveryMetadata</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_Toc121374482 \h </w:instrText>
        </w:r>
        <w:r w:rsidR="00766D81" w:rsidRPr="00766D81">
          <w:rPr>
            <w:b w:val="0"/>
            <w:noProof/>
            <w:webHidden/>
          </w:rPr>
        </w:r>
        <w:r w:rsidR="00766D81" w:rsidRPr="00766D81">
          <w:rPr>
            <w:b w:val="0"/>
            <w:noProof/>
            <w:webHidden/>
          </w:rPr>
          <w:fldChar w:fldCharType="separate"/>
        </w:r>
        <w:r w:rsidR="00FC3676">
          <w:rPr>
            <w:b w:val="0"/>
            <w:noProof/>
            <w:webHidden/>
          </w:rPr>
          <w:t>44</w:t>
        </w:r>
        <w:r w:rsidR="00766D81" w:rsidRPr="00766D81">
          <w:rPr>
            <w:b w:val="0"/>
            <w:noProof/>
            <w:webHidden/>
          </w:rPr>
          <w:fldChar w:fldCharType="end"/>
        </w:r>
      </w:hyperlink>
    </w:p>
    <w:p w14:paraId="30DBAFF7" w14:textId="58015356" w:rsidR="00766D81" w:rsidRPr="00766D81" w:rsidRDefault="00497910">
      <w:pPr>
        <w:pStyle w:val="TOC3"/>
        <w:rPr>
          <w:rFonts w:asciiTheme="minorHAnsi" w:eastAsiaTheme="minorEastAsia" w:hAnsiTheme="minorHAnsi" w:cstheme="minorBidi"/>
          <w:b w:val="0"/>
          <w:noProof/>
          <w:sz w:val="22"/>
          <w:szCs w:val="22"/>
          <w:lang w:val="en-US" w:eastAsia="en-US"/>
        </w:rPr>
      </w:pPr>
      <w:hyperlink w:anchor="_Toc121374483" w:history="1">
        <w:r w:rsidR="00766D81" w:rsidRPr="00766D81">
          <w:rPr>
            <w:rStyle w:val="Hyperlink"/>
            <w:b w:val="0"/>
            <w:noProof/>
          </w:rPr>
          <w:t>12.1.4</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rPr>
          <w:t>S100_CatalogueDiscoveryMetadata</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_Toc121374483 \h </w:instrText>
        </w:r>
        <w:r w:rsidR="00766D81" w:rsidRPr="00766D81">
          <w:rPr>
            <w:b w:val="0"/>
            <w:noProof/>
            <w:webHidden/>
          </w:rPr>
        </w:r>
        <w:r w:rsidR="00766D81" w:rsidRPr="00766D81">
          <w:rPr>
            <w:b w:val="0"/>
            <w:noProof/>
            <w:webHidden/>
          </w:rPr>
          <w:fldChar w:fldCharType="separate"/>
        </w:r>
        <w:r w:rsidR="00FC3676">
          <w:rPr>
            <w:b w:val="0"/>
            <w:noProof/>
            <w:webHidden/>
          </w:rPr>
          <w:t>47</w:t>
        </w:r>
        <w:r w:rsidR="00766D81" w:rsidRPr="00766D81">
          <w:rPr>
            <w:b w:val="0"/>
            <w:noProof/>
            <w:webHidden/>
          </w:rPr>
          <w:fldChar w:fldCharType="end"/>
        </w:r>
      </w:hyperlink>
    </w:p>
    <w:p w14:paraId="76FA6F98" w14:textId="4AA89583"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84" w:history="1">
        <w:r w:rsidR="00766D81" w:rsidRPr="00766D81">
          <w:rPr>
            <w:rStyle w:val="Hyperlink"/>
            <w:b w:val="0"/>
            <w:noProof/>
            <w:lang w:eastAsia="en-GB"/>
          </w:rPr>
          <w:t>12.2</w:t>
        </w:r>
        <w:r w:rsidR="00766D81" w:rsidRPr="00766D81">
          <w:rPr>
            <w:rFonts w:asciiTheme="minorHAnsi" w:eastAsiaTheme="minorEastAsia" w:hAnsiTheme="minorHAnsi" w:cstheme="minorBidi"/>
            <w:b w:val="0"/>
            <w:noProof/>
            <w:sz w:val="22"/>
            <w:szCs w:val="22"/>
            <w:lang w:val="en-US" w:eastAsia="en-US"/>
          </w:rPr>
          <w:tab/>
        </w:r>
        <w:r w:rsidR="00766D81" w:rsidRPr="00766D81">
          <w:rPr>
            <w:rStyle w:val="Hyperlink"/>
            <w:b w:val="0"/>
            <w:noProof/>
            <w:lang w:eastAsia="en-GB"/>
          </w:rPr>
          <w:t>Language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_Toc121374484 \h </w:instrText>
        </w:r>
        <w:r w:rsidR="00766D81" w:rsidRPr="00766D81">
          <w:rPr>
            <w:b w:val="0"/>
            <w:noProof/>
            <w:webHidden/>
          </w:rPr>
        </w:r>
        <w:r w:rsidR="00766D81" w:rsidRPr="00766D81">
          <w:rPr>
            <w:b w:val="0"/>
            <w:noProof/>
            <w:webHidden/>
          </w:rPr>
          <w:fldChar w:fldCharType="separate"/>
        </w:r>
        <w:r w:rsidR="00FC3676">
          <w:rPr>
            <w:b w:val="0"/>
            <w:noProof/>
            <w:webHidden/>
          </w:rPr>
          <w:t>49</w:t>
        </w:r>
        <w:r w:rsidR="00766D81" w:rsidRPr="00766D81">
          <w:rPr>
            <w:b w:val="0"/>
            <w:noProof/>
            <w:webHidden/>
          </w:rPr>
          <w:fldChar w:fldCharType="end"/>
        </w:r>
      </w:hyperlink>
    </w:p>
    <w:p w14:paraId="00980465" w14:textId="1A5F27E5" w:rsidR="00766D81" w:rsidRPr="00766D81" w:rsidRDefault="00497910">
      <w:pPr>
        <w:pStyle w:val="TOC1"/>
        <w:rPr>
          <w:rFonts w:asciiTheme="minorHAnsi" w:eastAsiaTheme="minorEastAsia" w:hAnsiTheme="minorHAnsi" w:cstheme="minorBidi"/>
          <w:b w:val="0"/>
          <w:noProof/>
          <w:sz w:val="22"/>
          <w:szCs w:val="22"/>
          <w:lang w:val="en-US" w:eastAsia="en-US"/>
        </w:rPr>
      </w:pPr>
      <w:hyperlink w:anchor="_Toc121374485" w:history="1">
        <w:r w:rsidR="00766D81" w:rsidRPr="00766D81">
          <w:rPr>
            <w:rStyle w:val="Hyperlink"/>
            <w:rFonts w:eastAsia="Times New Roman" w:cs="Arial"/>
            <w:b w:val="0"/>
            <w:noProof/>
            <w:lang w:eastAsia="en-US"/>
          </w:rPr>
          <w:t>ANNEX A - Data Classification and Encoding Guide</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_Toc121374485 \h </w:instrText>
        </w:r>
        <w:r w:rsidR="00766D81" w:rsidRPr="00766D81">
          <w:rPr>
            <w:b w:val="0"/>
            <w:noProof/>
            <w:webHidden/>
          </w:rPr>
        </w:r>
        <w:r w:rsidR="00766D81" w:rsidRPr="00766D81">
          <w:rPr>
            <w:b w:val="0"/>
            <w:noProof/>
            <w:webHidden/>
          </w:rPr>
          <w:fldChar w:fldCharType="separate"/>
        </w:r>
        <w:r w:rsidR="00FC3676">
          <w:rPr>
            <w:b w:val="0"/>
            <w:noProof/>
            <w:webHidden/>
          </w:rPr>
          <w:t>51</w:t>
        </w:r>
        <w:r w:rsidR="00766D81" w:rsidRPr="00766D81">
          <w:rPr>
            <w:b w:val="0"/>
            <w:noProof/>
            <w:webHidden/>
          </w:rPr>
          <w:fldChar w:fldCharType="end"/>
        </w:r>
      </w:hyperlink>
    </w:p>
    <w:p w14:paraId="62ED5900" w14:textId="6ED68960" w:rsidR="00766D81" w:rsidRPr="00766D81" w:rsidRDefault="00497910">
      <w:pPr>
        <w:pStyle w:val="TOC1"/>
        <w:rPr>
          <w:rFonts w:asciiTheme="minorHAnsi" w:eastAsiaTheme="minorEastAsia" w:hAnsiTheme="minorHAnsi" w:cstheme="minorBidi"/>
          <w:b w:val="0"/>
          <w:noProof/>
          <w:sz w:val="22"/>
          <w:szCs w:val="22"/>
          <w:lang w:val="en-US" w:eastAsia="en-US"/>
        </w:rPr>
      </w:pPr>
      <w:hyperlink w:anchor="_Toc121374486" w:history="1">
        <w:r w:rsidR="00766D81" w:rsidRPr="00766D81">
          <w:rPr>
            <w:rStyle w:val="Hyperlink"/>
            <w:rFonts w:eastAsia="Times New Roman" w:cs="Arial"/>
            <w:b w:val="0"/>
            <w:noProof/>
            <w:lang w:eastAsia="en-US"/>
          </w:rPr>
          <w:t>ANNEX B (Normative) - Data Product format (encoding)</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_Toc121374486 \h </w:instrText>
        </w:r>
        <w:r w:rsidR="00766D81" w:rsidRPr="00766D81">
          <w:rPr>
            <w:b w:val="0"/>
            <w:noProof/>
            <w:webHidden/>
          </w:rPr>
        </w:r>
        <w:r w:rsidR="00766D81" w:rsidRPr="00766D81">
          <w:rPr>
            <w:b w:val="0"/>
            <w:noProof/>
            <w:webHidden/>
          </w:rPr>
          <w:fldChar w:fldCharType="separate"/>
        </w:r>
        <w:r w:rsidR="00FC3676">
          <w:rPr>
            <w:b w:val="0"/>
            <w:noProof/>
            <w:webHidden/>
          </w:rPr>
          <w:t>53</w:t>
        </w:r>
        <w:r w:rsidR="00766D81" w:rsidRPr="00766D81">
          <w:rPr>
            <w:b w:val="0"/>
            <w:noProof/>
            <w:webHidden/>
          </w:rPr>
          <w:fldChar w:fldCharType="end"/>
        </w:r>
      </w:hyperlink>
    </w:p>
    <w:p w14:paraId="467C4BB0" w14:textId="14068C92" w:rsidR="00766D81" w:rsidRPr="00766D81" w:rsidRDefault="00497910">
      <w:pPr>
        <w:pStyle w:val="TOC2"/>
        <w:rPr>
          <w:rFonts w:asciiTheme="minorHAnsi" w:eastAsiaTheme="minorEastAsia" w:hAnsiTheme="minorHAnsi" w:cstheme="minorBidi"/>
          <w:b w:val="0"/>
          <w:noProof/>
          <w:sz w:val="22"/>
          <w:szCs w:val="22"/>
          <w:lang w:val="en-US" w:eastAsia="en-US"/>
        </w:rPr>
      </w:pPr>
      <w:hyperlink w:anchor="_Toc121374487" w:history="1">
        <w:r w:rsidR="00766D81" w:rsidRPr="00766D81">
          <w:rPr>
            <w:rStyle w:val="Hyperlink"/>
            <w:b w:val="0"/>
            <w:noProof/>
          </w:rPr>
          <w:t>Introduction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_Toc121374487 \h </w:instrText>
        </w:r>
        <w:r w:rsidR="00766D81" w:rsidRPr="00766D81">
          <w:rPr>
            <w:b w:val="0"/>
            <w:noProof/>
            <w:webHidden/>
          </w:rPr>
        </w:r>
        <w:r w:rsidR="00766D81" w:rsidRPr="00766D81">
          <w:rPr>
            <w:b w:val="0"/>
            <w:noProof/>
            <w:webHidden/>
          </w:rPr>
          <w:fldChar w:fldCharType="separate"/>
        </w:r>
        <w:r w:rsidR="00FC3676">
          <w:rPr>
            <w:b w:val="0"/>
            <w:noProof/>
            <w:webHidden/>
          </w:rPr>
          <w:t>53</w:t>
        </w:r>
        <w:r w:rsidR="00766D81" w:rsidRPr="00766D81">
          <w:rPr>
            <w:b w:val="0"/>
            <w:noProof/>
            <w:webHidden/>
          </w:rPr>
          <w:fldChar w:fldCharType="end"/>
        </w:r>
      </w:hyperlink>
    </w:p>
    <w:p w14:paraId="29707974" w14:textId="4A75801B" w:rsidR="00766D81" w:rsidRPr="00766D81" w:rsidRDefault="00497910">
      <w:pPr>
        <w:pStyle w:val="TOC1"/>
        <w:rPr>
          <w:rFonts w:asciiTheme="minorHAnsi" w:eastAsiaTheme="minorEastAsia" w:hAnsiTheme="minorHAnsi" w:cstheme="minorBidi"/>
          <w:b w:val="0"/>
          <w:noProof/>
          <w:sz w:val="22"/>
          <w:szCs w:val="22"/>
          <w:lang w:val="en-US" w:eastAsia="en-US"/>
        </w:rPr>
      </w:pPr>
      <w:hyperlink w:anchor="_Toc121374488" w:history="1">
        <w:r w:rsidR="00766D81" w:rsidRPr="00766D81">
          <w:rPr>
            <w:rStyle w:val="Hyperlink"/>
            <w:b w:val="0"/>
            <w:noProof/>
            <w:lang w:val="en-US"/>
          </w:rPr>
          <w:t>ANNEX C - S-101 Validation Checks</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_Toc121374488 \h </w:instrText>
        </w:r>
        <w:r w:rsidR="00766D81" w:rsidRPr="00766D81">
          <w:rPr>
            <w:b w:val="0"/>
            <w:noProof/>
            <w:webHidden/>
          </w:rPr>
        </w:r>
        <w:r w:rsidR="00766D81" w:rsidRPr="00766D81">
          <w:rPr>
            <w:b w:val="0"/>
            <w:noProof/>
            <w:webHidden/>
          </w:rPr>
          <w:fldChar w:fldCharType="separate"/>
        </w:r>
        <w:r w:rsidR="00FC3676">
          <w:rPr>
            <w:b w:val="0"/>
            <w:noProof/>
            <w:webHidden/>
          </w:rPr>
          <w:t>73</w:t>
        </w:r>
        <w:r w:rsidR="00766D81" w:rsidRPr="00766D81">
          <w:rPr>
            <w:b w:val="0"/>
            <w:noProof/>
            <w:webHidden/>
          </w:rPr>
          <w:fldChar w:fldCharType="end"/>
        </w:r>
      </w:hyperlink>
    </w:p>
    <w:p w14:paraId="5AF01ACD" w14:textId="5BC99B4A" w:rsidR="00766D81" w:rsidRPr="00766D81" w:rsidRDefault="00497910">
      <w:pPr>
        <w:pStyle w:val="TOC1"/>
        <w:rPr>
          <w:rFonts w:asciiTheme="minorHAnsi" w:eastAsiaTheme="minorEastAsia" w:hAnsiTheme="minorHAnsi" w:cstheme="minorBidi"/>
          <w:b w:val="0"/>
          <w:noProof/>
          <w:sz w:val="22"/>
          <w:szCs w:val="22"/>
          <w:lang w:val="en-US" w:eastAsia="en-US"/>
        </w:rPr>
      </w:pPr>
      <w:hyperlink w:anchor="_Toc121374489" w:history="1">
        <w:r w:rsidR="00766D81" w:rsidRPr="00766D81">
          <w:rPr>
            <w:rStyle w:val="Hyperlink"/>
            <w:b w:val="0"/>
            <w:noProof/>
            <w:lang w:val="en-US"/>
          </w:rPr>
          <w:t xml:space="preserve">ANNEX D </w:t>
        </w:r>
        <w:r w:rsidR="00766D81">
          <w:rPr>
            <w:rStyle w:val="Hyperlink"/>
            <w:b w:val="0"/>
            <w:noProof/>
            <w:lang w:val="en-US"/>
          </w:rPr>
          <w:t>-</w:t>
        </w:r>
        <w:r w:rsidR="00766D81" w:rsidRPr="00766D81">
          <w:rPr>
            <w:rStyle w:val="Hyperlink"/>
            <w:b w:val="0"/>
            <w:noProof/>
            <w:lang w:val="en-US"/>
          </w:rPr>
          <w:t xml:space="preserve"> Dataset Loading Algorithm (Dataset Selection)</w:t>
        </w:r>
        <w:r w:rsidR="00766D81" w:rsidRPr="00766D81">
          <w:rPr>
            <w:b w:val="0"/>
            <w:noProof/>
            <w:webHidden/>
          </w:rPr>
          <w:tab/>
        </w:r>
        <w:r w:rsidR="00766D81" w:rsidRPr="00766D81">
          <w:rPr>
            <w:b w:val="0"/>
            <w:noProof/>
            <w:webHidden/>
          </w:rPr>
          <w:fldChar w:fldCharType="begin"/>
        </w:r>
        <w:r w:rsidR="00766D81" w:rsidRPr="00766D81">
          <w:rPr>
            <w:b w:val="0"/>
            <w:noProof/>
            <w:webHidden/>
          </w:rPr>
          <w:instrText xml:space="preserve"> PAGEREF _Toc121374489 \h </w:instrText>
        </w:r>
        <w:r w:rsidR="00766D81" w:rsidRPr="00766D81">
          <w:rPr>
            <w:b w:val="0"/>
            <w:noProof/>
            <w:webHidden/>
          </w:rPr>
        </w:r>
        <w:r w:rsidR="00766D81" w:rsidRPr="00766D81">
          <w:rPr>
            <w:b w:val="0"/>
            <w:noProof/>
            <w:webHidden/>
          </w:rPr>
          <w:fldChar w:fldCharType="separate"/>
        </w:r>
        <w:r w:rsidR="00FC3676">
          <w:rPr>
            <w:b w:val="0"/>
            <w:noProof/>
            <w:webHidden/>
          </w:rPr>
          <w:t>75</w:t>
        </w:r>
        <w:r w:rsidR="00766D81" w:rsidRPr="00766D81">
          <w:rPr>
            <w:b w:val="0"/>
            <w:noProof/>
            <w:webHidden/>
          </w:rPr>
          <w:fldChar w:fldCharType="end"/>
        </w:r>
      </w:hyperlink>
    </w:p>
    <w:p w14:paraId="72E7674B" w14:textId="48410523" w:rsidR="00FA5DB6" w:rsidRDefault="007653F1" w:rsidP="00C128E3">
      <w:pPr>
        <w:tabs>
          <w:tab w:val="right" w:leader="dot" w:pos="8606"/>
        </w:tabs>
        <w:spacing w:line="240" w:lineRule="auto"/>
        <w:rPr>
          <w:rFonts w:cs="Arial"/>
          <w:bCs/>
        </w:rPr>
      </w:pPr>
      <w:r w:rsidRPr="00766D81">
        <w:rPr>
          <w:rFonts w:cs="Arial"/>
        </w:rPr>
        <w:fldChar w:fldCharType="end"/>
      </w:r>
    </w:p>
    <w:p w14:paraId="0B2E8820" w14:textId="77777777" w:rsidR="00FA5DB6" w:rsidRDefault="00FA5DB6" w:rsidP="00C128E3">
      <w:pPr>
        <w:spacing w:after="160" w:line="240" w:lineRule="auto"/>
        <w:jc w:val="left"/>
        <w:rPr>
          <w:rFonts w:cs="Arial"/>
          <w:bCs/>
        </w:rPr>
      </w:pPr>
      <w:r>
        <w:rPr>
          <w:rFonts w:cs="Arial"/>
          <w:bCs/>
        </w:rPr>
        <w:br w:type="page"/>
      </w:r>
    </w:p>
    <w:p w14:paraId="388B4CDC" w14:textId="77777777" w:rsidR="00FA5DB6" w:rsidRPr="00A36CD5" w:rsidRDefault="00FA5DB6" w:rsidP="00C128E3">
      <w:pPr>
        <w:spacing w:before="360" w:after="120" w:line="240" w:lineRule="auto"/>
        <w:jc w:val="center"/>
        <w:rPr>
          <w:b/>
          <w:sz w:val="24"/>
          <w:szCs w:val="24"/>
        </w:rPr>
      </w:pPr>
      <w:r w:rsidRPr="00A36CD5">
        <w:rPr>
          <w:b/>
          <w:sz w:val="24"/>
          <w:szCs w:val="24"/>
        </w:rPr>
        <w:lastRenderedPageBreak/>
        <w:t>Document History</w:t>
      </w:r>
    </w:p>
    <w:p w14:paraId="531061D9" w14:textId="00508EF6" w:rsidR="00FA5DB6" w:rsidRPr="00A36CD5" w:rsidRDefault="00FA5DB6" w:rsidP="00C128E3">
      <w:pPr>
        <w:spacing w:line="240" w:lineRule="auto"/>
      </w:pPr>
      <w:r w:rsidRPr="00773509">
        <w:t xml:space="preserve">Changes to this Specification are coordinated by the </w:t>
      </w:r>
      <w:r w:rsidR="00A2714E" w:rsidRPr="00E046B0">
        <w:rPr>
          <w:rFonts w:eastAsia="Times New Roman" w:cs="Arial"/>
          <w:lang w:eastAsia="en-GB"/>
        </w:rPr>
        <w:t>S-101 Project Team</w:t>
      </w:r>
      <w:r w:rsidR="00A2714E" w:rsidRPr="00E046B0">
        <w:rPr>
          <w:rFonts w:cs="Arial"/>
          <w:lang w:val="en-AU"/>
        </w:rPr>
        <w:t xml:space="preserve"> (</w:t>
      </w:r>
      <w:r w:rsidR="00A2714E" w:rsidRPr="00693533">
        <w:rPr>
          <w:rFonts w:eastAsia="Times New Roman" w:cs="Arial"/>
          <w:lang w:eastAsia="en-GB"/>
        </w:rPr>
        <w:t>S-101PT</w:t>
      </w:r>
      <w:r w:rsidR="00A2714E" w:rsidRPr="00693533">
        <w:rPr>
          <w:rFonts w:eastAsiaTheme="minorEastAsia" w:cs="Arial"/>
        </w:rPr>
        <w:t>), a Project Team under the IHO S-100 Working Group (S-100WG)</w:t>
      </w:r>
      <w:r w:rsidRPr="00773509">
        <w:t>. New editions will be made available via the IHO web site. Maintenance of the Specification shall conform to IHO Resolution 2/2007 (as amended).</w:t>
      </w:r>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FA5DB6" w:rsidRPr="00FA5DB6" w14:paraId="05794221" w14:textId="77777777" w:rsidTr="000C4840">
        <w:trPr>
          <w:cantSplit/>
          <w:jc w:val="center"/>
        </w:trPr>
        <w:tc>
          <w:tcPr>
            <w:tcW w:w="1271" w:type="dxa"/>
            <w:shd w:val="clear" w:color="auto" w:fill="D9D9D9" w:themeFill="background1" w:themeFillShade="D9"/>
          </w:tcPr>
          <w:p w14:paraId="44D08862" w14:textId="77777777" w:rsidR="00FA5DB6" w:rsidRPr="00FA5DB6" w:rsidRDefault="00FA5DB6" w:rsidP="00C128E3">
            <w:pPr>
              <w:spacing w:before="60" w:after="60" w:line="240" w:lineRule="auto"/>
              <w:jc w:val="left"/>
              <w:rPr>
                <w:rFonts w:cs="Arial"/>
                <w:b/>
              </w:rPr>
            </w:pPr>
            <w:r w:rsidRPr="00FA5DB6">
              <w:rPr>
                <w:rFonts w:cs="Arial"/>
                <w:b/>
              </w:rPr>
              <w:t>Version Number</w:t>
            </w:r>
          </w:p>
        </w:tc>
        <w:tc>
          <w:tcPr>
            <w:tcW w:w="1701" w:type="dxa"/>
            <w:shd w:val="clear" w:color="auto" w:fill="D9D9D9" w:themeFill="background1" w:themeFillShade="D9"/>
          </w:tcPr>
          <w:p w14:paraId="0F0CFA10" w14:textId="77777777" w:rsidR="00FA5DB6" w:rsidRPr="00FA5DB6" w:rsidRDefault="00FA5DB6" w:rsidP="00C128E3">
            <w:pPr>
              <w:spacing w:before="60" w:after="60" w:line="240" w:lineRule="auto"/>
              <w:ind w:left="-1" w:firstLine="1"/>
              <w:jc w:val="left"/>
              <w:rPr>
                <w:rFonts w:cs="Arial"/>
                <w:b/>
              </w:rPr>
            </w:pPr>
            <w:r w:rsidRPr="00FA5DB6">
              <w:rPr>
                <w:rFonts w:cs="Arial"/>
                <w:b/>
              </w:rPr>
              <w:t>Date</w:t>
            </w:r>
          </w:p>
        </w:tc>
        <w:tc>
          <w:tcPr>
            <w:tcW w:w="1276" w:type="dxa"/>
            <w:shd w:val="clear" w:color="auto" w:fill="D9D9D9" w:themeFill="background1" w:themeFillShade="D9"/>
          </w:tcPr>
          <w:p w14:paraId="7FE1DED9" w14:textId="2A0178C5" w:rsidR="00FA5DB6" w:rsidRPr="00FA5DB6" w:rsidRDefault="005D4A4E" w:rsidP="00C128E3">
            <w:pPr>
              <w:spacing w:before="60" w:after="60" w:line="240" w:lineRule="auto"/>
              <w:ind w:firstLine="21"/>
              <w:jc w:val="left"/>
              <w:rPr>
                <w:rFonts w:cs="Arial"/>
                <w:b/>
              </w:rPr>
            </w:pPr>
            <w:r>
              <w:rPr>
                <w:rFonts w:cs="Arial"/>
                <w:b/>
              </w:rPr>
              <w:t>Approved By</w:t>
            </w:r>
          </w:p>
        </w:tc>
        <w:tc>
          <w:tcPr>
            <w:tcW w:w="5280" w:type="dxa"/>
            <w:shd w:val="clear" w:color="auto" w:fill="D9D9D9" w:themeFill="background1" w:themeFillShade="D9"/>
          </w:tcPr>
          <w:p w14:paraId="172F1D07" w14:textId="77777777" w:rsidR="00FA5DB6" w:rsidRPr="00FA5DB6" w:rsidRDefault="00FA5DB6" w:rsidP="00C128E3">
            <w:pPr>
              <w:spacing w:before="60" w:after="60" w:line="240" w:lineRule="auto"/>
              <w:ind w:left="44" w:firstLine="43"/>
              <w:jc w:val="left"/>
              <w:rPr>
                <w:rFonts w:cs="Arial"/>
                <w:b/>
              </w:rPr>
            </w:pPr>
            <w:r w:rsidRPr="00FA5DB6">
              <w:rPr>
                <w:rFonts w:cs="Arial"/>
                <w:b/>
              </w:rPr>
              <w:t>Purpose</w:t>
            </w:r>
          </w:p>
        </w:tc>
      </w:tr>
      <w:tr w:rsidR="00FA5DB6" w14:paraId="61EA2F50" w14:textId="77777777" w:rsidTr="000C4840">
        <w:trPr>
          <w:cantSplit/>
          <w:jc w:val="center"/>
        </w:trPr>
        <w:tc>
          <w:tcPr>
            <w:tcW w:w="1271" w:type="dxa"/>
          </w:tcPr>
          <w:p w14:paraId="17EAA2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1F6484DC" w14:textId="77777777" w:rsidR="00FA5DB6" w:rsidRPr="00FA5DB6" w:rsidRDefault="00FA5DB6" w:rsidP="00C128E3">
            <w:pPr>
              <w:spacing w:before="60" w:after="60" w:line="240" w:lineRule="auto"/>
              <w:ind w:left="-1" w:firstLine="1"/>
              <w:jc w:val="left"/>
              <w:rPr>
                <w:rFonts w:cs="Arial"/>
              </w:rPr>
            </w:pPr>
            <w:r w:rsidRPr="00FA5DB6">
              <w:rPr>
                <w:rFonts w:cs="Arial"/>
              </w:rPr>
              <w:t>May 2009</w:t>
            </w:r>
          </w:p>
        </w:tc>
        <w:tc>
          <w:tcPr>
            <w:tcW w:w="1276" w:type="dxa"/>
          </w:tcPr>
          <w:p w14:paraId="6E49BE0A"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E0C88D6" w14:textId="336CD2A3" w:rsidR="00FA5DB6" w:rsidRPr="00FA5DB6" w:rsidRDefault="00FA5DB6" w:rsidP="00C128E3">
            <w:pPr>
              <w:spacing w:before="60" w:after="60" w:line="240" w:lineRule="auto"/>
              <w:ind w:left="44" w:hanging="10"/>
              <w:jc w:val="left"/>
              <w:rPr>
                <w:rFonts w:cs="Arial"/>
              </w:rPr>
            </w:pPr>
            <w:r w:rsidRPr="00FA5DB6">
              <w:rPr>
                <w:rFonts w:cs="Arial"/>
              </w:rPr>
              <w:t>Initial Draft</w:t>
            </w:r>
            <w:r w:rsidR="005D4A4E">
              <w:rPr>
                <w:rFonts w:cs="Arial"/>
              </w:rPr>
              <w:t>.</w:t>
            </w:r>
          </w:p>
        </w:tc>
      </w:tr>
      <w:tr w:rsidR="00FA5DB6" w14:paraId="49E58D11" w14:textId="77777777" w:rsidTr="000C4840">
        <w:trPr>
          <w:cantSplit/>
          <w:jc w:val="center"/>
        </w:trPr>
        <w:tc>
          <w:tcPr>
            <w:tcW w:w="1271" w:type="dxa"/>
          </w:tcPr>
          <w:p w14:paraId="70260B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7E8FFAC7" w14:textId="77777777" w:rsidR="00FA5DB6" w:rsidRPr="00FA5DB6" w:rsidRDefault="00FA5DB6" w:rsidP="00C128E3">
            <w:pPr>
              <w:spacing w:before="60" w:after="60" w:line="240" w:lineRule="auto"/>
              <w:ind w:left="-1" w:firstLine="1"/>
              <w:jc w:val="left"/>
              <w:rPr>
                <w:rFonts w:cs="Arial"/>
              </w:rPr>
            </w:pPr>
            <w:r w:rsidRPr="00FA5DB6">
              <w:rPr>
                <w:rFonts w:cs="Arial"/>
              </w:rPr>
              <w:t>June 2010</w:t>
            </w:r>
          </w:p>
        </w:tc>
        <w:tc>
          <w:tcPr>
            <w:tcW w:w="1276" w:type="dxa"/>
          </w:tcPr>
          <w:p w14:paraId="7494A372"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054F2FB3" w14:textId="70D99852" w:rsidR="00FA5DB6" w:rsidRPr="00FA5DB6" w:rsidRDefault="00FA5DB6" w:rsidP="00C128E3">
            <w:pPr>
              <w:spacing w:before="60" w:after="60" w:line="240" w:lineRule="auto"/>
              <w:ind w:left="44" w:hanging="10"/>
              <w:jc w:val="left"/>
              <w:rPr>
                <w:rFonts w:cs="Arial"/>
              </w:rPr>
            </w:pPr>
            <w:r w:rsidRPr="00FA5DB6">
              <w:rPr>
                <w:rFonts w:cs="Arial"/>
              </w:rPr>
              <w:t>Merged all the phases back into a single document</w:t>
            </w:r>
            <w:r w:rsidR="005D4A4E">
              <w:rPr>
                <w:rFonts w:cs="Arial"/>
              </w:rPr>
              <w:t>.</w:t>
            </w:r>
          </w:p>
        </w:tc>
      </w:tr>
      <w:tr w:rsidR="00FA5DB6" w14:paraId="08046AF7" w14:textId="77777777" w:rsidTr="000C4840">
        <w:trPr>
          <w:cantSplit/>
          <w:jc w:val="center"/>
        </w:trPr>
        <w:tc>
          <w:tcPr>
            <w:tcW w:w="1271" w:type="dxa"/>
          </w:tcPr>
          <w:p w14:paraId="06619102"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6804A64F" w14:textId="77777777" w:rsidR="00FA5DB6" w:rsidRPr="00FA5DB6" w:rsidRDefault="00FA5DB6" w:rsidP="00C128E3">
            <w:pPr>
              <w:spacing w:before="60" w:after="60" w:line="240" w:lineRule="auto"/>
              <w:ind w:left="-1" w:firstLine="1"/>
              <w:jc w:val="left"/>
              <w:rPr>
                <w:rFonts w:cs="Arial"/>
              </w:rPr>
            </w:pPr>
            <w:r w:rsidRPr="00FA5DB6">
              <w:rPr>
                <w:rFonts w:cs="Arial"/>
              </w:rPr>
              <w:t>July 2010</w:t>
            </w:r>
          </w:p>
        </w:tc>
        <w:tc>
          <w:tcPr>
            <w:tcW w:w="1276" w:type="dxa"/>
          </w:tcPr>
          <w:p w14:paraId="156D0177"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1DDE0C4" w14:textId="66B56B36" w:rsidR="00FA5DB6" w:rsidRPr="00FA5DB6" w:rsidRDefault="00FA5DB6" w:rsidP="00C128E3">
            <w:pPr>
              <w:spacing w:before="60" w:after="60" w:line="240" w:lineRule="auto"/>
              <w:ind w:left="44" w:hanging="10"/>
              <w:jc w:val="left"/>
              <w:rPr>
                <w:rFonts w:cs="Arial"/>
              </w:rPr>
            </w:pPr>
            <w:r w:rsidRPr="00FA5DB6">
              <w:rPr>
                <w:rFonts w:cs="Arial"/>
              </w:rPr>
              <w:t>Added comments from AHO</w:t>
            </w:r>
            <w:r w:rsidR="005D4A4E">
              <w:rPr>
                <w:rFonts w:cs="Arial"/>
              </w:rPr>
              <w:t>.</w:t>
            </w:r>
          </w:p>
        </w:tc>
      </w:tr>
      <w:tr w:rsidR="00FA5DB6" w14:paraId="0CD10832" w14:textId="77777777" w:rsidTr="000C4840">
        <w:trPr>
          <w:cantSplit/>
          <w:jc w:val="center"/>
        </w:trPr>
        <w:tc>
          <w:tcPr>
            <w:tcW w:w="1271" w:type="dxa"/>
          </w:tcPr>
          <w:p w14:paraId="2C883C3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017A72C2" w14:textId="77777777" w:rsidR="00FA5DB6" w:rsidRPr="00FA5DB6" w:rsidRDefault="00FA5DB6" w:rsidP="00C128E3">
            <w:pPr>
              <w:spacing w:before="60" w:after="60" w:line="240" w:lineRule="auto"/>
              <w:ind w:left="-1" w:firstLine="1"/>
              <w:jc w:val="left"/>
              <w:rPr>
                <w:rFonts w:cs="Arial"/>
              </w:rPr>
            </w:pPr>
            <w:r w:rsidRPr="00FA5DB6">
              <w:rPr>
                <w:rFonts w:cs="Arial"/>
              </w:rPr>
              <w:t>September</w:t>
            </w:r>
          </w:p>
        </w:tc>
        <w:tc>
          <w:tcPr>
            <w:tcW w:w="1276" w:type="dxa"/>
          </w:tcPr>
          <w:p w14:paraId="5191241D"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482349BF" w14:textId="58DEE656" w:rsidR="00FA5DB6" w:rsidRPr="00FA5DB6" w:rsidRDefault="00FA5DB6" w:rsidP="00C128E3">
            <w:pPr>
              <w:spacing w:before="60" w:after="60" w:line="240" w:lineRule="auto"/>
              <w:ind w:left="44" w:hanging="10"/>
              <w:jc w:val="left"/>
              <w:rPr>
                <w:rFonts w:cs="Arial"/>
              </w:rPr>
            </w:pPr>
            <w:r w:rsidRPr="00FA5DB6">
              <w:rPr>
                <w:rFonts w:cs="Arial"/>
              </w:rPr>
              <w:t>Revised based on FG discussions</w:t>
            </w:r>
            <w:r w:rsidR="005D4A4E">
              <w:rPr>
                <w:rFonts w:cs="Arial"/>
              </w:rPr>
              <w:t>.</w:t>
            </w:r>
          </w:p>
        </w:tc>
      </w:tr>
      <w:tr w:rsidR="00FA5DB6" w14:paraId="5816AB41" w14:textId="77777777" w:rsidTr="000C4840">
        <w:trPr>
          <w:cantSplit/>
          <w:jc w:val="center"/>
        </w:trPr>
        <w:tc>
          <w:tcPr>
            <w:tcW w:w="1271" w:type="dxa"/>
          </w:tcPr>
          <w:p w14:paraId="4A34178B"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77FDDF" w14:textId="77777777" w:rsidR="00FA5DB6" w:rsidRPr="00FA5DB6" w:rsidRDefault="00FA5DB6" w:rsidP="00C128E3">
            <w:pPr>
              <w:spacing w:before="60" w:after="60" w:line="240" w:lineRule="auto"/>
              <w:ind w:left="-1" w:firstLine="1"/>
              <w:jc w:val="left"/>
              <w:rPr>
                <w:rFonts w:cs="Arial"/>
              </w:rPr>
            </w:pPr>
            <w:r w:rsidRPr="00FA5DB6">
              <w:rPr>
                <w:rFonts w:cs="Arial"/>
              </w:rPr>
              <w:t>December 2010</w:t>
            </w:r>
          </w:p>
        </w:tc>
        <w:tc>
          <w:tcPr>
            <w:tcW w:w="1276" w:type="dxa"/>
          </w:tcPr>
          <w:p w14:paraId="55532DB3"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730D161F" w14:textId="7A374469" w:rsidR="00FA5DB6" w:rsidRPr="00FA5DB6" w:rsidRDefault="00FA5DB6" w:rsidP="00C128E3">
            <w:pPr>
              <w:spacing w:before="60" w:after="60" w:line="240" w:lineRule="auto"/>
              <w:ind w:left="44" w:hanging="10"/>
              <w:jc w:val="left"/>
              <w:rPr>
                <w:rFonts w:cs="Arial"/>
              </w:rPr>
            </w:pPr>
            <w:r w:rsidRPr="00FA5DB6">
              <w:rPr>
                <w:rFonts w:cs="Arial"/>
              </w:rPr>
              <w:t>Revised based on TSMAD 21</w:t>
            </w:r>
            <w:r w:rsidR="005D4A4E">
              <w:rPr>
                <w:rFonts w:cs="Arial"/>
              </w:rPr>
              <w:t>.</w:t>
            </w:r>
          </w:p>
        </w:tc>
      </w:tr>
      <w:tr w:rsidR="00FA5DB6" w14:paraId="28F78798" w14:textId="77777777" w:rsidTr="000C4840">
        <w:trPr>
          <w:cantSplit/>
          <w:jc w:val="center"/>
        </w:trPr>
        <w:tc>
          <w:tcPr>
            <w:tcW w:w="1271" w:type="dxa"/>
          </w:tcPr>
          <w:p w14:paraId="78B4D086"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B0A4CF" w14:textId="77777777" w:rsidR="00FA5DB6" w:rsidRPr="00FA5DB6" w:rsidRDefault="00FA5DB6" w:rsidP="00C128E3">
            <w:pPr>
              <w:spacing w:before="60" w:after="60" w:line="240" w:lineRule="auto"/>
              <w:ind w:left="-1" w:firstLine="1"/>
              <w:jc w:val="left"/>
              <w:rPr>
                <w:rFonts w:cs="Arial"/>
              </w:rPr>
            </w:pPr>
            <w:r w:rsidRPr="00FA5DB6">
              <w:rPr>
                <w:rFonts w:cs="Arial"/>
              </w:rPr>
              <w:t>February 2011</w:t>
            </w:r>
          </w:p>
        </w:tc>
        <w:tc>
          <w:tcPr>
            <w:tcW w:w="1276" w:type="dxa"/>
          </w:tcPr>
          <w:p w14:paraId="52AF640D"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2D9E322C"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to phase 1 from 2J, FR, AU.</w:t>
            </w:r>
          </w:p>
        </w:tc>
      </w:tr>
      <w:tr w:rsidR="00FA5DB6" w14:paraId="41959AAE" w14:textId="77777777" w:rsidTr="000C4840">
        <w:trPr>
          <w:cantSplit/>
          <w:jc w:val="center"/>
        </w:trPr>
        <w:tc>
          <w:tcPr>
            <w:tcW w:w="1271" w:type="dxa"/>
          </w:tcPr>
          <w:p w14:paraId="3B19A23E"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6171FE10" w14:textId="77777777" w:rsidR="00FA5DB6" w:rsidRPr="00FA5DB6" w:rsidRDefault="00FA5DB6" w:rsidP="00C128E3">
            <w:pPr>
              <w:spacing w:before="60" w:after="60" w:line="240" w:lineRule="auto"/>
              <w:ind w:left="-1" w:firstLine="1"/>
              <w:jc w:val="left"/>
              <w:rPr>
                <w:rFonts w:cs="Arial"/>
              </w:rPr>
            </w:pPr>
            <w:r w:rsidRPr="00FA5DB6">
              <w:rPr>
                <w:rFonts w:cs="Arial"/>
              </w:rPr>
              <w:t>April 2011</w:t>
            </w:r>
          </w:p>
        </w:tc>
        <w:tc>
          <w:tcPr>
            <w:tcW w:w="1276" w:type="dxa"/>
          </w:tcPr>
          <w:p w14:paraId="6D2C87F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60694554"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from TSMAD22.  Changed version to 0.1.0 to reflect movement to phase 2.</w:t>
            </w:r>
          </w:p>
        </w:tc>
      </w:tr>
      <w:tr w:rsidR="00FA5DB6" w14:paraId="7DA1E0A0" w14:textId="77777777" w:rsidTr="000C4840">
        <w:trPr>
          <w:cantSplit/>
          <w:jc w:val="center"/>
        </w:trPr>
        <w:tc>
          <w:tcPr>
            <w:tcW w:w="1271" w:type="dxa"/>
          </w:tcPr>
          <w:p w14:paraId="235BE605"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17941B5F" w14:textId="77777777" w:rsidR="00FA5DB6" w:rsidRPr="00FA5DB6" w:rsidRDefault="00FA5DB6" w:rsidP="00C128E3">
            <w:pPr>
              <w:spacing w:before="60" w:after="60" w:line="240" w:lineRule="auto"/>
              <w:ind w:left="-1" w:firstLine="1"/>
              <w:jc w:val="left"/>
              <w:rPr>
                <w:rFonts w:cs="Arial"/>
              </w:rPr>
            </w:pPr>
            <w:r w:rsidRPr="00FA5DB6">
              <w:rPr>
                <w:rFonts w:cs="Arial"/>
              </w:rPr>
              <w:t>November 2011</w:t>
            </w:r>
          </w:p>
        </w:tc>
        <w:tc>
          <w:tcPr>
            <w:tcW w:w="1276" w:type="dxa"/>
          </w:tcPr>
          <w:p w14:paraId="27EABEEA"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73AAE1B5" w14:textId="354861D0" w:rsidR="00FA5DB6" w:rsidRPr="00FA5DB6" w:rsidRDefault="00FA5DB6" w:rsidP="00C128E3">
            <w:pPr>
              <w:spacing w:before="60" w:after="60" w:line="240" w:lineRule="auto"/>
              <w:ind w:left="44" w:hanging="10"/>
              <w:jc w:val="left"/>
              <w:rPr>
                <w:rFonts w:cs="Arial"/>
              </w:rPr>
            </w:pPr>
            <w:r w:rsidRPr="00FA5DB6">
              <w:rPr>
                <w:rFonts w:cs="Arial"/>
              </w:rPr>
              <w:t>Revisions made based on comments from discussion papers circulated post TSMAD 22</w:t>
            </w:r>
            <w:r w:rsidR="005D4A4E">
              <w:rPr>
                <w:rFonts w:cs="Arial"/>
              </w:rPr>
              <w:t>.</w:t>
            </w:r>
          </w:p>
        </w:tc>
      </w:tr>
      <w:tr w:rsidR="00FA5DB6" w14:paraId="4CDE8E84" w14:textId="77777777" w:rsidTr="000C4840">
        <w:trPr>
          <w:cantSplit/>
          <w:jc w:val="center"/>
        </w:trPr>
        <w:tc>
          <w:tcPr>
            <w:tcW w:w="1271" w:type="dxa"/>
          </w:tcPr>
          <w:p w14:paraId="46334E57"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39512EF5" w14:textId="77777777" w:rsidR="00FA5DB6" w:rsidRPr="00FA5DB6" w:rsidRDefault="00FA5DB6" w:rsidP="00C128E3">
            <w:pPr>
              <w:spacing w:before="60" w:after="60" w:line="240" w:lineRule="auto"/>
              <w:ind w:left="-1" w:firstLine="1"/>
              <w:jc w:val="left"/>
              <w:rPr>
                <w:rFonts w:cs="Arial"/>
              </w:rPr>
            </w:pPr>
            <w:r w:rsidRPr="00FA5DB6">
              <w:rPr>
                <w:rFonts w:cs="Arial"/>
              </w:rPr>
              <w:t>February</w:t>
            </w:r>
          </w:p>
        </w:tc>
        <w:tc>
          <w:tcPr>
            <w:tcW w:w="1276" w:type="dxa"/>
          </w:tcPr>
          <w:p w14:paraId="7A832E30"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58FE8B1" w14:textId="34DD312B" w:rsidR="00FA5DB6" w:rsidRPr="00FA5DB6" w:rsidRDefault="00FA5DB6" w:rsidP="00C128E3">
            <w:pPr>
              <w:spacing w:before="60" w:after="60" w:line="240" w:lineRule="auto"/>
              <w:ind w:left="44" w:hanging="10"/>
              <w:jc w:val="left"/>
              <w:rPr>
                <w:rFonts w:cs="Arial"/>
              </w:rPr>
            </w:pPr>
            <w:r w:rsidRPr="00FA5DB6">
              <w:rPr>
                <w:rFonts w:cs="Arial"/>
              </w:rPr>
              <w:t>Revisions made based on TSMAD23 decisions</w:t>
            </w:r>
            <w:r w:rsidR="005D4A4E">
              <w:rPr>
                <w:rFonts w:cs="Arial"/>
              </w:rPr>
              <w:t>.</w:t>
            </w:r>
          </w:p>
        </w:tc>
      </w:tr>
      <w:tr w:rsidR="00FA5DB6" w14:paraId="3ED2AC55" w14:textId="77777777" w:rsidTr="000C4840">
        <w:trPr>
          <w:cantSplit/>
          <w:jc w:val="center"/>
        </w:trPr>
        <w:tc>
          <w:tcPr>
            <w:tcW w:w="1271" w:type="dxa"/>
          </w:tcPr>
          <w:p w14:paraId="110E2AFC"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6793AE88" w14:textId="77777777" w:rsidR="00FA5DB6" w:rsidRPr="00FA5DB6" w:rsidRDefault="00FA5DB6" w:rsidP="00C128E3">
            <w:pPr>
              <w:spacing w:before="60" w:after="60" w:line="240" w:lineRule="auto"/>
              <w:ind w:left="-1" w:firstLine="1"/>
              <w:jc w:val="left"/>
              <w:rPr>
                <w:rFonts w:cs="Arial"/>
              </w:rPr>
            </w:pPr>
            <w:r w:rsidRPr="00FA5DB6">
              <w:rPr>
                <w:rFonts w:cs="Arial"/>
              </w:rPr>
              <w:t>May 2012</w:t>
            </w:r>
          </w:p>
        </w:tc>
        <w:tc>
          <w:tcPr>
            <w:tcW w:w="1276" w:type="dxa"/>
          </w:tcPr>
          <w:p w14:paraId="279B7EF5"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36257E5" w14:textId="24B418D6" w:rsidR="00FA5DB6" w:rsidRPr="00FA5DB6" w:rsidRDefault="00FA5DB6" w:rsidP="00C128E3">
            <w:pPr>
              <w:spacing w:before="60" w:after="60" w:line="240" w:lineRule="auto"/>
              <w:ind w:left="44" w:hanging="10"/>
              <w:jc w:val="left"/>
              <w:rPr>
                <w:rFonts w:cs="Arial"/>
              </w:rPr>
            </w:pPr>
            <w:r w:rsidRPr="00FA5DB6">
              <w:rPr>
                <w:rFonts w:cs="Arial"/>
              </w:rPr>
              <w:t>Added TSMAD24 Decisions into document</w:t>
            </w:r>
            <w:r w:rsidR="005D4A4E">
              <w:rPr>
                <w:rFonts w:cs="Arial"/>
              </w:rPr>
              <w:t>.</w:t>
            </w:r>
          </w:p>
        </w:tc>
      </w:tr>
      <w:tr w:rsidR="00FA5DB6" w14:paraId="705A655F" w14:textId="77777777" w:rsidTr="000C4840">
        <w:trPr>
          <w:cantSplit/>
          <w:jc w:val="center"/>
        </w:trPr>
        <w:tc>
          <w:tcPr>
            <w:tcW w:w="1271" w:type="dxa"/>
          </w:tcPr>
          <w:p w14:paraId="3329FE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6D2610A8" w14:textId="77777777" w:rsidR="00FA5DB6" w:rsidRPr="00FA5DB6" w:rsidRDefault="00FA5DB6" w:rsidP="00C128E3">
            <w:pPr>
              <w:spacing w:before="60" w:after="60" w:line="240" w:lineRule="auto"/>
              <w:ind w:left="-1" w:firstLine="1"/>
              <w:jc w:val="left"/>
              <w:rPr>
                <w:rFonts w:cs="Arial"/>
              </w:rPr>
            </w:pPr>
            <w:r w:rsidRPr="00FA5DB6">
              <w:rPr>
                <w:rFonts w:cs="Arial"/>
              </w:rPr>
              <w:t>August 2012</w:t>
            </w:r>
          </w:p>
        </w:tc>
        <w:tc>
          <w:tcPr>
            <w:tcW w:w="1276" w:type="dxa"/>
          </w:tcPr>
          <w:p w14:paraId="6859E435"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5B94A3BD" w14:textId="2C2997E5" w:rsidR="00FA5DB6" w:rsidRPr="00FA5DB6" w:rsidRDefault="00FA5DB6" w:rsidP="00C128E3">
            <w:pPr>
              <w:spacing w:before="60" w:after="60" w:line="240" w:lineRule="auto"/>
              <w:ind w:left="44" w:hanging="10"/>
              <w:jc w:val="left"/>
              <w:rPr>
                <w:rFonts w:cs="Arial"/>
              </w:rPr>
            </w:pPr>
            <w:r w:rsidRPr="00FA5DB6">
              <w:rPr>
                <w:rFonts w:cs="Arial"/>
              </w:rPr>
              <w:t>Edited document to reflect TSMAD24 decisions</w:t>
            </w:r>
            <w:r w:rsidR="005D4A4E">
              <w:rPr>
                <w:rFonts w:cs="Arial"/>
              </w:rPr>
              <w:t>.</w:t>
            </w:r>
          </w:p>
        </w:tc>
      </w:tr>
      <w:tr w:rsidR="00FA5DB6" w14:paraId="7864EB71" w14:textId="77777777" w:rsidTr="000C4840">
        <w:trPr>
          <w:cantSplit/>
          <w:jc w:val="center"/>
        </w:trPr>
        <w:tc>
          <w:tcPr>
            <w:tcW w:w="1271" w:type="dxa"/>
          </w:tcPr>
          <w:p w14:paraId="56EFD3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49A283B7" w14:textId="77777777" w:rsidR="00FA5DB6" w:rsidRPr="00FA5DB6" w:rsidRDefault="00FA5DB6" w:rsidP="00C128E3">
            <w:pPr>
              <w:spacing w:before="60" w:after="60" w:line="240" w:lineRule="auto"/>
              <w:ind w:left="-1" w:firstLine="1"/>
              <w:jc w:val="left"/>
              <w:rPr>
                <w:rFonts w:cs="Arial"/>
              </w:rPr>
            </w:pPr>
            <w:r w:rsidRPr="00FA5DB6">
              <w:rPr>
                <w:rFonts w:cs="Arial"/>
              </w:rPr>
              <w:t>November 2012</w:t>
            </w:r>
          </w:p>
        </w:tc>
        <w:tc>
          <w:tcPr>
            <w:tcW w:w="1276" w:type="dxa"/>
          </w:tcPr>
          <w:p w14:paraId="7AA3E20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7C237C4F" w14:textId="52B4F0FA" w:rsidR="00FA5DB6" w:rsidRPr="00FA5DB6" w:rsidRDefault="00FA5DB6" w:rsidP="00C128E3">
            <w:pPr>
              <w:spacing w:before="60" w:after="60" w:line="240" w:lineRule="auto"/>
              <w:ind w:left="44" w:hanging="10"/>
              <w:jc w:val="left"/>
              <w:rPr>
                <w:rFonts w:cs="Arial"/>
              </w:rPr>
            </w:pPr>
            <w:r w:rsidRPr="00FA5DB6">
              <w:rPr>
                <w:rFonts w:cs="Arial"/>
              </w:rPr>
              <w:t>Added comments from October 2012 round of TSMAD comments</w:t>
            </w:r>
            <w:r w:rsidR="005D4A4E">
              <w:rPr>
                <w:rFonts w:cs="Arial"/>
              </w:rPr>
              <w:t>.</w:t>
            </w:r>
          </w:p>
        </w:tc>
      </w:tr>
      <w:tr w:rsidR="00FA5DB6" w14:paraId="10DC9BC5" w14:textId="77777777" w:rsidTr="000C4840">
        <w:trPr>
          <w:cantSplit/>
          <w:jc w:val="center"/>
        </w:trPr>
        <w:tc>
          <w:tcPr>
            <w:tcW w:w="1271" w:type="dxa"/>
          </w:tcPr>
          <w:p w14:paraId="52A93AEC"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414646BA" w14:textId="77777777" w:rsidR="00FA5DB6" w:rsidRPr="00FA5DB6" w:rsidRDefault="00FA5DB6" w:rsidP="00C128E3">
            <w:pPr>
              <w:spacing w:before="60" w:after="60" w:line="240" w:lineRule="auto"/>
              <w:ind w:left="-1" w:firstLine="1"/>
              <w:jc w:val="left"/>
              <w:rPr>
                <w:rFonts w:cs="Arial"/>
              </w:rPr>
            </w:pPr>
            <w:r w:rsidRPr="00FA5DB6">
              <w:rPr>
                <w:rFonts w:cs="Arial"/>
              </w:rPr>
              <w:t>March 2013</w:t>
            </w:r>
          </w:p>
        </w:tc>
        <w:tc>
          <w:tcPr>
            <w:tcW w:w="1276" w:type="dxa"/>
          </w:tcPr>
          <w:p w14:paraId="401422FD"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5F8F2072" w14:textId="77777777" w:rsidR="00FA5DB6" w:rsidRPr="00FA5DB6" w:rsidRDefault="00FA5DB6" w:rsidP="00C128E3">
            <w:pPr>
              <w:spacing w:before="60" w:after="60" w:line="240" w:lineRule="auto"/>
              <w:ind w:left="44" w:hanging="10"/>
              <w:jc w:val="left"/>
              <w:rPr>
                <w:rFonts w:cs="Arial"/>
              </w:rPr>
            </w:pPr>
            <w:r w:rsidRPr="00FA5DB6">
              <w:rPr>
                <w:rFonts w:cs="Arial"/>
              </w:rPr>
              <w:t>Added comments from January 2013 round of TSMAD comments.</w:t>
            </w:r>
          </w:p>
        </w:tc>
      </w:tr>
      <w:tr w:rsidR="00FA5DB6" w14:paraId="0CA6D56E" w14:textId="77777777" w:rsidTr="000C4840">
        <w:trPr>
          <w:cantSplit/>
          <w:jc w:val="center"/>
        </w:trPr>
        <w:tc>
          <w:tcPr>
            <w:tcW w:w="1271" w:type="dxa"/>
          </w:tcPr>
          <w:p w14:paraId="7A508CAF"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7F3217A5" w14:textId="77777777" w:rsidR="00FA5DB6" w:rsidRPr="00FA5DB6" w:rsidRDefault="00FA5DB6" w:rsidP="00C128E3">
            <w:pPr>
              <w:spacing w:before="60" w:after="60" w:line="240" w:lineRule="auto"/>
              <w:ind w:left="-1" w:firstLine="1"/>
              <w:jc w:val="left"/>
              <w:rPr>
                <w:rFonts w:cs="Arial"/>
              </w:rPr>
            </w:pPr>
            <w:r w:rsidRPr="00FA5DB6">
              <w:rPr>
                <w:rFonts w:cs="Arial"/>
              </w:rPr>
              <w:t>June 2013</w:t>
            </w:r>
          </w:p>
        </w:tc>
        <w:tc>
          <w:tcPr>
            <w:tcW w:w="1276" w:type="dxa"/>
          </w:tcPr>
          <w:p w14:paraId="3FC221BB"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594E877" w14:textId="77777777" w:rsidR="00FA5DB6" w:rsidRPr="00FA5DB6" w:rsidRDefault="00FA5DB6" w:rsidP="00C128E3">
            <w:pPr>
              <w:spacing w:before="60" w:after="60" w:line="240" w:lineRule="auto"/>
              <w:ind w:left="44" w:hanging="10"/>
              <w:jc w:val="left"/>
              <w:rPr>
                <w:rFonts w:cs="Arial"/>
              </w:rPr>
            </w:pPr>
            <w:r w:rsidRPr="00FA5DB6">
              <w:rPr>
                <w:rFonts w:cs="Arial"/>
              </w:rPr>
              <w:t>Added decisions from TSMAD26.</w:t>
            </w:r>
          </w:p>
        </w:tc>
      </w:tr>
      <w:tr w:rsidR="00FA5DB6" w14:paraId="36408FAD" w14:textId="77777777" w:rsidTr="000C4840">
        <w:trPr>
          <w:cantSplit/>
          <w:jc w:val="center"/>
        </w:trPr>
        <w:tc>
          <w:tcPr>
            <w:tcW w:w="1271" w:type="dxa"/>
          </w:tcPr>
          <w:p w14:paraId="77569946"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50431B19" w14:textId="77777777" w:rsidR="00FA5DB6" w:rsidRPr="00FA5DB6" w:rsidRDefault="00FA5DB6" w:rsidP="00C128E3">
            <w:pPr>
              <w:spacing w:before="60" w:after="60" w:line="240" w:lineRule="auto"/>
              <w:ind w:left="-1" w:firstLine="1"/>
              <w:jc w:val="left"/>
              <w:rPr>
                <w:rFonts w:cs="Arial"/>
              </w:rPr>
            </w:pPr>
            <w:r w:rsidRPr="00FA5DB6">
              <w:rPr>
                <w:rFonts w:cs="Arial"/>
              </w:rPr>
              <w:t>December 2013</w:t>
            </w:r>
          </w:p>
        </w:tc>
        <w:tc>
          <w:tcPr>
            <w:tcW w:w="1276" w:type="dxa"/>
          </w:tcPr>
          <w:p w14:paraId="397373E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D3285B7" w14:textId="028D76EC" w:rsidR="00FA5DB6" w:rsidRPr="00FA5DB6" w:rsidRDefault="00FA5DB6" w:rsidP="00C128E3">
            <w:pPr>
              <w:spacing w:before="60" w:after="60" w:line="240" w:lineRule="auto"/>
              <w:ind w:left="44" w:hanging="10"/>
              <w:jc w:val="left"/>
              <w:rPr>
                <w:rFonts w:cs="Arial"/>
              </w:rPr>
            </w:pPr>
            <w:r w:rsidRPr="00FA5DB6">
              <w:rPr>
                <w:rFonts w:cs="Arial"/>
              </w:rPr>
              <w:t>Added in decisions from TSMAD27</w:t>
            </w:r>
            <w:r w:rsidR="005D4A4E">
              <w:rPr>
                <w:rFonts w:cs="Arial"/>
              </w:rPr>
              <w:t>.</w:t>
            </w:r>
          </w:p>
        </w:tc>
      </w:tr>
      <w:tr w:rsidR="00FA5DB6" w14:paraId="59459B76" w14:textId="77777777" w:rsidTr="000C4840">
        <w:trPr>
          <w:cantSplit/>
          <w:jc w:val="center"/>
        </w:trPr>
        <w:tc>
          <w:tcPr>
            <w:tcW w:w="1271" w:type="dxa"/>
          </w:tcPr>
          <w:p w14:paraId="65D4C3A6" w14:textId="77777777" w:rsidR="00FA5DB6" w:rsidRPr="00FA5DB6" w:rsidRDefault="00FA5DB6" w:rsidP="00C128E3">
            <w:pPr>
              <w:spacing w:before="60" w:after="60" w:line="240" w:lineRule="auto"/>
              <w:jc w:val="left"/>
              <w:rPr>
                <w:rFonts w:cs="Arial"/>
              </w:rPr>
            </w:pPr>
            <w:r w:rsidRPr="00FA5DB6">
              <w:rPr>
                <w:rFonts w:cs="Arial"/>
              </w:rPr>
              <w:t>Draft 0.0.0</w:t>
            </w:r>
          </w:p>
        </w:tc>
        <w:tc>
          <w:tcPr>
            <w:tcW w:w="1701" w:type="dxa"/>
          </w:tcPr>
          <w:p w14:paraId="2E62B569" w14:textId="77777777" w:rsidR="00FA5DB6" w:rsidRPr="00FA5DB6" w:rsidRDefault="00FA5DB6" w:rsidP="00C128E3">
            <w:pPr>
              <w:spacing w:before="60" w:after="60" w:line="240" w:lineRule="auto"/>
              <w:ind w:left="-1" w:firstLine="1"/>
              <w:jc w:val="left"/>
              <w:rPr>
                <w:rFonts w:cs="Arial"/>
              </w:rPr>
            </w:pPr>
            <w:r w:rsidRPr="00FA5DB6">
              <w:rPr>
                <w:rFonts w:cs="Arial"/>
              </w:rPr>
              <w:t>April/May 2014</w:t>
            </w:r>
          </w:p>
        </w:tc>
        <w:tc>
          <w:tcPr>
            <w:tcW w:w="1276" w:type="dxa"/>
          </w:tcPr>
          <w:p w14:paraId="1BD64B86" w14:textId="77ACAED3"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071C0702" w14:textId="77777777" w:rsidR="00FA5DB6" w:rsidRPr="00FA5DB6" w:rsidRDefault="00FA5DB6" w:rsidP="00C128E3">
            <w:pPr>
              <w:spacing w:before="60" w:after="60" w:line="240" w:lineRule="auto"/>
              <w:ind w:left="44" w:hanging="10"/>
              <w:jc w:val="left"/>
              <w:rPr>
                <w:rFonts w:cs="Arial"/>
              </w:rPr>
            </w:pPr>
            <w:r w:rsidRPr="00FA5DB6">
              <w:rPr>
                <w:rFonts w:cs="Arial"/>
              </w:rPr>
              <w:t>Included S-101 portrayal.  Most of the portrayal is covered by the catalogue, so much of the old S-52 guidance goes into the implementation guidance annex.</w:t>
            </w:r>
          </w:p>
        </w:tc>
      </w:tr>
      <w:tr w:rsidR="00FA5DB6" w14:paraId="44FEBAD8" w14:textId="77777777" w:rsidTr="000C4840">
        <w:trPr>
          <w:cantSplit/>
          <w:jc w:val="center"/>
        </w:trPr>
        <w:tc>
          <w:tcPr>
            <w:tcW w:w="1271" w:type="dxa"/>
          </w:tcPr>
          <w:p w14:paraId="5E69DF7F" w14:textId="77777777" w:rsidR="00FA5DB6" w:rsidRPr="00FA5DB6" w:rsidRDefault="00FA5DB6" w:rsidP="00C128E3">
            <w:pPr>
              <w:spacing w:before="60" w:after="60" w:line="240" w:lineRule="auto"/>
              <w:jc w:val="left"/>
              <w:rPr>
                <w:rFonts w:cs="Arial"/>
              </w:rPr>
            </w:pPr>
            <w:r w:rsidRPr="00FA5DB6">
              <w:rPr>
                <w:rFonts w:cs="Arial"/>
              </w:rPr>
              <w:t>Draft 0.0.1</w:t>
            </w:r>
          </w:p>
        </w:tc>
        <w:tc>
          <w:tcPr>
            <w:tcW w:w="1701" w:type="dxa"/>
          </w:tcPr>
          <w:p w14:paraId="1EAFFEFA" w14:textId="77777777" w:rsidR="00FA5DB6" w:rsidRPr="00FA5DB6" w:rsidRDefault="00FA5DB6" w:rsidP="00C128E3">
            <w:pPr>
              <w:spacing w:before="60" w:after="60" w:line="240" w:lineRule="auto"/>
              <w:ind w:left="-1" w:firstLine="1"/>
              <w:jc w:val="left"/>
              <w:rPr>
                <w:rFonts w:cs="Arial"/>
              </w:rPr>
            </w:pPr>
            <w:r w:rsidRPr="00FA5DB6">
              <w:rPr>
                <w:rFonts w:cs="Arial"/>
              </w:rPr>
              <w:t>February 2015</w:t>
            </w:r>
          </w:p>
        </w:tc>
        <w:tc>
          <w:tcPr>
            <w:tcW w:w="1276" w:type="dxa"/>
          </w:tcPr>
          <w:p w14:paraId="60D58F9D" w14:textId="602C3882"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BF36F38" w14:textId="0817F5E2" w:rsidR="00FA5DB6" w:rsidRPr="00FA5DB6" w:rsidRDefault="00FA5DB6" w:rsidP="00C128E3">
            <w:pPr>
              <w:spacing w:before="60" w:after="60" w:line="240" w:lineRule="auto"/>
              <w:ind w:left="44" w:hanging="10"/>
              <w:jc w:val="left"/>
              <w:rPr>
                <w:rFonts w:cs="Arial"/>
              </w:rPr>
            </w:pPr>
            <w:r w:rsidRPr="00FA5DB6">
              <w:rPr>
                <w:rFonts w:cs="Arial"/>
              </w:rPr>
              <w:t>Added adjudicated comments from TSMAD29</w:t>
            </w:r>
            <w:r w:rsidR="005D4A4E">
              <w:rPr>
                <w:rFonts w:cs="Arial"/>
              </w:rPr>
              <w:t>.</w:t>
            </w:r>
          </w:p>
        </w:tc>
      </w:tr>
      <w:tr w:rsidR="00FA5DB6" w14:paraId="6DDFDCA5" w14:textId="77777777" w:rsidTr="000C4840">
        <w:trPr>
          <w:cantSplit/>
          <w:jc w:val="center"/>
        </w:trPr>
        <w:tc>
          <w:tcPr>
            <w:tcW w:w="1271" w:type="dxa"/>
          </w:tcPr>
          <w:p w14:paraId="7B52C1E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0E618DB" w14:textId="77777777" w:rsidR="00FA5DB6" w:rsidRPr="00FA5DB6" w:rsidRDefault="00FA5DB6" w:rsidP="00C128E3">
            <w:pPr>
              <w:spacing w:before="60" w:after="60" w:line="240" w:lineRule="auto"/>
              <w:ind w:left="-1" w:firstLine="1"/>
              <w:jc w:val="left"/>
              <w:rPr>
                <w:rFonts w:cs="Arial"/>
              </w:rPr>
            </w:pPr>
            <w:r w:rsidRPr="00FA5DB6">
              <w:rPr>
                <w:rFonts w:cs="Arial"/>
              </w:rPr>
              <w:t>January 2016</w:t>
            </w:r>
          </w:p>
        </w:tc>
        <w:tc>
          <w:tcPr>
            <w:tcW w:w="1276" w:type="dxa"/>
          </w:tcPr>
          <w:p w14:paraId="0654644D" w14:textId="327956F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6E98902C" w14:textId="77777777" w:rsidR="00FA5DB6" w:rsidRPr="00FA5DB6" w:rsidRDefault="00FA5DB6" w:rsidP="00C128E3">
            <w:pPr>
              <w:spacing w:before="60" w:after="60" w:line="240" w:lineRule="auto"/>
              <w:ind w:left="44" w:hanging="10"/>
              <w:jc w:val="left"/>
              <w:rPr>
                <w:rFonts w:cs="Arial"/>
              </w:rPr>
            </w:pPr>
            <w:r w:rsidRPr="00FA5DB6">
              <w:rPr>
                <w:rFonts w:cs="Arial"/>
              </w:rPr>
              <w:t>Incorporated editorial issues that were noted in draft 0.0.1.  Also includes a revised metadata section.</w:t>
            </w:r>
          </w:p>
        </w:tc>
      </w:tr>
      <w:tr w:rsidR="00FA5DB6" w14:paraId="01321180" w14:textId="77777777" w:rsidTr="000C4840">
        <w:trPr>
          <w:cantSplit/>
          <w:jc w:val="center"/>
        </w:trPr>
        <w:tc>
          <w:tcPr>
            <w:tcW w:w="1271" w:type="dxa"/>
          </w:tcPr>
          <w:p w14:paraId="40209F1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E847758" w14:textId="77777777" w:rsidR="00FA5DB6" w:rsidRPr="00FA5DB6" w:rsidRDefault="00FA5DB6" w:rsidP="00C128E3">
            <w:pPr>
              <w:spacing w:before="60" w:after="60" w:line="240" w:lineRule="auto"/>
              <w:ind w:left="-1" w:firstLine="1"/>
              <w:jc w:val="left"/>
              <w:rPr>
                <w:rFonts w:cs="Arial"/>
              </w:rPr>
            </w:pPr>
            <w:r w:rsidRPr="00FA5DB6">
              <w:rPr>
                <w:rFonts w:cs="Arial"/>
              </w:rPr>
              <w:t>July 2017</w:t>
            </w:r>
          </w:p>
        </w:tc>
        <w:tc>
          <w:tcPr>
            <w:tcW w:w="1276" w:type="dxa"/>
          </w:tcPr>
          <w:p w14:paraId="7AE34F12" w14:textId="549C94B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D5D5926" w14:textId="77777777" w:rsidR="00FA5DB6" w:rsidRPr="00FA5DB6" w:rsidRDefault="00FA5DB6" w:rsidP="00C128E3">
            <w:pPr>
              <w:spacing w:before="60" w:after="60" w:line="240" w:lineRule="auto"/>
              <w:ind w:left="44" w:hanging="10"/>
              <w:jc w:val="left"/>
              <w:rPr>
                <w:rFonts w:cs="Arial"/>
              </w:rPr>
            </w:pPr>
            <w:r w:rsidRPr="00FA5DB6">
              <w:rPr>
                <w:rFonts w:cs="Arial"/>
              </w:rPr>
              <w:t>Incorporated the decisions from S101PT1 and updated some editorial issues.  Numbering remained the same to be consistent with the DCEG numbering.</w:t>
            </w:r>
          </w:p>
        </w:tc>
      </w:tr>
      <w:tr w:rsidR="00FA5DB6" w:rsidRPr="00693533" w14:paraId="70170B49" w14:textId="77777777" w:rsidTr="000C4840">
        <w:trPr>
          <w:cantSplit/>
          <w:jc w:val="center"/>
        </w:trPr>
        <w:tc>
          <w:tcPr>
            <w:tcW w:w="1271" w:type="dxa"/>
          </w:tcPr>
          <w:p w14:paraId="78D6175D" w14:textId="77777777" w:rsidR="00FA5DB6" w:rsidRPr="00FA5DB6" w:rsidRDefault="00FA5DB6" w:rsidP="00C128E3">
            <w:pPr>
              <w:spacing w:before="60" w:after="60" w:line="240" w:lineRule="auto"/>
              <w:jc w:val="left"/>
              <w:rPr>
                <w:rFonts w:cs="Arial"/>
              </w:rPr>
            </w:pPr>
            <w:r w:rsidRPr="00FA5DB6">
              <w:rPr>
                <w:rFonts w:cs="Arial"/>
              </w:rPr>
              <w:t xml:space="preserve">Draft 1.0.0 </w:t>
            </w:r>
          </w:p>
        </w:tc>
        <w:tc>
          <w:tcPr>
            <w:tcW w:w="1701" w:type="dxa"/>
          </w:tcPr>
          <w:p w14:paraId="484B5002" w14:textId="77777777" w:rsidR="00FA5DB6" w:rsidRPr="00FA5DB6" w:rsidRDefault="00FA5DB6" w:rsidP="00C128E3">
            <w:pPr>
              <w:spacing w:before="60" w:after="60" w:line="240" w:lineRule="auto"/>
              <w:ind w:left="-1" w:firstLine="1"/>
              <w:jc w:val="left"/>
              <w:rPr>
                <w:rFonts w:cs="Arial"/>
              </w:rPr>
            </w:pPr>
            <w:r w:rsidRPr="00FA5DB6">
              <w:rPr>
                <w:rFonts w:cs="Arial"/>
              </w:rPr>
              <w:t>October 2018</w:t>
            </w:r>
          </w:p>
        </w:tc>
        <w:tc>
          <w:tcPr>
            <w:tcW w:w="1276" w:type="dxa"/>
          </w:tcPr>
          <w:p w14:paraId="0C494076" w14:textId="39FF2389"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13A9946" w14:textId="77777777" w:rsidR="00FA5DB6" w:rsidRPr="00FA5DB6" w:rsidRDefault="00FA5DB6" w:rsidP="00C128E3">
            <w:pPr>
              <w:spacing w:before="60" w:after="60" w:line="240" w:lineRule="auto"/>
              <w:ind w:left="44" w:hanging="10"/>
              <w:jc w:val="left"/>
              <w:rPr>
                <w:rFonts w:cs="Arial"/>
              </w:rPr>
            </w:pPr>
            <w:r w:rsidRPr="00FA5DB6">
              <w:rPr>
                <w:rFonts w:cs="Arial"/>
              </w:rPr>
              <w:t>Editorial S-101PT review and clean-up in preparation for final approval to publish as Edition 1.0.0.</w:t>
            </w:r>
          </w:p>
        </w:tc>
      </w:tr>
      <w:tr w:rsidR="00614FE6" w:rsidRPr="00693533" w14:paraId="4D033FF1" w14:textId="77777777" w:rsidTr="000C4840">
        <w:trPr>
          <w:cantSplit/>
          <w:jc w:val="center"/>
          <w:ins w:id="4" w:author="Thomas Richardson" w:date="2022-05-23T20:46:00Z"/>
        </w:trPr>
        <w:tc>
          <w:tcPr>
            <w:tcW w:w="1271" w:type="dxa"/>
          </w:tcPr>
          <w:p w14:paraId="3F18EF46" w14:textId="77777777" w:rsidR="00FA5DB6" w:rsidRPr="00FA5DB6" w:rsidRDefault="00FA5DB6" w:rsidP="00C128E3">
            <w:pPr>
              <w:spacing w:before="60" w:after="60" w:line="240" w:lineRule="auto"/>
              <w:jc w:val="left"/>
              <w:rPr>
                <w:ins w:id="5" w:author="Thomas Richardson" w:date="2022-05-23T20:46:00Z"/>
                <w:rFonts w:cs="Arial"/>
              </w:rPr>
            </w:pPr>
            <w:ins w:id="6" w:author="Thomas Richardson" w:date="2022-05-23T20:46:00Z">
              <w:r w:rsidRPr="00FA5DB6">
                <w:rPr>
                  <w:rFonts w:cs="Arial"/>
                </w:rPr>
                <w:t>Draft 1.1.0</w:t>
              </w:r>
            </w:ins>
          </w:p>
        </w:tc>
        <w:tc>
          <w:tcPr>
            <w:tcW w:w="1701" w:type="dxa"/>
          </w:tcPr>
          <w:p w14:paraId="3AA01EBB" w14:textId="6C1A7185" w:rsidR="00FA5DB6" w:rsidRPr="00FA5DB6" w:rsidRDefault="00FA5DB6" w:rsidP="00C128E3">
            <w:pPr>
              <w:spacing w:before="60" w:after="60" w:line="240" w:lineRule="auto"/>
              <w:ind w:left="-1" w:firstLine="1"/>
              <w:jc w:val="left"/>
              <w:rPr>
                <w:ins w:id="7" w:author="Thomas Richardson" w:date="2022-05-23T20:46:00Z"/>
                <w:rFonts w:cs="Arial"/>
              </w:rPr>
            </w:pPr>
            <w:ins w:id="8" w:author="Thomas Richardson" w:date="2022-05-23T20:46:00Z">
              <w:del w:id="9" w:author="Jeff Wootton" w:date="2022-11-30T13:39:00Z">
                <w:r w:rsidRPr="00FA5DB6" w:rsidDel="006C1731">
                  <w:rPr>
                    <w:rFonts w:cs="Arial"/>
                  </w:rPr>
                  <w:delText>May</w:delText>
                </w:r>
              </w:del>
            </w:ins>
            <w:ins w:id="10" w:author="Jeff Wootton" w:date="2022-11-30T13:39:00Z">
              <w:r w:rsidR="006C1731">
                <w:rPr>
                  <w:rFonts w:cs="Arial"/>
                </w:rPr>
                <w:t>December</w:t>
              </w:r>
            </w:ins>
            <w:ins w:id="11" w:author="Thomas Richardson" w:date="2022-05-23T20:46:00Z">
              <w:r w:rsidRPr="00FA5DB6">
                <w:rPr>
                  <w:rFonts w:cs="Arial"/>
                </w:rPr>
                <w:t xml:space="preserve"> 2022</w:t>
              </w:r>
            </w:ins>
          </w:p>
        </w:tc>
        <w:tc>
          <w:tcPr>
            <w:tcW w:w="1276" w:type="dxa"/>
          </w:tcPr>
          <w:p w14:paraId="2BC7BEA8" w14:textId="19563611" w:rsidR="00FA5DB6" w:rsidRPr="00FA5DB6" w:rsidRDefault="005D4A4E" w:rsidP="00C128E3">
            <w:pPr>
              <w:spacing w:before="60" w:after="60" w:line="240" w:lineRule="auto"/>
              <w:ind w:firstLine="21"/>
              <w:jc w:val="left"/>
              <w:rPr>
                <w:ins w:id="12" w:author="Thomas Richardson" w:date="2022-05-23T20:46:00Z"/>
                <w:rFonts w:cs="Arial"/>
              </w:rPr>
            </w:pPr>
            <w:ins w:id="13" w:author="Teh Stand" w:date="2022-06-09T14:58:00Z">
              <w:r>
                <w:rPr>
                  <w:rFonts w:cs="Arial"/>
                </w:rPr>
                <w:t>S-100WG</w:t>
              </w:r>
            </w:ins>
          </w:p>
        </w:tc>
        <w:tc>
          <w:tcPr>
            <w:tcW w:w="5280" w:type="dxa"/>
          </w:tcPr>
          <w:p w14:paraId="28E9FAE4" w14:textId="2D89239F" w:rsidR="00FA5DB6" w:rsidRPr="00FA5DB6" w:rsidRDefault="00A2714E" w:rsidP="00C128E3">
            <w:pPr>
              <w:spacing w:before="60" w:after="60" w:line="240" w:lineRule="auto"/>
              <w:ind w:left="44" w:hanging="23"/>
              <w:jc w:val="left"/>
              <w:rPr>
                <w:ins w:id="14" w:author="Thomas Richardson" w:date="2022-05-23T20:46:00Z"/>
                <w:rFonts w:cs="Arial"/>
              </w:rPr>
            </w:pPr>
            <w:ins w:id="15" w:author="Teh Stand" w:date="2022-06-10T08:58:00Z">
              <w:r>
                <w:rPr>
                  <w:rFonts w:cs="Arial"/>
                </w:rPr>
                <w:t>New version for implementation and testing, updated to align with S-100 Edition 5.0.0.</w:t>
              </w:r>
            </w:ins>
          </w:p>
        </w:tc>
      </w:tr>
    </w:tbl>
    <w:p w14:paraId="54770534" w14:textId="4F6FF116" w:rsidR="00FA5DB6" w:rsidRDefault="00FA5DB6" w:rsidP="00C128E3">
      <w:pPr>
        <w:spacing w:after="0" w:line="240" w:lineRule="auto"/>
        <w:rPr>
          <w:rFonts w:ascii="Arial Narrow" w:hAnsi="Arial Narrow"/>
        </w:rPr>
      </w:pPr>
    </w:p>
    <w:p w14:paraId="1480A5CC" w14:textId="3A02CE36" w:rsidR="00614FE6" w:rsidRDefault="00614FE6">
      <w:pPr>
        <w:spacing w:after="160" w:line="259" w:lineRule="auto"/>
        <w:jc w:val="left"/>
        <w:rPr>
          <w:rFonts w:ascii="Arial Narrow" w:hAnsi="Arial Narrow"/>
        </w:rPr>
      </w:pPr>
      <w:r>
        <w:rPr>
          <w:rFonts w:ascii="Arial Narrow" w:hAnsi="Arial Narrow"/>
        </w:rPr>
        <w:br w:type="page"/>
      </w:r>
    </w:p>
    <w:p w14:paraId="031ACC39" w14:textId="77777777" w:rsidR="00614FE6" w:rsidRPr="00E61AD8" w:rsidRDefault="00614FE6" w:rsidP="00614FE6">
      <w:pPr>
        <w:spacing w:line="240" w:lineRule="auto"/>
        <w:rPr>
          <w:lang w:val="en-US"/>
        </w:rPr>
      </w:pPr>
    </w:p>
    <w:p w14:paraId="36194F18" w14:textId="77777777" w:rsidR="00614FE6" w:rsidRPr="00E61AD8" w:rsidRDefault="00614FE6" w:rsidP="00614FE6">
      <w:pPr>
        <w:spacing w:line="240" w:lineRule="auto"/>
        <w:rPr>
          <w:lang w:val="en-US"/>
        </w:rPr>
      </w:pPr>
    </w:p>
    <w:p w14:paraId="03FC21E5" w14:textId="77777777" w:rsidR="00614FE6" w:rsidRPr="00E61AD8" w:rsidRDefault="00614FE6" w:rsidP="00614FE6">
      <w:pPr>
        <w:spacing w:line="240" w:lineRule="auto"/>
        <w:rPr>
          <w:lang w:val="en-US"/>
        </w:rPr>
      </w:pPr>
    </w:p>
    <w:p w14:paraId="7AACEDF5" w14:textId="77777777" w:rsidR="00614FE6" w:rsidRPr="00E61AD8" w:rsidRDefault="00614FE6" w:rsidP="00614FE6">
      <w:pPr>
        <w:spacing w:line="240" w:lineRule="auto"/>
        <w:rPr>
          <w:lang w:val="en-US"/>
        </w:rPr>
      </w:pPr>
    </w:p>
    <w:p w14:paraId="5731D0CE" w14:textId="77777777" w:rsidR="00614FE6" w:rsidRPr="00E61AD8" w:rsidRDefault="00614FE6" w:rsidP="00614FE6">
      <w:pPr>
        <w:spacing w:line="240" w:lineRule="auto"/>
        <w:rPr>
          <w:lang w:val="en-US"/>
        </w:rPr>
      </w:pPr>
    </w:p>
    <w:p w14:paraId="2D2451F8" w14:textId="77777777" w:rsidR="00614FE6" w:rsidRPr="00E61AD8" w:rsidRDefault="00614FE6" w:rsidP="00614FE6">
      <w:pPr>
        <w:spacing w:line="240" w:lineRule="auto"/>
        <w:rPr>
          <w:lang w:val="en-US"/>
        </w:rPr>
      </w:pPr>
    </w:p>
    <w:p w14:paraId="6569567B" w14:textId="77777777" w:rsidR="00614FE6" w:rsidRPr="00E61AD8" w:rsidRDefault="00614FE6" w:rsidP="00614FE6">
      <w:pPr>
        <w:spacing w:line="240" w:lineRule="auto"/>
        <w:rPr>
          <w:lang w:val="en-US"/>
        </w:rPr>
      </w:pPr>
    </w:p>
    <w:p w14:paraId="1527A027" w14:textId="77777777" w:rsidR="00614FE6" w:rsidRPr="00E61AD8" w:rsidRDefault="00614FE6" w:rsidP="00614FE6">
      <w:pPr>
        <w:spacing w:line="240" w:lineRule="auto"/>
        <w:rPr>
          <w:lang w:val="en-US"/>
        </w:rPr>
      </w:pPr>
    </w:p>
    <w:p w14:paraId="2C37A820" w14:textId="77777777" w:rsidR="00614FE6" w:rsidRPr="00E61AD8" w:rsidRDefault="00614FE6" w:rsidP="00614FE6">
      <w:pPr>
        <w:spacing w:line="240" w:lineRule="auto"/>
        <w:rPr>
          <w:lang w:val="en-US"/>
        </w:rPr>
      </w:pPr>
    </w:p>
    <w:p w14:paraId="6E3990B0" w14:textId="77777777" w:rsidR="00614FE6" w:rsidRPr="00E61AD8" w:rsidRDefault="00614FE6" w:rsidP="00614FE6">
      <w:pPr>
        <w:spacing w:line="240" w:lineRule="auto"/>
        <w:rPr>
          <w:lang w:val="en-US"/>
        </w:rPr>
      </w:pPr>
    </w:p>
    <w:p w14:paraId="3170B191" w14:textId="77777777" w:rsidR="00614FE6" w:rsidRPr="00E61AD8" w:rsidRDefault="00614FE6" w:rsidP="00614FE6">
      <w:pPr>
        <w:spacing w:line="240" w:lineRule="auto"/>
        <w:rPr>
          <w:lang w:val="en-US"/>
        </w:rPr>
      </w:pPr>
    </w:p>
    <w:p w14:paraId="4B58C471" w14:textId="77777777" w:rsidR="00614FE6" w:rsidRPr="00E61AD8" w:rsidRDefault="00614FE6" w:rsidP="00614FE6">
      <w:pPr>
        <w:spacing w:line="240" w:lineRule="auto"/>
        <w:rPr>
          <w:lang w:val="en-US"/>
        </w:rPr>
      </w:pPr>
    </w:p>
    <w:p w14:paraId="277508CE" w14:textId="77777777" w:rsidR="00614FE6" w:rsidRPr="00E61AD8" w:rsidRDefault="00614FE6" w:rsidP="00614FE6">
      <w:pPr>
        <w:spacing w:line="240" w:lineRule="auto"/>
        <w:rPr>
          <w:lang w:val="en-US"/>
        </w:rPr>
      </w:pPr>
    </w:p>
    <w:p w14:paraId="4FDF93F0" w14:textId="77777777" w:rsidR="00614FE6" w:rsidRPr="00E61AD8" w:rsidRDefault="00614FE6" w:rsidP="00614FE6">
      <w:pPr>
        <w:spacing w:line="240" w:lineRule="auto"/>
        <w:rPr>
          <w:lang w:val="en-US"/>
        </w:rPr>
      </w:pPr>
    </w:p>
    <w:p w14:paraId="4F3B3481" w14:textId="77777777" w:rsidR="00614FE6" w:rsidRPr="00E61AD8" w:rsidRDefault="00614FE6" w:rsidP="00614FE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2D5A1C4B" w14:textId="77777777" w:rsidR="00614FE6" w:rsidRPr="00E61AD8" w:rsidRDefault="00614FE6" w:rsidP="00614FE6">
      <w:pPr>
        <w:spacing w:line="240" w:lineRule="auto"/>
        <w:rPr>
          <w:lang w:val="en-US"/>
        </w:rPr>
      </w:pPr>
    </w:p>
    <w:p w14:paraId="18ADBCE5" w14:textId="77777777" w:rsidR="00614FE6" w:rsidRDefault="00614FE6" w:rsidP="00C128E3">
      <w:pPr>
        <w:spacing w:after="0" w:line="240" w:lineRule="auto"/>
        <w:rPr>
          <w:rFonts w:ascii="Arial Narrow" w:hAnsi="Arial Narrow"/>
        </w:rPr>
      </w:pPr>
    </w:p>
    <w:p w14:paraId="607F380A" w14:textId="77777777" w:rsidR="00614FE6" w:rsidRDefault="00614FE6" w:rsidP="00C128E3">
      <w:pPr>
        <w:spacing w:after="0" w:line="240" w:lineRule="auto"/>
        <w:rPr>
          <w:rFonts w:ascii="Arial Narrow" w:hAnsi="Arial Narrow"/>
        </w:rPr>
      </w:pPr>
    </w:p>
    <w:p w14:paraId="32728DED" w14:textId="1129A7C1" w:rsidR="00E73EDF" w:rsidRPr="005212C6" w:rsidRDefault="00E73EDF" w:rsidP="00C128E3">
      <w:pPr>
        <w:spacing w:after="0" w:line="240" w:lineRule="auto"/>
        <w:jc w:val="left"/>
        <w:rPr>
          <w:rFonts w:cs="Arial"/>
          <w:color w:val="0000FF"/>
        </w:rPr>
      </w:pPr>
    </w:p>
    <w:p w14:paraId="6FBB834E" w14:textId="77777777" w:rsidR="00E73EDF" w:rsidRDefault="00E73EDF" w:rsidP="00C128E3">
      <w:pPr>
        <w:pStyle w:val="zzCopyright"/>
        <w:pBdr>
          <w:top w:val="none" w:sz="0" w:space="0" w:color="auto"/>
          <w:left w:val="none" w:sz="0" w:space="0" w:color="auto"/>
          <w:bottom w:val="none" w:sz="0" w:space="0" w:color="auto"/>
          <w:right w:val="none" w:sz="0" w:space="0" w:color="auto"/>
        </w:pBdr>
        <w:spacing w:after="0" w:line="240" w:lineRule="auto"/>
        <w:ind w:left="100" w:right="100"/>
        <w:rPr>
          <w:vanish/>
        </w:rPr>
      </w:pPr>
    </w:p>
    <w:p w14:paraId="59984F31" w14:textId="77777777" w:rsidR="00E73EDF" w:rsidRPr="00224F9F" w:rsidRDefault="00E73EDF" w:rsidP="00C128E3">
      <w:pPr>
        <w:spacing w:after="0" w:line="240" w:lineRule="auto"/>
        <w:rPr>
          <w:lang w:val="en-US"/>
        </w:rPr>
        <w:sectPr w:rsidR="00E73EDF" w:rsidRPr="00224F9F" w:rsidSect="00500A50">
          <w:headerReference w:type="even" r:id="rId19"/>
          <w:headerReference w:type="default" r:id="rId20"/>
          <w:footerReference w:type="even" r:id="rId21"/>
          <w:footerReference w:type="default" r:id="rId22"/>
          <w:type w:val="oddPage"/>
          <w:pgSz w:w="11906" w:h="16838"/>
          <w:pgMar w:top="1440" w:right="1400" w:bottom="1440" w:left="1400" w:header="709" w:footer="709" w:gutter="0"/>
          <w:pgNumType w:fmt="lowerRoman" w:start="1"/>
          <w:cols w:space="720"/>
          <w:titlePg/>
          <w:docGrid w:linePitch="272"/>
        </w:sectPr>
      </w:pPr>
    </w:p>
    <w:p w14:paraId="4322ED2F" w14:textId="77777777" w:rsidR="00E73EDF" w:rsidRDefault="007653F1" w:rsidP="00C128E3">
      <w:pPr>
        <w:pStyle w:val="Heading1"/>
        <w:numPr>
          <w:ilvl w:val="0"/>
          <w:numId w:val="0"/>
        </w:numPr>
        <w:spacing w:before="120" w:after="200" w:line="240" w:lineRule="auto"/>
        <w:ind w:left="432" w:hanging="432"/>
      </w:pPr>
      <w:bookmarkStart w:id="16" w:name="_Toc439685217"/>
      <w:bookmarkStart w:id="17" w:name="_Toc121374397"/>
      <w:bookmarkStart w:id="18" w:name="_Toc225065129"/>
      <w:bookmarkStart w:id="19" w:name="_Toc225648272"/>
      <w:r>
        <w:lastRenderedPageBreak/>
        <w:t>Introduction</w:t>
      </w:r>
      <w:bookmarkEnd w:id="16"/>
      <w:bookmarkEnd w:id="17"/>
    </w:p>
    <w:p w14:paraId="2DF1EA82" w14:textId="430C3CEC" w:rsidR="00E73EDF" w:rsidRPr="00693533" w:rsidRDefault="007653F1" w:rsidP="00C128E3">
      <w:pPr>
        <w:spacing w:after="120" w:line="240" w:lineRule="auto"/>
      </w:pPr>
      <w:r w:rsidRPr="007F6DC7">
        <w:t>S-101 is the Electronic Navigational Chart</w:t>
      </w:r>
      <w:ins w:id="20" w:author="Teh Stand" w:date="2022-06-09T14:59:00Z">
        <w:r w:rsidR="002807D2">
          <w:t xml:space="preserve"> (ENC)</w:t>
        </w:r>
      </w:ins>
      <w:r w:rsidRPr="007F6DC7">
        <w:t xml:space="preserve"> Product Specification, produced by the Internatio</w:t>
      </w:r>
      <w:r w:rsidR="002807D2">
        <w:t xml:space="preserve">nal Hydrographic Organization. </w:t>
      </w:r>
      <w:r w:rsidRPr="007F6DC7">
        <w:t xml:space="preserve">S-101 is designed to allow </w:t>
      </w:r>
      <w:r w:rsidRPr="004E17D6">
        <w:t xml:space="preserve">content, content definition (Feature Catalogues) and presentation (Portrayal Catalogues) to be updateable </w:t>
      </w:r>
      <w:del w:id="21" w:author="Jeff Wootton" w:date="2022-10-11T04:39:00Z">
        <w:r w:rsidRPr="004E17D6" w:rsidDel="006045A1">
          <w:delText>without breaking</w:delText>
        </w:r>
      </w:del>
      <w:ins w:id="22" w:author="Jeff Wootton" w:date="2022-10-11T04:39:00Z">
        <w:r w:rsidR="006045A1">
          <w:t>as “Plug and Play”</w:t>
        </w:r>
      </w:ins>
      <w:r w:rsidRPr="004E17D6">
        <w:t xml:space="preserve"> system implementations.  </w:t>
      </w:r>
    </w:p>
    <w:p w14:paraId="34BE4D2D" w14:textId="7C7E6126" w:rsidR="00E73EDF" w:rsidRPr="00693533" w:rsidRDefault="007653F1" w:rsidP="00C128E3">
      <w:pPr>
        <w:spacing w:after="120" w:line="240" w:lineRule="auto"/>
      </w:pPr>
      <w:r w:rsidRPr="00693533">
        <w:t>Based on the IHO Universal Hydrographic Data Model S-100, S-101 includes all the necessary components for both Hydrographic Offices to produce Electronic Navigational Charts (ENCs)</w:t>
      </w:r>
      <w:r w:rsidR="000E5D87" w:rsidRPr="00693533">
        <w:t>;</w:t>
      </w:r>
      <w:r w:rsidRPr="00693533">
        <w:t xml:space="preserve"> and </w:t>
      </w:r>
      <w:r w:rsidR="008F1419" w:rsidRPr="007F6DC7">
        <w:t xml:space="preserve">marine navigation systems (principally </w:t>
      </w:r>
      <w:r w:rsidRPr="007F6DC7">
        <w:t>Electronic Chart Display and Information Systems (ECDIS)</w:t>
      </w:r>
      <w:r w:rsidR="008F1419" w:rsidRPr="007F6DC7">
        <w:t>)</w:t>
      </w:r>
      <w:r w:rsidRPr="007F6DC7">
        <w:t xml:space="preserve"> to be able to ing</w:t>
      </w:r>
      <w:r w:rsidR="002807D2">
        <w:t xml:space="preserve">est and properly display them. </w:t>
      </w:r>
      <w:r w:rsidRPr="007F6DC7">
        <w:t>This Product</w:t>
      </w:r>
      <w:r w:rsidRPr="004E17D6">
        <w:t xml:space="preserve"> Specification is designed to be flexible with the introduction of </w:t>
      </w:r>
      <w:del w:id="23" w:author="Jeff Wootton" w:date="2022-12-08T05:29:00Z">
        <w:r w:rsidRPr="004E17D6" w:rsidDel="00C240A3">
          <w:delText>machine readable</w:delText>
        </w:r>
      </w:del>
      <w:ins w:id="24" w:author="Jeff Wootton" w:date="2022-12-08T05:29:00Z">
        <w:r w:rsidR="00C240A3" w:rsidRPr="004E17D6">
          <w:t>machine-readable</w:t>
        </w:r>
      </w:ins>
      <w:r w:rsidRPr="004E17D6">
        <w:t xml:space="preserve"> Feature and Portrayal Catalogues that will allow for managed change</w:t>
      </w:r>
      <w:r w:rsidRPr="00693533">
        <w:t>; and will enable the introduction of new navigationally significant features and their portrayal using a “just in time” methodology.</w:t>
      </w:r>
    </w:p>
    <w:p w14:paraId="03A389EC" w14:textId="77777777" w:rsidR="00E73EDF" w:rsidRDefault="007653F1" w:rsidP="00C128E3">
      <w:pPr>
        <w:pStyle w:val="Heading1"/>
        <w:tabs>
          <w:tab w:val="clear" w:pos="400"/>
          <w:tab w:val="clear" w:pos="560"/>
          <w:tab w:val="left" w:pos="567"/>
        </w:tabs>
        <w:spacing w:before="120" w:after="200" w:line="240" w:lineRule="auto"/>
        <w:ind w:left="567" w:hanging="567"/>
      </w:pPr>
      <w:r w:rsidRPr="00693533">
        <w:br w:type="page"/>
      </w:r>
      <w:bookmarkStart w:id="25" w:name="_Toc439685218"/>
      <w:bookmarkStart w:id="26" w:name="_Toc121374398"/>
      <w:r>
        <w:lastRenderedPageBreak/>
        <w:t>Overview</w:t>
      </w:r>
      <w:bookmarkEnd w:id="18"/>
      <w:bookmarkEnd w:id="19"/>
      <w:bookmarkEnd w:id="25"/>
      <w:bookmarkEnd w:id="26"/>
    </w:p>
    <w:p w14:paraId="33EEDCA8" w14:textId="77777777" w:rsidR="00E73EDF" w:rsidRPr="00777AC1" w:rsidRDefault="007653F1" w:rsidP="00C128E3">
      <w:pPr>
        <w:pStyle w:val="Heading2"/>
        <w:tabs>
          <w:tab w:val="clear" w:pos="540"/>
          <w:tab w:val="clear" w:pos="700"/>
          <w:tab w:val="left" w:pos="709"/>
        </w:tabs>
        <w:spacing w:before="120" w:after="200" w:line="240" w:lineRule="auto"/>
        <w:ind w:left="709" w:hanging="709"/>
      </w:pPr>
      <w:r>
        <w:t xml:space="preserve"> </w:t>
      </w:r>
      <w:bookmarkStart w:id="27" w:name="_Toc439685219"/>
      <w:bookmarkStart w:id="28" w:name="_Toc121374399"/>
      <w:r w:rsidRPr="00777AC1">
        <w:t>Scope</w:t>
      </w:r>
      <w:bookmarkEnd w:id="27"/>
      <w:bookmarkEnd w:id="28"/>
    </w:p>
    <w:p w14:paraId="6D93DC2A" w14:textId="467B6ADA" w:rsidR="00E73EDF" w:rsidRDefault="007653F1" w:rsidP="00C128E3">
      <w:pPr>
        <w:spacing w:after="120" w:line="240" w:lineRule="auto"/>
      </w:pPr>
      <w:r w:rsidRPr="004E17D6">
        <w:t xml:space="preserve">This document describes an S-100 compliant </w:t>
      </w:r>
      <w:r w:rsidR="002807D2">
        <w:t>P</w:t>
      </w:r>
      <w:r w:rsidRPr="004E17D6">
        <w:t xml:space="preserve">roduct </w:t>
      </w:r>
      <w:r w:rsidR="002807D2">
        <w:t>S</w:t>
      </w:r>
      <w:r w:rsidRPr="004E17D6">
        <w:t xml:space="preserve">pecification for Electronic Navigational Charts, which will form the base navigation layer for an S-100 based </w:t>
      </w:r>
      <w:r w:rsidR="008F1419" w:rsidRPr="00777AC1">
        <w:t xml:space="preserve">marine navigation </w:t>
      </w:r>
      <w:r w:rsidRPr="00777AC1">
        <w:t>system. It specifies the content, structure, and metadata needed for creating a fully compliant S-101 ENC and for its por</w:t>
      </w:r>
      <w:r w:rsidR="002807D2">
        <w:t xml:space="preserve">trayal within an S-100 system. </w:t>
      </w:r>
      <w:r w:rsidRPr="00777AC1">
        <w:t xml:space="preserve">This </w:t>
      </w:r>
      <w:r w:rsidR="002807D2">
        <w:t>P</w:t>
      </w:r>
      <w:r w:rsidRPr="00777AC1">
        <w:t xml:space="preserve">roduct </w:t>
      </w:r>
      <w:r w:rsidR="002807D2">
        <w:t>S</w:t>
      </w:r>
      <w:r w:rsidRPr="00777AC1">
        <w:t xml:space="preserve">pecification includes the content model, the encoding, the </w:t>
      </w:r>
      <w:r w:rsidR="002807D2">
        <w:t>F</w:t>
      </w:r>
      <w:r w:rsidRPr="00777AC1">
        <w:t xml:space="preserve">eature </w:t>
      </w:r>
      <w:r w:rsidR="002807D2">
        <w:t>C</w:t>
      </w:r>
      <w:r w:rsidRPr="00777AC1">
        <w:t xml:space="preserve">atalogue, </w:t>
      </w:r>
      <w:r w:rsidR="002807D2">
        <w:t>P</w:t>
      </w:r>
      <w:r w:rsidRPr="00777AC1">
        <w:t xml:space="preserve">ortrayal </w:t>
      </w:r>
      <w:r w:rsidR="002807D2">
        <w:t>C</w:t>
      </w:r>
      <w:r w:rsidRPr="00777AC1">
        <w:t>atalogue, metadata, and implementa</w:t>
      </w:r>
      <w:r w:rsidR="002807D2">
        <w:t>tion guidance for developers.</w:t>
      </w:r>
    </w:p>
    <w:p w14:paraId="7B2E682C" w14:textId="77777777" w:rsidR="002807D2" w:rsidRPr="00777AC1" w:rsidRDefault="002807D2" w:rsidP="00C128E3">
      <w:pPr>
        <w:spacing w:after="120" w:line="240" w:lineRule="auto"/>
      </w:pPr>
    </w:p>
    <w:p w14:paraId="5C722DDE" w14:textId="77777777" w:rsidR="00E73EDF" w:rsidRPr="00693533" w:rsidRDefault="007653F1" w:rsidP="00C128E3">
      <w:pPr>
        <w:pStyle w:val="Heading2"/>
        <w:tabs>
          <w:tab w:val="clear" w:pos="540"/>
          <w:tab w:val="clear" w:pos="700"/>
          <w:tab w:val="left" w:pos="709"/>
        </w:tabs>
        <w:spacing w:before="120" w:after="200" w:line="240" w:lineRule="auto"/>
        <w:ind w:left="709" w:hanging="709"/>
        <w:rPr>
          <w:lang w:eastAsia="en-GB"/>
        </w:rPr>
      </w:pPr>
      <w:bookmarkStart w:id="29" w:name="_Toc439685220"/>
      <w:bookmarkStart w:id="30" w:name="_Toc121374400"/>
      <w:r w:rsidRPr="004E17D6">
        <w:rPr>
          <w:lang w:eastAsia="en-GB"/>
        </w:rPr>
        <w:t>References</w:t>
      </w:r>
      <w:bookmarkEnd w:id="29"/>
      <w:bookmarkEnd w:id="30"/>
    </w:p>
    <w:p w14:paraId="33FB8710" w14:textId="7CEFC452" w:rsidR="003950BA" w:rsidRPr="00777AC1" w:rsidRDefault="000509A8" w:rsidP="00C128E3">
      <w:pPr>
        <w:spacing w:after="120" w:line="240" w:lineRule="auto"/>
        <w:ind w:left="1985" w:hanging="1985"/>
        <w:rPr>
          <w:lang w:val="en-AU" w:eastAsia="en-GB"/>
        </w:rPr>
      </w:pPr>
      <w:r>
        <w:rPr>
          <w:lang w:val="en-AU" w:eastAsia="en-GB"/>
        </w:rPr>
        <w:t>S-52</w:t>
      </w:r>
      <w:r>
        <w:rPr>
          <w:lang w:val="en-AU" w:eastAsia="en-GB"/>
        </w:rPr>
        <w:tab/>
      </w:r>
      <w:r w:rsidR="003950BA" w:rsidRPr="000509A8">
        <w:rPr>
          <w:i/>
          <w:lang w:val="en-AU" w:eastAsia="en-GB"/>
        </w:rPr>
        <w:t>IHO Specifications for Chart Content and Display Aspects of ECDIS</w:t>
      </w:r>
      <w:r w:rsidR="003950BA" w:rsidRPr="00777AC1">
        <w:rPr>
          <w:lang w:val="en-AU" w:eastAsia="en-GB"/>
        </w:rPr>
        <w:t>, Edition 6.</w:t>
      </w:r>
      <w:r w:rsidR="00A859D1" w:rsidRPr="007F6DC7">
        <w:rPr>
          <w:lang w:val="en-AU" w:eastAsia="en-GB"/>
        </w:rPr>
        <w:t>1</w:t>
      </w:r>
      <w:r w:rsidR="00A859D1" w:rsidRPr="00777AC1">
        <w:rPr>
          <w:lang w:val="en-AU" w:eastAsia="en-GB"/>
        </w:rPr>
        <w:t>(.1) – October 2014, with Clarifications up to June 2015</w:t>
      </w:r>
    </w:p>
    <w:p w14:paraId="23568C2B" w14:textId="0DAB99C0" w:rsidR="00E73EDF" w:rsidRPr="007F6DC7" w:rsidRDefault="000509A8" w:rsidP="00C128E3">
      <w:pPr>
        <w:spacing w:after="120" w:line="240" w:lineRule="auto"/>
        <w:ind w:left="1985" w:hanging="1985"/>
        <w:rPr>
          <w:lang w:val="en-AU" w:eastAsia="en-GB"/>
        </w:rPr>
      </w:pPr>
      <w:r>
        <w:rPr>
          <w:lang w:val="en-AU" w:eastAsia="en-GB"/>
        </w:rPr>
        <w:t>S-100</w:t>
      </w:r>
      <w:r>
        <w:rPr>
          <w:lang w:val="en-AU" w:eastAsia="en-GB"/>
        </w:rPr>
        <w:tab/>
      </w:r>
      <w:r w:rsidR="007653F1" w:rsidRPr="000509A8">
        <w:rPr>
          <w:i/>
          <w:lang w:val="en-AU" w:eastAsia="en-GB"/>
        </w:rPr>
        <w:t>IHO Universal Hydrographic Data Model</w:t>
      </w:r>
      <w:r w:rsidR="003950BA" w:rsidRPr="00777AC1">
        <w:rPr>
          <w:lang w:val="en-AU" w:eastAsia="en-GB"/>
        </w:rPr>
        <w:t xml:space="preserve">, Edition </w:t>
      </w:r>
      <w:ins w:id="31" w:author="Thomas Richardson" w:date="2022-05-23T20:47:00Z">
        <w:r w:rsidR="00A3264E">
          <w:rPr>
            <w:lang w:val="en-AU" w:eastAsia="en-GB"/>
          </w:rPr>
          <w:t>5</w:t>
        </w:r>
      </w:ins>
      <w:del w:id="32" w:author="Thomas Richardson" w:date="2022-05-23T20:47:00Z">
        <w:r w:rsidR="003950BA" w:rsidRPr="00777AC1" w:rsidDel="00A3264E">
          <w:rPr>
            <w:lang w:val="en-AU" w:eastAsia="en-GB"/>
          </w:rPr>
          <w:delText>4</w:delText>
        </w:r>
      </w:del>
      <w:r w:rsidR="003950BA" w:rsidRPr="00777AC1">
        <w:rPr>
          <w:lang w:val="en-AU" w:eastAsia="en-GB"/>
        </w:rPr>
        <w:t>.0.0</w:t>
      </w:r>
    </w:p>
    <w:p w14:paraId="75B6EC12" w14:textId="38BB5342" w:rsidR="00124F1B" w:rsidRPr="007F6DC7" w:rsidRDefault="00124F1B" w:rsidP="00C128E3">
      <w:pPr>
        <w:spacing w:after="120" w:line="240" w:lineRule="auto"/>
        <w:ind w:left="1985" w:hanging="1985"/>
        <w:rPr>
          <w:lang w:val="en-AU" w:eastAsia="en-GB"/>
        </w:rPr>
      </w:pPr>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p>
    <w:p w14:paraId="1C0F9367" w14:textId="3C2DF27F" w:rsidR="00AC02B9" w:rsidRPr="00777AC1" w:rsidRDefault="00AC02B9" w:rsidP="00C128E3">
      <w:pPr>
        <w:spacing w:after="120" w:line="240" w:lineRule="auto"/>
        <w:ind w:left="1985" w:hanging="1985"/>
        <w:rPr>
          <w:lang w:val="en-AU" w:eastAsia="en-GB"/>
        </w:rPr>
      </w:pPr>
      <w:r w:rsidRPr="00777AC1">
        <w:rPr>
          <w:lang w:val="en-AU" w:eastAsia="en-GB"/>
        </w:rPr>
        <w:t>ISO 3166</w:t>
      </w:r>
      <w:r w:rsidR="00227504" w:rsidRPr="00777AC1">
        <w:rPr>
          <w:lang w:val="en-AU" w:eastAsia="en-GB"/>
        </w:rPr>
        <w:t>-1</w:t>
      </w:r>
      <w:r w:rsidRPr="00777AC1">
        <w:rPr>
          <w:lang w:val="en-AU" w:eastAsia="en-GB"/>
        </w:rPr>
        <w:tab/>
      </w:r>
      <w:r w:rsidR="00227504" w:rsidRPr="000509A8">
        <w:rPr>
          <w:i/>
          <w:lang w:val="en-AU" w:eastAsia="en-GB"/>
        </w:rPr>
        <w:t xml:space="preserve">Codes for the Representation of Names of Countries and their Subdivisions – Part 1: </w:t>
      </w:r>
      <w:r w:rsidRPr="000509A8">
        <w:rPr>
          <w:i/>
          <w:iCs/>
          <w:lang w:val="en-AU" w:eastAsia="en-GB"/>
        </w:rPr>
        <w:t>Country Codes</w:t>
      </w:r>
    </w:p>
    <w:p w14:paraId="7ADBA715" w14:textId="208AE854" w:rsidR="00AC02B9" w:rsidRPr="00777AC1" w:rsidRDefault="00AC02B9" w:rsidP="00C128E3">
      <w:pPr>
        <w:spacing w:after="120" w:line="240" w:lineRule="auto"/>
        <w:ind w:left="1985" w:hanging="1985"/>
        <w:rPr>
          <w:i/>
          <w:iCs/>
          <w:lang w:val="en-AU" w:eastAsia="en-GB"/>
        </w:rPr>
      </w:pPr>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p>
    <w:p w14:paraId="26D6843B" w14:textId="3214CC88" w:rsidR="003950BA" w:rsidRPr="00777AC1" w:rsidRDefault="000509A8" w:rsidP="00C128E3">
      <w:pPr>
        <w:spacing w:after="120" w:line="240" w:lineRule="auto"/>
        <w:ind w:left="1985" w:hanging="1985"/>
        <w:rPr>
          <w:iCs/>
          <w:lang w:val="en-AU" w:eastAsia="en-GB"/>
        </w:rPr>
      </w:pPr>
      <w:r>
        <w:rPr>
          <w:lang w:val="en-AU" w:eastAsia="en-GB"/>
        </w:rPr>
        <w:t>ISO 8601:2004</w:t>
      </w:r>
      <w:r>
        <w:rPr>
          <w:lang w:val="en-AU" w:eastAsia="en-GB"/>
        </w:rPr>
        <w:tab/>
      </w:r>
      <w:r w:rsidR="003950BA" w:rsidRPr="000509A8">
        <w:rPr>
          <w:i/>
          <w:iCs/>
          <w:lang w:val="en-AU" w:eastAsia="en-GB"/>
        </w:rPr>
        <w:t xml:space="preserve">Data Elements and Interchange Formats </w:t>
      </w:r>
      <w:r w:rsidR="00BE011E" w:rsidRPr="000509A8">
        <w:rPr>
          <w:i/>
          <w:iCs/>
          <w:lang w:val="en-AU" w:eastAsia="en-GB"/>
        </w:rPr>
        <w:t>–</w:t>
      </w:r>
      <w:r w:rsidR="003950BA" w:rsidRPr="000509A8">
        <w:rPr>
          <w:i/>
          <w:iCs/>
          <w:lang w:val="en-AU" w:eastAsia="en-GB"/>
        </w:rPr>
        <w:t xml:space="preserve"> Information Interchange </w:t>
      </w:r>
      <w:r w:rsidR="00BE011E" w:rsidRPr="000509A8">
        <w:rPr>
          <w:i/>
          <w:iCs/>
          <w:lang w:val="en-AU" w:eastAsia="en-GB"/>
        </w:rPr>
        <w:t>–</w:t>
      </w:r>
      <w:r w:rsidR="003950BA" w:rsidRPr="000509A8">
        <w:rPr>
          <w:i/>
          <w:iCs/>
          <w:lang w:val="en-AU" w:eastAsia="en-GB"/>
        </w:rPr>
        <w:t xml:space="preserve"> Representation of Dates and Times</w:t>
      </w:r>
    </w:p>
    <w:p w14:paraId="75A70F52"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19101:2003</w:t>
      </w:r>
      <w:r w:rsidRPr="00777AC1">
        <w:rPr>
          <w:lang w:val="en-AU" w:eastAsia="en-GB"/>
        </w:rPr>
        <w:tab/>
      </w:r>
      <w:r w:rsidRPr="000509A8">
        <w:rPr>
          <w:i/>
          <w:iCs/>
          <w:lang w:val="en-AU" w:eastAsia="en-GB"/>
        </w:rPr>
        <w:t>Geographic Information – Reference Model</w:t>
      </w:r>
    </w:p>
    <w:p w14:paraId="79811438" w14:textId="2D6E2478" w:rsidR="00AC02B9" w:rsidRPr="00777AC1" w:rsidRDefault="00AC02B9" w:rsidP="00C128E3">
      <w:pPr>
        <w:spacing w:after="120" w:line="240" w:lineRule="auto"/>
        <w:ind w:left="1985" w:hanging="1985"/>
        <w:rPr>
          <w:iCs/>
          <w:lang w:val="en-AU" w:eastAsia="en-GB"/>
        </w:rPr>
      </w:pPr>
      <w:r w:rsidRPr="00777AC1">
        <w:rPr>
          <w:lang w:val="en-AU" w:eastAsia="en-GB"/>
        </w:rPr>
        <w:t>ISO 19103:2005</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Conceptual Schema Language</w:t>
      </w:r>
    </w:p>
    <w:p w14:paraId="4B8FA8B0"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p>
    <w:p w14:paraId="2C0BC927"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19105:2000</w:t>
      </w:r>
      <w:r w:rsidRPr="00777AC1">
        <w:rPr>
          <w:lang w:val="en-AU" w:eastAsia="en-GB"/>
        </w:rPr>
        <w:tab/>
      </w:r>
      <w:r w:rsidRPr="000509A8">
        <w:rPr>
          <w:i/>
          <w:iCs/>
          <w:lang w:val="en-AU" w:eastAsia="en-GB"/>
        </w:rPr>
        <w:t>Geographic Information – Conformance and Testing</w:t>
      </w:r>
    </w:p>
    <w:p w14:paraId="5B30B1FC"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19107:2003</w:t>
      </w:r>
      <w:r w:rsidRPr="00777AC1">
        <w:rPr>
          <w:lang w:val="en-AU" w:eastAsia="en-GB"/>
        </w:rPr>
        <w:tab/>
      </w:r>
      <w:r w:rsidRPr="000509A8">
        <w:rPr>
          <w:i/>
          <w:iCs/>
          <w:lang w:val="en-AU" w:eastAsia="en-GB"/>
        </w:rPr>
        <w:t>Geographic Information – Spatial Schema</w:t>
      </w:r>
    </w:p>
    <w:p w14:paraId="7629020F"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19108:2002</w:t>
      </w:r>
      <w:r w:rsidRPr="00777AC1">
        <w:rPr>
          <w:lang w:val="en-AU" w:eastAsia="en-GB"/>
        </w:rPr>
        <w:tab/>
      </w:r>
      <w:r w:rsidRPr="000509A8">
        <w:rPr>
          <w:i/>
          <w:iCs/>
          <w:lang w:val="en-AU" w:eastAsia="en-GB"/>
        </w:rPr>
        <w:t>Geographic Information – Temporal Schema</w:t>
      </w:r>
    </w:p>
    <w:p w14:paraId="1E4100C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19109:2005</w:t>
      </w:r>
      <w:r w:rsidRPr="00777AC1">
        <w:rPr>
          <w:lang w:val="en-AU" w:eastAsia="en-GB"/>
        </w:rPr>
        <w:tab/>
      </w:r>
      <w:r w:rsidRPr="000509A8">
        <w:rPr>
          <w:i/>
          <w:iCs/>
          <w:lang w:val="en-AU" w:eastAsia="en-GB"/>
        </w:rPr>
        <w:t>Geographic Information – Rules for Application Schema</w:t>
      </w:r>
    </w:p>
    <w:p w14:paraId="3EC76134"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p>
    <w:p w14:paraId="5BC11791" w14:textId="6993F6E1" w:rsidR="00AC02B9" w:rsidRPr="00777AC1" w:rsidRDefault="00AC02B9" w:rsidP="00C128E3">
      <w:pPr>
        <w:spacing w:after="120" w:line="240" w:lineRule="auto"/>
        <w:ind w:left="1985" w:hanging="1985"/>
        <w:rPr>
          <w:iCs/>
          <w:lang w:val="en-AU" w:eastAsia="en-GB"/>
        </w:rPr>
      </w:pPr>
      <w:r w:rsidRPr="00777AC1">
        <w:rPr>
          <w:lang w:val="en-AU" w:eastAsia="en-GB"/>
        </w:rPr>
        <w:t>ISO 19111:200</w:t>
      </w:r>
      <w:r w:rsidR="00227504" w:rsidRPr="00777AC1">
        <w:rPr>
          <w:lang w:val="en-AU" w:eastAsia="en-GB"/>
        </w:rPr>
        <w:t>7</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Spatial Referencing by Coordinates</w:t>
      </w:r>
    </w:p>
    <w:p w14:paraId="395D958F"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19113:2002</w:t>
      </w:r>
      <w:r w:rsidRPr="00777AC1">
        <w:rPr>
          <w:lang w:val="en-AU" w:eastAsia="en-GB"/>
        </w:rPr>
        <w:tab/>
      </w:r>
      <w:r w:rsidRPr="000509A8">
        <w:rPr>
          <w:i/>
          <w:iCs/>
          <w:lang w:val="en-AU" w:eastAsia="en-GB"/>
        </w:rPr>
        <w:t>Geographic Information – Quality Principles</w:t>
      </w:r>
    </w:p>
    <w:p w14:paraId="12353FEA" w14:textId="7FAF4FD4" w:rsidR="00BD2580" w:rsidRPr="00777AC1" w:rsidRDefault="000509A8" w:rsidP="00C128E3">
      <w:pPr>
        <w:spacing w:after="120" w:line="240" w:lineRule="auto"/>
        <w:ind w:left="1985" w:hanging="1985"/>
        <w:rPr>
          <w:lang w:val="en-AU" w:eastAsia="en-GB"/>
        </w:rPr>
      </w:pPr>
      <w:r>
        <w:rPr>
          <w:lang w:val="en-AU" w:eastAsia="en-GB"/>
        </w:rPr>
        <w:t>ISO 19115-1</w:t>
      </w:r>
      <w:r>
        <w:rPr>
          <w:lang w:val="en-AU" w:eastAsia="en-GB"/>
        </w:rPr>
        <w:tab/>
      </w:r>
      <w:r w:rsidR="00BD2580" w:rsidRPr="000509A8">
        <w:rPr>
          <w:i/>
          <w:lang w:val="en-AU" w:eastAsia="en-GB"/>
        </w:rPr>
        <w:t>Geographic information – Metadata – Part 1 - Fundamentals</w:t>
      </w:r>
      <w:r w:rsidR="00BD2580" w:rsidRPr="00777AC1">
        <w:rPr>
          <w:lang w:val="en-AU" w:eastAsia="en-GB"/>
        </w:rPr>
        <w:t>. As</w:t>
      </w:r>
      <w:r w:rsidR="00E33723" w:rsidRPr="00777AC1">
        <w:rPr>
          <w:lang w:val="en-AU" w:eastAsia="en-GB"/>
        </w:rPr>
        <w:t xml:space="preserve"> amended by Amendment 01 (2018)</w:t>
      </w:r>
    </w:p>
    <w:p w14:paraId="1FE19F2B" w14:textId="73436EA8" w:rsidR="00BD2580" w:rsidRPr="00777AC1" w:rsidRDefault="008D4785" w:rsidP="00C128E3">
      <w:pPr>
        <w:spacing w:after="120" w:line="240" w:lineRule="auto"/>
        <w:ind w:left="1985" w:hanging="1985"/>
        <w:rPr>
          <w:iCs/>
          <w:lang w:val="en-AU" w:eastAsia="en-GB"/>
        </w:rPr>
      </w:pPr>
      <w:r w:rsidRPr="00777AC1">
        <w:rPr>
          <w:iCs/>
          <w:lang w:val="en-AU" w:eastAsia="en-GB"/>
        </w:rPr>
        <w:t>ISO/TS 19115-3</w:t>
      </w:r>
      <w:r w:rsidRPr="00777AC1">
        <w:rPr>
          <w:iCs/>
          <w:lang w:val="en-AU" w:eastAsia="en-GB"/>
        </w:rPr>
        <w:tab/>
      </w:r>
      <w:r w:rsidR="00BD2580" w:rsidRPr="000509A8">
        <w:rPr>
          <w:i/>
          <w:iCs/>
          <w:lang w:val="en-AU" w:eastAsia="en-GB"/>
        </w:rPr>
        <w:t>Geographic information - Metadata - XML schema implemen</w:t>
      </w:r>
      <w:r w:rsidR="00E33723" w:rsidRPr="000509A8">
        <w:rPr>
          <w:i/>
          <w:iCs/>
          <w:lang w:val="en-AU" w:eastAsia="en-GB"/>
        </w:rPr>
        <w:t>tation for fundamental concepts</w:t>
      </w:r>
    </w:p>
    <w:p w14:paraId="12DF643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19117:2012</w:t>
      </w:r>
      <w:r w:rsidRPr="00777AC1">
        <w:rPr>
          <w:lang w:val="en-AU" w:eastAsia="en-GB"/>
        </w:rPr>
        <w:tab/>
      </w:r>
      <w:r w:rsidRPr="000509A8">
        <w:rPr>
          <w:i/>
          <w:iCs/>
          <w:lang w:val="en-AU" w:eastAsia="en-GB"/>
        </w:rPr>
        <w:t>Geographic Information – Portrayal</w:t>
      </w:r>
    </w:p>
    <w:p w14:paraId="1F1414C1"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19118:2005</w:t>
      </w:r>
      <w:r w:rsidRPr="00777AC1">
        <w:rPr>
          <w:lang w:val="en-AU" w:eastAsia="en-GB"/>
        </w:rPr>
        <w:tab/>
      </w:r>
      <w:r w:rsidRPr="000509A8">
        <w:rPr>
          <w:i/>
          <w:iCs/>
          <w:lang w:val="en-AU" w:eastAsia="en-GB"/>
        </w:rPr>
        <w:t>Geographic Information – Encoding</w:t>
      </w:r>
    </w:p>
    <w:p w14:paraId="0EF08DC5" w14:textId="4F61FD44" w:rsidR="00BE011E" w:rsidRPr="00777AC1" w:rsidRDefault="00BE011E" w:rsidP="00C128E3">
      <w:pPr>
        <w:spacing w:after="120" w:line="240" w:lineRule="auto"/>
        <w:ind w:left="1985" w:hanging="1985"/>
        <w:rPr>
          <w:iCs/>
          <w:lang w:val="en-AU" w:eastAsia="en-GB"/>
        </w:rPr>
      </w:pPr>
      <w:r w:rsidRPr="00777AC1">
        <w:rPr>
          <w:lang w:val="en-AU" w:eastAsia="en-GB"/>
        </w:rPr>
        <w:t>ISO 19131:200</w:t>
      </w:r>
      <w:r w:rsidR="00227504" w:rsidRPr="00777AC1">
        <w:rPr>
          <w:lang w:val="en-AU" w:eastAsia="en-GB"/>
        </w:rPr>
        <w:t>8</w:t>
      </w:r>
      <w:r w:rsidRPr="00777AC1">
        <w:rPr>
          <w:lang w:val="en-AU" w:eastAsia="en-GB"/>
        </w:rPr>
        <w:tab/>
      </w:r>
      <w:r w:rsidRPr="000509A8">
        <w:rPr>
          <w:i/>
          <w:iCs/>
          <w:lang w:val="en-AU" w:eastAsia="en-GB"/>
        </w:rPr>
        <w:t>Geographic Information – Data Product Specifications</w:t>
      </w:r>
    </w:p>
    <w:p w14:paraId="428D5E09" w14:textId="77777777" w:rsidR="00B76E48" w:rsidRPr="00777AC1" w:rsidRDefault="00B76E48" w:rsidP="00C128E3">
      <w:pPr>
        <w:spacing w:after="120" w:line="240" w:lineRule="auto"/>
        <w:ind w:left="1985" w:hanging="1985"/>
        <w:rPr>
          <w:iCs/>
          <w:lang w:val="en-AU" w:eastAsia="en-GB"/>
        </w:rPr>
      </w:pPr>
      <w:r w:rsidRPr="00777AC1">
        <w:rPr>
          <w:lang w:val="en-AU" w:eastAsia="en-GB"/>
        </w:rPr>
        <w:t>ISO/TS 19138:2006</w:t>
      </w:r>
      <w:r w:rsidRPr="00777AC1">
        <w:rPr>
          <w:lang w:val="en-AU" w:eastAsia="en-GB"/>
        </w:rPr>
        <w:tab/>
      </w:r>
      <w:r w:rsidRPr="000509A8">
        <w:rPr>
          <w:i/>
          <w:iCs/>
          <w:lang w:val="en-AU" w:eastAsia="en-GB"/>
        </w:rPr>
        <w:t>Geographic Information – Data Quality Measures</w:t>
      </w:r>
    </w:p>
    <w:p w14:paraId="445D57D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19157:2013</w:t>
      </w:r>
      <w:r w:rsidRPr="00777AC1">
        <w:rPr>
          <w:lang w:val="en-AU" w:eastAsia="en-GB"/>
        </w:rPr>
        <w:tab/>
      </w:r>
      <w:r w:rsidRPr="000509A8">
        <w:rPr>
          <w:i/>
          <w:iCs/>
          <w:lang w:val="en-AU" w:eastAsia="en-GB"/>
        </w:rPr>
        <w:t>Geographic Information – Data Quality</w:t>
      </w:r>
    </w:p>
    <w:p w14:paraId="5B69A0E3" w14:textId="2657EB12" w:rsidR="00BE011E" w:rsidRPr="00777AC1" w:rsidRDefault="00BE011E" w:rsidP="00C128E3">
      <w:pPr>
        <w:spacing w:after="120" w:line="240" w:lineRule="auto"/>
        <w:ind w:left="1985" w:hanging="1985"/>
        <w:rPr>
          <w:iCs/>
          <w:lang w:val="en-AU" w:eastAsia="en-GB"/>
        </w:rPr>
      </w:pPr>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sidR="006B1979">
        <w:rPr>
          <w:iCs/>
          <w:lang w:val="en-AU" w:eastAsia="en-GB"/>
        </w:rPr>
        <w:t>,</w:t>
      </w:r>
      <w:r w:rsidRPr="00777AC1">
        <w:rPr>
          <w:iCs/>
          <w:lang w:val="en-AU" w:eastAsia="en-GB"/>
        </w:rPr>
        <w:t xml:space="preserve"> Version 1.4.2</w:t>
      </w:r>
    </w:p>
    <w:p w14:paraId="4A4C2463" w14:textId="77777777" w:rsidR="00E73EDF" w:rsidRDefault="007653F1" w:rsidP="00C128E3">
      <w:pPr>
        <w:spacing w:after="120" w:line="240" w:lineRule="auto"/>
        <w:ind w:left="1985" w:hanging="1985"/>
        <w:rPr>
          <w:i/>
          <w:lang w:val="en-AU" w:eastAsia="en-GB"/>
        </w:rPr>
      </w:pPr>
      <w:r w:rsidRPr="00777AC1">
        <w:rPr>
          <w:lang w:val="en-AU" w:eastAsia="en-GB"/>
        </w:rPr>
        <w:t>FIPS 186</w:t>
      </w:r>
      <w:r w:rsidRPr="00777AC1">
        <w:rPr>
          <w:lang w:val="en-AU" w:eastAsia="en-GB"/>
        </w:rPr>
        <w:tab/>
      </w:r>
      <w:r w:rsidRPr="006B1979">
        <w:rPr>
          <w:i/>
          <w:lang w:val="en-AU" w:eastAsia="en-GB"/>
        </w:rPr>
        <w:t>Federal Information Processing Standards – Digital Signature Standard</w:t>
      </w:r>
    </w:p>
    <w:p w14:paraId="15E1DBCC" w14:textId="77777777" w:rsidR="006B1979" w:rsidRPr="00777AC1" w:rsidRDefault="006B1979" w:rsidP="00C128E3">
      <w:pPr>
        <w:spacing w:after="120" w:line="240" w:lineRule="auto"/>
        <w:ind w:left="1985" w:hanging="1985"/>
        <w:rPr>
          <w:lang w:val="en-AU" w:eastAsia="en-GB"/>
        </w:rPr>
      </w:pPr>
    </w:p>
    <w:p w14:paraId="661CD0D7" w14:textId="77777777" w:rsidR="00E73EDF" w:rsidRPr="00777AC1" w:rsidRDefault="007653F1" w:rsidP="00C128E3">
      <w:pPr>
        <w:pStyle w:val="Heading2"/>
        <w:tabs>
          <w:tab w:val="clear" w:pos="540"/>
          <w:tab w:val="clear" w:pos="700"/>
          <w:tab w:val="left" w:pos="709"/>
        </w:tabs>
        <w:spacing w:before="120" w:after="200" w:line="240" w:lineRule="auto"/>
        <w:ind w:left="709" w:hanging="709"/>
      </w:pPr>
      <w:bookmarkStart w:id="33" w:name="_Toc517858819"/>
      <w:bookmarkStart w:id="34" w:name="_Toc519859059"/>
      <w:bookmarkStart w:id="35" w:name="_Toc521495103"/>
      <w:bookmarkStart w:id="36" w:name="_Toc527117719"/>
      <w:bookmarkStart w:id="37" w:name="_Toc527620246"/>
      <w:bookmarkStart w:id="38" w:name="_Toc529974483"/>
      <w:bookmarkStart w:id="39" w:name="_Toc439685221"/>
      <w:bookmarkStart w:id="40" w:name="_Toc225648274"/>
      <w:bookmarkStart w:id="41" w:name="_Toc225065131"/>
      <w:bookmarkStart w:id="42" w:name="_Toc121374401"/>
      <w:bookmarkEnd w:id="33"/>
      <w:bookmarkEnd w:id="34"/>
      <w:bookmarkEnd w:id="35"/>
      <w:bookmarkEnd w:id="36"/>
      <w:bookmarkEnd w:id="37"/>
      <w:bookmarkEnd w:id="38"/>
      <w:r w:rsidRPr="00777AC1">
        <w:lastRenderedPageBreak/>
        <w:t>Terms, definitions and abbreviations</w:t>
      </w:r>
      <w:bookmarkEnd w:id="39"/>
      <w:bookmarkEnd w:id="40"/>
      <w:bookmarkEnd w:id="41"/>
      <w:bookmarkEnd w:id="42"/>
    </w:p>
    <w:p w14:paraId="7A84B100" w14:textId="01635701" w:rsidR="00E73EDF" w:rsidRPr="004E17D6" w:rsidRDefault="007653F1" w:rsidP="00C128E3">
      <w:pPr>
        <w:pStyle w:val="Heading3"/>
        <w:tabs>
          <w:tab w:val="clear" w:pos="660"/>
          <w:tab w:val="clear" w:pos="880"/>
          <w:tab w:val="left" w:pos="851"/>
        </w:tabs>
        <w:spacing w:before="120" w:after="120" w:line="240" w:lineRule="auto"/>
        <w:ind w:left="851" w:hanging="851"/>
        <w:jc w:val="both"/>
      </w:pPr>
      <w:bookmarkStart w:id="43" w:name="_Toc439685222"/>
      <w:bookmarkStart w:id="44" w:name="_Toc121374402"/>
      <w:bookmarkStart w:id="45" w:name="_Toc225648275"/>
      <w:bookmarkStart w:id="46" w:name="_Toc225065132"/>
      <w:r w:rsidRPr="004E17D6">
        <w:t xml:space="preserve">Use of </w:t>
      </w:r>
      <w:r w:rsidR="006B1979">
        <w:t>l</w:t>
      </w:r>
      <w:r w:rsidRPr="004E17D6">
        <w:t>anguage</w:t>
      </w:r>
      <w:bookmarkEnd w:id="43"/>
      <w:bookmarkEnd w:id="44"/>
    </w:p>
    <w:p w14:paraId="4F875897" w14:textId="77777777" w:rsidR="00E73EDF" w:rsidRPr="00693533" w:rsidRDefault="007653F1" w:rsidP="00C128E3">
      <w:pPr>
        <w:spacing w:after="60" w:line="240" w:lineRule="auto"/>
        <w:rPr>
          <w:lang w:val="en-AU"/>
        </w:rPr>
      </w:pPr>
      <w:r w:rsidRPr="00693533">
        <w:rPr>
          <w:lang w:val="en-AU"/>
        </w:rPr>
        <w:t>Within this document:</w:t>
      </w:r>
    </w:p>
    <w:p w14:paraId="165E81FC" w14:textId="77777777" w:rsidR="00E73EDF" w:rsidRPr="00693533" w:rsidRDefault="007653F1" w:rsidP="00C128E3">
      <w:pPr>
        <w:numPr>
          <w:ilvl w:val="0"/>
          <w:numId w:val="10"/>
        </w:numPr>
        <w:spacing w:after="60" w:line="240" w:lineRule="auto"/>
        <w:ind w:left="284" w:hanging="284"/>
        <w:rPr>
          <w:lang w:val="en-AU"/>
        </w:rPr>
      </w:pPr>
      <w:r w:rsidRPr="00693533">
        <w:rPr>
          <w:lang w:val="en-AU"/>
        </w:rPr>
        <w:t>“Must” indicates a mandatory requirement.</w:t>
      </w:r>
    </w:p>
    <w:p w14:paraId="42AD4DF4" w14:textId="77777777" w:rsidR="00E73EDF" w:rsidRPr="00693533" w:rsidRDefault="007653F1" w:rsidP="00C128E3">
      <w:pPr>
        <w:numPr>
          <w:ilvl w:val="0"/>
          <w:numId w:val="10"/>
        </w:numPr>
        <w:spacing w:after="60" w:line="240" w:lineRule="auto"/>
        <w:ind w:left="284" w:hanging="284"/>
        <w:rPr>
          <w:lang w:val="en-AU"/>
        </w:rPr>
      </w:pPr>
      <w:r w:rsidRPr="00693533">
        <w:rPr>
          <w:lang w:val="en-AU"/>
        </w:rPr>
        <w:t>“Should” indicates an optional requirement, that is the recommended process to be followed, but is not mandatory.</w:t>
      </w:r>
    </w:p>
    <w:p w14:paraId="0D946655" w14:textId="77777777" w:rsidR="00E73EDF" w:rsidRPr="00693533" w:rsidRDefault="007653F1" w:rsidP="00C128E3">
      <w:pPr>
        <w:numPr>
          <w:ilvl w:val="0"/>
          <w:numId w:val="10"/>
        </w:numPr>
        <w:spacing w:after="120" w:line="240" w:lineRule="auto"/>
        <w:ind w:left="284" w:hanging="284"/>
        <w:rPr>
          <w:lang w:val="en-AU"/>
        </w:rPr>
      </w:pPr>
      <w:r w:rsidRPr="00693533">
        <w:rPr>
          <w:lang w:val="en-AU"/>
        </w:rPr>
        <w:t>“May” means “allowed to” or “could possibly”, and is not mandatory.</w:t>
      </w:r>
    </w:p>
    <w:p w14:paraId="47802CB5" w14:textId="537897AD" w:rsidR="00E73EDF" w:rsidRPr="00693533" w:rsidRDefault="007653F1" w:rsidP="00C128E3">
      <w:pPr>
        <w:pStyle w:val="Heading3"/>
        <w:tabs>
          <w:tab w:val="clear" w:pos="660"/>
          <w:tab w:val="clear" w:pos="880"/>
          <w:tab w:val="left" w:pos="851"/>
        </w:tabs>
        <w:spacing w:before="120" w:after="120" w:line="240" w:lineRule="auto"/>
        <w:ind w:left="851" w:hanging="851"/>
        <w:jc w:val="both"/>
      </w:pPr>
      <w:bookmarkStart w:id="47" w:name="_Toc515440313"/>
      <w:bookmarkStart w:id="48" w:name="_Toc517858822"/>
      <w:bookmarkStart w:id="49" w:name="_Toc519859062"/>
      <w:bookmarkStart w:id="50" w:name="_Toc521495106"/>
      <w:bookmarkStart w:id="51" w:name="_Toc439685223"/>
      <w:bookmarkStart w:id="52" w:name="_Toc121374403"/>
      <w:bookmarkEnd w:id="47"/>
      <w:bookmarkEnd w:id="48"/>
      <w:bookmarkEnd w:id="49"/>
      <w:bookmarkEnd w:id="50"/>
      <w:r w:rsidRPr="00693533">
        <w:t xml:space="preserve">Terms and </w:t>
      </w:r>
      <w:r w:rsidR="0044569B">
        <w:t>d</w:t>
      </w:r>
      <w:r w:rsidRPr="00693533">
        <w:t>efinitions</w:t>
      </w:r>
      <w:bookmarkEnd w:id="45"/>
      <w:bookmarkEnd w:id="46"/>
      <w:bookmarkEnd w:id="51"/>
      <w:bookmarkEnd w:id="52"/>
    </w:p>
    <w:p w14:paraId="46EE3F8E" w14:textId="44659858" w:rsidR="00C17B89" w:rsidRPr="00693533" w:rsidRDefault="00C17B89" w:rsidP="00C128E3">
      <w:pPr>
        <w:spacing w:after="0" w:line="240" w:lineRule="auto"/>
        <w:jc w:val="left"/>
        <w:rPr>
          <w:lang w:val="en-AU" w:eastAsia="en-GB"/>
        </w:rPr>
      </w:pPr>
      <w:r w:rsidRPr="00693533">
        <w:rPr>
          <w:b/>
          <w:lang w:val="en-AU" w:eastAsia="en-GB"/>
        </w:rPr>
        <w:t>Accuracy</w:t>
      </w:r>
    </w:p>
    <w:p w14:paraId="3D090148" w14:textId="486AFD4C" w:rsidR="00C17B89" w:rsidRPr="00693533" w:rsidRDefault="00C17B89" w:rsidP="00C128E3">
      <w:pPr>
        <w:spacing w:after="60" w:line="240" w:lineRule="auto"/>
        <w:rPr>
          <w:rFonts w:cs="Arial"/>
          <w:lang w:val="en-AU" w:eastAsia="en-GB"/>
        </w:rPr>
      </w:pPr>
      <w:r w:rsidRPr="00693533">
        <w:rPr>
          <w:rFonts w:cs="Arial"/>
          <w:lang w:val="en-AU" w:eastAsia="en-GB"/>
        </w:rPr>
        <w:t>Closeness of agreement between a test result and the accepted reference values.</w:t>
      </w:r>
    </w:p>
    <w:p w14:paraId="43C77CB1" w14:textId="408A115F" w:rsidR="00C17B89" w:rsidRPr="00777AC1" w:rsidRDefault="00C17B89"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541FDC">
        <w:rPr>
          <w:rFonts w:eastAsia="Times New Roman" w:cs="Arial"/>
          <w:lang w:val="en-AU" w:eastAsia="en-GB"/>
        </w:rPr>
        <w:t>:</w:t>
      </w:r>
      <w:r w:rsidR="000F483E">
        <w:rPr>
          <w:rFonts w:eastAsia="Times New Roman" w:cs="Arial"/>
          <w:lang w:val="en-AU" w:eastAsia="en-GB"/>
        </w:rPr>
        <w:t xml:space="preserve"> </w:t>
      </w:r>
      <w:r w:rsidRPr="00777AC1">
        <w:rPr>
          <w:rFonts w:eastAsia="Times New Roman" w:cs="Arial"/>
          <w:lang w:val="en-AU" w:eastAsia="en-GB"/>
        </w:rPr>
        <w:t>A test result can be from an observation or measurement.</w:t>
      </w:r>
    </w:p>
    <w:p w14:paraId="6D2488EC" w14:textId="4992A48A" w:rsidR="00C17B89" w:rsidRPr="00777AC1" w:rsidRDefault="00C17B89" w:rsidP="00C128E3">
      <w:pPr>
        <w:spacing w:after="0" w:line="240" w:lineRule="auto"/>
        <w:jc w:val="left"/>
        <w:rPr>
          <w:lang w:val="en-AU" w:eastAsia="en-GB"/>
        </w:rPr>
      </w:pPr>
      <w:r w:rsidRPr="00777AC1">
        <w:rPr>
          <w:b/>
          <w:lang w:val="en-AU" w:eastAsia="en-GB"/>
        </w:rPr>
        <w:t>Aggregation</w:t>
      </w:r>
    </w:p>
    <w:p w14:paraId="2DA5A62B" w14:textId="4B842014" w:rsidR="00C17B89" w:rsidRPr="00777AC1" w:rsidRDefault="00C17B89" w:rsidP="00C128E3">
      <w:pPr>
        <w:spacing w:after="120" w:line="240" w:lineRule="auto"/>
        <w:rPr>
          <w:rFonts w:cs="Arial"/>
          <w:lang w:val="en-AU" w:eastAsia="en-GB"/>
        </w:rPr>
      </w:pPr>
      <w:r w:rsidRPr="00777AC1">
        <w:rPr>
          <w:rFonts w:cs="Arial"/>
          <w:lang w:val="en-AU" w:eastAsia="en-GB"/>
        </w:rPr>
        <w:t xml:space="preserve">Special form of </w:t>
      </w:r>
      <w:r w:rsidRPr="00777AC1">
        <w:rPr>
          <w:rFonts w:cs="Arial"/>
          <w:b/>
          <w:lang w:val="en-AU" w:eastAsia="en-GB"/>
        </w:rPr>
        <w:t>association</w:t>
      </w:r>
      <w:r w:rsidRPr="00777AC1">
        <w:rPr>
          <w:rFonts w:cs="Arial"/>
          <w:lang w:val="en-AU" w:eastAsia="en-GB"/>
        </w:rPr>
        <w:t xml:space="preserve"> that specifies a whole-part relationship between the aggregate (whole) and a component part.</w:t>
      </w:r>
    </w:p>
    <w:p w14:paraId="00925053" w14:textId="77777777" w:rsidR="00E73EDF" w:rsidRPr="00777AC1" w:rsidRDefault="007653F1" w:rsidP="00C128E3">
      <w:pPr>
        <w:spacing w:after="0" w:line="240" w:lineRule="auto"/>
        <w:jc w:val="left"/>
        <w:rPr>
          <w:lang w:val="en-AU" w:eastAsia="en-GB"/>
        </w:rPr>
      </w:pPr>
      <w:bookmarkStart w:id="53" w:name="_Toc368904915"/>
      <w:bookmarkStart w:id="54" w:name="_Toc392576953"/>
      <w:bookmarkStart w:id="55" w:name="_Toc412540090"/>
      <w:bookmarkStart w:id="56" w:name="_Toc439685224"/>
      <w:r w:rsidRPr="00777AC1">
        <w:rPr>
          <w:b/>
          <w:lang w:val="en-AU" w:eastAsia="en-GB"/>
        </w:rPr>
        <w:t>Alarm</w:t>
      </w:r>
      <w:bookmarkEnd w:id="53"/>
      <w:bookmarkEnd w:id="54"/>
      <w:bookmarkEnd w:id="55"/>
      <w:bookmarkEnd w:id="56"/>
    </w:p>
    <w:p w14:paraId="08203521" w14:textId="77777777" w:rsidR="00E73EDF" w:rsidRPr="00777AC1" w:rsidRDefault="007653F1" w:rsidP="00C128E3">
      <w:pPr>
        <w:spacing w:after="120" w:line="240" w:lineRule="auto"/>
        <w:rPr>
          <w:rFonts w:cs="Arial"/>
          <w:lang w:val="en-AU" w:eastAsia="en-GB"/>
        </w:rPr>
      </w:pPr>
      <w:bookmarkStart w:id="57" w:name="_Toc353960570"/>
      <w:bookmarkStart w:id="58" w:name="_Toc353889820"/>
      <w:bookmarkStart w:id="59" w:name="_Toc353889540"/>
      <w:r w:rsidRPr="00777AC1">
        <w:rPr>
          <w:rFonts w:cs="Arial"/>
          <w:lang w:val="en-AU" w:eastAsia="en-GB"/>
        </w:rPr>
        <w:t xml:space="preserve">(MSC.302/A) a high-priority </w:t>
      </w:r>
      <w:r w:rsidRPr="00777AC1">
        <w:rPr>
          <w:rFonts w:cs="Arial"/>
          <w:b/>
          <w:lang w:val="en-AU" w:eastAsia="en-GB"/>
        </w:rPr>
        <w:t>alert</w:t>
      </w:r>
      <w:r w:rsidRPr="00777AC1">
        <w:rPr>
          <w:rFonts w:cs="Arial"/>
          <w:lang w:val="en-AU" w:eastAsia="en-GB"/>
        </w:rPr>
        <w:t>. Condition requiring immediate attention and action by the bridge team, to maintain the safe navigation of the ship</w:t>
      </w:r>
      <w:bookmarkEnd w:id="57"/>
      <w:bookmarkEnd w:id="58"/>
      <w:bookmarkEnd w:id="59"/>
      <w:r w:rsidRPr="00777AC1">
        <w:rPr>
          <w:rFonts w:cs="Arial"/>
          <w:lang w:val="en-AU" w:eastAsia="en-GB"/>
        </w:rPr>
        <w:t>.</w:t>
      </w:r>
    </w:p>
    <w:p w14:paraId="56A2F693" w14:textId="77777777" w:rsidR="00E73EDF" w:rsidRPr="00777AC1" w:rsidRDefault="007653F1" w:rsidP="00C128E3">
      <w:pPr>
        <w:spacing w:after="0" w:line="240" w:lineRule="auto"/>
        <w:rPr>
          <w:lang w:val="en-AU"/>
        </w:rPr>
      </w:pPr>
      <w:bookmarkStart w:id="60" w:name="_Toc439685225"/>
      <w:bookmarkStart w:id="61" w:name="_Toc392576954"/>
      <w:bookmarkStart w:id="62" w:name="_Toc412540091"/>
      <w:bookmarkStart w:id="63" w:name="_Toc368904916"/>
      <w:r w:rsidRPr="00777AC1">
        <w:rPr>
          <w:b/>
          <w:lang w:val="en-AU" w:eastAsia="en-GB"/>
        </w:rPr>
        <w:t>Alert</w:t>
      </w:r>
      <w:bookmarkEnd w:id="60"/>
      <w:bookmarkEnd w:id="61"/>
      <w:bookmarkEnd w:id="62"/>
      <w:bookmarkEnd w:id="63"/>
    </w:p>
    <w:p w14:paraId="44DA4499" w14:textId="7FE17072" w:rsidR="00E73EDF" w:rsidRPr="00693533"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4E17D6">
        <w:rPr>
          <w:rFonts w:cs="Arial"/>
          <w:lang w:val="en-AU"/>
        </w:rPr>
        <w:t xml:space="preserve">(MSC.302/A) announcement of abnormal situations and conditions requiring attention. </w:t>
      </w:r>
      <w:r w:rsidR="00EE3367" w:rsidRPr="004E17D6">
        <w:rPr>
          <w:rFonts w:cs="Arial"/>
          <w:lang w:val="en-AU"/>
        </w:rPr>
        <w:t xml:space="preserve"> </w:t>
      </w:r>
      <w:r w:rsidRPr="00693533">
        <w:rPr>
          <w:rFonts w:cs="Arial"/>
          <w:lang w:val="en-AU"/>
        </w:rPr>
        <w:t xml:space="preserve">Alerts are divided in four priorities: </w:t>
      </w:r>
      <w:r w:rsidRPr="0076198D">
        <w:rPr>
          <w:rFonts w:cs="Arial"/>
          <w:b/>
          <w:lang w:val="en-AU"/>
        </w:rPr>
        <w:t>emergency alarm</w:t>
      </w:r>
      <w:r w:rsidRPr="00693533">
        <w:rPr>
          <w:rFonts w:cs="Arial"/>
          <w:lang w:val="en-AU"/>
        </w:rPr>
        <w:t xml:space="preserve">s, </w:t>
      </w:r>
      <w:r w:rsidRPr="00693533">
        <w:rPr>
          <w:rFonts w:cs="Arial"/>
          <w:b/>
          <w:lang w:val="en-AU"/>
        </w:rPr>
        <w:t>alarm</w:t>
      </w:r>
      <w:r w:rsidRPr="00693533">
        <w:rPr>
          <w:rFonts w:cs="Arial"/>
          <w:lang w:val="en-AU"/>
        </w:rPr>
        <w:t xml:space="preserve">s, </w:t>
      </w:r>
      <w:r w:rsidRPr="0076198D">
        <w:rPr>
          <w:rFonts w:cs="Arial"/>
          <w:b/>
          <w:lang w:val="en-AU"/>
        </w:rPr>
        <w:t>warning</w:t>
      </w:r>
      <w:r w:rsidRPr="00693533">
        <w:rPr>
          <w:rFonts w:cs="Arial"/>
          <w:lang w:val="en-AU"/>
        </w:rPr>
        <w:t xml:space="preserve">s and </w:t>
      </w:r>
      <w:r w:rsidRPr="0076198D">
        <w:rPr>
          <w:rFonts w:cs="Arial"/>
          <w:b/>
          <w:lang w:val="en-AU"/>
        </w:rPr>
        <w:t>caution</w:t>
      </w:r>
      <w:r w:rsidRPr="00693533">
        <w:rPr>
          <w:rFonts w:cs="Arial"/>
          <w:lang w:val="en-AU"/>
        </w:rPr>
        <w:t>s. An alert provides information about a defined state change in connection with information about how to announce this event in a defined way to the system and the operator</w:t>
      </w:r>
      <w:r w:rsidR="00C17B89" w:rsidRPr="00693533">
        <w:rPr>
          <w:rFonts w:cs="Arial"/>
          <w:lang w:val="en-AU"/>
        </w:rPr>
        <w:t>.</w:t>
      </w:r>
    </w:p>
    <w:p w14:paraId="3F424A5C" w14:textId="3F31CBF9" w:rsidR="00017C84" w:rsidRPr="00777AC1" w:rsidRDefault="00017C84" w:rsidP="00C128E3">
      <w:pPr>
        <w:spacing w:after="0" w:line="240" w:lineRule="auto"/>
        <w:jc w:val="left"/>
        <w:rPr>
          <w:lang w:val="en-AU" w:eastAsia="en-GB"/>
        </w:rPr>
      </w:pPr>
      <w:r w:rsidRPr="00777AC1">
        <w:rPr>
          <w:b/>
          <w:lang w:val="en-AU" w:eastAsia="en-GB"/>
        </w:rPr>
        <w:t>Application Schema</w:t>
      </w:r>
    </w:p>
    <w:p w14:paraId="6D2B7F7D" w14:textId="26CF8672" w:rsidR="00017C84" w:rsidRPr="00777AC1" w:rsidRDefault="00017C84" w:rsidP="00C128E3">
      <w:pPr>
        <w:spacing w:after="120" w:line="240" w:lineRule="auto"/>
        <w:rPr>
          <w:rFonts w:cs="Arial"/>
          <w:lang w:val="en-AU" w:eastAsia="en-GB"/>
        </w:rPr>
      </w:pPr>
      <w:r w:rsidRPr="00777AC1">
        <w:rPr>
          <w:rFonts w:cs="Arial"/>
          <w:lang w:val="en-AU" w:eastAsia="en-GB"/>
        </w:rPr>
        <w:t>Conceptual schema for data required by one or more applications.</w:t>
      </w:r>
    </w:p>
    <w:p w14:paraId="15CC6689" w14:textId="4CA5975C" w:rsidR="00017C84" w:rsidRPr="00777AC1" w:rsidRDefault="00017C84" w:rsidP="00C128E3">
      <w:pPr>
        <w:spacing w:after="0" w:line="240" w:lineRule="auto"/>
        <w:jc w:val="left"/>
        <w:rPr>
          <w:lang w:val="en-AU" w:eastAsia="en-GB"/>
        </w:rPr>
      </w:pPr>
      <w:bookmarkStart w:id="64" w:name="_Toc439685226"/>
      <w:bookmarkStart w:id="65" w:name="_Toc368904917"/>
      <w:bookmarkStart w:id="66" w:name="_Toc412540092"/>
      <w:bookmarkStart w:id="67" w:name="_Toc392576955"/>
      <w:r w:rsidRPr="00777AC1">
        <w:rPr>
          <w:b/>
          <w:lang w:val="en-AU" w:eastAsia="en-GB"/>
        </w:rPr>
        <w:t>Association</w:t>
      </w:r>
    </w:p>
    <w:p w14:paraId="5D865D06" w14:textId="0F28753A" w:rsidR="00017C84" w:rsidRPr="00777AC1" w:rsidRDefault="00017C84" w:rsidP="00C128E3">
      <w:pPr>
        <w:spacing w:after="120" w:line="240" w:lineRule="auto"/>
        <w:rPr>
          <w:rFonts w:cs="Arial"/>
          <w:lang w:val="en-AU" w:eastAsia="en-GB"/>
        </w:rPr>
      </w:pPr>
      <w:r w:rsidRPr="00777AC1">
        <w:rPr>
          <w:rFonts w:cs="Arial"/>
          <w:lang w:val="en-AU" w:eastAsia="en-GB"/>
        </w:rPr>
        <w:t>Semantic relationship between two or more classifiers that specifies connections among their instances.</w:t>
      </w:r>
    </w:p>
    <w:p w14:paraId="53504C39" w14:textId="1793C308" w:rsidR="00017C84" w:rsidRPr="00777AC1" w:rsidRDefault="00017C84" w:rsidP="00C128E3">
      <w:pPr>
        <w:spacing w:after="0" w:line="240" w:lineRule="auto"/>
        <w:jc w:val="left"/>
        <w:rPr>
          <w:lang w:val="en-AU" w:eastAsia="en-GB"/>
        </w:rPr>
      </w:pPr>
      <w:r w:rsidRPr="00777AC1">
        <w:rPr>
          <w:b/>
          <w:lang w:val="en-AU" w:eastAsia="en-GB"/>
        </w:rPr>
        <w:t>Attribute</w:t>
      </w:r>
    </w:p>
    <w:p w14:paraId="4A88FC46" w14:textId="11401AD2" w:rsidR="00017C84" w:rsidRPr="00777AC1" w:rsidRDefault="00510593" w:rsidP="00C128E3">
      <w:pPr>
        <w:spacing w:after="60" w:line="240" w:lineRule="auto"/>
        <w:rPr>
          <w:rFonts w:cs="Arial"/>
          <w:lang w:val="en-AU" w:eastAsia="en-GB"/>
        </w:rPr>
      </w:pPr>
      <w:r w:rsidRPr="00777AC1">
        <w:rPr>
          <w:rFonts w:cs="Arial"/>
          <w:lang w:val="en-AU" w:eastAsia="en-GB"/>
        </w:rPr>
        <w:t xml:space="preserve">(1)  </w:t>
      </w:r>
      <w:r w:rsidR="00017C84" w:rsidRPr="00777AC1">
        <w:rPr>
          <w:rFonts w:cs="Arial"/>
          <w:lang w:val="en-AU" w:eastAsia="en-GB"/>
        </w:rPr>
        <w:t>Named property of an entity.</w:t>
      </w:r>
    </w:p>
    <w:p w14:paraId="06965C5F" w14:textId="12F2E8FA" w:rsidR="00510593" w:rsidRPr="0076198D" w:rsidRDefault="00510593" w:rsidP="00C128E3">
      <w:pPr>
        <w:spacing w:after="120" w:line="240" w:lineRule="auto"/>
        <w:rPr>
          <w:lang w:val="en-US" w:eastAsia="en-GB"/>
        </w:rPr>
      </w:pPr>
      <w:r w:rsidRPr="0076198D">
        <w:rPr>
          <w:lang w:val="en-US" w:eastAsia="en-GB"/>
        </w:rPr>
        <w:t>NOTE</w:t>
      </w:r>
      <w:r w:rsidR="000F483E">
        <w:rPr>
          <w:lang w:val="en-US" w:eastAsia="en-GB"/>
        </w:rPr>
        <w:t xml:space="preserve">: </w:t>
      </w:r>
      <w:r w:rsidRPr="0076198D">
        <w:rPr>
          <w:lang w:val="en-US" w:eastAsia="en-GB"/>
        </w:rPr>
        <w:t>Describes a geometrical, topological, thematic, or other characteristic of an entity.</w:t>
      </w:r>
    </w:p>
    <w:p w14:paraId="35868BBC" w14:textId="4DF7918B" w:rsidR="00510593" w:rsidRPr="00777AC1" w:rsidRDefault="00510593" w:rsidP="00C128E3">
      <w:pPr>
        <w:spacing w:after="60" w:line="240" w:lineRule="auto"/>
        <w:rPr>
          <w:lang w:val="en-AU" w:eastAsia="en-GB"/>
        </w:rPr>
      </w:pPr>
      <w:r w:rsidRPr="0076198D">
        <w:rPr>
          <w:lang w:val="en-US" w:eastAsia="en-GB"/>
        </w:rPr>
        <w:t>(2)  Feature within a classifier that describes a range of values that instances of the classifier may hold.</w:t>
      </w:r>
    </w:p>
    <w:p w14:paraId="33F221BC" w14:textId="42520F11" w:rsidR="00510593" w:rsidRPr="00777AC1" w:rsidRDefault="00017C84" w:rsidP="00C128E3">
      <w:pPr>
        <w:autoSpaceDE w:val="0"/>
        <w:autoSpaceDN w:val="0"/>
        <w:adjustRightInd w:val="0"/>
        <w:spacing w:after="6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r>
      <w:r w:rsidR="00510593" w:rsidRPr="00777AC1">
        <w:rPr>
          <w:rFonts w:eastAsia="Times New Roman" w:cs="Arial"/>
          <w:lang w:val="en-AU" w:eastAsia="en-GB"/>
        </w:rPr>
        <w:t>An attribute is semantically equivalent to a composition association; however, the intent and usage is normally different.</w:t>
      </w:r>
    </w:p>
    <w:p w14:paraId="240A072C" w14:textId="118C5D27" w:rsidR="00017C84" w:rsidRPr="00777AC1" w:rsidRDefault="00976204"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00510593" w:rsidRPr="00777AC1">
        <w:rPr>
          <w:rFonts w:eastAsia="Times New Roman" w:cs="Arial"/>
          <w:lang w:val="en-AU" w:eastAsia="en-GB"/>
        </w:rPr>
        <w:t xml:space="preserve"> “Feature” used in this definition is the UML meaning of the term.</w:t>
      </w:r>
    </w:p>
    <w:p w14:paraId="083ED05E" w14:textId="4AD2867D" w:rsidR="000F7516" w:rsidRPr="00777AC1" w:rsidRDefault="000F7516" w:rsidP="00C128E3">
      <w:pPr>
        <w:spacing w:after="0" w:line="240" w:lineRule="auto"/>
        <w:jc w:val="left"/>
        <w:rPr>
          <w:lang w:val="en-AU" w:eastAsia="en-GB"/>
        </w:rPr>
      </w:pPr>
      <w:r w:rsidRPr="00777AC1">
        <w:rPr>
          <w:b/>
          <w:lang w:val="en-AU" w:eastAsia="en-GB"/>
        </w:rPr>
        <w:t>Boundary</w:t>
      </w:r>
    </w:p>
    <w:p w14:paraId="6CCC65E9" w14:textId="55F9CA62" w:rsidR="000F7516" w:rsidRPr="00777AC1" w:rsidRDefault="000F7516" w:rsidP="00C128E3">
      <w:pPr>
        <w:spacing w:after="60" w:line="240" w:lineRule="auto"/>
        <w:rPr>
          <w:rFonts w:cs="Arial"/>
          <w:lang w:val="en-AU" w:eastAsia="en-GB"/>
        </w:rPr>
      </w:pPr>
      <w:r w:rsidRPr="00777AC1">
        <w:rPr>
          <w:rFonts w:cs="Arial"/>
          <w:lang w:val="en-AU" w:eastAsia="en-GB"/>
        </w:rPr>
        <w:t>Set that represents the limit of an entity.</w:t>
      </w:r>
    </w:p>
    <w:p w14:paraId="786E8B96" w14:textId="7F5BCD57"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Boundary is most commonly used in the context of geometry, where the set is a collection of points or a collection of objects that represent those points.</w:t>
      </w:r>
    </w:p>
    <w:p w14:paraId="048685FD" w14:textId="77777777" w:rsidR="00E73EDF" w:rsidRPr="00777AC1" w:rsidRDefault="007653F1" w:rsidP="00C128E3">
      <w:pPr>
        <w:keepNext/>
        <w:keepLines/>
        <w:spacing w:after="0" w:line="240" w:lineRule="auto"/>
        <w:rPr>
          <w:lang w:val="en-AU"/>
        </w:rPr>
      </w:pPr>
      <w:r w:rsidRPr="00777AC1">
        <w:rPr>
          <w:b/>
          <w:lang w:val="en-AU"/>
        </w:rPr>
        <w:t>Caution</w:t>
      </w:r>
      <w:bookmarkEnd w:id="64"/>
      <w:bookmarkEnd w:id="65"/>
      <w:bookmarkEnd w:id="66"/>
      <w:bookmarkEnd w:id="67"/>
    </w:p>
    <w:p w14:paraId="37CEFDAC" w14:textId="77777777" w:rsidR="00E73EDF" w:rsidRPr="00693533" w:rsidRDefault="007653F1" w:rsidP="00C128E3">
      <w:pPr>
        <w:spacing w:after="120" w:line="240" w:lineRule="auto"/>
        <w:rPr>
          <w:rFonts w:cs="Arial"/>
          <w:lang w:val="en-AU"/>
        </w:rPr>
      </w:pPr>
      <w:r w:rsidRPr="004E17D6">
        <w:rPr>
          <w:rFonts w:cs="Arial"/>
          <w:lang w:val="en-AU"/>
        </w:rPr>
        <w:t xml:space="preserve">(MSC.302/A) lowest priority of an </w:t>
      </w:r>
      <w:r w:rsidRPr="004E17D6">
        <w:rPr>
          <w:rFonts w:cs="Arial"/>
          <w:b/>
          <w:lang w:val="en-AU"/>
        </w:rPr>
        <w:t>alert</w:t>
      </w:r>
      <w:r w:rsidRPr="004E17D6">
        <w:rPr>
          <w:rFonts w:cs="Arial"/>
          <w:lang w:val="en-AU"/>
        </w:rPr>
        <w:t xml:space="preserve">. Awareness of a condition which does not warrant an </w:t>
      </w:r>
      <w:r w:rsidRPr="00693533">
        <w:rPr>
          <w:rFonts w:cs="Arial"/>
          <w:b/>
          <w:lang w:val="en-AU"/>
        </w:rPr>
        <w:t>alarm</w:t>
      </w:r>
      <w:r w:rsidRPr="00693533">
        <w:rPr>
          <w:rFonts w:cs="Arial"/>
          <w:lang w:val="en-AU"/>
        </w:rPr>
        <w:t xml:space="preserve"> or warning condition, but still requires attention out of the ordinary consideration of the situation or of given information.</w:t>
      </w:r>
    </w:p>
    <w:p w14:paraId="07A800AD" w14:textId="44B88F55" w:rsidR="000F7516" w:rsidRPr="00777AC1" w:rsidRDefault="000F7516" w:rsidP="00C128E3">
      <w:pPr>
        <w:spacing w:after="0" w:line="240" w:lineRule="auto"/>
        <w:jc w:val="left"/>
        <w:rPr>
          <w:lang w:val="en-AU" w:eastAsia="en-GB"/>
        </w:rPr>
      </w:pPr>
      <w:r w:rsidRPr="00777AC1">
        <w:rPr>
          <w:b/>
          <w:lang w:val="en-AU" w:eastAsia="en-GB"/>
        </w:rPr>
        <w:t>Class</w:t>
      </w:r>
    </w:p>
    <w:p w14:paraId="532EAD83" w14:textId="6F157D78" w:rsidR="000F7516" w:rsidRPr="00777AC1" w:rsidRDefault="000F7516" w:rsidP="00C128E3">
      <w:pPr>
        <w:spacing w:after="60" w:line="240" w:lineRule="auto"/>
        <w:rPr>
          <w:rFonts w:cs="Arial"/>
          <w:lang w:val="en-AU" w:eastAsia="en-GB"/>
        </w:rPr>
      </w:pPr>
      <w:r w:rsidRPr="00777AC1">
        <w:rPr>
          <w:rFonts w:cs="Arial"/>
          <w:lang w:val="en-AU" w:eastAsia="en-GB"/>
        </w:rPr>
        <w:t xml:space="preserve">Description of a set of objects that share the same </w:t>
      </w:r>
      <w:r w:rsidRPr="00777AC1">
        <w:rPr>
          <w:rFonts w:cs="Arial"/>
          <w:b/>
          <w:lang w:val="en-AU" w:eastAsia="en-GB"/>
        </w:rPr>
        <w:t>attributes</w:t>
      </w:r>
      <w:r w:rsidRPr="00777AC1">
        <w:rPr>
          <w:rFonts w:cs="Arial"/>
          <w:lang w:val="en-AU" w:eastAsia="en-GB"/>
        </w:rPr>
        <w:t xml:space="preserve">, operations, methods, </w:t>
      </w:r>
      <w:r w:rsidRPr="00777AC1">
        <w:rPr>
          <w:rFonts w:cs="Arial"/>
          <w:b/>
          <w:lang w:val="en-AU" w:eastAsia="en-GB"/>
        </w:rPr>
        <w:t>relationships</w:t>
      </w:r>
      <w:r w:rsidRPr="00777AC1">
        <w:rPr>
          <w:rFonts w:cs="Arial"/>
          <w:lang w:val="en-AU" w:eastAsia="en-GB"/>
        </w:rPr>
        <w:t>, and semantics.</w:t>
      </w:r>
    </w:p>
    <w:p w14:paraId="40C34B10" w14:textId="3CEA739E"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A class represents a concept within the system being modelled.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5F4FB145" w14:textId="2105FBE8" w:rsidR="000F7516" w:rsidRPr="00777AC1" w:rsidRDefault="000F7516" w:rsidP="00614FE6">
      <w:pPr>
        <w:keepNext/>
        <w:keepLines/>
        <w:spacing w:after="0" w:line="240" w:lineRule="auto"/>
        <w:jc w:val="left"/>
        <w:rPr>
          <w:lang w:val="en-AU" w:eastAsia="en-GB"/>
        </w:rPr>
      </w:pPr>
      <w:bookmarkStart w:id="68" w:name="_Toc412540094"/>
      <w:bookmarkStart w:id="69" w:name="_Toc368904919"/>
      <w:bookmarkStart w:id="70" w:name="_Toc392576957"/>
      <w:bookmarkStart w:id="71" w:name="_Toc439685228"/>
      <w:r w:rsidRPr="00777AC1">
        <w:rPr>
          <w:b/>
          <w:lang w:val="en-AU" w:eastAsia="en-GB"/>
        </w:rPr>
        <w:lastRenderedPageBreak/>
        <w:t>Classification</w:t>
      </w:r>
    </w:p>
    <w:p w14:paraId="0F509237" w14:textId="1D8FDE70" w:rsidR="000F7516" w:rsidRPr="00777AC1" w:rsidRDefault="000F7516" w:rsidP="00C128E3">
      <w:pPr>
        <w:spacing w:after="120" w:line="240" w:lineRule="auto"/>
        <w:rPr>
          <w:rFonts w:cs="Arial"/>
          <w:lang w:val="en-AU" w:eastAsia="en-GB"/>
        </w:rPr>
      </w:pPr>
      <w:r w:rsidRPr="00777AC1">
        <w:rPr>
          <w:rFonts w:cs="Arial"/>
          <w:lang w:val="en-AU" w:eastAsia="en-GB"/>
        </w:rPr>
        <w:t xml:space="preserve">The process of determining the appropriate </w:t>
      </w:r>
      <w:r w:rsidR="00D912C4" w:rsidRPr="00777AC1">
        <w:rPr>
          <w:rFonts w:cs="Arial"/>
          <w:b/>
          <w:lang w:val="en-AU" w:eastAsia="en-GB"/>
        </w:rPr>
        <w:t xml:space="preserve">data </w:t>
      </w:r>
      <w:r w:rsidRPr="00777AC1">
        <w:rPr>
          <w:rFonts w:cs="Arial"/>
          <w:b/>
          <w:lang w:val="en-AU" w:eastAsia="en-GB"/>
        </w:rPr>
        <w:t>type</w:t>
      </w:r>
      <w:r w:rsidRPr="00777AC1">
        <w:rPr>
          <w:rFonts w:cs="Arial"/>
          <w:lang w:val="en-AU" w:eastAsia="en-GB"/>
        </w:rPr>
        <w:t xml:space="preserve"> within a </w:t>
      </w:r>
      <w:r w:rsidRPr="00777AC1">
        <w:rPr>
          <w:rFonts w:cs="Arial"/>
          <w:b/>
          <w:lang w:val="en-AU" w:eastAsia="en-GB"/>
        </w:rPr>
        <w:t>feature catalogue</w:t>
      </w:r>
      <w:r w:rsidRPr="00777AC1">
        <w:rPr>
          <w:rFonts w:cs="Arial"/>
          <w:lang w:val="en-AU" w:eastAsia="en-GB"/>
        </w:rPr>
        <w:t xml:space="preserve"> for a particular real world feature, including consideration of </w:t>
      </w:r>
      <w:r w:rsidRPr="00777AC1">
        <w:rPr>
          <w:rFonts w:cs="Arial"/>
          <w:b/>
          <w:lang w:val="en-AU" w:eastAsia="en-GB"/>
        </w:rPr>
        <w:t>data quality</w:t>
      </w:r>
      <w:r w:rsidRPr="00777AC1">
        <w:rPr>
          <w:rFonts w:cs="Arial"/>
          <w:lang w:val="en-AU" w:eastAsia="en-GB"/>
        </w:rPr>
        <w:t>.</w:t>
      </w:r>
    </w:p>
    <w:bookmarkEnd w:id="68"/>
    <w:bookmarkEnd w:id="69"/>
    <w:bookmarkEnd w:id="70"/>
    <w:bookmarkEnd w:id="71"/>
    <w:p w14:paraId="2598D775" w14:textId="312ECB8A" w:rsidR="007733CC" w:rsidRPr="00777AC1" w:rsidRDefault="007733CC" w:rsidP="00C128E3">
      <w:pPr>
        <w:spacing w:after="0" w:line="240" w:lineRule="auto"/>
        <w:jc w:val="left"/>
        <w:rPr>
          <w:lang w:val="en-AU" w:eastAsia="en-GB"/>
        </w:rPr>
      </w:pPr>
      <w:r w:rsidRPr="00777AC1">
        <w:rPr>
          <w:b/>
          <w:lang w:val="en-AU" w:eastAsia="en-GB"/>
        </w:rPr>
        <w:t>Coordinate</w:t>
      </w:r>
    </w:p>
    <w:p w14:paraId="4711B474" w14:textId="63729EE9" w:rsidR="007733CC" w:rsidRPr="00777AC1" w:rsidRDefault="007733CC" w:rsidP="00C128E3">
      <w:pPr>
        <w:spacing w:after="60" w:line="240" w:lineRule="auto"/>
        <w:rPr>
          <w:rFonts w:cs="Arial"/>
          <w:lang w:val="en-AU" w:eastAsia="en-GB"/>
        </w:rPr>
      </w:pPr>
      <w:r w:rsidRPr="00777AC1">
        <w:rPr>
          <w:rFonts w:cs="Arial"/>
          <w:lang w:val="en-AU" w:eastAsia="en-GB"/>
        </w:rPr>
        <w:t xml:space="preserve">One of a sequence of n numbers designating the position of a </w:t>
      </w:r>
      <w:r w:rsidRPr="00777AC1">
        <w:rPr>
          <w:rFonts w:cs="Arial"/>
          <w:b/>
          <w:lang w:val="en-AU" w:eastAsia="en-GB"/>
        </w:rPr>
        <w:t>point</w:t>
      </w:r>
      <w:r w:rsidRPr="00777AC1">
        <w:rPr>
          <w:rFonts w:cs="Arial"/>
          <w:lang w:val="en-AU" w:eastAsia="en-GB"/>
        </w:rPr>
        <w:t xml:space="preserve"> in n-dimensional space.</w:t>
      </w:r>
    </w:p>
    <w:p w14:paraId="0D44A707" w14:textId="1B940982" w:rsidR="007733C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007733CC" w:rsidRPr="00777AC1">
        <w:rPr>
          <w:rFonts w:cs="Arial"/>
          <w:lang w:val="en-AU" w:eastAsia="en-GB"/>
        </w:rPr>
        <w:t xml:space="preserve"> In a </w:t>
      </w:r>
      <w:r w:rsidR="007733CC" w:rsidRPr="00777AC1">
        <w:rPr>
          <w:rFonts w:cs="Arial"/>
          <w:b/>
          <w:lang w:val="en-AU" w:eastAsia="en-GB"/>
        </w:rPr>
        <w:t>coordinate reference system</w:t>
      </w:r>
      <w:r w:rsidR="007733CC" w:rsidRPr="00777AC1">
        <w:rPr>
          <w:rFonts w:cs="Arial"/>
          <w:lang w:val="en-AU" w:eastAsia="en-GB"/>
        </w:rPr>
        <w:t>, the coordinate numbers are qualified by units.</w:t>
      </w:r>
    </w:p>
    <w:p w14:paraId="7DB87567" w14:textId="1AF21B50" w:rsidR="0067593C" w:rsidRPr="00777AC1" w:rsidRDefault="0067593C" w:rsidP="00C128E3">
      <w:pPr>
        <w:spacing w:after="0" w:line="240" w:lineRule="auto"/>
        <w:jc w:val="left"/>
        <w:rPr>
          <w:lang w:val="en-AU" w:eastAsia="en-GB"/>
        </w:rPr>
      </w:pPr>
      <w:r w:rsidRPr="00777AC1">
        <w:rPr>
          <w:b/>
          <w:lang w:val="en-AU" w:eastAsia="en-GB"/>
        </w:rPr>
        <w:t>Coordinate Reference System</w:t>
      </w:r>
    </w:p>
    <w:p w14:paraId="287CEA8E" w14:textId="3F4741F0" w:rsidR="0067593C" w:rsidRPr="00777AC1" w:rsidRDefault="0067593C" w:rsidP="00C128E3">
      <w:pPr>
        <w:spacing w:after="60" w:line="240" w:lineRule="auto"/>
        <w:rPr>
          <w:rFonts w:cs="Arial"/>
          <w:lang w:val="en-AU" w:eastAsia="en-GB"/>
        </w:rPr>
      </w:pPr>
      <w:r w:rsidRPr="00777AC1">
        <w:rPr>
          <w:rFonts w:cs="Arial"/>
          <w:b/>
          <w:lang w:val="en-AU" w:eastAsia="en-GB"/>
        </w:rPr>
        <w:t>Coordinate</w:t>
      </w:r>
      <w:r w:rsidRPr="00777AC1">
        <w:rPr>
          <w:rFonts w:cs="Arial"/>
          <w:lang w:val="en-AU" w:eastAsia="en-GB"/>
        </w:rPr>
        <w:t xml:space="preserve"> system that is related to an object by a datum.</w:t>
      </w:r>
    </w:p>
    <w:p w14:paraId="5B3F000F" w14:textId="65DD0E70"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For geodetic and vertical </w:t>
      </w:r>
      <w:proofErr w:type="spellStart"/>
      <w:r w:rsidRPr="00777AC1">
        <w:rPr>
          <w:rFonts w:cs="Arial"/>
          <w:lang w:val="en-AU" w:eastAsia="en-GB"/>
        </w:rPr>
        <w:t>datums</w:t>
      </w:r>
      <w:proofErr w:type="spellEnd"/>
      <w:r w:rsidRPr="00777AC1">
        <w:rPr>
          <w:rFonts w:cs="Arial"/>
          <w:lang w:val="en-AU" w:eastAsia="en-GB"/>
        </w:rPr>
        <w:t>, the object will be the Earth.</w:t>
      </w:r>
    </w:p>
    <w:p w14:paraId="76CED241" w14:textId="44761029" w:rsidR="0067593C" w:rsidRPr="00777AC1" w:rsidRDefault="0067593C" w:rsidP="00C128E3">
      <w:pPr>
        <w:spacing w:after="0" w:line="240" w:lineRule="auto"/>
        <w:jc w:val="left"/>
        <w:rPr>
          <w:lang w:val="en-AU" w:eastAsia="en-GB"/>
        </w:rPr>
      </w:pPr>
      <w:r w:rsidRPr="00777AC1">
        <w:rPr>
          <w:b/>
          <w:lang w:val="en-AU" w:eastAsia="en-GB"/>
        </w:rPr>
        <w:t>Coordinate Tuple</w:t>
      </w:r>
    </w:p>
    <w:p w14:paraId="7764FAA0" w14:textId="4D7AFC13" w:rsidR="0067593C" w:rsidRPr="00777AC1" w:rsidRDefault="0067593C" w:rsidP="00C128E3">
      <w:pPr>
        <w:spacing w:after="120" w:line="240" w:lineRule="auto"/>
        <w:rPr>
          <w:rFonts w:cs="Arial"/>
          <w:lang w:val="en-AU" w:eastAsia="en-GB"/>
        </w:rPr>
      </w:pPr>
      <w:r w:rsidRPr="00777AC1">
        <w:rPr>
          <w:rFonts w:cs="Arial"/>
          <w:lang w:val="en-AU" w:eastAsia="en-GB"/>
        </w:rPr>
        <w:t xml:space="preserve">Ordered list of </w:t>
      </w:r>
      <w:r w:rsidRPr="00777AC1">
        <w:rPr>
          <w:rFonts w:cs="Arial"/>
          <w:b/>
          <w:lang w:val="en-AU" w:eastAsia="en-GB"/>
        </w:rPr>
        <w:t>coordinates</w:t>
      </w:r>
      <w:ins w:id="72" w:author="Jeff Wootton" w:date="2022-10-11T04:58:00Z">
        <w:r w:rsidR="00C92309">
          <w:rPr>
            <w:rFonts w:cs="Arial"/>
            <w:b/>
            <w:lang w:val="en-AU" w:eastAsia="en-GB"/>
          </w:rPr>
          <w:t xml:space="preserve"> </w:t>
        </w:r>
        <w:r w:rsidR="00C92309" w:rsidRPr="00C92309">
          <w:rPr>
            <w:rFonts w:cs="Arial"/>
            <w:bCs/>
            <w:lang w:val="en-AU" w:eastAsia="en-GB"/>
          </w:rPr>
          <w:t xml:space="preserve">where the number and order of coordinates is identical to the axes of the </w:t>
        </w:r>
        <w:r w:rsidR="00C92309">
          <w:rPr>
            <w:rFonts w:cs="Arial"/>
            <w:b/>
            <w:lang w:val="en-AU" w:eastAsia="en-GB"/>
          </w:rPr>
          <w:t>coordinate reference system</w:t>
        </w:r>
      </w:ins>
      <w:r w:rsidRPr="00777AC1">
        <w:rPr>
          <w:rFonts w:cs="Arial"/>
          <w:lang w:val="en-AU" w:eastAsia="en-GB"/>
        </w:rPr>
        <w:t>.</w:t>
      </w:r>
    </w:p>
    <w:p w14:paraId="787478EC" w14:textId="5471BC07" w:rsidR="0067593C" w:rsidRPr="00777AC1" w:rsidRDefault="0067593C" w:rsidP="00C128E3">
      <w:pPr>
        <w:spacing w:after="0" w:line="240" w:lineRule="auto"/>
        <w:jc w:val="left"/>
        <w:rPr>
          <w:lang w:val="en-AU" w:eastAsia="en-GB"/>
        </w:rPr>
      </w:pPr>
      <w:r w:rsidRPr="00777AC1">
        <w:rPr>
          <w:b/>
          <w:lang w:val="en-AU" w:eastAsia="en-GB"/>
        </w:rPr>
        <w:t>Curve</w:t>
      </w:r>
    </w:p>
    <w:p w14:paraId="274FE8C0" w14:textId="33AD346E" w:rsidR="0067593C" w:rsidRPr="00777AC1" w:rsidRDefault="0067593C" w:rsidP="00C128E3">
      <w:pPr>
        <w:spacing w:after="60" w:line="240" w:lineRule="auto"/>
        <w:rPr>
          <w:rFonts w:cs="Arial"/>
          <w:lang w:val="en-AU" w:eastAsia="en-GB"/>
        </w:rPr>
      </w:pPr>
      <w:r w:rsidRPr="00777AC1">
        <w:rPr>
          <w:rFonts w:cs="Arial"/>
          <w:lang w:val="en-AU" w:eastAsia="en-GB"/>
        </w:rPr>
        <w:t xml:space="preserve">1-dimensional </w:t>
      </w:r>
      <w:r w:rsidRPr="00777AC1">
        <w:rPr>
          <w:rFonts w:cs="Arial"/>
          <w:b/>
          <w:lang w:val="en-AU" w:eastAsia="en-GB"/>
        </w:rPr>
        <w:t>geometric primitive</w:t>
      </w:r>
      <w:r w:rsidRPr="00777AC1">
        <w:rPr>
          <w:rFonts w:cs="Arial"/>
          <w:lang w:val="en-AU" w:eastAsia="en-GB"/>
        </w:rPr>
        <w:t>, representing the continuous image of a line.</w:t>
      </w:r>
    </w:p>
    <w:p w14:paraId="3FA0E0B2" w14:textId="5A1A6CBF"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w:t>
      </w:r>
      <w:r w:rsidR="00FC2649" w:rsidRPr="00777AC1">
        <w:rPr>
          <w:rFonts w:cs="Arial"/>
          <w:lang w:val="en-AU" w:eastAsia="en-GB"/>
        </w:rPr>
        <w:t>The boundary of a curve is the set of points at either end of the curve.</w:t>
      </w:r>
      <w:r w:rsidR="00EE3367" w:rsidRPr="00777AC1">
        <w:rPr>
          <w:rFonts w:cs="Arial"/>
          <w:lang w:val="en-AU" w:eastAsia="en-GB"/>
        </w:rPr>
        <w:t xml:space="preserve"> </w:t>
      </w:r>
      <w:r w:rsidR="00FC2649" w:rsidRPr="00777AC1">
        <w:rPr>
          <w:rFonts w:cs="Arial"/>
          <w:lang w:val="en-AU" w:eastAsia="en-GB"/>
        </w:rPr>
        <w:t>If the curve is a cycle, the two ends are identical, and the curve (if topologically closed) is considered to not have a boundary. The first point is called the start point, and the last is the end point.</w:t>
      </w:r>
      <w:r w:rsidR="00EE3367" w:rsidRPr="00777AC1">
        <w:rPr>
          <w:rFonts w:cs="Arial"/>
          <w:lang w:val="en-AU" w:eastAsia="en-GB"/>
        </w:rPr>
        <w:t xml:space="preserve"> </w:t>
      </w:r>
      <w:r w:rsidR="00FC2649" w:rsidRPr="00777AC1">
        <w:rPr>
          <w:rFonts w:cs="Arial"/>
          <w:lang w:val="en-AU" w:eastAsia="en-GB"/>
        </w:rPr>
        <w:t>Connectivity of the curve is guaranteed by the "continuous image of a line" clause.</w:t>
      </w:r>
      <w:r w:rsidR="00EE3367" w:rsidRPr="00777AC1">
        <w:rPr>
          <w:rFonts w:cs="Arial"/>
          <w:lang w:val="en-AU" w:eastAsia="en-GB"/>
        </w:rPr>
        <w:t xml:space="preserve"> </w:t>
      </w:r>
      <w:r w:rsidR="00FC2649" w:rsidRPr="00777AC1">
        <w:rPr>
          <w:rFonts w:cs="Arial"/>
          <w:lang w:val="en-AU" w:eastAsia="en-GB"/>
        </w:rPr>
        <w:t>A topological theorem states that a continuous image of a connected set is connected.</w:t>
      </w:r>
    </w:p>
    <w:p w14:paraId="450CCF9A" w14:textId="579D1037" w:rsidR="00FC2649" w:rsidRPr="000A19BF" w:rsidRDefault="00FC2649" w:rsidP="00C128E3">
      <w:pPr>
        <w:keepNext/>
        <w:keepLines/>
        <w:spacing w:after="0" w:line="240" w:lineRule="auto"/>
        <w:jc w:val="left"/>
        <w:rPr>
          <w:lang w:val="en-AU" w:eastAsia="en-GB"/>
        </w:rPr>
      </w:pPr>
      <w:r w:rsidRPr="000A19BF">
        <w:rPr>
          <w:b/>
          <w:lang w:val="en-AU" w:eastAsia="en-GB"/>
        </w:rPr>
        <w:t>Curve Segment</w:t>
      </w:r>
    </w:p>
    <w:p w14:paraId="1785323F" w14:textId="16C13E84" w:rsidR="00FC2649" w:rsidRPr="000A19BF" w:rsidRDefault="00FC2649" w:rsidP="00C128E3">
      <w:pPr>
        <w:spacing w:after="60" w:line="240" w:lineRule="auto"/>
        <w:rPr>
          <w:rFonts w:cs="Arial"/>
          <w:lang w:val="en-AU" w:eastAsia="en-GB"/>
        </w:rPr>
      </w:pPr>
      <w:r w:rsidRPr="000A19BF">
        <w:rPr>
          <w:rFonts w:cs="Arial"/>
          <w:lang w:val="en-AU" w:eastAsia="en-GB"/>
        </w:rPr>
        <w:t xml:space="preserve">1-dimensional geometric object used to represent a continuous component of a </w:t>
      </w:r>
      <w:r w:rsidRPr="000A19BF">
        <w:rPr>
          <w:rFonts w:cs="Arial"/>
          <w:b/>
          <w:lang w:val="en-AU" w:eastAsia="en-GB"/>
        </w:rPr>
        <w:t>curve</w:t>
      </w:r>
      <w:r w:rsidRPr="000A19BF">
        <w:rPr>
          <w:rFonts w:cs="Arial"/>
          <w:lang w:val="en-AU" w:eastAsia="en-GB"/>
        </w:rPr>
        <w:t xml:space="preserve"> using homogeneous interpolation and definition methods.</w:t>
      </w:r>
    </w:p>
    <w:p w14:paraId="6BE5528E" w14:textId="77211205" w:rsidR="00FC2649" w:rsidRPr="000A19BF" w:rsidRDefault="00FC2649" w:rsidP="00C128E3">
      <w:pPr>
        <w:spacing w:after="12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The geometric set represented by a single curve segment is equivalent to a curve.</w:t>
      </w:r>
    </w:p>
    <w:p w14:paraId="699A7ABC" w14:textId="5C210383" w:rsidR="00FC2649" w:rsidRPr="000A19BF" w:rsidRDefault="00FC2649" w:rsidP="00C128E3">
      <w:pPr>
        <w:keepNext/>
        <w:keepLines/>
        <w:spacing w:after="0" w:line="240" w:lineRule="auto"/>
        <w:jc w:val="left"/>
        <w:rPr>
          <w:lang w:val="en-AU" w:eastAsia="en-GB"/>
        </w:rPr>
      </w:pPr>
      <w:r w:rsidRPr="000A19BF">
        <w:rPr>
          <w:b/>
          <w:lang w:val="en-AU" w:eastAsia="en-GB"/>
        </w:rPr>
        <w:t>Data Product</w:t>
      </w:r>
    </w:p>
    <w:p w14:paraId="66636326" w14:textId="0A398498" w:rsidR="00FC2649" w:rsidRPr="000A19BF" w:rsidRDefault="00FC2649" w:rsidP="00C128E3">
      <w:pPr>
        <w:spacing w:after="120" w:line="240" w:lineRule="auto"/>
        <w:rPr>
          <w:rFonts w:cs="Arial"/>
          <w:lang w:val="en-AU" w:eastAsia="en-GB"/>
        </w:rPr>
      </w:pPr>
      <w:r w:rsidRPr="000A19BF">
        <w:rPr>
          <w:rFonts w:cs="Arial"/>
          <w:lang w:val="en-AU" w:eastAsia="en-GB"/>
        </w:rPr>
        <w:t xml:space="preserve">A </w:t>
      </w:r>
      <w:r w:rsidRPr="000A19BF">
        <w:rPr>
          <w:rFonts w:cs="Arial"/>
          <w:b/>
          <w:lang w:val="en-AU" w:eastAsia="en-GB"/>
        </w:rPr>
        <w:t>dataset</w:t>
      </w:r>
      <w:r w:rsidRPr="000A19BF">
        <w:rPr>
          <w:rFonts w:cs="Arial"/>
          <w:lang w:val="en-AU" w:eastAsia="en-GB"/>
        </w:rPr>
        <w:t xml:space="preserve"> or dataset series that conforms to a data product specification.</w:t>
      </w:r>
    </w:p>
    <w:p w14:paraId="7B47946C" w14:textId="7DB29BDD" w:rsidR="00D27BA5" w:rsidRPr="000A19BF" w:rsidRDefault="00D27BA5" w:rsidP="00C128E3">
      <w:pPr>
        <w:keepNext/>
        <w:keepLines/>
        <w:spacing w:after="0" w:line="240" w:lineRule="auto"/>
        <w:jc w:val="left"/>
        <w:rPr>
          <w:lang w:val="en-AU" w:eastAsia="en-GB"/>
        </w:rPr>
      </w:pPr>
      <w:r w:rsidRPr="000A19BF">
        <w:rPr>
          <w:b/>
          <w:lang w:val="en-AU" w:eastAsia="en-GB"/>
        </w:rPr>
        <w:t>Data Quality</w:t>
      </w:r>
    </w:p>
    <w:p w14:paraId="2D0F03E8" w14:textId="18DA7BA7" w:rsidR="00D27BA5" w:rsidRPr="000A19BF" w:rsidRDefault="00D27BA5" w:rsidP="00C128E3">
      <w:pPr>
        <w:spacing w:after="120" w:line="240" w:lineRule="auto"/>
        <w:rPr>
          <w:rFonts w:cs="Arial"/>
          <w:lang w:val="en-AU" w:eastAsia="en-GB"/>
        </w:rPr>
      </w:pPr>
      <w:r w:rsidRPr="000A19BF">
        <w:rPr>
          <w:rFonts w:cs="Arial"/>
          <w:lang w:val="en-AU" w:eastAsia="en-GB"/>
        </w:rPr>
        <w:t>A set of elements describing aspects of quality, including a measure of quality, an evaluation procedure, a quality result, and a scope.</w:t>
      </w:r>
    </w:p>
    <w:p w14:paraId="650FBBA1" w14:textId="692EEF9B" w:rsidR="00D27BA5" w:rsidRPr="000A19BF" w:rsidRDefault="00D27BA5" w:rsidP="00C128E3">
      <w:pPr>
        <w:spacing w:after="0" w:line="240" w:lineRule="auto"/>
        <w:jc w:val="left"/>
        <w:rPr>
          <w:lang w:val="en-AU" w:eastAsia="en-GB"/>
        </w:rPr>
      </w:pPr>
      <w:r w:rsidRPr="000A19BF">
        <w:rPr>
          <w:b/>
          <w:lang w:val="en-AU" w:eastAsia="en-GB"/>
        </w:rPr>
        <w:t>Data Type</w:t>
      </w:r>
    </w:p>
    <w:p w14:paraId="279E06DA" w14:textId="4FA9C7A2" w:rsidR="00D27BA5" w:rsidRPr="000A19BF" w:rsidRDefault="00D27BA5" w:rsidP="00C128E3">
      <w:pPr>
        <w:spacing w:after="60" w:line="240" w:lineRule="auto"/>
        <w:rPr>
          <w:rFonts w:cs="Arial"/>
          <w:lang w:val="en-AU" w:eastAsia="en-GB"/>
        </w:rPr>
      </w:pPr>
      <w:r w:rsidRPr="000A19BF">
        <w:rPr>
          <w:rFonts w:cs="Arial"/>
          <w:lang w:val="en-AU" w:eastAsia="en-GB"/>
        </w:rPr>
        <w:t>Specification of a value domain with operations allowed on values in this domain.</w:t>
      </w:r>
    </w:p>
    <w:p w14:paraId="74799A3B" w14:textId="5C5D01A9"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Data types include primitive predefined types and user-definable types.</w:t>
      </w:r>
    </w:p>
    <w:p w14:paraId="7B658166" w14:textId="12CEF5AB"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A data type is identified by a term, for example Integer.</w:t>
      </w:r>
    </w:p>
    <w:p w14:paraId="065E1233" w14:textId="086397E9" w:rsidR="002560B5" w:rsidRPr="000A19BF" w:rsidRDefault="002560B5" w:rsidP="00C128E3">
      <w:pPr>
        <w:spacing w:after="120" w:line="240" w:lineRule="auto"/>
        <w:rPr>
          <w:rFonts w:cs="Arial"/>
          <w:lang w:val="en-AU" w:eastAsia="en-GB"/>
        </w:rPr>
      </w:pPr>
      <w:r w:rsidRPr="000A19BF">
        <w:rPr>
          <w:rFonts w:cs="Arial"/>
          <w:lang w:val="en-AU" w:eastAsia="en-GB"/>
        </w:rPr>
        <w:t>EXAMPLE</w:t>
      </w:r>
      <w:r w:rsidR="00C96CF9" w:rsidRPr="000A19BF">
        <w:rPr>
          <w:rFonts w:cs="Arial"/>
          <w:lang w:val="en-AU" w:eastAsia="en-GB"/>
        </w:rPr>
        <w:t>S</w:t>
      </w:r>
      <w:r w:rsidRPr="000A19BF">
        <w:rPr>
          <w:rFonts w:cs="Arial"/>
          <w:lang w:val="en-AU" w:eastAsia="en-GB"/>
        </w:rPr>
        <w:t>: Integer, Real, Boolean, S</w:t>
      </w:r>
      <w:r w:rsidR="0044569B">
        <w:rPr>
          <w:rFonts w:cs="Arial"/>
          <w:lang w:val="en-AU" w:eastAsia="en-GB"/>
        </w:rPr>
        <w:t xml:space="preserve">tring, </w:t>
      </w:r>
      <w:proofErr w:type="spellStart"/>
      <w:r w:rsidR="0044569B">
        <w:rPr>
          <w:rFonts w:cs="Arial"/>
          <w:lang w:val="en-AU" w:eastAsia="en-GB"/>
        </w:rPr>
        <w:t>DirectPosition</w:t>
      </w:r>
      <w:proofErr w:type="spellEnd"/>
      <w:r w:rsidR="0044569B">
        <w:rPr>
          <w:rFonts w:cs="Arial"/>
          <w:lang w:val="en-AU" w:eastAsia="en-GB"/>
        </w:rPr>
        <w:t xml:space="preserve"> and Date</w:t>
      </w:r>
    </w:p>
    <w:p w14:paraId="69EC3E9C" w14:textId="1886F595" w:rsidR="00E73EDF" w:rsidRPr="000A19BF" w:rsidRDefault="007653F1" w:rsidP="00C128E3">
      <w:pPr>
        <w:spacing w:after="0" w:line="240" w:lineRule="auto"/>
        <w:rPr>
          <w:b/>
          <w:lang w:val="en-AU" w:eastAsia="en-GB"/>
        </w:rPr>
      </w:pPr>
      <w:r w:rsidRPr="00777AC1">
        <w:rPr>
          <w:b/>
          <w:lang w:val="en-AU" w:eastAsia="en-GB"/>
        </w:rPr>
        <w:t>Dataset</w:t>
      </w:r>
    </w:p>
    <w:p w14:paraId="272ADF02" w14:textId="2E8A3FAE" w:rsidR="00E73EDF" w:rsidRPr="00777AC1" w:rsidRDefault="007653F1" w:rsidP="00C128E3">
      <w:pPr>
        <w:tabs>
          <w:tab w:val="left" w:pos="2811"/>
        </w:tabs>
        <w:spacing w:after="60" w:line="240" w:lineRule="auto"/>
        <w:ind w:left="2811" w:hanging="2811"/>
      </w:pPr>
      <w:r w:rsidRPr="000A19BF">
        <w:t>An identifiable collection of data</w:t>
      </w:r>
      <w:r w:rsidR="0067593C" w:rsidRPr="000A19BF">
        <w:t>.</w:t>
      </w:r>
    </w:p>
    <w:p w14:paraId="2935C43B" w14:textId="573FEB67" w:rsidR="00E73EDF" w:rsidRPr="00693533" w:rsidRDefault="007653F1" w:rsidP="00C128E3">
      <w:pPr>
        <w:autoSpaceDE w:val="0"/>
        <w:autoSpaceDN w:val="0"/>
        <w:adjustRightInd w:val="0"/>
        <w:spacing w:after="120" w:line="240" w:lineRule="auto"/>
        <w:rPr>
          <w:rFonts w:eastAsia="Times New Roman" w:cs="Arial"/>
          <w:lang w:eastAsia="en-GB"/>
        </w:rPr>
      </w:pPr>
      <w:r w:rsidRPr="004E17D6">
        <w:rPr>
          <w:rFonts w:eastAsia="Times New Roman" w:cs="Arial"/>
          <w:lang w:eastAsia="en-GB"/>
        </w:rPr>
        <w:t>NOTE</w:t>
      </w:r>
      <w:r w:rsidR="0044569B">
        <w:rPr>
          <w:rFonts w:eastAsia="Times New Roman" w:cs="Arial"/>
          <w:lang w:eastAsia="en-GB"/>
        </w:rPr>
        <w:t>:</w:t>
      </w:r>
      <w:r w:rsidRPr="004E17D6">
        <w:rPr>
          <w:rFonts w:eastAsia="Times New Roman" w:cs="Arial"/>
          <w:lang w:eastAsia="en-GB"/>
        </w:rPr>
        <w:t xml:space="preserve"> </w:t>
      </w:r>
      <w:r w:rsidRPr="004E17D6">
        <w:rPr>
          <w:rFonts w:eastAsia="Times New Roman" w:cs="Arial"/>
          <w:lang w:eastAsia="en-GB"/>
        </w:rPr>
        <w:tab/>
        <w:t xml:space="preserve">A dataset may be a smaller grouping of data which, though limited by some </w:t>
      </w:r>
      <w:r w:rsidRPr="004E17D6">
        <w:rPr>
          <w:rFonts w:ascii="Arial,Bold" w:eastAsia="Times New Roman" w:hAnsi="Arial,Bold" w:cs="Arial,Bold"/>
          <w:bCs/>
          <w:lang w:eastAsia="en-GB"/>
        </w:rPr>
        <w:t xml:space="preserve">constraint </w:t>
      </w:r>
      <w:r w:rsidRPr="00693533">
        <w:rPr>
          <w:rFonts w:eastAsia="Times New Roman" w:cs="Arial"/>
          <w:lang w:eastAsia="en-GB"/>
        </w:rPr>
        <w:t xml:space="preserve">such as spatial extent or </w:t>
      </w:r>
      <w:r w:rsidRPr="00693533">
        <w:rPr>
          <w:rFonts w:ascii="Arial,Bold" w:eastAsia="Times New Roman" w:hAnsi="Arial,Bold" w:cs="Arial,Bold"/>
          <w:bCs/>
          <w:lang w:eastAsia="en-GB"/>
        </w:rPr>
        <w:t>feature</w:t>
      </w:r>
      <w:r w:rsidRPr="00693533">
        <w:rPr>
          <w:rFonts w:eastAsia="Times New Roman" w:cs="Arial"/>
          <w:lang w:eastAsia="en-GB"/>
        </w:rPr>
        <w:t xml:space="preserve"> </w:t>
      </w:r>
      <w:r w:rsidRPr="00693533">
        <w:rPr>
          <w:rFonts w:ascii="Arial,Bold" w:eastAsia="Times New Roman" w:hAnsi="Arial,Bold" w:cs="Arial,Bold"/>
          <w:bCs/>
          <w:lang w:eastAsia="en-GB"/>
        </w:rPr>
        <w:t>type,</w:t>
      </w:r>
      <w:r w:rsidRPr="00693533">
        <w:rPr>
          <w:rFonts w:ascii="Arial,Bold" w:eastAsia="Times New Roman" w:hAnsi="Arial,Bold" w:cs="Arial,Bold"/>
          <w:b/>
          <w:bCs/>
          <w:lang w:eastAsia="en-GB"/>
        </w:rPr>
        <w:t xml:space="preserve"> </w:t>
      </w:r>
      <w:r w:rsidRPr="00693533">
        <w:rPr>
          <w:rFonts w:eastAsia="Times New Roman" w:cs="Arial"/>
          <w:lang w:eastAsia="en-GB"/>
        </w:rPr>
        <w:t>is located physically within a larger dataset.</w:t>
      </w:r>
      <w:r w:rsidR="00EE3367" w:rsidRPr="00693533">
        <w:rPr>
          <w:rFonts w:eastAsia="Times New Roman" w:cs="Arial"/>
          <w:lang w:eastAsia="en-GB"/>
        </w:rPr>
        <w:t xml:space="preserve"> </w:t>
      </w:r>
      <w:r w:rsidRPr="00693533">
        <w:rPr>
          <w:rFonts w:eastAsia="Times New Roman" w:cs="Arial"/>
          <w:lang w:eastAsia="en-GB"/>
        </w:rPr>
        <w:t>Theoretically, a dataset may be as small as a single feature contained within a larger dataset.</w:t>
      </w:r>
      <w:r w:rsidR="00EE3367" w:rsidRPr="00693533">
        <w:rPr>
          <w:rFonts w:eastAsia="Times New Roman" w:cs="Arial"/>
          <w:lang w:eastAsia="en-GB"/>
        </w:rPr>
        <w:t xml:space="preserve"> </w:t>
      </w:r>
      <w:r w:rsidRPr="00693533">
        <w:rPr>
          <w:rFonts w:eastAsia="Times New Roman" w:cs="Arial"/>
          <w:lang w:eastAsia="en-GB"/>
        </w:rPr>
        <w:t>A hardcopy map or chart may be considered a dataset.</w:t>
      </w:r>
    </w:p>
    <w:p w14:paraId="05D06364" w14:textId="6D1CE774" w:rsidR="002560B5" w:rsidRPr="000A19BF" w:rsidRDefault="002560B5" w:rsidP="00C128E3">
      <w:pPr>
        <w:spacing w:after="0" w:line="240" w:lineRule="auto"/>
        <w:rPr>
          <w:b/>
          <w:lang w:val="en-AU" w:eastAsia="en-GB"/>
        </w:rPr>
      </w:pPr>
      <w:r w:rsidRPr="000A19BF">
        <w:rPr>
          <w:b/>
          <w:lang w:val="en-AU" w:eastAsia="en-GB"/>
        </w:rPr>
        <w:t>Datum</w:t>
      </w:r>
    </w:p>
    <w:p w14:paraId="26819B44" w14:textId="08B9C0EB" w:rsidR="002560B5" w:rsidRPr="000A19BF" w:rsidRDefault="002560B5" w:rsidP="00C128E3">
      <w:pPr>
        <w:tabs>
          <w:tab w:val="left" w:pos="2811"/>
        </w:tabs>
        <w:spacing w:after="120" w:line="240" w:lineRule="auto"/>
        <w:rPr>
          <w:lang w:val="en-AU"/>
        </w:rPr>
      </w:pPr>
      <w:r w:rsidRPr="000A19BF">
        <w:rPr>
          <w:lang w:val="en-AU"/>
        </w:rPr>
        <w:t xml:space="preserve">Parameter or set of parameters that define the position of the origin, the scale, and the orientation of a </w:t>
      </w:r>
      <w:r w:rsidRPr="000A19BF">
        <w:rPr>
          <w:b/>
          <w:lang w:val="en-AU"/>
        </w:rPr>
        <w:t>coordinate</w:t>
      </w:r>
      <w:r w:rsidRPr="000A19BF">
        <w:rPr>
          <w:lang w:val="en-AU"/>
        </w:rPr>
        <w:t xml:space="preserve"> system.</w:t>
      </w:r>
    </w:p>
    <w:p w14:paraId="5176C3FA" w14:textId="77777777" w:rsidR="00E73EDF" w:rsidRPr="000A19BF" w:rsidRDefault="007653F1" w:rsidP="00C128E3">
      <w:pPr>
        <w:spacing w:after="0" w:line="240" w:lineRule="auto"/>
      </w:pPr>
      <w:bookmarkStart w:id="73" w:name="_Toc368904923"/>
      <w:bookmarkStart w:id="74" w:name="_Toc412540097"/>
      <w:bookmarkStart w:id="75" w:name="_Toc392576960"/>
      <w:bookmarkStart w:id="76" w:name="_Toc439685231"/>
      <w:r w:rsidRPr="000A19BF">
        <w:rPr>
          <w:b/>
        </w:rPr>
        <w:t>Display Priority</w:t>
      </w:r>
      <w:bookmarkEnd w:id="73"/>
      <w:bookmarkEnd w:id="74"/>
      <w:bookmarkEnd w:id="75"/>
      <w:bookmarkEnd w:id="76"/>
    </w:p>
    <w:p w14:paraId="544930BA" w14:textId="63535E33" w:rsidR="00E73EDF" w:rsidRPr="00693533" w:rsidRDefault="005F185E"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ins w:id="77" w:author="Jeff Wootton" w:date="2022-11-30T13:53:00Z">
        <w:r w:rsidRPr="00FA7F13">
          <w:t>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same type of instruction (area, line, point, or text) some other neutral criterion must be used to order the instructions.</w:t>
        </w:r>
      </w:ins>
      <w:del w:id="78" w:author="Jeff Wootton" w:date="2022-11-30T13:53:00Z">
        <w:r w:rsidR="007653F1" w:rsidRPr="004E17D6" w:rsidDel="005F185E">
          <w:rPr>
            <w:rFonts w:cs="Arial"/>
          </w:rPr>
          <w:delText xml:space="preserve">Hierarchy to determine which </w:delText>
        </w:r>
        <w:r w:rsidR="007653F1" w:rsidRPr="004E17D6" w:rsidDel="005F185E">
          <w:rPr>
            <w:rFonts w:cs="Arial"/>
            <w:b/>
          </w:rPr>
          <w:delText>feature</w:delText>
        </w:r>
        <w:r w:rsidR="007653F1" w:rsidRPr="004E17D6" w:rsidDel="005F185E">
          <w:rPr>
            <w:rFonts w:cs="Arial"/>
          </w:rPr>
          <w:delText xml:space="preserve"> is to</w:delText>
        </w:r>
        <w:r w:rsidR="007653F1" w:rsidRPr="00693533" w:rsidDel="005F185E">
          <w:rPr>
            <w:rFonts w:cs="Arial"/>
          </w:rPr>
          <w:delText xml:space="preserve"> be displayed when two features overlap.</w:delText>
        </w:r>
        <w:r w:rsidR="00EE3367" w:rsidRPr="00693533" w:rsidDel="005F185E">
          <w:rPr>
            <w:rFonts w:cs="Arial"/>
          </w:rPr>
          <w:delText xml:space="preserve"> </w:delText>
        </w:r>
        <w:r w:rsidR="007653F1" w:rsidRPr="00693533" w:rsidDel="005F185E">
          <w:rPr>
            <w:rFonts w:cs="Arial"/>
          </w:rPr>
          <w:delText>Priority 2 overwrites 1.</w:delText>
        </w:r>
      </w:del>
    </w:p>
    <w:p w14:paraId="16DF206C" w14:textId="77777777" w:rsidR="00E73EDF" w:rsidRPr="00693533" w:rsidRDefault="007653F1" w:rsidP="00C128E3">
      <w:pPr>
        <w:spacing w:after="0" w:line="240" w:lineRule="auto"/>
      </w:pPr>
      <w:bookmarkStart w:id="79" w:name="_Toc368904924"/>
      <w:bookmarkStart w:id="80" w:name="_Toc392576961"/>
      <w:bookmarkStart w:id="81" w:name="_Toc412540098"/>
      <w:bookmarkStart w:id="82" w:name="_Toc439685232"/>
      <w:r w:rsidRPr="00693533">
        <w:rPr>
          <w:b/>
        </w:rPr>
        <w:t>ECDIS</w:t>
      </w:r>
      <w:bookmarkEnd w:id="79"/>
      <w:bookmarkEnd w:id="80"/>
      <w:bookmarkEnd w:id="81"/>
      <w:bookmarkEnd w:id="82"/>
    </w:p>
    <w:p w14:paraId="08EB8257" w14:textId="2B5BD3D3" w:rsidR="00E73EDF" w:rsidRPr="00693533" w:rsidRDefault="007653F1" w:rsidP="00C128E3">
      <w:pPr>
        <w:spacing w:after="120" w:line="240" w:lineRule="auto"/>
        <w:rPr>
          <w:rFonts w:cs="Arial"/>
        </w:rPr>
      </w:pPr>
      <w:r w:rsidRPr="00693533">
        <w:rPr>
          <w:rFonts w:cs="Arial"/>
        </w:rPr>
        <w:t xml:space="preserve">A navigation information system which with adequate back-up arrangements can be accepted as complying with the up-to-date chart required by regulations V/19 and V/27 of the 1974 SOLAS </w:t>
      </w:r>
      <w:r w:rsidRPr="00693533">
        <w:rPr>
          <w:rFonts w:cs="Arial"/>
        </w:rPr>
        <w:lastRenderedPageBreak/>
        <w:t>Convention, as amended, by displaying selected information from a System Electronic Navigational Chart (</w:t>
      </w:r>
      <w:del w:id="83" w:author="Jeff Wootton" w:date="2022-11-30T13:59:00Z">
        <w:r w:rsidRPr="00693533" w:rsidDel="005F185E">
          <w:rPr>
            <w:rFonts w:cs="Arial"/>
          </w:rPr>
          <w:delText>SENC</w:delText>
        </w:r>
      </w:del>
      <w:ins w:id="84" w:author="Jeff Wootton" w:date="2022-11-30T13:59:00Z">
        <w:r w:rsidR="005F185E">
          <w:rPr>
            <w:rFonts w:cs="Arial"/>
          </w:rPr>
          <w:t>System Database</w:t>
        </w:r>
      </w:ins>
      <w:r w:rsidRPr="00693533">
        <w:rPr>
          <w:rFonts w:cs="Arial"/>
        </w:rPr>
        <w:t>) with positional information from navigation sensors to assist the Mariner in route planning and route monitoring, and if required display additional navigation-related information.</w:t>
      </w:r>
    </w:p>
    <w:p w14:paraId="4DF3F26F" w14:textId="77777777" w:rsidR="00E73EDF" w:rsidRPr="00693533" w:rsidRDefault="007653F1" w:rsidP="00C128E3">
      <w:pPr>
        <w:keepNext/>
        <w:keepLines/>
        <w:spacing w:after="0" w:line="240" w:lineRule="auto"/>
        <w:jc w:val="left"/>
      </w:pPr>
      <w:bookmarkStart w:id="85" w:name="_Toc368904925"/>
      <w:bookmarkStart w:id="86" w:name="_Toc439685233"/>
      <w:bookmarkStart w:id="87" w:name="_Toc412540099"/>
      <w:bookmarkStart w:id="88" w:name="_Toc392576962"/>
      <w:r w:rsidRPr="00693533">
        <w:rPr>
          <w:b/>
        </w:rPr>
        <w:t>ECDIS Chart 1</w:t>
      </w:r>
      <w:bookmarkEnd w:id="85"/>
      <w:bookmarkEnd w:id="86"/>
      <w:bookmarkEnd w:id="87"/>
      <w:bookmarkEnd w:id="88"/>
    </w:p>
    <w:p w14:paraId="22A87A52" w14:textId="2BF48D95" w:rsidR="00E73EDF" w:rsidRDefault="007653F1" w:rsidP="00C128E3">
      <w:pPr>
        <w:spacing w:after="120" w:line="240" w:lineRule="auto"/>
        <w:rPr>
          <w:rFonts w:cs="Arial"/>
        </w:rPr>
      </w:pPr>
      <w:r w:rsidRPr="00693533">
        <w:rPr>
          <w:rFonts w:cs="Arial"/>
        </w:rPr>
        <w:t xml:space="preserve">An ECDIS version of INT 1, including all symbols, line styles and colour coding used for chart presentation. </w:t>
      </w:r>
      <w:r w:rsidR="00EE3367" w:rsidRPr="00693533">
        <w:rPr>
          <w:rFonts w:cs="Arial"/>
        </w:rPr>
        <w:t xml:space="preserve"> </w:t>
      </w:r>
      <w:r w:rsidRPr="00693533">
        <w:rPr>
          <w:rFonts w:cs="Arial"/>
        </w:rPr>
        <w:t xml:space="preserve">Intended for the Mariner for both familiarization with ECDIS and to look up specific symbols. </w:t>
      </w:r>
    </w:p>
    <w:p w14:paraId="1042C40D" w14:textId="3350C292" w:rsidR="001758C2" w:rsidRPr="00693533" w:rsidRDefault="001758C2" w:rsidP="00C128E3">
      <w:pPr>
        <w:spacing w:after="0" w:line="240" w:lineRule="auto"/>
        <w:jc w:val="left"/>
      </w:pPr>
      <w:r>
        <w:rPr>
          <w:b/>
        </w:rPr>
        <w:t>Emergency Alarm</w:t>
      </w:r>
    </w:p>
    <w:p w14:paraId="6C67DC98" w14:textId="153B401A" w:rsidR="001758C2" w:rsidRDefault="001758C2" w:rsidP="00C128E3">
      <w:pPr>
        <w:spacing w:after="120" w:line="240" w:lineRule="auto"/>
        <w:rPr>
          <w:rFonts w:cs="Arial"/>
        </w:rPr>
      </w:pPr>
      <w:r w:rsidRPr="004E17D6">
        <w:rPr>
          <w:rFonts w:cs="Arial"/>
          <w:lang w:val="en-AU"/>
        </w:rPr>
        <w:t xml:space="preserve">(MSC.302/A) </w:t>
      </w:r>
      <w:r w:rsidR="00C112FC">
        <w:rPr>
          <w:rFonts w:cs="Arial"/>
          <w:lang w:val="en-AU"/>
        </w:rPr>
        <w:t>high</w:t>
      </w:r>
      <w:r w:rsidR="00C112FC" w:rsidRPr="004E17D6">
        <w:rPr>
          <w:rFonts w:cs="Arial"/>
          <w:lang w:val="en-AU"/>
        </w:rPr>
        <w:t xml:space="preserve">est priority of an </w:t>
      </w:r>
      <w:r w:rsidR="00C112FC" w:rsidRPr="004E17D6">
        <w:rPr>
          <w:rFonts w:cs="Arial"/>
          <w:b/>
          <w:lang w:val="en-AU"/>
        </w:rPr>
        <w:t>alert</w:t>
      </w:r>
      <w:r w:rsidR="00C112FC" w:rsidRPr="004E17D6">
        <w:rPr>
          <w:rFonts w:cs="Arial"/>
          <w:lang w:val="en-AU"/>
        </w:rPr>
        <w:t xml:space="preserve">. </w:t>
      </w:r>
      <w:r w:rsidR="00C112FC">
        <w:rPr>
          <w:rFonts w:cs="Arial"/>
        </w:rPr>
        <w:t>A</w:t>
      </w:r>
      <w:r w:rsidRPr="001758C2">
        <w:rPr>
          <w:rFonts w:cs="Arial"/>
        </w:rPr>
        <w:t xml:space="preserve"> condition presenting an immediate danger to human life or to the ship and its machinery exists and that immediate action must be taken.</w:t>
      </w:r>
      <w:r w:rsidRPr="00693533">
        <w:rPr>
          <w:rFonts w:cs="Arial"/>
        </w:rPr>
        <w:t xml:space="preserve"> </w:t>
      </w:r>
    </w:p>
    <w:p w14:paraId="4ACD0A70" w14:textId="77777777" w:rsidR="00E73EDF" w:rsidRPr="00693533" w:rsidRDefault="007653F1" w:rsidP="00C128E3">
      <w:pPr>
        <w:spacing w:after="0" w:line="240" w:lineRule="auto"/>
        <w:rPr>
          <w:b/>
          <w:lang w:eastAsia="en-GB"/>
        </w:rPr>
      </w:pPr>
      <w:r w:rsidRPr="00693533">
        <w:rPr>
          <w:b/>
          <w:lang w:eastAsia="en-GB"/>
        </w:rPr>
        <w:t>ENC</w:t>
      </w:r>
    </w:p>
    <w:p w14:paraId="371650F7" w14:textId="39290F87" w:rsidR="00E73EDF" w:rsidRPr="000A19BF" w:rsidRDefault="007653F1" w:rsidP="00C128E3">
      <w:pPr>
        <w:autoSpaceDE w:val="0"/>
        <w:autoSpaceDN w:val="0"/>
        <w:adjustRightInd w:val="0"/>
        <w:spacing w:after="120" w:line="240" w:lineRule="auto"/>
      </w:pPr>
      <w:r w:rsidRPr="000A19BF">
        <w:t xml:space="preserve">The </w:t>
      </w:r>
      <w:r w:rsidRPr="000A19BF">
        <w:rPr>
          <w:b/>
        </w:rPr>
        <w:t>dataset</w:t>
      </w:r>
      <w:r w:rsidRPr="000A19BF">
        <w:t xml:space="preserve">, standardized as to content, structure and format, issued for use with </w:t>
      </w:r>
      <w:r w:rsidRPr="000A19BF">
        <w:rPr>
          <w:b/>
        </w:rPr>
        <w:t>ECDIS</w:t>
      </w:r>
      <w:r w:rsidRPr="000A19BF">
        <w:t xml:space="preserve"> by or on the authority of a Government authorized Hydrographic Office or other relevant government institution, an</w:t>
      </w:r>
      <w:r w:rsidR="00713FAD">
        <w:t xml:space="preserve">d conforming to IHO standards. </w:t>
      </w:r>
      <w:r w:rsidRPr="000A19BF">
        <w:t>The ENC contains all the chart information necessary for safe navigation and may contain supplementary information in addition to that contained in the paper chart which may be considered necessary for safe navigation.</w:t>
      </w:r>
    </w:p>
    <w:p w14:paraId="7F292215" w14:textId="6DC945EA" w:rsidR="00EE117D" w:rsidRPr="000A19BF" w:rsidRDefault="00EE117D" w:rsidP="00C128E3">
      <w:pPr>
        <w:autoSpaceDE w:val="0"/>
        <w:autoSpaceDN w:val="0"/>
        <w:adjustRightInd w:val="0"/>
        <w:spacing w:after="0" w:line="240" w:lineRule="auto"/>
        <w:rPr>
          <w:b/>
          <w:lang w:val="en-AU"/>
        </w:rPr>
      </w:pPr>
      <w:r w:rsidRPr="000A19BF">
        <w:rPr>
          <w:b/>
          <w:lang w:val="en-AU"/>
        </w:rPr>
        <w:t>Enumeration</w:t>
      </w:r>
    </w:p>
    <w:p w14:paraId="680D7A36" w14:textId="592AAE84" w:rsidR="00EE117D" w:rsidRPr="000A19BF" w:rsidRDefault="00EE117D" w:rsidP="00C128E3">
      <w:pPr>
        <w:autoSpaceDE w:val="0"/>
        <w:autoSpaceDN w:val="0"/>
        <w:adjustRightInd w:val="0"/>
        <w:spacing w:after="120" w:line="240" w:lineRule="auto"/>
        <w:rPr>
          <w:lang w:val="en-AU"/>
        </w:rPr>
      </w:pPr>
      <w:r w:rsidRPr="000A19BF">
        <w:rPr>
          <w:lang w:val="en-AU"/>
        </w:rPr>
        <w:t xml:space="preserve">A fixed list of valid identifiers of named literal values. </w:t>
      </w:r>
      <w:r w:rsidRPr="000A19BF">
        <w:rPr>
          <w:b/>
          <w:lang w:val="en-AU"/>
        </w:rPr>
        <w:t>Attributes</w:t>
      </w:r>
      <w:r w:rsidRPr="000A19BF">
        <w:rPr>
          <w:lang w:val="en-AU"/>
        </w:rPr>
        <w:t xml:space="preserve"> of an enumerated type may only take values from this list.</w:t>
      </w:r>
    </w:p>
    <w:p w14:paraId="4C49AFB8" w14:textId="77777777" w:rsidR="00E73EDF" w:rsidRPr="004E17D6" w:rsidRDefault="007653F1" w:rsidP="00C128E3">
      <w:pPr>
        <w:autoSpaceDE w:val="0"/>
        <w:autoSpaceDN w:val="0"/>
        <w:adjustRightInd w:val="0"/>
        <w:spacing w:after="0" w:line="240" w:lineRule="auto"/>
        <w:rPr>
          <w:b/>
        </w:rPr>
      </w:pPr>
      <w:r w:rsidRPr="004E17D6">
        <w:rPr>
          <w:b/>
        </w:rPr>
        <w:t>Feature</w:t>
      </w:r>
    </w:p>
    <w:p w14:paraId="41E70BF9" w14:textId="5FE85B47" w:rsidR="00E73EDF" w:rsidRPr="00693533" w:rsidRDefault="007653F1" w:rsidP="00C128E3">
      <w:pPr>
        <w:autoSpaceDE w:val="0"/>
        <w:autoSpaceDN w:val="0"/>
        <w:adjustRightInd w:val="0"/>
        <w:spacing w:after="60" w:line="240" w:lineRule="auto"/>
      </w:pPr>
      <w:r w:rsidRPr="00693533">
        <w:t>Abstraction of real world phenomena</w:t>
      </w:r>
      <w:r w:rsidR="002560B5" w:rsidRPr="00693533">
        <w:t>.</w:t>
      </w:r>
    </w:p>
    <w:p w14:paraId="72A45658" w14:textId="691A403F" w:rsidR="00E73EDF" w:rsidRPr="00693533" w:rsidRDefault="007653F1" w:rsidP="00C128E3">
      <w:pPr>
        <w:autoSpaceDE w:val="0"/>
        <w:autoSpaceDN w:val="0"/>
        <w:adjustRightInd w:val="0"/>
        <w:spacing w:after="60" w:line="240" w:lineRule="auto"/>
      </w:pPr>
      <w:r w:rsidRPr="00693533">
        <w:t>NOTE</w:t>
      </w:r>
      <w:r w:rsidR="00713FAD">
        <w:t xml:space="preserve">: </w:t>
      </w:r>
      <w:r w:rsidRPr="00693533">
        <w:t>A feature may occur as a type or an instance.</w:t>
      </w:r>
      <w:r w:rsidR="00953516" w:rsidRPr="00693533">
        <w:t xml:space="preserve"> </w:t>
      </w:r>
      <w:r w:rsidRPr="00693533">
        <w:t>Feature type or feature instance should be used when only one is meant.</w:t>
      </w:r>
    </w:p>
    <w:p w14:paraId="53346E15" w14:textId="69DF2C96" w:rsidR="00E73EDF" w:rsidRPr="00693533" w:rsidRDefault="007653F1" w:rsidP="00C128E3">
      <w:pPr>
        <w:autoSpaceDE w:val="0"/>
        <w:autoSpaceDN w:val="0"/>
        <w:adjustRightInd w:val="0"/>
        <w:spacing w:after="120" w:line="240" w:lineRule="auto"/>
      </w:pPr>
      <w:r w:rsidRPr="00693533">
        <w:t>EXAMPLE</w:t>
      </w:r>
      <w:r w:rsidR="00713FAD">
        <w:t xml:space="preserve">: </w:t>
      </w:r>
      <w:r w:rsidRPr="00693533">
        <w:t>The phenomenon named ‘London Eye’ may be classified as a feature instance with other phenomena into a feature type ‘landmark’</w:t>
      </w:r>
    </w:p>
    <w:p w14:paraId="0E1A92A0" w14:textId="464B1B3A" w:rsidR="002560B5" w:rsidRPr="0076198D" w:rsidRDefault="002560B5" w:rsidP="00C128E3">
      <w:pPr>
        <w:keepNext/>
        <w:keepLines/>
        <w:spacing w:after="0" w:line="240" w:lineRule="auto"/>
        <w:rPr>
          <w:b/>
          <w:lang w:val="en-AU" w:eastAsia="en-GB"/>
        </w:rPr>
      </w:pPr>
      <w:r w:rsidRPr="0076198D">
        <w:rPr>
          <w:b/>
          <w:lang w:val="en-AU" w:eastAsia="en-GB"/>
        </w:rPr>
        <w:t>Feature Association</w:t>
      </w:r>
    </w:p>
    <w:p w14:paraId="2C77BA00" w14:textId="07F273C7" w:rsidR="002560B5" w:rsidRPr="0076198D" w:rsidRDefault="0080400F" w:rsidP="00C128E3">
      <w:pPr>
        <w:tabs>
          <w:tab w:val="left" w:pos="2811"/>
        </w:tabs>
        <w:spacing w:after="120" w:line="240" w:lineRule="auto"/>
        <w:rPr>
          <w:lang w:val="en-AU"/>
        </w:rPr>
      </w:pPr>
      <w:r w:rsidRPr="0076198D">
        <w:rPr>
          <w:b/>
          <w:lang w:val="en-AU"/>
        </w:rPr>
        <w:t>Relationship</w:t>
      </w:r>
      <w:r w:rsidRPr="0076198D">
        <w:rPr>
          <w:lang w:val="en-AU"/>
        </w:rPr>
        <w:t xml:space="preserve"> that links instances of one </w:t>
      </w:r>
      <w:r w:rsidRPr="0076198D">
        <w:rPr>
          <w:b/>
          <w:lang w:val="en-AU"/>
        </w:rPr>
        <w:t>feature</w:t>
      </w:r>
      <w:r w:rsidRPr="0076198D">
        <w:rPr>
          <w:lang w:val="en-AU"/>
        </w:rPr>
        <w:t xml:space="preserve"> type with instances of the same or a different </w:t>
      </w:r>
      <w:r w:rsidRPr="0076198D">
        <w:rPr>
          <w:b/>
          <w:lang w:val="en-AU"/>
        </w:rPr>
        <w:t>feature</w:t>
      </w:r>
      <w:r w:rsidRPr="0076198D">
        <w:rPr>
          <w:lang w:val="en-AU"/>
        </w:rPr>
        <w:t xml:space="preserve"> type</w:t>
      </w:r>
      <w:r w:rsidR="002560B5" w:rsidRPr="0076198D">
        <w:rPr>
          <w:lang w:val="en-AU"/>
        </w:rPr>
        <w:t>.</w:t>
      </w:r>
    </w:p>
    <w:p w14:paraId="6002E753" w14:textId="7F93CE5B" w:rsidR="0080400F" w:rsidRPr="0076198D" w:rsidRDefault="0080400F" w:rsidP="00C128E3">
      <w:pPr>
        <w:keepNext/>
        <w:keepLines/>
        <w:spacing w:after="0" w:line="240" w:lineRule="auto"/>
        <w:jc w:val="left"/>
        <w:rPr>
          <w:lang w:val="en-AU" w:eastAsia="en-GB"/>
        </w:rPr>
      </w:pPr>
      <w:bookmarkStart w:id="89" w:name="_Toc346149784"/>
      <w:bookmarkStart w:id="90" w:name="_Toc412540100"/>
      <w:bookmarkStart w:id="91" w:name="_Toc346156158"/>
      <w:bookmarkStart w:id="92" w:name="_Toc392576963"/>
      <w:bookmarkStart w:id="93" w:name="_Toc348447688"/>
      <w:bookmarkStart w:id="94" w:name="_Toc368904926"/>
      <w:bookmarkStart w:id="95" w:name="_Toc439685234"/>
      <w:r w:rsidRPr="0076198D">
        <w:rPr>
          <w:b/>
          <w:lang w:val="en-AU" w:eastAsia="en-GB"/>
        </w:rPr>
        <w:t>Feature Attribute</w:t>
      </w:r>
    </w:p>
    <w:p w14:paraId="6A7148D8" w14:textId="4983CF14" w:rsidR="0080400F" w:rsidRPr="000A19BF" w:rsidRDefault="0080400F" w:rsidP="00C128E3">
      <w:pPr>
        <w:spacing w:after="60" w:line="240" w:lineRule="auto"/>
        <w:rPr>
          <w:rFonts w:cs="Arial"/>
          <w:lang w:val="en-AU" w:eastAsia="en-GB"/>
        </w:rPr>
      </w:pPr>
      <w:r w:rsidRPr="000A19BF">
        <w:rPr>
          <w:rFonts w:cs="Arial"/>
          <w:lang w:val="en-AU" w:eastAsia="en-GB"/>
        </w:rPr>
        <w:t xml:space="preserve">Characteristic of a </w:t>
      </w:r>
      <w:r w:rsidRPr="000A19BF">
        <w:rPr>
          <w:rFonts w:cs="Arial"/>
          <w:b/>
          <w:lang w:val="en-AU" w:eastAsia="en-GB"/>
        </w:rPr>
        <w:t>feature</w:t>
      </w:r>
      <w:r w:rsidRPr="000A19BF">
        <w:rPr>
          <w:rFonts w:cs="Arial"/>
          <w:lang w:val="en-AU" w:eastAsia="en-GB"/>
        </w:rPr>
        <w:t>.</w:t>
      </w:r>
    </w:p>
    <w:p w14:paraId="170483AD" w14:textId="0498DB38"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0A19BF">
        <w:rPr>
          <w:rFonts w:cs="Arial"/>
          <w:b/>
          <w:lang w:val="en-AU" w:eastAsia="en-GB"/>
        </w:rPr>
        <w:t>attribute</w:t>
      </w:r>
      <w:r w:rsidR="008D2F07" w:rsidRPr="000A19BF">
        <w:rPr>
          <w:rFonts w:cs="Arial"/>
          <w:lang w:val="en-AU" w:eastAsia="en-GB"/>
        </w:rPr>
        <w:t xml:space="preserve"> may occur as a type or an instance.</w:t>
      </w:r>
      <w:r w:rsidR="00953516" w:rsidRPr="000A19BF">
        <w:rPr>
          <w:rFonts w:cs="Arial"/>
          <w:lang w:val="en-AU" w:eastAsia="en-GB"/>
        </w:rPr>
        <w:t xml:space="preserve"> </w:t>
      </w:r>
      <w:r w:rsidR="008D2F07" w:rsidRPr="000A19BF">
        <w:rPr>
          <w:rFonts w:cs="Arial"/>
          <w:lang w:val="en-AU" w:eastAsia="en-GB"/>
        </w:rPr>
        <w:t>Feature attribute type or feature attribute instance is used when only one is meant</w:t>
      </w:r>
      <w:r w:rsidRPr="000A19BF">
        <w:rPr>
          <w:rFonts w:cs="Arial"/>
          <w:lang w:val="en-AU" w:eastAsia="en-GB"/>
        </w:rPr>
        <w:t>.</w:t>
      </w:r>
    </w:p>
    <w:p w14:paraId="233C4B55" w14:textId="771EA039"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0A19BF">
        <w:rPr>
          <w:rFonts w:cs="Arial"/>
          <w:b/>
          <w:lang w:val="en-AU" w:eastAsia="en-GB"/>
        </w:rPr>
        <w:t>attribute</w:t>
      </w:r>
      <w:r w:rsidR="008D2F07" w:rsidRPr="000A19BF">
        <w:rPr>
          <w:rFonts w:cs="Arial"/>
          <w:lang w:val="en-AU" w:eastAsia="en-GB"/>
        </w:rPr>
        <w:t xml:space="preserve"> type has a name, a </w:t>
      </w:r>
      <w:r w:rsidR="008D2F07" w:rsidRPr="000A19BF">
        <w:rPr>
          <w:rFonts w:cs="Arial"/>
          <w:b/>
          <w:lang w:val="en-AU" w:eastAsia="en-GB"/>
        </w:rPr>
        <w:t>data type</w:t>
      </w:r>
      <w:r w:rsidR="008D2F07" w:rsidRPr="000A19BF">
        <w:rPr>
          <w:rFonts w:cs="Arial"/>
          <w:lang w:val="en-AU" w:eastAsia="en-GB"/>
        </w:rPr>
        <w:t xml:space="preserve"> and a domain associated to it.</w:t>
      </w:r>
      <w:r w:rsidR="00953516" w:rsidRPr="000A19BF">
        <w:rPr>
          <w:rFonts w:cs="Arial"/>
          <w:lang w:val="en-AU" w:eastAsia="en-GB"/>
        </w:rPr>
        <w:t xml:space="preserve"> </w:t>
      </w:r>
      <w:r w:rsidR="008D2F07" w:rsidRPr="000A19BF">
        <w:rPr>
          <w:rFonts w:cs="Arial"/>
          <w:lang w:val="en-AU" w:eastAsia="en-GB"/>
        </w:rPr>
        <w:t xml:space="preserve">A feature </w:t>
      </w:r>
      <w:r w:rsidR="008D2F07" w:rsidRPr="000A19BF">
        <w:rPr>
          <w:rFonts w:cs="Arial"/>
          <w:b/>
          <w:lang w:val="en-AU" w:eastAsia="en-GB"/>
        </w:rPr>
        <w:t>attribute</w:t>
      </w:r>
      <w:r w:rsidR="008D2F07" w:rsidRPr="000A19BF">
        <w:rPr>
          <w:rFonts w:cs="Arial"/>
          <w:lang w:val="en-AU" w:eastAsia="en-GB"/>
        </w:rPr>
        <w:t xml:space="preserve"> instance has an attribute value taken from the value domain of the feature </w:t>
      </w:r>
      <w:r w:rsidR="008D2F07" w:rsidRPr="000A19BF">
        <w:rPr>
          <w:rFonts w:cs="Arial"/>
          <w:b/>
          <w:lang w:val="en-AU" w:eastAsia="en-GB"/>
        </w:rPr>
        <w:t>attribute</w:t>
      </w:r>
      <w:r w:rsidR="008D2F07" w:rsidRPr="000A19BF">
        <w:rPr>
          <w:rFonts w:cs="Arial"/>
          <w:lang w:val="en-AU" w:eastAsia="en-GB"/>
        </w:rPr>
        <w:t xml:space="preserve"> type.</w:t>
      </w:r>
    </w:p>
    <w:p w14:paraId="53CD460E" w14:textId="4F2DB6FC" w:rsidR="008D2F07" w:rsidRPr="000A19BF" w:rsidRDefault="008D2F07"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In a </w:t>
      </w:r>
      <w:r w:rsidRPr="000A19BF">
        <w:rPr>
          <w:rFonts w:cs="Arial"/>
          <w:b/>
          <w:lang w:val="en-AU" w:eastAsia="en-GB"/>
        </w:rPr>
        <w:t>feature catalogue</w:t>
      </w:r>
      <w:r w:rsidRPr="000A19BF">
        <w:rPr>
          <w:rFonts w:cs="Arial"/>
          <w:lang w:val="en-AU" w:eastAsia="en-GB"/>
        </w:rPr>
        <w:t xml:space="preserve">, a feature </w:t>
      </w:r>
      <w:r w:rsidRPr="000A19BF">
        <w:rPr>
          <w:rFonts w:cs="Arial"/>
          <w:b/>
          <w:lang w:val="en-AU" w:eastAsia="en-GB"/>
        </w:rPr>
        <w:t>attribute</w:t>
      </w:r>
      <w:r w:rsidRPr="000A19BF">
        <w:rPr>
          <w:rFonts w:cs="Arial"/>
          <w:lang w:val="en-AU" w:eastAsia="en-GB"/>
        </w:rPr>
        <w:t xml:space="preserve"> may include a value domain but does not specify </w:t>
      </w:r>
      <w:r w:rsidRPr="000A19BF">
        <w:rPr>
          <w:rFonts w:cs="Arial"/>
          <w:b/>
          <w:lang w:val="en-AU" w:eastAsia="en-GB"/>
        </w:rPr>
        <w:t>attribute</w:t>
      </w:r>
      <w:r w:rsidRPr="000A19BF">
        <w:rPr>
          <w:rFonts w:cs="Arial"/>
          <w:lang w:val="en-AU" w:eastAsia="en-GB"/>
        </w:rPr>
        <w:t xml:space="preserve"> values for feature instances.</w:t>
      </w:r>
    </w:p>
    <w:p w14:paraId="5B22BA4B" w14:textId="3644DD29" w:rsidR="0080400F" w:rsidRPr="000A19BF" w:rsidRDefault="0080400F" w:rsidP="00C128E3">
      <w:pPr>
        <w:spacing w:after="60" w:line="240" w:lineRule="auto"/>
        <w:rPr>
          <w:rFonts w:cs="Arial"/>
          <w:lang w:val="en-AU" w:eastAsia="en-GB"/>
        </w:rPr>
      </w:pPr>
      <w:r w:rsidRPr="000A19BF">
        <w:rPr>
          <w:rFonts w:cs="Arial"/>
          <w:lang w:val="en-AU" w:eastAsia="en-GB"/>
        </w:rPr>
        <w:t>EXAMPLE</w:t>
      </w:r>
      <w:r w:rsidR="008D2F07" w:rsidRPr="000A19BF">
        <w:rPr>
          <w:rFonts w:cs="Arial"/>
          <w:lang w:val="en-AU" w:eastAsia="en-GB"/>
        </w:rPr>
        <w:t xml:space="preserve"> 1</w:t>
      </w:r>
      <w:r w:rsidR="00713FAD">
        <w:rPr>
          <w:rFonts w:cs="Arial"/>
          <w:lang w:val="en-AU" w:eastAsia="en-GB"/>
        </w:rPr>
        <w:t xml:space="preserve">: </w:t>
      </w:r>
      <w:r w:rsidR="008D2F07" w:rsidRPr="000A19BF">
        <w:rPr>
          <w:rFonts w:cs="Arial"/>
          <w:lang w:val="en-AU" w:eastAsia="en-GB"/>
        </w:rPr>
        <w:t xml:space="preserve">A feature attribute named </w:t>
      </w:r>
      <w:r w:rsidR="006C31D7">
        <w:rPr>
          <w:rFonts w:cs="Arial"/>
          <w:i/>
          <w:iCs/>
          <w:lang w:val="en-AU" w:eastAsia="en-GB"/>
        </w:rPr>
        <w:t>communication channel</w:t>
      </w:r>
      <w:r w:rsidR="008D2F07" w:rsidRPr="000A19BF">
        <w:rPr>
          <w:rFonts w:cs="Arial"/>
          <w:i/>
          <w:iCs/>
          <w:lang w:val="en-AU" w:eastAsia="en-GB"/>
        </w:rPr>
        <w:t xml:space="preserve"> </w:t>
      </w:r>
      <w:r w:rsidR="008D2F07" w:rsidRPr="000A19BF">
        <w:rPr>
          <w:rFonts w:cs="Arial"/>
          <w:lang w:val="en-AU" w:eastAsia="en-GB"/>
        </w:rPr>
        <w:t xml:space="preserve">may have an attribute value </w:t>
      </w:r>
      <w:r w:rsidR="006C31D7">
        <w:rPr>
          <w:rFonts w:cs="Arial"/>
          <w:i/>
          <w:iCs/>
          <w:lang w:val="en-AU" w:eastAsia="en-GB"/>
        </w:rPr>
        <w:t>VHF0007</w:t>
      </w:r>
      <w:r w:rsidR="008D2F07" w:rsidRPr="000A19BF">
        <w:rPr>
          <w:rFonts w:cs="Arial"/>
          <w:i/>
          <w:iCs/>
          <w:lang w:val="en-AU" w:eastAsia="en-GB"/>
        </w:rPr>
        <w:t xml:space="preserve"> </w:t>
      </w:r>
      <w:r w:rsidR="008D2F07" w:rsidRPr="000A19BF">
        <w:rPr>
          <w:rFonts w:cs="Arial"/>
          <w:lang w:val="en-AU" w:eastAsia="en-GB"/>
        </w:rPr>
        <w:t xml:space="preserve">which belongs to the data type </w:t>
      </w:r>
      <w:r w:rsidR="008D2F07" w:rsidRPr="000A19BF">
        <w:rPr>
          <w:rFonts w:cs="Arial"/>
          <w:i/>
          <w:iCs/>
          <w:lang w:val="en-AU" w:eastAsia="en-GB"/>
        </w:rPr>
        <w:t>text</w:t>
      </w:r>
      <w:r w:rsidRPr="000A19BF">
        <w:rPr>
          <w:rFonts w:cs="Arial"/>
          <w:lang w:val="en-AU" w:eastAsia="en-GB"/>
        </w:rPr>
        <w:t xml:space="preserve">  </w:t>
      </w:r>
    </w:p>
    <w:p w14:paraId="28F1B15C" w14:textId="17FDF47B" w:rsidR="008D2F07" w:rsidRPr="000A19BF" w:rsidRDefault="00713FAD" w:rsidP="00C128E3">
      <w:pPr>
        <w:spacing w:after="120" w:line="240" w:lineRule="auto"/>
        <w:rPr>
          <w:rFonts w:cs="Arial"/>
          <w:lang w:val="en-AU" w:eastAsia="en-GB"/>
        </w:rPr>
      </w:pPr>
      <w:r>
        <w:rPr>
          <w:rFonts w:cs="Arial"/>
          <w:lang w:val="en-AU" w:eastAsia="en-GB"/>
        </w:rPr>
        <w:t xml:space="preserve">EXAMPLE 2: </w:t>
      </w:r>
      <w:r w:rsidR="008D2F07" w:rsidRPr="000A19BF">
        <w:rPr>
          <w:rFonts w:cs="Arial"/>
          <w:lang w:val="en-AU" w:eastAsia="en-GB"/>
        </w:rPr>
        <w:t xml:space="preserve">A feature attribute named </w:t>
      </w:r>
      <w:r w:rsidR="008D2F07" w:rsidRPr="000A19BF">
        <w:rPr>
          <w:rFonts w:cs="Arial"/>
          <w:i/>
          <w:iCs/>
          <w:lang w:val="en-AU" w:eastAsia="en-GB"/>
        </w:rPr>
        <w:t xml:space="preserve">length </w:t>
      </w:r>
      <w:r w:rsidR="008D2F07" w:rsidRPr="000A19BF">
        <w:rPr>
          <w:rFonts w:cs="Arial"/>
          <w:lang w:val="en-AU" w:eastAsia="en-GB"/>
        </w:rPr>
        <w:t xml:space="preserve">may have an attribute value </w:t>
      </w:r>
      <w:r w:rsidR="008D2F07" w:rsidRPr="000A19BF">
        <w:rPr>
          <w:rFonts w:cs="Arial"/>
          <w:i/>
          <w:iCs/>
          <w:lang w:val="en-AU" w:eastAsia="en-GB"/>
        </w:rPr>
        <w:t xml:space="preserve">82.4 </w:t>
      </w:r>
      <w:r w:rsidR="008D2F07" w:rsidRPr="000A19BF">
        <w:rPr>
          <w:rFonts w:cs="Arial"/>
          <w:lang w:val="en-AU" w:eastAsia="en-GB"/>
        </w:rPr>
        <w:t xml:space="preserve">which belongs to the data type </w:t>
      </w:r>
      <w:r w:rsidR="008D2F07" w:rsidRPr="000A19BF">
        <w:rPr>
          <w:rFonts w:cs="Arial"/>
          <w:i/>
          <w:iCs/>
          <w:lang w:val="en-AU" w:eastAsia="en-GB"/>
        </w:rPr>
        <w:t>real</w:t>
      </w:r>
      <w:r w:rsidR="008D2F07" w:rsidRPr="000A19BF">
        <w:rPr>
          <w:rFonts w:cs="Arial"/>
          <w:lang w:val="en-AU" w:eastAsia="en-GB"/>
        </w:rPr>
        <w:t xml:space="preserve">  </w:t>
      </w:r>
    </w:p>
    <w:p w14:paraId="5011E7C2" w14:textId="6102CAE4" w:rsidR="00FF51AB" w:rsidRPr="000A19BF" w:rsidRDefault="00FF51AB" w:rsidP="00C128E3">
      <w:pPr>
        <w:spacing w:after="0" w:line="240" w:lineRule="auto"/>
        <w:rPr>
          <w:b/>
          <w:lang w:val="en-AU" w:eastAsia="en-GB"/>
        </w:rPr>
      </w:pPr>
      <w:r w:rsidRPr="000A19BF">
        <w:rPr>
          <w:b/>
          <w:lang w:val="en-AU" w:eastAsia="en-GB"/>
        </w:rPr>
        <w:t>Feature Catalogue</w:t>
      </w:r>
    </w:p>
    <w:p w14:paraId="59F4EFF7" w14:textId="60AC214F" w:rsidR="00FF51AB" w:rsidRPr="000A19BF" w:rsidRDefault="00FF51AB" w:rsidP="00C128E3">
      <w:pPr>
        <w:tabs>
          <w:tab w:val="left" w:pos="2811"/>
        </w:tabs>
        <w:spacing w:after="120" w:line="240" w:lineRule="auto"/>
        <w:rPr>
          <w:lang w:val="en-AU"/>
        </w:rPr>
      </w:pPr>
      <w:r w:rsidRPr="000A19BF">
        <w:rPr>
          <w:lang w:val="en-AU"/>
        </w:rPr>
        <w:t xml:space="preserve">A catalogue containing definitions and descriptions of the </w:t>
      </w:r>
      <w:r w:rsidRPr="000A19BF">
        <w:rPr>
          <w:b/>
          <w:lang w:val="en-AU"/>
        </w:rPr>
        <w:t>feature</w:t>
      </w:r>
      <w:r w:rsidRPr="000A19BF">
        <w:rPr>
          <w:lang w:val="en-AU"/>
        </w:rPr>
        <w:t xml:space="preserve"> types, </w:t>
      </w:r>
      <w:r w:rsidRPr="000A19BF">
        <w:rPr>
          <w:b/>
          <w:lang w:val="en-AU"/>
        </w:rPr>
        <w:t>feature attributes</w:t>
      </w:r>
      <w:r w:rsidRPr="000A19BF">
        <w:rPr>
          <w:lang w:val="en-AU"/>
        </w:rPr>
        <w:t xml:space="preserve">, and </w:t>
      </w:r>
      <w:r w:rsidRPr="000A19BF">
        <w:rPr>
          <w:b/>
          <w:lang w:val="en-AU"/>
        </w:rPr>
        <w:t>feature associations</w:t>
      </w:r>
      <w:r w:rsidRPr="000A19BF">
        <w:rPr>
          <w:lang w:val="en-AU"/>
        </w:rPr>
        <w:t xml:space="preserve"> occurring in one or more sets of geographic data.</w:t>
      </w:r>
    </w:p>
    <w:p w14:paraId="6E5649AA" w14:textId="77777777" w:rsidR="00E73EDF" w:rsidRPr="000A19BF" w:rsidRDefault="007653F1" w:rsidP="00C128E3">
      <w:pPr>
        <w:spacing w:after="0" w:line="240" w:lineRule="auto"/>
        <w:jc w:val="left"/>
      </w:pPr>
      <w:r w:rsidRPr="000A19BF">
        <w:rPr>
          <w:b/>
        </w:rPr>
        <w:t>Geometric Primitive</w:t>
      </w:r>
      <w:bookmarkEnd w:id="89"/>
      <w:bookmarkEnd w:id="90"/>
      <w:bookmarkEnd w:id="91"/>
      <w:bookmarkEnd w:id="92"/>
      <w:bookmarkEnd w:id="93"/>
      <w:bookmarkEnd w:id="94"/>
      <w:bookmarkEnd w:id="95"/>
    </w:p>
    <w:p w14:paraId="2D4F99A9" w14:textId="279F85DF" w:rsidR="00976204" w:rsidRPr="004E17D6" w:rsidRDefault="00976204" w:rsidP="00C128E3">
      <w:pPr>
        <w:autoSpaceDE w:val="0"/>
        <w:autoSpaceDN w:val="0"/>
        <w:adjustRightInd w:val="0"/>
        <w:spacing w:after="60" w:line="240" w:lineRule="auto"/>
        <w:jc w:val="left"/>
        <w:rPr>
          <w:rFonts w:cs="Arial"/>
          <w:lang w:val="en-AU" w:eastAsia="fr-FR"/>
        </w:rPr>
      </w:pPr>
      <w:r w:rsidRPr="004E17D6">
        <w:rPr>
          <w:rFonts w:cs="Arial"/>
          <w:lang w:val="en-AU" w:eastAsia="fr-FR"/>
        </w:rPr>
        <w:t>Geometric object representing a single, connected, homogeneous element of geometry.</w:t>
      </w:r>
    </w:p>
    <w:p w14:paraId="7F54EF26" w14:textId="26882B88" w:rsidR="00E73EDF" w:rsidRPr="00693533" w:rsidRDefault="00713FAD" w:rsidP="00C128E3">
      <w:pPr>
        <w:autoSpaceDE w:val="0"/>
        <w:autoSpaceDN w:val="0"/>
        <w:adjustRightInd w:val="0"/>
        <w:spacing w:after="120" w:line="240" w:lineRule="auto"/>
        <w:rPr>
          <w:rFonts w:cs="Arial"/>
          <w:lang w:val="en-AU" w:eastAsia="fr-FR"/>
        </w:rPr>
      </w:pPr>
      <w:r>
        <w:rPr>
          <w:rFonts w:cs="Arial"/>
          <w:lang w:val="en-AU" w:eastAsia="fr-FR"/>
        </w:rPr>
        <w:t xml:space="preserve">NOTE: </w:t>
      </w:r>
      <w:r w:rsidR="00976204" w:rsidRPr="00693533">
        <w:rPr>
          <w:rFonts w:cs="Arial"/>
          <w:lang w:val="en-AU" w:eastAsia="fr-FR"/>
        </w:rPr>
        <w:t>Geometric primitives are non-decomposed objects that present information about geometric configuration.  They include points, curves, surfaces, and solids.</w:t>
      </w:r>
    </w:p>
    <w:p w14:paraId="56581B8E" w14:textId="59984AD8" w:rsidR="002B6D8A" w:rsidRPr="000A19BF" w:rsidRDefault="002B6D8A" w:rsidP="00C128E3">
      <w:pPr>
        <w:spacing w:after="0" w:line="240" w:lineRule="auto"/>
        <w:rPr>
          <w:b/>
          <w:lang w:val="en-AU" w:eastAsia="en-GB"/>
        </w:rPr>
      </w:pPr>
      <w:r w:rsidRPr="000A19BF">
        <w:rPr>
          <w:b/>
          <w:lang w:val="en-AU" w:eastAsia="en-GB"/>
        </w:rPr>
        <w:t>Human Readable</w:t>
      </w:r>
    </w:p>
    <w:p w14:paraId="0D25EE41" w14:textId="4CE75531" w:rsidR="002B6D8A" w:rsidRPr="000A19BF" w:rsidRDefault="006109A9" w:rsidP="00C128E3">
      <w:pPr>
        <w:tabs>
          <w:tab w:val="left" w:pos="2811"/>
        </w:tabs>
        <w:spacing w:after="120" w:line="240" w:lineRule="auto"/>
        <w:rPr>
          <w:lang w:val="en-AU"/>
        </w:rPr>
      </w:pPr>
      <w:r w:rsidRPr="000A19BF">
        <w:rPr>
          <w:lang w:val="en-AU"/>
        </w:rPr>
        <w:t>A representation of information that can be naturally read by humans</w:t>
      </w:r>
      <w:r w:rsidR="002B6D8A" w:rsidRPr="000A19BF">
        <w:rPr>
          <w:lang w:val="en-AU"/>
        </w:rPr>
        <w:t>.</w:t>
      </w:r>
    </w:p>
    <w:p w14:paraId="2B964446" w14:textId="247C49FD" w:rsidR="006109A9" w:rsidRPr="000A19BF" w:rsidRDefault="006109A9" w:rsidP="00C128E3">
      <w:pPr>
        <w:spacing w:after="0" w:line="240" w:lineRule="auto"/>
        <w:rPr>
          <w:b/>
          <w:lang w:val="en-AU" w:eastAsia="en-GB"/>
        </w:rPr>
      </w:pPr>
      <w:bookmarkStart w:id="96" w:name="_Toc392576964"/>
      <w:bookmarkStart w:id="97" w:name="_Toc412540101"/>
      <w:bookmarkStart w:id="98" w:name="_Toc368904927"/>
      <w:bookmarkStart w:id="99" w:name="_Toc439685235"/>
      <w:bookmarkStart w:id="100" w:name="_Toc348447689"/>
      <w:bookmarkStart w:id="101" w:name="_Toc346149785"/>
      <w:bookmarkStart w:id="102" w:name="_Toc346156159"/>
      <w:r w:rsidRPr="000A19BF">
        <w:rPr>
          <w:b/>
          <w:lang w:val="en-AU" w:eastAsia="en-GB"/>
        </w:rPr>
        <w:t>Identifier</w:t>
      </w:r>
    </w:p>
    <w:p w14:paraId="3EC60BF2" w14:textId="3A9DA9DC" w:rsidR="006109A9" w:rsidRPr="000A19BF" w:rsidRDefault="006109A9" w:rsidP="00C128E3">
      <w:pPr>
        <w:tabs>
          <w:tab w:val="left" w:pos="2811"/>
        </w:tabs>
        <w:spacing w:after="120" w:line="240" w:lineRule="auto"/>
        <w:rPr>
          <w:lang w:val="en-AU"/>
        </w:rPr>
      </w:pPr>
      <w:r w:rsidRPr="000A19BF">
        <w:rPr>
          <w:lang w:val="en-AU"/>
        </w:rPr>
        <w:t>A linguistically independent sequence of characters capable of uniquely and permanently identifying that with which it is associated.</w:t>
      </w:r>
    </w:p>
    <w:p w14:paraId="78677053" w14:textId="77777777" w:rsidR="00E73EDF" w:rsidRPr="000A19BF" w:rsidRDefault="007653F1" w:rsidP="00C128E3">
      <w:pPr>
        <w:spacing w:after="0" w:line="240" w:lineRule="auto"/>
        <w:jc w:val="left"/>
      </w:pPr>
      <w:r w:rsidRPr="000A19BF">
        <w:rPr>
          <w:b/>
        </w:rPr>
        <w:lastRenderedPageBreak/>
        <w:t>Indication</w:t>
      </w:r>
      <w:bookmarkEnd w:id="96"/>
      <w:bookmarkEnd w:id="97"/>
      <w:bookmarkEnd w:id="98"/>
      <w:bookmarkEnd w:id="99"/>
    </w:p>
    <w:p w14:paraId="334D132B" w14:textId="77777777" w:rsidR="00E73EDF" w:rsidRPr="000A19BF" w:rsidRDefault="007653F1" w:rsidP="00C128E3">
      <w:pPr>
        <w:spacing w:after="120" w:line="240" w:lineRule="auto"/>
        <w:rPr>
          <w:rFonts w:cs="Arial"/>
          <w:bCs/>
          <w:lang w:eastAsia="en-GB"/>
        </w:rPr>
      </w:pPr>
      <w:bookmarkStart w:id="103" w:name="_Toc353889549"/>
      <w:bookmarkStart w:id="104" w:name="_Toc353889829"/>
      <w:bookmarkStart w:id="105" w:name="_Toc353960579"/>
      <w:r w:rsidRPr="000A19BF">
        <w:rPr>
          <w:rFonts w:cs="Arial"/>
          <w:lang w:eastAsia="en-GB"/>
        </w:rPr>
        <w:t>Visual indication giving information about the condition of a system or equipment.</w:t>
      </w:r>
      <w:r w:rsidRPr="000A19BF">
        <w:rPr>
          <w:rFonts w:cs="Arial"/>
          <w:bCs/>
          <w:lang w:eastAsia="en-GB"/>
        </w:rPr>
        <w:t xml:space="preserve"> </w:t>
      </w:r>
      <w:bookmarkEnd w:id="100"/>
      <w:bookmarkEnd w:id="101"/>
      <w:bookmarkEnd w:id="102"/>
      <w:bookmarkEnd w:id="103"/>
      <w:bookmarkEnd w:id="104"/>
      <w:bookmarkEnd w:id="105"/>
    </w:p>
    <w:p w14:paraId="14EA8A9E" w14:textId="3DD3AA1F" w:rsidR="006109A9" w:rsidRPr="000A19BF" w:rsidRDefault="006109A9" w:rsidP="00C128E3">
      <w:pPr>
        <w:keepNext/>
        <w:keepLines/>
        <w:spacing w:after="0" w:line="240" w:lineRule="auto"/>
        <w:rPr>
          <w:b/>
          <w:lang w:val="en-AU" w:eastAsia="en-GB"/>
        </w:rPr>
      </w:pPr>
      <w:r w:rsidRPr="000A19BF">
        <w:rPr>
          <w:b/>
          <w:lang w:val="en-AU" w:eastAsia="en-GB"/>
        </w:rPr>
        <w:t>Instance</w:t>
      </w:r>
    </w:p>
    <w:p w14:paraId="04D47B16" w14:textId="4D8A3231" w:rsidR="006109A9" w:rsidRPr="000A19BF" w:rsidRDefault="006109A9" w:rsidP="00C128E3">
      <w:pPr>
        <w:tabs>
          <w:tab w:val="left" w:pos="2811"/>
        </w:tabs>
        <w:spacing w:after="60" w:line="240" w:lineRule="auto"/>
        <w:rPr>
          <w:lang w:val="en-AU"/>
        </w:rPr>
      </w:pPr>
      <w:r w:rsidRPr="000A19BF">
        <w:rPr>
          <w:lang w:val="en-AU"/>
        </w:rPr>
        <w:t>Entity to which a set of operations can be applied and which has a state that stores the effects of the operations.</w:t>
      </w:r>
    </w:p>
    <w:p w14:paraId="3F171557" w14:textId="00B5A395" w:rsidR="00890DB1" w:rsidRPr="000A19BF" w:rsidRDefault="00890DB1" w:rsidP="00C128E3">
      <w:pPr>
        <w:spacing w:after="12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See </w:t>
      </w:r>
      <w:r w:rsidRPr="000A19BF">
        <w:rPr>
          <w:rFonts w:cs="Arial"/>
          <w:b/>
          <w:lang w:val="en-AU" w:eastAsia="en-GB"/>
        </w:rPr>
        <w:t>feature</w:t>
      </w:r>
      <w:r w:rsidRPr="000A19BF">
        <w:rPr>
          <w:rFonts w:cs="Arial"/>
          <w:lang w:val="en-AU" w:eastAsia="en-GB"/>
        </w:rPr>
        <w:t>.</w:t>
      </w:r>
    </w:p>
    <w:p w14:paraId="04E9B8E0" w14:textId="295BDB8B" w:rsidR="00890DB1" w:rsidRPr="000A19BF" w:rsidRDefault="00890DB1" w:rsidP="00C128E3">
      <w:pPr>
        <w:keepNext/>
        <w:keepLines/>
        <w:spacing w:after="0" w:line="240" w:lineRule="auto"/>
        <w:rPr>
          <w:b/>
          <w:lang w:val="en-AU" w:eastAsia="en-GB"/>
        </w:rPr>
      </w:pPr>
      <w:r w:rsidRPr="000A19BF">
        <w:rPr>
          <w:b/>
          <w:lang w:val="en-AU" w:eastAsia="en-GB"/>
        </w:rPr>
        <w:t>Machine Readable</w:t>
      </w:r>
    </w:p>
    <w:p w14:paraId="1566240C" w14:textId="22DE561A" w:rsidR="00890DB1" w:rsidRPr="000A19BF" w:rsidRDefault="00890DB1" w:rsidP="00C128E3">
      <w:pPr>
        <w:tabs>
          <w:tab w:val="left" w:pos="2811"/>
        </w:tabs>
        <w:spacing w:after="120" w:line="240" w:lineRule="auto"/>
        <w:rPr>
          <w:lang w:val="en-AU"/>
        </w:rPr>
      </w:pPr>
      <w:r w:rsidRPr="000A19BF">
        <w:rPr>
          <w:lang w:val="en-AU"/>
        </w:rPr>
        <w:t>A representation of information that can be processed by computers.</w:t>
      </w:r>
    </w:p>
    <w:p w14:paraId="26B04EED" w14:textId="77777777" w:rsidR="00890DB1" w:rsidRPr="000A19BF" w:rsidRDefault="00890DB1" w:rsidP="00C128E3">
      <w:pPr>
        <w:spacing w:after="0" w:line="240" w:lineRule="auto"/>
        <w:rPr>
          <w:b/>
        </w:rPr>
      </w:pPr>
      <w:r w:rsidRPr="000A19BF">
        <w:rPr>
          <w:rFonts w:cs="Arial"/>
          <w:b/>
        </w:rPr>
        <w:t xml:space="preserve">Maximum Display Scale </w:t>
      </w:r>
    </w:p>
    <w:p w14:paraId="54D0AA58" w14:textId="364A220F" w:rsidR="00890DB1" w:rsidRPr="00693533" w:rsidRDefault="00376255" w:rsidP="00C128E3">
      <w:pPr>
        <w:autoSpaceDE w:val="0"/>
        <w:autoSpaceDN w:val="0"/>
        <w:adjustRightInd w:val="0"/>
        <w:spacing w:after="120" w:line="240" w:lineRule="auto"/>
        <w:rPr>
          <w:rFonts w:cs="Arial"/>
        </w:rPr>
      </w:pPr>
      <w:ins w:id="106" w:author="Jeff Wootton" w:date="2022-07-12T13:30:00Z">
        <w:r>
          <w:t>The maximum</w:t>
        </w:r>
      </w:ins>
      <w:ins w:id="107" w:author="Jeff Wootton" w:date="2022-10-11T05:43:00Z">
        <w:r w:rsidR="00864E5F">
          <w:t xml:space="preserve"> (largest</w:t>
        </w:r>
      </w:ins>
      <w:ins w:id="108" w:author="Jeff Wootton" w:date="2022-10-11T05:44:00Z">
        <w:r w:rsidR="00864E5F">
          <w:t>)</w:t>
        </w:r>
      </w:ins>
      <w:ins w:id="109" w:author="Jeff Wootton" w:date="2022-07-12T13:30:00Z">
        <w:r>
          <w:t xml:space="preserve"> scale with which the data is </w:t>
        </w:r>
      </w:ins>
      <w:ins w:id="110" w:author="Jeff Wootton" w:date="2022-10-11T05:24:00Z">
        <w:r w:rsidR="005F7A8E">
          <w:t xml:space="preserve">intended to be </w:t>
        </w:r>
      </w:ins>
      <w:ins w:id="111" w:author="Jeff Wootton" w:date="2022-07-12T13:30:00Z">
        <w:r>
          <w:t>displayed</w:t>
        </w:r>
        <w:r>
          <w:rPr>
            <w:rFonts w:cs="Arial"/>
          </w:rPr>
          <w:t>.</w:t>
        </w:r>
      </w:ins>
      <w:del w:id="112" w:author="Jeff Wootton" w:date="2022-07-12T13:30:00Z">
        <w:r w:rsidR="00890DB1" w:rsidRPr="004E17D6" w:rsidDel="00376255">
          <w:rPr>
            <w:rFonts w:cs="Arial"/>
          </w:rPr>
          <w:delText>The larger value of the ratio of the linear dimensions of features of a dataset presented in the display and the actual dimensions of the features represented (largest scale) of the scale range of the dataset.</w:delText>
        </w:r>
      </w:del>
    </w:p>
    <w:p w14:paraId="3E339B95" w14:textId="1BC1796C" w:rsidR="00890DB1" w:rsidRPr="000A19BF" w:rsidRDefault="00890DB1" w:rsidP="00C128E3">
      <w:pPr>
        <w:keepNext/>
        <w:keepLines/>
        <w:spacing w:after="0" w:line="240" w:lineRule="auto"/>
        <w:rPr>
          <w:b/>
          <w:lang w:val="en-AU" w:eastAsia="en-GB"/>
        </w:rPr>
      </w:pPr>
      <w:r w:rsidRPr="000A19BF">
        <w:rPr>
          <w:b/>
          <w:lang w:val="en-AU" w:eastAsia="en-GB"/>
        </w:rPr>
        <w:t>Metadata</w:t>
      </w:r>
    </w:p>
    <w:p w14:paraId="5CE481C3" w14:textId="5232890A" w:rsidR="00890DB1" w:rsidRPr="000A19BF" w:rsidRDefault="00890DB1" w:rsidP="00C128E3">
      <w:pPr>
        <w:tabs>
          <w:tab w:val="left" w:pos="2811"/>
        </w:tabs>
        <w:spacing w:after="120" w:line="240" w:lineRule="auto"/>
        <w:rPr>
          <w:lang w:val="en-AU"/>
        </w:rPr>
      </w:pPr>
      <w:r w:rsidRPr="000A19BF">
        <w:rPr>
          <w:lang w:val="en-AU"/>
        </w:rPr>
        <w:t>Data about data.</w:t>
      </w:r>
    </w:p>
    <w:p w14:paraId="2EE52B91" w14:textId="77777777" w:rsidR="00E73EDF" w:rsidRPr="000A19BF" w:rsidRDefault="007653F1" w:rsidP="00C128E3">
      <w:pPr>
        <w:keepNext/>
        <w:keepLines/>
        <w:spacing w:after="0" w:line="240" w:lineRule="auto"/>
        <w:rPr>
          <w:b/>
        </w:rPr>
      </w:pPr>
      <w:r w:rsidRPr="000A19BF">
        <w:rPr>
          <w:rFonts w:cs="Arial"/>
          <w:b/>
        </w:rPr>
        <w:t xml:space="preserve">Minimum Display Scale </w:t>
      </w:r>
    </w:p>
    <w:p w14:paraId="28C53670" w14:textId="22305EA9" w:rsidR="00E73EDF" w:rsidRPr="00693533" w:rsidRDefault="00376255" w:rsidP="00C128E3">
      <w:pPr>
        <w:spacing w:after="120" w:line="240" w:lineRule="auto"/>
        <w:rPr>
          <w:rFonts w:cs="Arial"/>
        </w:rPr>
      </w:pPr>
      <w:ins w:id="113" w:author="Jeff Wootton" w:date="2022-07-12T13:30:00Z">
        <w:r>
          <w:t xml:space="preserve">The minimum </w:t>
        </w:r>
      </w:ins>
      <w:ins w:id="114" w:author="Jeff Wootton" w:date="2022-10-11T05:44:00Z">
        <w:r w:rsidR="00864E5F">
          <w:t xml:space="preserve">(smallest) </w:t>
        </w:r>
      </w:ins>
      <w:ins w:id="115" w:author="Jeff Wootton" w:date="2022-07-12T13:30:00Z">
        <w:r>
          <w:t>scale with which the data</w:t>
        </w:r>
      </w:ins>
      <w:ins w:id="116" w:author="Jeff Wootton" w:date="2022-10-11T05:43:00Z">
        <w:r w:rsidR="00864E5F">
          <w:t xml:space="preserve"> is</w:t>
        </w:r>
      </w:ins>
      <w:ins w:id="117" w:author="Jeff Wootton" w:date="2022-10-11T05:25:00Z">
        <w:r w:rsidR="005F7A8E">
          <w:t xml:space="preserve"> intended to be</w:t>
        </w:r>
      </w:ins>
      <w:ins w:id="118" w:author="Jeff Wootton" w:date="2022-07-12T13:30:00Z">
        <w:r>
          <w:t xml:space="preserve"> displayed</w:t>
        </w:r>
        <w:r>
          <w:rPr>
            <w:rFonts w:cs="Arial"/>
          </w:rPr>
          <w:t>.</w:t>
        </w:r>
      </w:ins>
      <w:del w:id="119" w:author="Jeff Wootton" w:date="2022-07-12T13:30:00Z">
        <w:r w:rsidR="007653F1" w:rsidRPr="004E17D6" w:rsidDel="00376255">
          <w:rPr>
            <w:rFonts w:cs="Arial"/>
          </w:rPr>
          <w:delText>The smaller value of the ratio of the linear dimensions of features of a dataset presented in the display and the actual dimensions of the features represented (smallest scale) of the scale range of the dataset.</w:delText>
        </w:r>
      </w:del>
    </w:p>
    <w:p w14:paraId="67C1A56B" w14:textId="6C5F8793" w:rsidR="00890DB1" w:rsidRPr="000A19BF" w:rsidRDefault="00ED1DAE" w:rsidP="00C128E3">
      <w:pPr>
        <w:spacing w:after="0" w:line="240" w:lineRule="auto"/>
        <w:rPr>
          <w:b/>
          <w:lang w:val="en-AU" w:eastAsia="en-GB"/>
        </w:rPr>
      </w:pPr>
      <w:r w:rsidRPr="000A19BF">
        <w:rPr>
          <w:b/>
          <w:lang w:val="en-AU" w:eastAsia="en-GB"/>
        </w:rPr>
        <w:t>Model</w:t>
      </w:r>
    </w:p>
    <w:p w14:paraId="0AF3EA0B" w14:textId="0E2E07F2" w:rsidR="00890DB1" w:rsidRPr="000A19BF" w:rsidRDefault="00ED1DAE" w:rsidP="00C128E3">
      <w:pPr>
        <w:tabs>
          <w:tab w:val="left" w:pos="2811"/>
        </w:tabs>
        <w:spacing w:after="60" w:line="240" w:lineRule="auto"/>
        <w:rPr>
          <w:lang w:val="en-AU"/>
        </w:rPr>
      </w:pPr>
      <w:r w:rsidRPr="000A19BF">
        <w:rPr>
          <w:lang w:val="en-AU"/>
        </w:rPr>
        <w:t>Abstraction of some aspects of universe of discourse</w:t>
      </w:r>
      <w:r w:rsidR="00890DB1" w:rsidRPr="000A19BF">
        <w:rPr>
          <w:lang w:val="en-AU"/>
        </w:rPr>
        <w:t>.</w:t>
      </w:r>
    </w:p>
    <w:p w14:paraId="4A665840" w14:textId="7C4B9F5F" w:rsidR="00890DB1" w:rsidRPr="000A19BF" w:rsidRDefault="00890DB1"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w:t>
      </w:r>
      <w:r w:rsidR="00ED1DAE" w:rsidRPr="000A19BF">
        <w:rPr>
          <w:rFonts w:cs="Arial"/>
          <w:lang w:val="en-AU" w:eastAsia="en-GB"/>
        </w:rPr>
        <w:t>A semantically complete abstraction of a system.</w:t>
      </w:r>
    </w:p>
    <w:p w14:paraId="33D05FA8" w14:textId="77CF117D" w:rsidR="00ED1DAE" w:rsidRPr="000A19BF" w:rsidRDefault="00ED1DAE" w:rsidP="00C128E3">
      <w:pPr>
        <w:keepNext/>
        <w:keepLines/>
        <w:spacing w:after="0" w:line="240" w:lineRule="auto"/>
        <w:rPr>
          <w:b/>
          <w:lang w:val="en-AU" w:eastAsia="en-GB"/>
        </w:rPr>
      </w:pPr>
      <w:r w:rsidRPr="000A19BF">
        <w:rPr>
          <w:b/>
          <w:lang w:val="en-AU" w:eastAsia="en-GB"/>
        </w:rPr>
        <w:t>Multiplicity</w:t>
      </w:r>
    </w:p>
    <w:p w14:paraId="5BF282AD" w14:textId="16F383F7" w:rsidR="00ED1DAE" w:rsidRPr="000A19BF" w:rsidRDefault="00ED1DAE" w:rsidP="00C128E3">
      <w:pPr>
        <w:tabs>
          <w:tab w:val="left" w:pos="2811"/>
        </w:tabs>
        <w:spacing w:after="60" w:line="240" w:lineRule="auto"/>
        <w:rPr>
          <w:lang w:val="en-AU"/>
        </w:rPr>
      </w:pPr>
      <w:r w:rsidRPr="000A19BF">
        <w:rPr>
          <w:lang w:val="en-AU"/>
        </w:rPr>
        <w:t xml:space="preserve">Specification of the number of possible </w:t>
      </w:r>
      <w:r w:rsidR="00C96CF9" w:rsidRPr="000A19BF">
        <w:rPr>
          <w:lang w:val="en-AU"/>
        </w:rPr>
        <w:t>occurrences</w:t>
      </w:r>
      <w:r w:rsidRPr="000A19BF">
        <w:rPr>
          <w:lang w:val="en-AU"/>
        </w:rPr>
        <w:t xml:space="preserve"> of a property, or the number of allowable elements that may participate in a given relationship.</w:t>
      </w:r>
    </w:p>
    <w:p w14:paraId="018C0E1A" w14:textId="7C2E040E" w:rsidR="00ED1DAE" w:rsidRPr="000A19BF" w:rsidRDefault="00ED1DAE" w:rsidP="00C128E3">
      <w:pPr>
        <w:spacing w:after="120" w:line="240" w:lineRule="auto"/>
        <w:rPr>
          <w:rFonts w:cs="Arial"/>
          <w:lang w:val="en-AU" w:eastAsia="en-GB"/>
        </w:rPr>
      </w:pPr>
      <w:r w:rsidRPr="000A19BF">
        <w:rPr>
          <w:rFonts w:cs="Arial"/>
          <w:lang w:val="en-AU" w:eastAsia="en-GB"/>
        </w:rPr>
        <w:t xml:space="preserve">EXAMPLES: </w:t>
      </w:r>
      <w:r w:rsidR="005134E3" w:rsidRPr="000A19BF">
        <w:rPr>
          <w:rFonts w:cs="Arial"/>
          <w:lang w:val="en-AU" w:eastAsia="en-GB"/>
        </w:rPr>
        <w:t>1</w:t>
      </w:r>
      <w:proofErr w:type="gramStart"/>
      <w:r w:rsidR="005134E3" w:rsidRPr="000A19BF">
        <w:rPr>
          <w:rFonts w:cs="Arial"/>
          <w:lang w:val="en-AU" w:eastAsia="en-GB"/>
        </w:rPr>
        <w:t>..*</w:t>
      </w:r>
      <w:proofErr w:type="gramEnd"/>
      <w:r w:rsidR="005134E3" w:rsidRPr="000A19BF">
        <w:rPr>
          <w:rFonts w:cs="Arial"/>
          <w:lang w:val="en-AU" w:eastAsia="en-GB"/>
        </w:rPr>
        <w:t xml:space="preserve"> (one to many); 1 (exactly one);</w:t>
      </w:r>
      <w:r w:rsidRPr="000A19BF">
        <w:rPr>
          <w:rFonts w:cs="Arial"/>
          <w:lang w:val="en-AU" w:eastAsia="en-GB"/>
        </w:rPr>
        <w:t xml:space="preserve"> 0..1 (zero or one)</w:t>
      </w:r>
    </w:p>
    <w:p w14:paraId="338BBE0C" w14:textId="7D4207D0" w:rsidR="00C42F2A" w:rsidRPr="000A19BF" w:rsidRDefault="00C42F2A" w:rsidP="00C128E3">
      <w:pPr>
        <w:spacing w:after="0" w:line="240" w:lineRule="auto"/>
        <w:jc w:val="left"/>
        <w:rPr>
          <w:lang w:val="en-AU"/>
        </w:rPr>
      </w:pPr>
      <w:proofErr w:type="spellStart"/>
      <w:r w:rsidRPr="000A19BF">
        <w:rPr>
          <w:b/>
          <w:lang w:val="en-AU"/>
        </w:rPr>
        <w:t>Overscale</w:t>
      </w:r>
      <w:proofErr w:type="spellEnd"/>
    </w:p>
    <w:p w14:paraId="13069FD7" w14:textId="1BB733D4" w:rsidR="00C42F2A" w:rsidRPr="000A19BF" w:rsidRDefault="00C450A7"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0A19BF">
        <w:rPr>
          <w:rFonts w:cs="Arial"/>
        </w:rPr>
        <w:t xml:space="preserve">The viewing scale is larger than the value considered by the data producer to be the largest intended </w:t>
      </w:r>
      <w:r w:rsidR="006C31D7">
        <w:rPr>
          <w:rFonts w:cs="Arial"/>
        </w:rPr>
        <w:t>(maximum) display</w:t>
      </w:r>
      <w:r w:rsidRPr="000A19BF">
        <w:rPr>
          <w:rFonts w:cs="Arial"/>
        </w:rPr>
        <w:t xml:space="preserve"> scale </w:t>
      </w:r>
      <w:r w:rsidR="006C31D7">
        <w:rPr>
          <w:rFonts w:cs="Arial"/>
        </w:rPr>
        <w:t>for</w:t>
      </w:r>
      <w:r w:rsidRPr="000A19BF">
        <w:rPr>
          <w:rFonts w:cs="Arial"/>
        </w:rPr>
        <w:t xml:space="preserve"> the data</w:t>
      </w:r>
      <w:r w:rsidR="00C42F2A" w:rsidRPr="000A19BF">
        <w:rPr>
          <w:rFonts w:cs="Arial"/>
          <w:lang w:val="en-AU"/>
        </w:rPr>
        <w:t>.</w:t>
      </w:r>
    </w:p>
    <w:p w14:paraId="2847F19A" w14:textId="5A365281" w:rsidR="0017347B" w:rsidRPr="000A19BF" w:rsidRDefault="0017347B" w:rsidP="00C128E3">
      <w:pPr>
        <w:keepNext/>
        <w:keepLines/>
        <w:spacing w:after="0" w:line="240" w:lineRule="auto"/>
        <w:rPr>
          <w:b/>
          <w:lang w:val="en-AU" w:eastAsia="en-GB"/>
        </w:rPr>
      </w:pPr>
      <w:r w:rsidRPr="000A19BF">
        <w:rPr>
          <w:b/>
          <w:lang w:val="en-AU" w:eastAsia="en-GB"/>
        </w:rPr>
        <w:t>Point</w:t>
      </w:r>
    </w:p>
    <w:p w14:paraId="6B0C7B4E" w14:textId="64E8989E" w:rsidR="0017347B" w:rsidRPr="000A19BF" w:rsidRDefault="0017347B" w:rsidP="00C128E3">
      <w:pPr>
        <w:keepNext/>
        <w:keepLines/>
        <w:tabs>
          <w:tab w:val="left" w:pos="2811"/>
        </w:tabs>
        <w:spacing w:after="60" w:line="240" w:lineRule="auto"/>
        <w:rPr>
          <w:lang w:val="en-AU"/>
        </w:rPr>
      </w:pPr>
      <w:r w:rsidRPr="000A19BF">
        <w:rPr>
          <w:lang w:val="en-AU"/>
        </w:rPr>
        <w:t xml:space="preserve">0-dimensional </w:t>
      </w:r>
      <w:r w:rsidRPr="000A19BF">
        <w:rPr>
          <w:b/>
          <w:lang w:val="en-AU"/>
        </w:rPr>
        <w:t>geometric primitive</w:t>
      </w:r>
      <w:r w:rsidRPr="000A19BF">
        <w:rPr>
          <w:lang w:val="en-AU"/>
        </w:rPr>
        <w:t>, representing a position.</w:t>
      </w:r>
    </w:p>
    <w:p w14:paraId="58E361C9" w14:textId="243C4C2A" w:rsidR="0017347B" w:rsidRPr="000A19BF" w:rsidRDefault="0017347B"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The </w:t>
      </w:r>
      <w:r w:rsidRPr="000A19BF">
        <w:rPr>
          <w:rFonts w:cs="Arial"/>
          <w:b/>
          <w:lang w:val="en-AU" w:eastAsia="en-GB"/>
        </w:rPr>
        <w:t>boundary</w:t>
      </w:r>
      <w:r w:rsidRPr="000A19BF">
        <w:rPr>
          <w:rFonts w:cs="Arial"/>
          <w:lang w:val="en-AU" w:eastAsia="en-GB"/>
        </w:rPr>
        <w:t xml:space="preserve"> of a point is the empty set.</w:t>
      </w:r>
    </w:p>
    <w:p w14:paraId="69A088E6" w14:textId="0831C9F8" w:rsidR="0017347B" w:rsidRPr="000A19BF" w:rsidRDefault="0017347B" w:rsidP="00C128E3">
      <w:pPr>
        <w:keepNext/>
        <w:keepLines/>
        <w:spacing w:after="0" w:line="240" w:lineRule="auto"/>
        <w:rPr>
          <w:b/>
          <w:lang w:val="en-AU" w:eastAsia="en-GB"/>
        </w:rPr>
      </w:pPr>
      <w:bookmarkStart w:id="120" w:name="_Toc346149790"/>
      <w:bookmarkStart w:id="121" w:name="_Toc348447694"/>
      <w:bookmarkStart w:id="122" w:name="_Toc368904933"/>
      <w:bookmarkStart w:id="123" w:name="_Toc346156164"/>
      <w:bookmarkStart w:id="124" w:name="_Toc392576969"/>
      <w:bookmarkStart w:id="125" w:name="_Toc412540106"/>
      <w:bookmarkStart w:id="126" w:name="_Toc439685240"/>
      <w:r w:rsidRPr="000A19BF">
        <w:rPr>
          <w:b/>
          <w:lang w:val="en-AU" w:eastAsia="en-GB"/>
        </w:rPr>
        <w:t>Portrayal Catalogue</w:t>
      </w:r>
    </w:p>
    <w:p w14:paraId="4EB0D9B0" w14:textId="12C4257E" w:rsidR="0017347B" w:rsidRPr="000A19BF" w:rsidRDefault="0017347B" w:rsidP="00C128E3">
      <w:pPr>
        <w:tabs>
          <w:tab w:val="left" w:pos="2811"/>
        </w:tabs>
        <w:spacing w:after="60" w:line="240" w:lineRule="auto"/>
        <w:rPr>
          <w:lang w:val="en-AU"/>
        </w:rPr>
      </w:pPr>
      <w:r w:rsidRPr="000A19BF">
        <w:rPr>
          <w:lang w:val="en-AU"/>
        </w:rPr>
        <w:t xml:space="preserve">Collection of defined </w:t>
      </w:r>
      <w:r w:rsidRPr="000A19BF">
        <w:rPr>
          <w:bCs/>
          <w:lang w:val="en-AU"/>
        </w:rPr>
        <w:t xml:space="preserve">portrayals </w:t>
      </w:r>
      <w:r w:rsidRPr="000A19BF">
        <w:rPr>
          <w:lang w:val="en-AU"/>
        </w:rPr>
        <w:t xml:space="preserve">for a </w:t>
      </w:r>
      <w:r w:rsidRPr="000A19BF">
        <w:rPr>
          <w:b/>
          <w:lang w:val="en-AU"/>
        </w:rPr>
        <w:t>feature catalogue</w:t>
      </w:r>
      <w:r w:rsidRPr="000A19BF">
        <w:rPr>
          <w:lang w:val="en-AU"/>
        </w:rPr>
        <w:t>.</w:t>
      </w:r>
    </w:p>
    <w:p w14:paraId="719C119F" w14:textId="70283998" w:rsidR="0017347B" w:rsidRPr="000A19BF" w:rsidRDefault="0017347B" w:rsidP="00C128E3">
      <w:pPr>
        <w:spacing w:after="120" w:line="240" w:lineRule="auto"/>
        <w:rPr>
          <w:rFonts w:cs="Arial"/>
          <w:bCs/>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Content of a portrayal catalogue includes </w:t>
      </w:r>
      <w:r w:rsidRPr="000A19BF">
        <w:rPr>
          <w:rFonts w:cs="Arial"/>
          <w:bCs/>
          <w:lang w:val="en-AU" w:eastAsia="en-GB"/>
        </w:rPr>
        <w:t>portrayal functions</w:t>
      </w:r>
      <w:r w:rsidRPr="000A19BF">
        <w:rPr>
          <w:rFonts w:cs="Arial"/>
          <w:lang w:val="en-AU" w:eastAsia="en-GB"/>
        </w:rPr>
        <w:t xml:space="preserve">, </w:t>
      </w:r>
      <w:r w:rsidRPr="000A19BF">
        <w:rPr>
          <w:rFonts w:cs="Arial"/>
          <w:bCs/>
          <w:lang w:val="en-AU" w:eastAsia="en-GB"/>
        </w:rPr>
        <w:t>symbols</w:t>
      </w:r>
      <w:r w:rsidRPr="000A19BF">
        <w:rPr>
          <w:rFonts w:cs="Arial"/>
          <w:lang w:val="en-AU" w:eastAsia="en-GB"/>
        </w:rPr>
        <w:t xml:space="preserve">, and </w:t>
      </w:r>
      <w:r w:rsidRPr="000A19BF">
        <w:rPr>
          <w:rFonts w:cs="Arial"/>
          <w:bCs/>
          <w:lang w:val="en-AU" w:eastAsia="en-GB"/>
        </w:rPr>
        <w:t>portrayal context</w:t>
      </w:r>
      <w:r w:rsidRPr="000A19BF">
        <w:rPr>
          <w:rFonts w:cs="Arial"/>
          <w:lang w:val="en-AU" w:eastAsia="en-GB"/>
        </w:rPr>
        <w:t>.</w:t>
      </w:r>
    </w:p>
    <w:p w14:paraId="15A244ED" w14:textId="5845C6C8" w:rsidR="00E73EDF" w:rsidRPr="000A19BF" w:rsidDel="00A42014" w:rsidRDefault="007653F1" w:rsidP="00C128E3">
      <w:pPr>
        <w:keepNext/>
        <w:keepLines/>
        <w:spacing w:after="0" w:line="240" w:lineRule="auto"/>
        <w:jc w:val="left"/>
        <w:rPr>
          <w:del w:id="127" w:author="Jeff Wootton" w:date="2022-11-30T15:33:00Z"/>
        </w:rPr>
      </w:pPr>
      <w:del w:id="128" w:author="Jeff Wootton" w:date="2022-11-30T15:33:00Z">
        <w:r w:rsidRPr="000A19BF" w:rsidDel="00A42014">
          <w:rPr>
            <w:b/>
          </w:rPr>
          <w:delText>Radar Priority</w:delText>
        </w:r>
        <w:bookmarkEnd w:id="120"/>
        <w:bookmarkEnd w:id="121"/>
        <w:bookmarkEnd w:id="122"/>
        <w:bookmarkEnd w:id="123"/>
        <w:bookmarkEnd w:id="124"/>
        <w:bookmarkEnd w:id="125"/>
        <w:bookmarkEnd w:id="126"/>
      </w:del>
    </w:p>
    <w:p w14:paraId="0D3AF385" w14:textId="4826D8B1" w:rsidR="00E73EDF" w:rsidRPr="004E17D6" w:rsidDel="00A42014" w:rsidRDefault="007653F1" w:rsidP="00C128E3">
      <w:pPr>
        <w:spacing w:after="120" w:line="240" w:lineRule="auto"/>
        <w:rPr>
          <w:del w:id="129" w:author="Jeff Wootton" w:date="2022-11-30T15:33:00Z"/>
          <w:rFonts w:cs="Arial"/>
          <w:sz w:val="18"/>
        </w:rPr>
      </w:pPr>
      <w:del w:id="130" w:author="Jeff Wootton" w:date="2022-11-30T15:33:00Z">
        <w:r w:rsidRPr="004E17D6" w:rsidDel="00A42014">
          <w:rPr>
            <w:rFonts w:cs="Arial"/>
          </w:rPr>
          <w:delText xml:space="preserve">The IMO </w:delText>
        </w:r>
        <w:r w:rsidRPr="004E17D6" w:rsidDel="00A42014">
          <w:rPr>
            <w:rFonts w:cs="Arial" w:hint="eastAsia"/>
          </w:rPr>
          <w:delText xml:space="preserve">ECDIS </w:delText>
        </w:r>
        <w:r w:rsidRPr="00693533" w:rsidDel="00A42014">
          <w:rPr>
            <w:rFonts w:cs="Arial"/>
          </w:rPr>
          <w:delText xml:space="preserve">Performance Standard requires that radar can be switched off with a "single action control" in order to see </w:delText>
        </w:r>
      </w:del>
      <w:del w:id="131" w:author="Jeff Wootton" w:date="2022-11-30T14:04:00Z">
        <w:r w:rsidRPr="00693533" w:rsidDel="005F185E">
          <w:rPr>
            <w:rFonts w:cs="Arial"/>
          </w:rPr>
          <w:delText>SENC</w:delText>
        </w:r>
      </w:del>
      <w:del w:id="132" w:author="Jeff Wootton" w:date="2022-11-30T15:33:00Z">
        <w:r w:rsidRPr="00693533" w:rsidDel="00A42014">
          <w:rPr>
            <w:rFonts w:cs="Arial"/>
          </w:rPr>
          <w:delText xml:space="preserve"> and Mariners info</w:delText>
        </w:r>
        <w:r w:rsidR="00904D4F" w:rsidRPr="000A19BF" w:rsidDel="00A42014">
          <w:rPr>
            <w:rFonts w:cs="Arial"/>
          </w:rPr>
          <w:delText>rmation</w:delText>
        </w:r>
        <w:r w:rsidRPr="000A19BF" w:rsidDel="00A42014">
          <w:rPr>
            <w:rFonts w:cs="Arial"/>
          </w:rPr>
          <w:delText xml:space="preserve"> clearly. However certain other info</w:delText>
        </w:r>
        <w:r w:rsidR="00904D4F" w:rsidRPr="000A19BF" w:rsidDel="00A42014">
          <w:rPr>
            <w:rFonts w:cs="Arial"/>
          </w:rPr>
          <w:delText>rmation</w:delText>
        </w:r>
        <w:r w:rsidRPr="000A19BF" w:rsidDel="00A42014">
          <w:rPr>
            <w:rFonts w:cs="Arial"/>
          </w:rPr>
          <w:delText>, such as planned route, safety contour, coastline should always be written over the radar.</w:delText>
        </w:r>
      </w:del>
    </w:p>
    <w:p w14:paraId="299CEA5E" w14:textId="366D72F1" w:rsidR="00E73EDF" w:rsidRPr="00693533" w:rsidDel="00A42014" w:rsidRDefault="007653F1" w:rsidP="00C128E3">
      <w:pPr>
        <w:spacing w:after="0" w:line="240" w:lineRule="auto"/>
        <w:jc w:val="left"/>
        <w:rPr>
          <w:del w:id="133" w:author="Jeff Wootton" w:date="2022-11-30T15:33:00Z"/>
        </w:rPr>
      </w:pPr>
      <w:bookmarkStart w:id="134" w:name="_Toc346149791"/>
      <w:bookmarkStart w:id="135" w:name="_Toc439685241"/>
      <w:bookmarkStart w:id="136" w:name="_Toc346156165"/>
      <w:bookmarkStart w:id="137" w:name="_Toc368904934"/>
      <w:bookmarkStart w:id="138" w:name="_Toc348447695"/>
      <w:bookmarkStart w:id="139" w:name="_Toc392576970"/>
      <w:bookmarkStart w:id="140" w:name="_Toc412540107"/>
      <w:del w:id="141" w:author="Jeff Wootton" w:date="2022-11-30T15:33:00Z">
        <w:r w:rsidRPr="00693533" w:rsidDel="00A42014">
          <w:rPr>
            <w:b/>
          </w:rPr>
          <w:delText>Radar Transparency</w:delText>
        </w:r>
        <w:bookmarkEnd w:id="134"/>
        <w:bookmarkEnd w:id="135"/>
        <w:bookmarkEnd w:id="136"/>
        <w:bookmarkEnd w:id="137"/>
        <w:bookmarkEnd w:id="138"/>
        <w:bookmarkEnd w:id="139"/>
        <w:bookmarkEnd w:id="140"/>
      </w:del>
    </w:p>
    <w:p w14:paraId="03D7E2B5" w14:textId="2D1D210A" w:rsidR="00E73EDF" w:rsidRPr="00693533" w:rsidDel="00A42014" w:rsidRDefault="007653F1" w:rsidP="00C128E3">
      <w:pPr>
        <w:spacing w:after="120" w:line="240" w:lineRule="auto"/>
        <w:rPr>
          <w:del w:id="142" w:author="Jeff Wootton" w:date="2022-11-30T15:33:00Z"/>
          <w:rFonts w:cs="Arial"/>
        </w:rPr>
      </w:pPr>
      <w:del w:id="143" w:author="Jeff Wootton" w:date="2022-11-30T15:33:00Z">
        <w:r w:rsidRPr="00693533" w:rsidDel="00A42014">
          <w:rPr>
            <w:rFonts w:cs="Arial"/>
          </w:rPr>
          <w:delText xml:space="preserve">A method of varying the transparency of radar in a continuous progression from no radar to a totally opaque radar overlay, by merging the radar colour with the colour of the </w:delText>
        </w:r>
        <w:r w:rsidRPr="00693533" w:rsidDel="00A42014">
          <w:rPr>
            <w:rFonts w:cs="Arial" w:hint="eastAsia"/>
          </w:rPr>
          <w:delText>feature</w:delText>
        </w:r>
        <w:r w:rsidRPr="00693533" w:rsidDel="00A42014">
          <w:rPr>
            <w:rFonts w:cs="Arial"/>
          </w:rPr>
          <w:delText xml:space="preserve"> it overlays at each pixel</w:delText>
        </w:r>
        <w:r w:rsidR="00904D4F" w:rsidRPr="00693533" w:rsidDel="00A42014">
          <w:rPr>
            <w:rFonts w:cs="Arial"/>
          </w:rPr>
          <w:delText>.</w:delText>
        </w:r>
      </w:del>
    </w:p>
    <w:p w14:paraId="4A558155" w14:textId="20C1C761" w:rsidR="00904D4F" w:rsidRPr="000A19BF" w:rsidRDefault="00904D4F" w:rsidP="00C128E3">
      <w:pPr>
        <w:spacing w:after="0" w:line="240" w:lineRule="auto"/>
        <w:rPr>
          <w:b/>
          <w:lang w:val="en-AU" w:eastAsia="en-GB"/>
        </w:rPr>
      </w:pPr>
      <w:r w:rsidRPr="000A19BF">
        <w:rPr>
          <w:b/>
          <w:lang w:val="en-AU" w:eastAsia="en-GB"/>
        </w:rPr>
        <w:t>Record</w:t>
      </w:r>
    </w:p>
    <w:p w14:paraId="4D4F772A" w14:textId="5E9F95BA" w:rsidR="00904D4F" w:rsidRPr="000A19BF" w:rsidRDefault="00904D4F" w:rsidP="00C128E3">
      <w:pPr>
        <w:tabs>
          <w:tab w:val="left" w:pos="2811"/>
        </w:tabs>
        <w:spacing w:after="120" w:line="240" w:lineRule="auto"/>
        <w:rPr>
          <w:lang w:val="en-AU"/>
        </w:rPr>
      </w:pPr>
      <w:r w:rsidRPr="000A19BF">
        <w:rPr>
          <w:lang w:val="en-AU"/>
        </w:rPr>
        <w:t>Finite, named collection of related items (objects or values).</w:t>
      </w:r>
    </w:p>
    <w:p w14:paraId="7C9B6590" w14:textId="0BE35481" w:rsidR="00904D4F" w:rsidRPr="000A19BF" w:rsidRDefault="00904D4F"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Logically, a record is a set of pairs &lt;name, item &gt;.</w:t>
      </w:r>
    </w:p>
    <w:p w14:paraId="61C83607" w14:textId="38FE5645" w:rsidR="00E01649" w:rsidRPr="000A19BF" w:rsidRDefault="00E01649" w:rsidP="00C128E3">
      <w:pPr>
        <w:spacing w:after="0" w:line="240" w:lineRule="auto"/>
        <w:rPr>
          <w:b/>
          <w:lang w:val="en-AU" w:eastAsia="en-GB"/>
        </w:rPr>
      </w:pPr>
      <w:r w:rsidRPr="000A19BF">
        <w:rPr>
          <w:b/>
          <w:lang w:val="en-AU" w:eastAsia="en-GB"/>
        </w:rPr>
        <w:t>Relationship</w:t>
      </w:r>
    </w:p>
    <w:p w14:paraId="58CDA3B3" w14:textId="5A2C6454" w:rsidR="00E01649" w:rsidRPr="000A19BF" w:rsidRDefault="00E01649" w:rsidP="00C128E3">
      <w:pPr>
        <w:tabs>
          <w:tab w:val="left" w:pos="2811"/>
        </w:tabs>
        <w:spacing w:after="60" w:line="240" w:lineRule="auto"/>
        <w:rPr>
          <w:lang w:val="en-AU"/>
        </w:rPr>
      </w:pPr>
      <w:r w:rsidRPr="000A19BF">
        <w:rPr>
          <w:lang w:val="en-AU"/>
        </w:rPr>
        <w:t>Semantic connection among model elements.</w:t>
      </w:r>
    </w:p>
    <w:p w14:paraId="640DFF37" w14:textId="0E174FA7" w:rsidR="00E01649" w:rsidRPr="003420DB" w:rsidRDefault="00E01649"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Kinds of relationships include association, generalization, </w:t>
      </w:r>
      <w:proofErr w:type="spellStart"/>
      <w:r w:rsidRPr="000A19BF">
        <w:rPr>
          <w:rFonts w:cs="Arial"/>
          <w:lang w:val="en-AU" w:eastAsia="en-GB"/>
        </w:rPr>
        <w:t>metarelationship</w:t>
      </w:r>
      <w:proofErr w:type="spellEnd"/>
      <w:r w:rsidRPr="000A19BF">
        <w:rPr>
          <w:rFonts w:cs="Arial"/>
          <w:lang w:val="en-AU" w:eastAsia="en-GB"/>
        </w:rPr>
        <w:t xml:space="preserve">, flow, and several </w:t>
      </w:r>
      <w:r w:rsidRPr="003420DB">
        <w:rPr>
          <w:rFonts w:cs="Arial"/>
          <w:lang w:val="en-AU" w:eastAsia="en-GB"/>
        </w:rPr>
        <w:t>kinds grouped under dependency.</w:t>
      </w:r>
    </w:p>
    <w:p w14:paraId="0C20E2F8" w14:textId="49CA930F" w:rsidR="00E73EDF" w:rsidRPr="004E17D6" w:rsidRDefault="007653F1" w:rsidP="00C128E3">
      <w:pPr>
        <w:spacing w:after="0" w:line="240" w:lineRule="auto"/>
        <w:jc w:val="left"/>
      </w:pPr>
      <w:r w:rsidRPr="004E17D6">
        <w:rPr>
          <w:b/>
        </w:rPr>
        <w:t>Scale Minimum</w:t>
      </w:r>
    </w:p>
    <w:p w14:paraId="64AFF3D2" w14:textId="2FAC0C49" w:rsidR="00E73EDF" w:rsidRPr="004E17D6"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693533">
        <w:rPr>
          <w:rFonts w:cs="Arial"/>
        </w:rPr>
        <w:t xml:space="preserve">The smallest scale at which a feature is </w:t>
      </w:r>
      <w:ins w:id="144" w:author="Jeff Wootton" w:date="2022-10-11T05:52:00Z">
        <w:r w:rsidR="000153C6">
          <w:rPr>
            <w:rFonts w:cs="Arial"/>
          </w:rPr>
          <w:t xml:space="preserve">intended to be </w:t>
        </w:r>
      </w:ins>
      <w:r w:rsidRPr="00693533">
        <w:rPr>
          <w:rFonts w:cs="Arial"/>
        </w:rPr>
        <w:t>displayed (</w:t>
      </w:r>
      <w:r w:rsidR="00E01649" w:rsidRPr="00693533">
        <w:rPr>
          <w:rFonts w:cs="Arial"/>
        </w:rPr>
        <w:t xml:space="preserve">for </w:t>
      </w:r>
      <w:r w:rsidRPr="00693533">
        <w:rPr>
          <w:rFonts w:cs="Arial"/>
        </w:rPr>
        <w:t xml:space="preserve">example, a minor light, </w:t>
      </w:r>
      <w:r w:rsidR="00FD51F4" w:rsidRPr="003420DB">
        <w:rPr>
          <w:rFonts w:cs="Arial"/>
        </w:rPr>
        <w:t xml:space="preserve">with a </w:t>
      </w:r>
      <w:r w:rsidRPr="003420DB">
        <w:rPr>
          <w:rFonts w:cs="Arial"/>
        </w:rPr>
        <w:t xml:space="preserve">scale minimum of 1:45,000, would not </w:t>
      </w:r>
      <w:ins w:id="145" w:author="Jeff Wootton" w:date="2022-10-11T05:52:00Z">
        <w:r w:rsidR="000153C6">
          <w:rPr>
            <w:rFonts w:cs="Arial"/>
          </w:rPr>
          <w:t xml:space="preserve">normally </w:t>
        </w:r>
      </w:ins>
      <w:r w:rsidRPr="003420DB">
        <w:rPr>
          <w:rFonts w:cs="Arial"/>
        </w:rPr>
        <w:t>be displayed at a scale of 1:90,000).</w:t>
      </w:r>
    </w:p>
    <w:p w14:paraId="4D29B42D" w14:textId="3193AC55" w:rsidR="00E73EDF" w:rsidRPr="00693533" w:rsidDel="005F185E" w:rsidRDefault="007653F1" w:rsidP="00C128E3">
      <w:pPr>
        <w:keepNext/>
        <w:keepLines/>
        <w:spacing w:after="0" w:line="240" w:lineRule="auto"/>
        <w:jc w:val="left"/>
        <w:rPr>
          <w:del w:id="146" w:author="Jeff Wootton" w:date="2022-11-30T14:09:00Z"/>
        </w:rPr>
      </w:pPr>
      <w:bookmarkStart w:id="147" w:name="_Toc412540109"/>
      <w:bookmarkStart w:id="148" w:name="_Toc439685243"/>
      <w:bookmarkStart w:id="149" w:name="_Toc346149793"/>
      <w:bookmarkStart w:id="150" w:name="_Toc392576972"/>
      <w:bookmarkStart w:id="151" w:name="_Toc348447697"/>
      <w:bookmarkStart w:id="152" w:name="_Toc346156167"/>
      <w:bookmarkStart w:id="153" w:name="_Toc368904936"/>
      <w:del w:id="154" w:author="Jeff Wootton" w:date="2022-11-30T14:09:00Z">
        <w:r w:rsidRPr="00693533" w:rsidDel="005F185E">
          <w:rPr>
            <w:b/>
          </w:rPr>
          <w:delText>SENC</w:delText>
        </w:r>
        <w:bookmarkEnd w:id="147"/>
        <w:bookmarkEnd w:id="148"/>
      </w:del>
    </w:p>
    <w:p w14:paraId="53F209F9" w14:textId="1B08FFCF" w:rsidR="00E73EDF" w:rsidRPr="00693533" w:rsidDel="005F185E" w:rsidRDefault="007653F1" w:rsidP="00C128E3">
      <w:pPr>
        <w:spacing w:after="120" w:line="240" w:lineRule="auto"/>
        <w:rPr>
          <w:del w:id="155" w:author="Jeff Wootton" w:date="2022-11-30T14:09:00Z"/>
        </w:rPr>
      </w:pPr>
      <w:del w:id="156" w:author="Jeff Wootton" w:date="2022-11-30T14:09:00Z">
        <w:r w:rsidRPr="00693533" w:rsidDel="005F185E">
          <w:delText xml:space="preserve">In </w:delText>
        </w:r>
        <w:r w:rsidRPr="00693533" w:rsidDel="005F185E">
          <w:rPr>
            <w:b/>
          </w:rPr>
          <w:delText>ECDIS</w:delText>
        </w:r>
        <w:r w:rsidRPr="00693533" w:rsidDel="005F185E">
          <w:delText xml:space="preserve"> means a database, in the manufacturer’s internal ECDIS format, resulting from the loss-less transformation of the entire </w:delText>
        </w:r>
        <w:r w:rsidRPr="00693533" w:rsidDel="005F185E">
          <w:rPr>
            <w:b/>
          </w:rPr>
          <w:delText>ENC</w:delText>
        </w:r>
        <w:r w:rsidRPr="00693533" w:rsidDel="005F185E">
          <w:delText xml:space="preserve"> contents and its updates. It is this database that is accessed by ECDIS for the display generation and other navigational functions, and is at least equivalent to an up-to-date paper chart. The SENC may also contain information added by the mariner and information from other sources.</w:delText>
        </w:r>
      </w:del>
    </w:p>
    <w:bookmarkEnd w:id="149"/>
    <w:bookmarkEnd w:id="150"/>
    <w:bookmarkEnd w:id="151"/>
    <w:bookmarkEnd w:id="152"/>
    <w:bookmarkEnd w:id="153"/>
    <w:p w14:paraId="01564DDA" w14:textId="2C5C8B12" w:rsidR="00E73EDF" w:rsidRPr="00693533" w:rsidRDefault="007653F1" w:rsidP="00C128E3">
      <w:pPr>
        <w:keepNext/>
        <w:keepLines/>
        <w:spacing w:after="0" w:line="240" w:lineRule="auto"/>
        <w:rPr>
          <w:rFonts w:cs="Arial"/>
          <w:sz w:val="18"/>
        </w:rPr>
      </w:pPr>
      <w:r w:rsidRPr="00693533">
        <w:rPr>
          <w:rFonts w:cs="Arial"/>
          <w:b/>
        </w:rPr>
        <w:t xml:space="preserve">Skin of the </w:t>
      </w:r>
      <w:r w:rsidR="000F66B6" w:rsidRPr="00693533">
        <w:rPr>
          <w:rFonts w:cs="Arial"/>
          <w:b/>
        </w:rPr>
        <w:t>E</w:t>
      </w:r>
      <w:r w:rsidR="000F66B6">
        <w:rPr>
          <w:rFonts w:cs="Arial"/>
          <w:b/>
        </w:rPr>
        <w:t>arth</w:t>
      </w:r>
    </w:p>
    <w:p w14:paraId="66F54DC7" w14:textId="12095574" w:rsidR="00E73EDF" w:rsidRPr="00693533" w:rsidRDefault="007653F1" w:rsidP="00C128E3">
      <w:pPr>
        <w:spacing w:after="120" w:line="240" w:lineRule="auto"/>
        <w:rPr>
          <w:rFonts w:cs="Arial"/>
        </w:rPr>
      </w:pPr>
      <w:r w:rsidRPr="00693533">
        <w:rPr>
          <w:rFonts w:cs="Arial"/>
        </w:rPr>
        <w:t xml:space="preserve">A defined set of non-overlapping geographic features of geometric primitive surface, </w:t>
      </w:r>
      <w:ins w:id="157" w:author="Jeff Wootton" w:date="2022-10-11T05:58:00Z">
        <w:r w:rsidR="00C152C1">
          <w:rPr>
            <w:rFonts w:cs="Arial"/>
          </w:rPr>
          <w:t xml:space="preserve">completely </w:t>
        </w:r>
      </w:ins>
      <w:r w:rsidRPr="00693533">
        <w:rPr>
          <w:rFonts w:cs="Arial"/>
        </w:rPr>
        <w:t xml:space="preserve">covering an area equivalent to that of meta-features </w:t>
      </w:r>
      <w:r w:rsidRPr="00693533">
        <w:rPr>
          <w:rFonts w:cs="Arial"/>
          <w:b/>
        </w:rPr>
        <w:t>Data Coverage</w:t>
      </w:r>
      <w:r w:rsidRPr="00693533">
        <w:rPr>
          <w:rFonts w:cs="Arial"/>
        </w:rPr>
        <w:t xml:space="preserve">.  </w:t>
      </w:r>
    </w:p>
    <w:p w14:paraId="7235D160" w14:textId="6618D6A1" w:rsidR="00E01649" w:rsidRPr="003420DB" w:rsidRDefault="00E01649" w:rsidP="00C128E3">
      <w:pPr>
        <w:spacing w:after="0" w:line="240" w:lineRule="auto"/>
        <w:rPr>
          <w:b/>
          <w:lang w:val="en-AU" w:eastAsia="en-GB"/>
        </w:rPr>
      </w:pPr>
      <w:r w:rsidRPr="003420DB">
        <w:rPr>
          <w:b/>
          <w:lang w:val="en-AU" w:eastAsia="en-GB"/>
        </w:rPr>
        <w:t>Surface</w:t>
      </w:r>
    </w:p>
    <w:p w14:paraId="15AE546D" w14:textId="01A0A05D" w:rsidR="00E01649" w:rsidRPr="003420DB" w:rsidRDefault="00E01649" w:rsidP="00C128E3">
      <w:pPr>
        <w:tabs>
          <w:tab w:val="left" w:pos="2811"/>
        </w:tabs>
        <w:spacing w:after="60" w:line="240" w:lineRule="auto"/>
        <w:rPr>
          <w:lang w:val="en-AU"/>
        </w:rPr>
      </w:pPr>
      <w:r w:rsidRPr="003420DB">
        <w:rPr>
          <w:lang w:val="en-AU"/>
        </w:rPr>
        <w:t xml:space="preserve">Connected 2-dimensional </w:t>
      </w:r>
      <w:r w:rsidRPr="003420DB">
        <w:rPr>
          <w:b/>
          <w:lang w:val="en-AU"/>
        </w:rPr>
        <w:t>geometric primitive</w:t>
      </w:r>
      <w:r w:rsidRPr="003420DB">
        <w:rPr>
          <w:lang w:val="en-AU"/>
        </w:rPr>
        <w:t>, representing the continuous image of a region of a plane.</w:t>
      </w:r>
    </w:p>
    <w:p w14:paraId="5BE99983" w14:textId="196C8580" w:rsidR="00E01649" w:rsidRPr="003420DB" w:rsidRDefault="00E01649" w:rsidP="00C128E3">
      <w:pPr>
        <w:spacing w:after="120" w:line="240" w:lineRule="auto"/>
        <w:rPr>
          <w:rFonts w:cs="Arial"/>
          <w:lang w:val="en-AU" w:eastAsia="en-GB"/>
        </w:rPr>
      </w:pPr>
      <w:r w:rsidRPr="003420DB">
        <w:rPr>
          <w:rFonts w:cs="Arial"/>
          <w:lang w:val="en-AU" w:eastAsia="en-GB"/>
        </w:rPr>
        <w:t>NOTE</w:t>
      </w:r>
      <w:r w:rsidR="00283FB5">
        <w:rPr>
          <w:rFonts w:cs="Arial"/>
          <w:lang w:val="en-AU" w:eastAsia="en-GB"/>
        </w:rPr>
        <w:t>:</w:t>
      </w:r>
      <w:r w:rsidRPr="003420DB">
        <w:rPr>
          <w:rFonts w:cs="Arial"/>
          <w:lang w:val="en-AU" w:eastAsia="en-GB"/>
        </w:rPr>
        <w:t xml:space="preserve"> The boundary of a surface is the set of oriented, closed </w:t>
      </w:r>
      <w:r w:rsidRPr="003420DB">
        <w:rPr>
          <w:rFonts w:cs="Arial"/>
          <w:b/>
          <w:lang w:val="en-AU" w:eastAsia="en-GB"/>
        </w:rPr>
        <w:t>curves</w:t>
      </w:r>
      <w:r w:rsidRPr="003420DB">
        <w:rPr>
          <w:rFonts w:cs="Arial"/>
          <w:lang w:val="en-AU" w:eastAsia="en-GB"/>
        </w:rPr>
        <w:t xml:space="preserve"> that delineate the limits of the surface.</w:t>
      </w:r>
    </w:p>
    <w:p w14:paraId="3735D0D1" w14:textId="10ECAD8B" w:rsidR="00E73EDF" w:rsidRPr="003420DB" w:rsidDel="00FE1784" w:rsidRDefault="007653F1" w:rsidP="00C128E3">
      <w:pPr>
        <w:keepNext/>
        <w:keepLines/>
        <w:spacing w:after="0" w:line="240" w:lineRule="auto"/>
        <w:jc w:val="left"/>
        <w:rPr>
          <w:del w:id="158" w:author="Jeff Wootton" w:date="2022-11-30T15:36:00Z"/>
        </w:rPr>
      </w:pPr>
      <w:bookmarkStart w:id="159" w:name="_Toc348447698"/>
      <w:bookmarkStart w:id="160" w:name="_Toc346149794"/>
      <w:bookmarkStart w:id="161" w:name="_Toc368904937"/>
      <w:bookmarkStart w:id="162" w:name="_Toc412540111"/>
      <w:bookmarkStart w:id="163" w:name="_Toc439685245"/>
      <w:bookmarkStart w:id="164" w:name="_Toc392576973"/>
      <w:bookmarkStart w:id="165" w:name="_Toc346156168"/>
      <w:del w:id="166" w:author="Jeff Wootton" w:date="2022-11-30T15:36:00Z">
        <w:r w:rsidRPr="00C01D0F" w:rsidDel="00FE1784">
          <w:rPr>
            <w:b/>
          </w:rPr>
          <w:lastRenderedPageBreak/>
          <w:delText>Symbol Size</w:delText>
        </w:r>
        <w:bookmarkEnd w:id="159"/>
        <w:bookmarkEnd w:id="160"/>
        <w:bookmarkEnd w:id="161"/>
        <w:bookmarkEnd w:id="162"/>
        <w:bookmarkEnd w:id="163"/>
        <w:bookmarkEnd w:id="164"/>
        <w:bookmarkEnd w:id="165"/>
      </w:del>
    </w:p>
    <w:p w14:paraId="3279865E" w14:textId="792DB765" w:rsidR="005F185E" w:rsidRPr="00693533" w:rsidRDefault="007653F1" w:rsidP="005F185E">
      <w:pPr>
        <w:keepNext/>
        <w:keepLines/>
        <w:spacing w:after="0" w:line="240" w:lineRule="auto"/>
        <w:jc w:val="left"/>
        <w:rPr>
          <w:ins w:id="167" w:author="Jeff Wootton" w:date="2022-11-30T14:05:00Z"/>
        </w:rPr>
      </w:pPr>
      <w:del w:id="168" w:author="Jeff Wootton" w:date="2022-11-30T15:36:00Z">
        <w:r w:rsidRPr="004E17D6" w:rsidDel="00FE1784">
          <w:rPr>
            <w:rFonts w:cs="Arial"/>
          </w:rPr>
          <w:delText>The size is specified in normalized units of 0.01 mm. The minimum dimension is always more than 4 mm. This size applies to display on a standard minimum screen.</w:delText>
        </w:r>
      </w:del>
      <w:ins w:id="169" w:author="Jeff Wootton" w:date="2022-11-30T14:05:00Z">
        <w:r w:rsidR="005F185E">
          <w:rPr>
            <w:b/>
          </w:rPr>
          <w:t>System Database</w:t>
        </w:r>
      </w:ins>
    </w:p>
    <w:p w14:paraId="7B24930B" w14:textId="073A4D6D" w:rsidR="005F185E" w:rsidRPr="00693533" w:rsidRDefault="00D66E3F" w:rsidP="005F185E">
      <w:pPr>
        <w:spacing w:after="120" w:line="240" w:lineRule="auto"/>
        <w:rPr>
          <w:ins w:id="170" w:author="Jeff Wootton" w:date="2022-11-30T14:05:00Z"/>
        </w:rPr>
      </w:pPr>
      <w:ins w:id="171" w:author="Jeff Wootton" w:date="2022-12-07T00:06:00Z">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ins>
    </w:p>
    <w:p w14:paraId="5FCB68FF" w14:textId="6C3F621C" w:rsidR="00007CB4" w:rsidRPr="003420DB" w:rsidRDefault="00007CB4" w:rsidP="00C128E3">
      <w:pPr>
        <w:spacing w:after="0" w:line="240" w:lineRule="auto"/>
        <w:rPr>
          <w:b/>
          <w:lang w:val="en-AU" w:eastAsia="en-GB"/>
        </w:rPr>
      </w:pPr>
      <w:r w:rsidRPr="003420DB">
        <w:rPr>
          <w:b/>
          <w:lang w:val="en-AU" w:eastAsia="en-GB"/>
        </w:rPr>
        <w:t>Temporal Reference System</w:t>
      </w:r>
    </w:p>
    <w:p w14:paraId="1987EB10" w14:textId="06DE1E52" w:rsidR="00007CB4" w:rsidRPr="003420DB" w:rsidRDefault="00007CB4" w:rsidP="00C128E3">
      <w:pPr>
        <w:tabs>
          <w:tab w:val="left" w:pos="2811"/>
        </w:tabs>
        <w:spacing w:after="120" w:line="240" w:lineRule="auto"/>
        <w:rPr>
          <w:lang w:val="en-AU"/>
        </w:rPr>
      </w:pPr>
      <w:r w:rsidRPr="003420DB">
        <w:rPr>
          <w:lang w:val="en-AU"/>
        </w:rPr>
        <w:t>Reference system against which time is measured.</w:t>
      </w:r>
    </w:p>
    <w:p w14:paraId="33669B84" w14:textId="4844DB1B" w:rsidR="00E73EDF" w:rsidRPr="003420DB" w:rsidDel="00FE1784" w:rsidRDefault="007653F1" w:rsidP="00C128E3">
      <w:pPr>
        <w:keepNext/>
        <w:keepLines/>
        <w:spacing w:after="0" w:line="240" w:lineRule="auto"/>
        <w:jc w:val="left"/>
        <w:rPr>
          <w:del w:id="172" w:author="Jeff Wootton" w:date="2022-11-30T15:38:00Z"/>
        </w:rPr>
      </w:pPr>
      <w:bookmarkStart w:id="173" w:name="_Toc346156170"/>
      <w:bookmarkStart w:id="174" w:name="_Toc348447700"/>
      <w:bookmarkStart w:id="175" w:name="_Toc368904939"/>
      <w:bookmarkStart w:id="176" w:name="_Toc392576975"/>
      <w:bookmarkStart w:id="177" w:name="_Toc439685247"/>
      <w:bookmarkStart w:id="178" w:name="_Toc412540113"/>
      <w:bookmarkStart w:id="179" w:name="_Toc346149796"/>
      <w:del w:id="180" w:author="Jeff Wootton" w:date="2022-11-30T15:38:00Z">
        <w:r w:rsidRPr="003420DB" w:rsidDel="00FE1784">
          <w:rPr>
            <w:b/>
          </w:rPr>
          <w:delText>Text Label</w:delText>
        </w:r>
        <w:bookmarkEnd w:id="173"/>
        <w:bookmarkEnd w:id="174"/>
        <w:bookmarkEnd w:id="175"/>
        <w:bookmarkEnd w:id="176"/>
        <w:bookmarkEnd w:id="177"/>
        <w:bookmarkEnd w:id="178"/>
        <w:bookmarkEnd w:id="179"/>
      </w:del>
    </w:p>
    <w:p w14:paraId="0268F418" w14:textId="3D01ED44" w:rsidR="00E73EDF" w:rsidRPr="003420DB" w:rsidDel="00FE1784" w:rsidRDefault="007653F1" w:rsidP="00C128E3">
      <w:pP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del w:id="181" w:author="Jeff Wootton" w:date="2022-11-30T15:38:00Z"/>
          <w:rFonts w:cs="Arial"/>
        </w:rPr>
      </w:pPr>
      <w:del w:id="182" w:author="Jeff Wootton" w:date="2022-11-30T15:38:00Z">
        <w:r w:rsidRPr="003420DB" w:rsidDel="00FE1784">
          <w:rPr>
            <w:rFonts w:cs="Arial"/>
          </w:rPr>
          <w:delText xml:space="preserve">A textual description of a </w:delText>
        </w:r>
        <w:r w:rsidRPr="003420DB" w:rsidDel="00FE1784">
          <w:rPr>
            <w:rFonts w:cs="Arial" w:hint="eastAsia"/>
            <w:b/>
          </w:rPr>
          <w:delText>feature</w:delText>
        </w:r>
        <w:r w:rsidRPr="003420DB" w:rsidDel="00FE1784">
          <w:rPr>
            <w:rFonts w:cs="Arial"/>
          </w:rPr>
          <w:delText xml:space="preserve">. Can be formatted to include standard text as well as </w:delText>
        </w:r>
        <w:r w:rsidRPr="003420DB" w:rsidDel="00FE1784">
          <w:rPr>
            <w:rFonts w:cs="Arial"/>
            <w:b/>
          </w:rPr>
          <w:delText>feature attribute</w:delText>
        </w:r>
        <w:r w:rsidRPr="003420DB" w:rsidDel="00FE1784">
          <w:rPr>
            <w:rFonts w:cs="Arial"/>
          </w:rPr>
          <w:delText xml:space="preserve"> values. For example, light descriptions, place names etc.</w:delText>
        </w:r>
      </w:del>
    </w:p>
    <w:p w14:paraId="0F68E7BB" w14:textId="2BF0F1F5" w:rsidR="00E73EDF" w:rsidRPr="004E17D6" w:rsidDel="00FE1784" w:rsidRDefault="007653F1" w:rsidP="00C128E3">
      <w:pPr>
        <w:spacing w:after="0" w:line="240" w:lineRule="auto"/>
        <w:jc w:val="left"/>
        <w:rPr>
          <w:del w:id="183" w:author="Jeff Wootton" w:date="2022-11-30T15:38:00Z"/>
        </w:rPr>
      </w:pPr>
      <w:bookmarkStart w:id="184" w:name="_Toc346149799"/>
      <w:bookmarkStart w:id="185" w:name="_Toc346156173"/>
      <w:bookmarkStart w:id="186" w:name="_Toc392576976"/>
      <w:bookmarkStart w:id="187" w:name="_Toc412540114"/>
      <w:bookmarkStart w:id="188" w:name="_Toc439685248"/>
      <w:bookmarkStart w:id="189" w:name="_Toc348447703"/>
      <w:bookmarkStart w:id="190" w:name="_Toc368904942"/>
      <w:del w:id="191" w:author="Jeff Wootton" w:date="2022-11-30T15:38:00Z">
        <w:r w:rsidRPr="004E17D6" w:rsidDel="00FE1784">
          <w:rPr>
            <w:b/>
          </w:rPr>
          <w:delText>Transparent Fill</w:delText>
        </w:r>
        <w:bookmarkEnd w:id="184"/>
        <w:bookmarkEnd w:id="185"/>
        <w:bookmarkEnd w:id="186"/>
        <w:bookmarkEnd w:id="187"/>
        <w:bookmarkEnd w:id="188"/>
        <w:bookmarkEnd w:id="189"/>
        <w:bookmarkEnd w:id="190"/>
      </w:del>
    </w:p>
    <w:p w14:paraId="468EAE74" w14:textId="64A1D971" w:rsidR="00E73EDF" w:rsidRPr="00693533" w:rsidDel="00FE1784"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del w:id="192" w:author="Jeff Wootton" w:date="2022-11-30T15:38:00Z"/>
          <w:rFonts w:cs="Arial"/>
        </w:rPr>
      </w:pPr>
      <w:del w:id="193" w:author="Jeff Wootton" w:date="2022-11-30T15:38:00Z">
        <w:r w:rsidRPr="00693533" w:rsidDel="00FE1784">
          <w:rPr>
            <w:rFonts w:cs="Arial"/>
          </w:rPr>
          <w:delText xml:space="preserve">A method of identifying features of </w:delText>
        </w:r>
        <w:r w:rsidRPr="00693533" w:rsidDel="00FE1784">
          <w:rPr>
            <w:rFonts w:cs="Arial"/>
            <w:b/>
          </w:rPr>
          <w:delText>geometric primitive</w:delText>
        </w:r>
        <w:r w:rsidRPr="00693533" w:rsidDel="00FE1784">
          <w:rPr>
            <w:rFonts w:cs="Arial"/>
          </w:rPr>
          <w:delText xml:space="preserve"> </w:delText>
        </w:r>
        <w:r w:rsidRPr="00693533" w:rsidDel="00FE1784">
          <w:rPr>
            <w:rFonts w:cs="Arial"/>
            <w:b/>
          </w:rPr>
          <w:delText>surface</w:delText>
        </w:r>
        <w:r w:rsidRPr="00693533" w:rsidDel="00FE1784">
          <w:rPr>
            <w:rFonts w:cs="Arial"/>
          </w:rPr>
          <w:delText xml:space="preserve"> by covering a given percentage of each 4 pixel square with the fill colour, leaving the remainder "transparent".</w:delText>
        </w:r>
        <w:r w:rsidR="00953516" w:rsidRPr="00693533" w:rsidDel="00FE1784">
          <w:rPr>
            <w:rFonts w:cs="Arial"/>
          </w:rPr>
          <w:delText xml:space="preserve"> </w:delText>
        </w:r>
        <w:r w:rsidRPr="00693533" w:rsidDel="00FE1784">
          <w:rPr>
            <w:rFonts w:cs="Arial"/>
          </w:rPr>
          <w:delText>Used to ensure the information underneath shows through.</w:delText>
        </w:r>
      </w:del>
    </w:p>
    <w:p w14:paraId="174D960B" w14:textId="2137E4C7" w:rsidR="00007CB4" w:rsidRPr="003420DB" w:rsidRDefault="00007CB4" w:rsidP="00C128E3">
      <w:pPr>
        <w:spacing w:after="0" w:line="240" w:lineRule="auto"/>
        <w:rPr>
          <w:b/>
          <w:lang w:val="en-AU" w:eastAsia="en-GB"/>
        </w:rPr>
      </w:pPr>
      <w:r w:rsidRPr="003420DB">
        <w:rPr>
          <w:b/>
          <w:lang w:val="en-AU" w:eastAsia="en-GB"/>
        </w:rPr>
        <w:t>Vertical Datum</w:t>
      </w:r>
    </w:p>
    <w:p w14:paraId="1681E5F0" w14:textId="700B9966" w:rsidR="00007CB4" w:rsidRDefault="00007CB4" w:rsidP="00C128E3">
      <w:pPr>
        <w:tabs>
          <w:tab w:val="left" w:pos="2811"/>
        </w:tabs>
        <w:spacing w:after="120" w:line="240" w:lineRule="auto"/>
        <w:rPr>
          <w:ins w:id="194" w:author="Jeff Wootton" w:date="2022-07-12T13:31:00Z"/>
          <w:lang w:val="en-AU"/>
        </w:rPr>
      </w:pPr>
      <w:r w:rsidRPr="003420DB">
        <w:rPr>
          <w:lang w:val="en-AU"/>
        </w:rPr>
        <w:t>Datum describing the relation of gravity-related heights or depths to the Earth.</w:t>
      </w:r>
    </w:p>
    <w:p w14:paraId="08700A96" w14:textId="5EE9DBCC" w:rsidR="00376255" w:rsidRPr="003420DB" w:rsidRDefault="00376255" w:rsidP="00376255">
      <w:pPr>
        <w:spacing w:after="0" w:line="240" w:lineRule="auto"/>
        <w:rPr>
          <w:ins w:id="195" w:author="Jeff Wootton" w:date="2022-07-12T13:31:00Z"/>
          <w:b/>
          <w:lang w:val="en-AU" w:eastAsia="en-GB"/>
        </w:rPr>
      </w:pPr>
      <w:ins w:id="196" w:author="Jeff Wootton" w:date="2022-07-12T13:31:00Z">
        <w:r>
          <w:rPr>
            <w:b/>
            <w:lang w:val="en-AU" w:eastAsia="en-GB"/>
          </w:rPr>
          <w:t>Viewing Scale</w:t>
        </w:r>
      </w:ins>
    </w:p>
    <w:p w14:paraId="4D52E180" w14:textId="43D40ABB" w:rsidR="00376255" w:rsidRPr="00376255" w:rsidRDefault="00376255" w:rsidP="00376255">
      <w:pPr>
        <w:tabs>
          <w:tab w:val="left" w:pos="2811"/>
        </w:tabs>
        <w:spacing w:after="120" w:line="240" w:lineRule="auto"/>
        <w:rPr>
          <w:ins w:id="197" w:author="Jeff Wootton" w:date="2022-07-12T13:31:00Z"/>
          <w:b/>
          <w:lang w:val="en-AU"/>
        </w:rPr>
      </w:pPr>
      <w:ins w:id="198" w:author="Jeff Wootton" w:date="2022-07-12T13:32:00Z">
        <w:r>
          <w:t>T</w:t>
        </w:r>
        <w:r w:rsidRPr="002F1FAE">
          <w:t xml:space="preserve">he value of the ratio of the linear dimensions of </w:t>
        </w:r>
        <w:r w:rsidRPr="002F1FAE">
          <w:rPr>
            <w:b/>
            <w:bCs/>
          </w:rPr>
          <w:t>features</w:t>
        </w:r>
        <w:r w:rsidRPr="002F1FAE">
          <w:t xml:space="preserve"> of a </w:t>
        </w:r>
        <w:r w:rsidRPr="002F1FAE">
          <w:rPr>
            <w:b/>
            <w:bCs/>
          </w:rPr>
          <w:t>dataset</w:t>
        </w:r>
        <w:r w:rsidRPr="002F1FAE">
          <w:t xml:space="preserve"> presented in the display and the actual dimensions of the </w:t>
        </w:r>
        <w:r w:rsidRPr="002F1FAE">
          <w:rPr>
            <w:b/>
            <w:bCs/>
          </w:rPr>
          <w:t>features</w:t>
        </w:r>
        <w:r w:rsidRPr="002F1FAE">
          <w:t xml:space="preserve"> represented of the </w:t>
        </w:r>
        <w:r w:rsidRPr="002F1FAE">
          <w:rPr>
            <w:b/>
            <w:bCs/>
          </w:rPr>
          <w:t>dataset</w:t>
        </w:r>
        <w:r w:rsidRPr="00376255">
          <w:t>.</w:t>
        </w:r>
      </w:ins>
    </w:p>
    <w:p w14:paraId="0808D68B" w14:textId="5F317C07" w:rsidR="00376255" w:rsidRPr="003420DB" w:rsidDel="00376255" w:rsidRDefault="00376255" w:rsidP="00C128E3">
      <w:pPr>
        <w:tabs>
          <w:tab w:val="left" w:pos="2811"/>
        </w:tabs>
        <w:spacing w:after="120" w:line="240" w:lineRule="auto"/>
        <w:rPr>
          <w:del w:id="199" w:author="Jeff Wootton" w:date="2022-07-12T13:31:00Z"/>
          <w:lang w:val="en-AU"/>
        </w:rPr>
      </w:pPr>
    </w:p>
    <w:p w14:paraId="6AC7677D" w14:textId="77777777" w:rsidR="00E73EDF" w:rsidRPr="003420DB" w:rsidRDefault="007653F1" w:rsidP="00C128E3">
      <w:pPr>
        <w:spacing w:after="0" w:line="240" w:lineRule="auto"/>
        <w:jc w:val="left"/>
      </w:pPr>
      <w:bookmarkStart w:id="200" w:name="_Toc368904945"/>
      <w:bookmarkStart w:id="201" w:name="_Toc392576977"/>
      <w:bookmarkStart w:id="202" w:name="_Toc412540115"/>
      <w:bookmarkStart w:id="203" w:name="_Toc439685249"/>
      <w:r w:rsidRPr="003420DB">
        <w:rPr>
          <w:b/>
        </w:rPr>
        <w:t>Warning</w:t>
      </w:r>
      <w:bookmarkEnd w:id="200"/>
      <w:bookmarkEnd w:id="201"/>
      <w:bookmarkEnd w:id="202"/>
      <w:bookmarkEnd w:id="203"/>
      <w:r w:rsidRPr="003420DB">
        <w:rPr>
          <w:b/>
        </w:rPr>
        <w:tab/>
      </w:r>
      <w:r w:rsidRPr="003420DB">
        <w:rPr>
          <w:b/>
        </w:rPr>
        <w:tab/>
      </w:r>
    </w:p>
    <w:p w14:paraId="7EDA0DF5" w14:textId="0047B5DC" w:rsidR="00E73EDF" w:rsidRPr="00693533" w:rsidRDefault="007653F1" w:rsidP="00C128E3">
      <w:pPr>
        <w:spacing w:after="120" w:line="240" w:lineRule="auto"/>
        <w:rPr>
          <w:rFonts w:cs="Arial"/>
        </w:rPr>
      </w:pPr>
      <w:r w:rsidRPr="004E17D6">
        <w:rPr>
          <w:rFonts w:cs="Arial"/>
        </w:rPr>
        <w:t xml:space="preserve">(MSC.302/A) </w:t>
      </w:r>
      <w:r w:rsidRPr="004E17D6">
        <w:rPr>
          <w:rFonts w:cs="Arial"/>
          <w:b/>
        </w:rPr>
        <w:t>alert</w:t>
      </w:r>
      <w:r w:rsidRPr="00693533">
        <w:rPr>
          <w:rFonts w:cs="Arial"/>
        </w:rPr>
        <w:t xml:space="preserve"> for condition requiring immediate attention, but no immediate action by the bridge team.</w:t>
      </w:r>
      <w:r w:rsidR="00953516" w:rsidRPr="00693533">
        <w:rPr>
          <w:rFonts w:cs="Arial"/>
        </w:rPr>
        <w:t xml:space="preserve"> </w:t>
      </w:r>
      <w:r w:rsidRPr="00693533">
        <w:rPr>
          <w:rFonts w:cs="Arial"/>
        </w:rPr>
        <w:t>Warnings are presented for precautionary reasons to make the bridge team aware of changed conditions which are not immediately hazardous, but may become so if no action is taken.</w:t>
      </w:r>
    </w:p>
    <w:p w14:paraId="254970EF" w14:textId="77777777" w:rsidR="00E73EDF" w:rsidRPr="00475FB7" w:rsidRDefault="007653F1" w:rsidP="00C128E3">
      <w:pPr>
        <w:pStyle w:val="Heading3"/>
        <w:tabs>
          <w:tab w:val="clear" w:pos="660"/>
          <w:tab w:val="clear" w:pos="880"/>
          <w:tab w:val="left" w:pos="851"/>
        </w:tabs>
        <w:spacing w:before="120" w:after="120" w:line="240" w:lineRule="auto"/>
        <w:ind w:left="851" w:hanging="851"/>
        <w:jc w:val="both"/>
      </w:pPr>
      <w:bookmarkStart w:id="204" w:name="_Toc515440315"/>
      <w:bookmarkStart w:id="205" w:name="_Toc517858824"/>
      <w:bookmarkStart w:id="206" w:name="_Toc519859064"/>
      <w:bookmarkStart w:id="207" w:name="_Toc521495108"/>
      <w:bookmarkStart w:id="208" w:name="_Toc439685250"/>
      <w:bookmarkStart w:id="209" w:name="_Toc225648276"/>
      <w:bookmarkStart w:id="210" w:name="_Toc225065133"/>
      <w:bookmarkStart w:id="211" w:name="_Toc121374404"/>
      <w:bookmarkEnd w:id="204"/>
      <w:bookmarkEnd w:id="205"/>
      <w:bookmarkEnd w:id="206"/>
      <w:bookmarkEnd w:id="207"/>
      <w:r w:rsidRPr="00475FB7">
        <w:t>Abbreviations</w:t>
      </w:r>
      <w:bookmarkEnd w:id="208"/>
      <w:bookmarkEnd w:id="209"/>
      <w:bookmarkEnd w:id="210"/>
      <w:bookmarkEnd w:id="211"/>
    </w:p>
    <w:p w14:paraId="0D7E459D" w14:textId="77777777" w:rsidR="00E73EDF" w:rsidRPr="00693533" w:rsidRDefault="007653F1" w:rsidP="00C128E3">
      <w:pPr>
        <w:spacing w:after="120" w:line="240" w:lineRule="auto"/>
      </w:pPr>
      <w:r w:rsidRPr="00693533">
        <w:t>CRS</w:t>
      </w:r>
      <w:r w:rsidRPr="00693533">
        <w:tab/>
      </w:r>
      <w:r w:rsidRPr="00693533">
        <w:tab/>
        <w:t>Coordinate Reference System</w:t>
      </w:r>
    </w:p>
    <w:p w14:paraId="00DFE9FE" w14:textId="3678D97B" w:rsidR="001D798F" w:rsidRPr="003420DB" w:rsidRDefault="001D798F" w:rsidP="00C128E3">
      <w:pPr>
        <w:spacing w:after="120" w:line="240" w:lineRule="auto"/>
      </w:pPr>
      <w:r w:rsidRPr="003420DB">
        <w:t>DCEG</w:t>
      </w:r>
      <w:r w:rsidRPr="003420DB">
        <w:tab/>
      </w:r>
      <w:r w:rsidRPr="003420DB">
        <w:tab/>
        <w:t>Data Classification and Encoding Guide</w:t>
      </w:r>
    </w:p>
    <w:p w14:paraId="404141C5" w14:textId="77777777" w:rsidR="00E73EDF" w:rsidRPr="00693533" w:rsidRDefault="007653F1" w:rsidP="00C128E3">
      <w:pPr>
        <w:spacing w:after="120" w:line="240" w:lineRule="auto"/>
      </w:pPr>
      <w:r w:rsidRPr="004E17D6">
        <w:t>ECDIS</w:t>
      </w:r>
      <w:r w:rsidRPr="004E17D6">
        <w:tab/>
      </w:r>
      <w:r w:rsidRPr="004E17D6">
        <w:tab/>
        <w:t xml:space="preserve">Electronic Chart Display </w:t>
      </w:r>
      <w:r w:rsidRPr="00693533">
        <w:rPr>
          <w:rFonts w:hint="eastAsia"/>
        </w:rPr>
        <w:t xml:space="preserve">and </w:t>
      </w:r>
      <w:r w:rsidRPr="00693533">
        <w:t>Information System</w:t>
      </w:r>
    </w:p>
    <w:p w14:paraId="07B79F50" w14:textId="77777777" w:rsidR="001B27C9" w:rsidRPr="00693533" w:rsidRDefault="001B27C9" w:rsidP="00C128E3">
      <w:pPr>
        <w:spacing w:after="120" w:line="240" w:lineRule="auto"/>
      </w:pPr>
      <w:r w:rsidRPr="00693533">
        <w:t>ENC</w:t>
      </w:r>
      <w:r w:rsidRPr="00693533">
        <w:tab/>
      </w:r>
      <w:r w:rsidRPr="00693533">
        <w:tab/>
        <w:t>Electronic Navigational Chart</w:t>
      </w:r>
    </w:p>
    <w:p w14:paraId="22850313" w14:textId="77777777" w:rsidR="00E73EDF" w:rsidRPr="00693533" w:rsidRDefault="007653F1" w:rsidP="00C128E3">
      <w:pPr>
        <w:spacing w:after="120" w:line="240" w:lineRule="auto"/>
      </w:pPr>
      <w:r w:rsidRPr="00693533">
        <w:t>EPSG</w:t>
      </w:r>
      <w:r w:rsidRPr="00693533">
        <w:tab/>
      </w:r>
      <w:r w:rsidRPr="00693533">
        <w:tab/>
        <w:t>European Petroleum Survey Group</w:t>
      </w:r>
    </w:p>
    <w:p w14:paraId="0C4DDF31" w14:textId="451CCD10" w:rsidR="001B27C9" w:rsidRPr="003420DB" w:rsidRDefault="001B27C9" w:rsidP="00C128E3">
      <w:pPr>
        <w:spacing w:after="120" w:line="240" w:lineRule="auto"/>
      </w:pPr>
      <w:r w:rsidRPr="003420DB">
        <w:t>GFM</w:t>
      </w:r>
      <w:r w:rsidRPr="003420DB">
        <w:tab/>
      </w:r>
      <w:r w:rsidRPr="003420DB">
        <w:tab/>
        <w:t>General Feature Model</w:t>
      </w:r>
    </w:p>
    <w:p w14:paraId="7CF3B7C0" w14:textId="2CDD31E5" w:rsidR="001B27C9" w:rsidRPr="003420DB" w:rsidRDefault="001B27C9" w:rsidP="00C128E3">
      <w:pPr>
        <w:spacing w:after="120" w:line="240" w:lineRule="auto"/>
      </w:pPr>
      <w:r w:rsidRPr="003420DB">
        <w:t>IEC</w:t>
      </w:r>
      <w:r w:rsidRPr="003420DB">
        <w:tab/>
      </w:r>
      <w:r w:rsidRPr="003420DB">
        <w:tab/>
      </w:r>
      <w:r w:rsidRPr="003420DB">
        <w:tab/>
        <w:t xml:space="preserve">International </w:t>
      </w:r>
      <w:proofErr w:type="spellStart"/>
      <w:r w:rsidRPr="003420DB">
        <w:t>Electrotechnical</w:t>
      </w:r>
      <w:proofErr w:type="spellEnd"/>
      <w:r w:rsidRPr="003420DB">
        <w:t xml:space="preserve"> Commission</w:t>
      </w:r>
    </w:p>
    <w:p w14:paraId="4EAA52CC" w14:textId="77777777" w:rsidR="00E73EDF" w:rsidRPr="004E17D6" w:rsidRDefault="007653F1" w:rsidP="00C128E3">
      <w:pPr>
        <w:spacing w:after="120" w:line="240" w:lineRule="auto"/>
      </w:pPr>
      <w:r w:rsidRPr="004E17D6">
        <w:t>IHO</w:t>
      </w:r>
      <w:r w:rsidRPr="004E17D6">
        <w:tab/>
      </w:r>
      <w:r w:rsidRPr="004E17D6">
        <w:tab/>
        <w:t>International Hydrographic Organization</w:t>
      </w:r>
    </w:p>
    <w:p w14:paraId="77374BAD" w14:textId="77777777" w:rsidR="00E73EDF" w:rsidRPr="00693533" w:rsidRDefault="007653F1" w:rsidP="00C128E3">
      <w:pPr>
        <w:spacing w:after="120" w:line="240" w:lineRule="auto"/>
      </w:pPr>
      <w:r w:rsidRPr="00693533">
        <w:t>IMO</w:t>
      </w:r>
      <w:r w:rsidRPr="00693533">
        <w:tab/>
      </w:r>
      <w:r w:rsidRPr="00693533">
        <w:tab/>
        <w:t>International Maritime Organization</w:t>
      </w:r>
    </w:p>
    <w:p w14:paraId="1F5F1772" w14:textId="77777777" w:rsidR="00E73EDF" w:rsidRPr="00693533" w:rsidRDefault="007653F1" w:rsidP="00C128E3">
      <w:pPr>
        <w:spacing w:after="120" w:line="240" w:lineRule="auto"/>
      </w:pPr>
      <w:r w:rsidRPr="00693533">
        <w:t>ISO</w:t>
      </w:r>
      <w:r w:rsidRPr="00693533">
        <w:tab/>
      </w:r>
      <w:r w:rsidRPr="00693533">
        <w:tab/>
        <w:t>International Organization for Standardization</w:t>
      </w:r>
    </w:p>
    <w:p w14:paraId="68B18693" w14:textId="42B0C124" w:rsidR="003F7046" w:rsidRPr="003420DB" w:rsidRDefault="003F7046" w:rsidP="00C128E3">
      <w:pPr>
        <w:spacing w:after="120" w:line="240" w:lineRule="auto"/>
      </w:pPr>
      <w:r w:rsidRPr="003420DB">
        <w:t>MSVS</w:t>
      </w:r>
      <w:r w:rsidRPr="003420DB">
        <w:tab/>
      </w:r>
      <w:r w:rsidRPr="003420DB">
        <w:tab/>
        <w:t>Mariners Selected Viewing Scale</w:t>
      </w:r>
    </w:p>
    <w:p w14:paraId="1E1343F6" w14:textId="4FE8AAD2" w:rsidR="00E73EDF" w:rsidRPr="003420DB" w:rsidDel="00D62149" w:rsidRDefault="007653F1" w:rsidP="00C128E3">
      <w:pPr>
        <w:spacing w:after="120" w:line="240" w:lineRule="auto"/>
        <w:rPr>
          <w:del w:id="212" w:author="Jeff Wootton" w:date="2022-11-30T14:10:00Z"/>
        </w:rPr>
      </w:pPr>
      <w:del w:id="213" w:author="Jeff Wootton" w:date="2022-11-30T14:10:00Z">
        <w:r w:rsidRPr="003420DB" w:rsidDel="00D62149">
          <w:delText>SENC</w:delText>
        </w:r>
        <w:r w:rsidRPr="003420DB" w:rsidDel="00D62149">
          <w:tab/>
        </w:r>
        <w:r w:rsidRPr="003420DB" w:rsidDel="00D62149">
          <w:tab/>
          <w:delText>System Electronic Navigational Chart</w:delText>
        </w:r>
      </w:del>
    </w:p>
    <w:p w14:paraId="6422FC26" w14:textId="77777777" w:rsidR="00E73EDF" w:rsidRPr="003420DB" w:rsidRDefault="007653F1" w:rsidP="00C128E3">
      <w:pPr>
        <w:spacing w:after="120" w:line="240" w:lineRule="auto"/>
      </w:pPr>
      <w:r w:rsidRPr="003420DB">
        <w:t>SOLAS</w:t>
      </w:r>
      <w:r w:rsidRPr="003420DB">
        <w:tab/>
      </w:r>
      <w:r w:rsidRPr="003420DB">
        <w:tab/>
        <w:t>Safety of Life at Sea</w:t>
      </w:r>
    </w:p>
    <w:p w14:paraId="402D7177" w14:textId="2A66C776" w:rsidR="00147E47" w:rsidRPr="003420DB" w:rsidRDefault="00147E47" w:rsidP="00C128E3">
      <w:pPr>
        <w:spacing w:after="120" w:line="240" w:lineRule="auto"/>
      </w:pPr>
      <w:r w:rsidRPr="003420DB">
        <w:t>SVG</w:t>
      </w:r>
      <w:r w:rsidRPr="003420DB">
        <w:tab/>
      </w:r>
      <w:r w:rsidRPr="003420DB">
        <w:tab/>
        <w:t>Scalable Vector Graphics</w:t>
      </w:r>
    </w:p>
    <w:p w14:paraId="4E065A74" w14:textId="0E77E42A" w:rsidR="00147E47" w:rsidRPr="003420DB" w:rsidRDefault="00147E47" w:rsidP="00C128E3">
      <w:pPr>
        <w:spacing w:after="120" w:line="240" w:lineRule="auto"/>
      </w:pPr>
      <w:r w:rsidRPr="003420DB">
        <w:t>S-100WG</w:t>
      </w:r>
      <w:r w:rsidRPr="003420DB">
        <w:tab/>
        <w:t>IHO S-100 Working Group</w:t>
      </w:r>
    </w:p>
    <w:p w14:paraId="64C902A8" w14:textId="2878DFC6" w:rsidR="00147E47" w:rsidRPr="003420DB" w:rsidRDefault="00147E47" w:rsidP="00C128E3">
      <w:pPr>
        <w:spacing w:after="120" w:line="240" w:lineRule="auto"/>
      </w:pPr>
      <w:r w:rsidRPr="003420DB">
        <w:t>S-101PT</w:t>
      </w:r>
      <w:r w:rsidRPr="003420DB">
        <w:tab/>
        <w:t>S-101 Project Team</w:t>
      </w:r>
    </w:p>
    <w:p w14:paraId="35B1C504" w14:textId="7FDFF6A7" w:rsidR="00147E47" w:rsidRPr="003420DB" w:rsidRDefault="00147E47" w:rsidP="00C128E3">
      <w:pPr>
        <w:spacing w:after="120" w:line="240" w:lineRule="auto"/>
      </w:pPr>
      <w:r w:rsidRPr="003420DB">
        <w:t>TIFF</w:t>
      </w:r>
      <w:r w:rsidRPr="003420DB">
        <w:tab/>
      </w:r>
      <w:r w:rsidRPr="003420DB">
        <w:tab/>
        <w:t>Tagged Image File Format</w:t>
      </w:r>
    </w:p>
    <w:p w14:paraId="2D301818" w14:textId="3D4296C6" w:rsidR="00E73EDF" w:rsidRPr="003420DB" w:rsidRDefault="00147E47" w:rsidP="00C128E3">
      <w:pPr>
        <w:spacing w:after="120" w:line="240" w:lineRule="auto"/>
      </w:pPr>
      <w:r w:rsidRPr="003420DB">
        <w:t>UML</w:t>
      </w:r>
      <w:r w:rsidRPr="003420DB">
        <w:tab/>
      </w:r>
      <w:r w:rsidRPr="003420DB">
        <w:tab/>
        <w:t>Unified Modelling Language</w:t>
      </w:r>
    </w:p>
    <w:p w14:paraId="3E9EF77B" w14:textId="73890372" w:rsidR="00147E47" w:rsidRPr="003420DB" w:rsidRDefault="00147E47" w:rsidP="00C128E3">
      <w:pPr>
        <w:spacing w:after="120" w:line="240" w:lineRule="auto"/>
      </w:pPr>
      <w:r w:rsidRPr="003420DB">
        <w:t>URL</w:t>
      </w:r>
      <w:r w:rsidRPr="003420DB">
        <w:tab/>
      </w:r>
      <w:r w:rsidRPr="003420DB">
        <w:tab/>
        <w:t>Universal Resource Locator</w:t>
      </w:r>
    </w:p>
    <w:p w14:paraId="6A561D7B" w14:textId="04B5D546" w:rsidR="00147E47" w:rsidRDefault="00147E47" w:rsidP="00C128E3">
      <w:pPr>
        <w:spacing w:after="120" w:line="240" w:lineRule="auto"/>
      </w:pPr>
      <w:r w:rsidRPr="003420DB">
        <w:t>XML</w:t>
      </w:r>
      <w:r w:rsidRPr="003420DB">
        <w:tab/>
      </w:r>
      <w:r w:rsidRPr="003420DB">
        <w:tab/>
        <w:t xml:space="preserve">Extensible </w:t>
      </w:r>
      <w:proofErr w:type="spellStart"/>
      <w:r w:rsidRPr="003420DB">
        <w:t>Markup</w:t>
      </w:r>
      <w:proofErr w:type="spellEnd"/>
      <w:r w:rsidRPr="003420DB">
        <w:t xml:space="preserve"> Language</w:t>
      </w:r>
    </w:p>
    <w:p w14:paraId="0C2043F6" w14:textId="77777777" w:rsidR="00283FB5" w:rsidRPr="003420DB" w:rsidRDefault="00283FB5" w:rsidP="00C128E3">
      <w:pPr>
        <w:spacing w:after="120" w:line="240" w:lineRule="auto"/>
      </w:pPr>
    </w:p>
    <w:p w14:paraId="291925D7" w14:textId="3FCF5928" w:rsidR="00E73EDF" w:rsidRPr="00E07D00" w:rsidRDefault="00C11CC2" w:rsidP="00C128E3">
      <w:pPr>
        <w:pStyle w:val="Heading2"/>
        <w:tabs>
          <w:tab w:val="clear" w:pos="540"/>
          <w:tab w:val="clear" w:pos="700"/>
          <w:tab w:val="left" w:pos="709"/>
        </w:tabs>
        <w:spacing w:before="120" w:after="200" w:line="240" w:lineRule="auto"/>
        <w:ind w:left="709" w:hanging="709"/>
      </w:pPr>
      <w:bookmarkStart w:id="214" w:name="_Toc517858826"/>
      <w:bookmarkStart w:id="215" w:name="_Toc519859066"/>
      <w:bookmarkStart w:id="216" w:name="_Toc521495110"/>
      <w:bookmarkStart w:id="217" w:name="_Toc225648277"/>
      <w:bookmarkStart w:id="218" w:name="_Toc225065134"/>
      <w:bookmarkStart w:id="219" w:name="_Toc439685251"/>
      <w:bookmarkStart w:id="220" w:name="_Toc121374405"/>
      <w:bookmarkEnd w:id="214"/>
      <w:bookmarkEnd w:id="215"/>
      <w:bookmarkEnd w:id="216"/>
      <w:ins w:id="221" w:author="Teh Stand" w:date="2022-06-10T08:52:00Z">
        <w:r>
          <w:t xml:space="preserve">General </w:t>
        </w:r>
      </w:ins>
      <w:r w:rsidR="007653F1" w:rsidRPr="00E07D00">
        <w:t xml:space="preserve">S-101 </w:t>
      </w:r>
      <w:del w:id="222" w:author="Teh Stand" w:date="2022-06-10T08:53:00Z">
        <w:r w:rsidDel="00C11CC2">
          <w:delText>g</w:delText>
        </w:r>
        <w:r w:rsidR="007653F1" w:rsidRPr="00E07D00" w:rsidDel="00C11CC2">
          <w:delText xml:space="preserve">eneral </w:delText>
        </w:r>
      </w:del>
      <w:r>
        <w:t>d</w:t>
      </w:r>
      <w:r w:rsidR="007653F1" w:rsidRPr="00E07D00">
        <w:t xml:space="preserve">ata </w:t>
      </w:r>
      <w:r>
        <w:t>p</w:t>
      </w:r>
      <w:r w:rsidR="007653F1" w:rsidRPr="00E07D00">
        <w:t xml:space="preserve">roduct </w:t>
      </w:r>
      <w:r>
        <w:t>d</w:t>
      </w:r>
      <w:r w:rsidR="007653F1" w:rsidRPr="00E07D00">
        <w:t>escription</w:t>
      </w:r>
      <w:bookmarkEnd w:id="217"/>
      <w:bookmarkEnd w:id="218"/>
      <w:bookmarkEnd w:id="219"/>
      <w:bookmarkEnd w:id="220"/>
    </w:p>
    <w:p w14:paraId="44CD69C5" w14:textId="225F8C29" w:rsidR="00E73EDF" w:rsidRPr="00FE6570" w:rsidRDefault="007653F1" w:rsidP="00C128E3">
      <w:pPr>
        <w:spacing w:after="120" w:line="240" w:lineRule="auto"/>
      </w:pPr>
      <w:r w:rsidRPr="00FE6570">
        <w:t>NOTE</w:t>
      </w:r>
      <w:r w:rsidR="00C11CC2">
        <w:t>:</w:t>
      </w:r>
      <w:r w:rsidRPr="00FE6570">
        <w:t xml:space="preserve"> This information contains general information about the data product.                                                                                            </w:t>
      </w:r>
    </w:p>
    <w:p w14:paraId="175F7B0B" w14:textId="77777777" w:rsidR="00E73EDF" w:rsidRPr="00693533" w:rsidRDefault="007653F1" w:rsidP="00C128E3">
      <w:pPr>
        <w:autoSpaceDE w:val="0"/>
        <w:autoSpaceDN w:val="0"/>
        <w:adjustRightInd w:val="0"/>
        <w:spacing w:after="120" w:line="240" w:lineRule="auto"/>
        <w:ind w:left="1695" w:hanging="1695"/>
        <w:rPr>
          <w:b/>
          <w:sz w:val="22"/>
          <w:szCs w:val="22"/>
        </w:rPr>
      </w:pPr>
      <w:r w:rsidRPr="00693533">
        <w:rPr>
          <w:b/>
          <w:sz w:val="22"/>
          <w:szCs w:val="22"/>
        </w:rPr>
        <w:t>Title:</w:t>
      </w:r>
      <w:r w:rsidRPr="00693533">
        <w:rPr>
          <w:b/>
          <w:sz w:val="22"/>
          <w:szCs w:val="22"/>
        </w:rPr>
        <w:tab/>
      </w:r>
      <w:r w:rsidRPr="00693533">
        <w:t>Electronic Navigational Chart</w:t>
      </w:r>
    </w:p>
    <w:p w14:paraId="2DCA9633" w14:textId="4BC3C984" w:rsidR="00E73EDF" w:rsidRPr="004E17D6" w:rsidRDefault="007653F1" w:rsidP="00C128E3">
      <w:pPr>
        <w:autoSpaceDE w:val="0"/>
        <w:autoSpaceDN w:val="0"/>
        <w:adjustRightInd w:val="0"/>
        <w:spacing w:after="120" w:line="240" w:lineRule="auto"/>
        <w:ind w:left="1695" w:hanging="1695"/>
      </w:pPr>
      <w:r w:rsidRPr="00693533">
        <w:rPr>
          <w:b/>
          <w:sz w:val="22"/>
          <w:szCs w:val="22"/>
        </w:rPr>
        <w:t xml:space="preserve">Abstract: </w:t>
      </w:r>
      <w:r w:rsidRPr="00693533">
        <w:rPr>
          <w:b/>
          <w:sz w:val="22"/>
          <w:szCs w:val="22"/>
        </w:rPr>
        <w:tab/>
      </w:r>
      <w:r w:rsidRPr="00693533">
        <w:rPr>
          <w:b/>
          <w:sz w:val="22"/>
          <w:szCs w:val="22"/>
        </w:rPr>
        <w:tab/>
      </w:r>
      <w:r w:rsidRPr="00693533">
        <w:rPr>
          <w:rFonts w:eastAsia="Times New Roman" w:cs="Arial"/>
          <w:lang w:eastAsia="en-GB"/>
        </w:rPr>
        <w:t xml:space="preserve">An Electronic Navigational Chart (ENC) is a vector chart produced </w:t>
      </w:r>
      <w:r w:rsidRPr="00693533">
        <w:t>on the authority of a government authorized Hydrographic Office or other relevant government institution. Its primary purpose is</w:t>
      </w:r>
      <w:r w:rsidRPr="00693533">
        <w:rPr>
          <w:rFonts w:eastAsia="Times New Roman" w:cs="Arial"/>
          <w:lang w:eastAsia="en-GB"/>
        </w:rPr>
        <w:t xml:space="preserve"> </w:t>
      </w:r>
      <w:r w:rsidRPr="00693533">
        <w:t xml:space="preserve">for use within an Electronic Chart Display and Information System (ECDIS) to meet International Maritime Organization (IMO) and </w:t>
      </w:r>
      <w:r w:rsidRPr="00693533">
        <w:lastRenderedPageBreak/>
        <w:t>Safety of Life at Sea (SOLAS) chart carriage re</w:t>
      </w:r>
      <w:r w:rsidRPr="00693533">
        <w:softHyphen/>
        <w:t>quirements</w:t>
      </w:r>
      <w:r w:rsidR="008F1419" w:rsidRPr="003420DB">
        <w:t xml:space="preserve">; </w:t>
      </w:r>
      <w:r w:rsidR="00375061" w:rsidRPr="003420DB">
        <w:t>however it</w:t>
      </w:r>
      <w:r w:rsidR="008F1419" w:rsidRPr="003420DB">
        <w:t xml:space="preserve"> may also be used as the base dataset in other S-100 based marine navigation systems</w:t>
      </w:r>
      <w:r w:rsidRPr="003420DB">
        <w:t>. The ENC contains an extraction of real world information necessary for the safe navigation of vessels.</w:t>
      </w:r>
    </w:p>
    <w:p w14:paraId="680C167A" w14:textId="71870482" w:rsidR="00E73EDF" w:rsidRPr="00693533" w:rsidRDefault="007653F1" w:rsidP="00C128E3">
      <w:pPr>
        <w:widowControl w:val="0"/>
        <w:spacing w:after="120" w:line="240" w:lineRule="auto"/>
        <w:ind w:left="1700" w:hanging="1695"/>
        <w:rPr>
          <w:b/>
          <w:sz w:val="22"/>
          <w:szCs w:val="22"/>
        </w:rPr>
      </w:pPr>
      <w:r w:rsidRPr="00693533">
        <w:rPr>
          <w:b/>
          <w:sz w:val="22"/>
          <w:szCs w:val="22"/>
        </w:rPr>
        <w:t>Content:</w:t>
      </w:r>
      <w:r w:rsidRPr="00693533">
        <w:t xml:space="preserve"> </w:t>
      </w:r>
      <w:r w:rsidRPr="00693533">
        <w:rPr>
          <w:b/>
          <w:sz w:val="22"/>
          <w:szCs w:val="22"/>
        </w:rPr>
        <w:tab/>
      </w:r>
      <w:r w:rsidRPr="00693533">
        <w:t xml:space="preserve">The Product Specification defines all requirements to which ENC data products must conform. Specifically it defines the data product content in terms of features and attributes within the </w:t>
      </w:r>
      <w:r w:rsidR="00E07D00">
        <w:t>F</w:t>
      </w:r>
      <w:r w:rsidRPr="00693533">
        <w:t xml:space="preserve">eature </w:t>
      </w:r>
      <w:r w:rsidR="00E07D00">
        <w:t>C</w:t>
      </w:r>
      <w:r w:rsidRPr="00693533">
        <w:t xml:space="preserve">atalogue. </w:t>
      </w:r>
      <w:r w:rsidR="00953516" w:rsidRPr="00693533">
        <w:t xml:space="preserve"> </w:t>
      </w:r>
      <w:r w:rsidRPr="00693533">
        <w:t xml:space="preserve">The display of features is defined by the symbols and rule sets contained in the </w:t>
      </w:r>
      <w:r w:rsidR="00E07D00">
        <w:t>P</w:t>
      </w:r>
      <w:r w:rsidRPr="00693533">
        <w:t xml:space="preserve">ortrayal </w:t>
      </w:r>
      <w:r w:rsidR="00E07D00">
        <w:t>C</w:t>
      </w:r>
      <w:r w:rsidRPr="00693533">
        <w:t xml:space="preserve">atalogue. The Data Classification and Encoding Guide (DCEG) provides guidance on how data product content must be captured. </w:t>
      </w:r>
      <w:r w:rsidR="00953516" w:rsidRPr="00693533">
        <w:t xml:space="preserve"> </w:t>
      </w:r>
      <w:r w:rsidRPr="00693533">
        <w:t>(Annex A</w:t>
      </w:r>
      <w:r w:rsidR="00634279" w:rsidRPr="00693533">
        <w:t>.</w:t>
      </w:r>
      <w:r w:rsidRPr="00693533">
        <w:t>)</w:t>
      </w:r>
    </w:p>
    <w:p w14:paraId="32C73DFB" w14:textId="77777777" w:rsidR="00E73EDF" w:rsidRPr="00693533" w:rsidRDefault="007653F1" w:rsidP="00C128E3">
      <w:pPr>
        <w:spacing w:after="60" w:line="240" w:lineRule="auto"/>
        <w:rPr>
          <w:b/>
          <w:sz w:val="22"/>
          <w:szCs w:val="22"/>
        </w:rPr>
      </w:pPr>
      <w:r w:rsidRPr="00693533">
        <w:rPr>
          <w:b/>
          <w:sz w:val="22"/>
          <w:szCs w:val="22"/>
        </w:rPr>
        <w:t>Spatial Extent:</w:t>
      </w:r>
    </w:p>
    <w:p w14:paraId="20A1A319" w14:textId="77777777" w:rsidR="00E73EDF" w:rsidRPr="00693533" w:rsidRDefault="007653F1" w:rsidP="00C128E3">
      <w:pPr>
        <w:spacing w:after="60" w:line="240" w:lineRule="auto"/>
        <w:ind w:left="1360" w:firstLine="340"/>
      </w:pPr>
      <w:r w:rsidRPr="00693533">
        <w:rPr>
          <w:b/>
        </w:rPr>
        <w:t xml:space="preserve">Description: </w:t>
      </w:r>
      <w:r w:rsidRPr="00693533">
        <w:t>Areas specific to marine navigation.</w:t>
      </w:r>
    </w:p>
    <w:p w14:paraId="73FAB28C" w14:textId="77777777" w:rsidR="00E73EDF" w:rsidRPr="00693533" w:rsidRDefault="007653F1" w:rsidP="00C128E3">
      <w:pPr>
        <w:spacing w:after="60" w:line="240" w:lineRule="auto"/>
        <w:ind w:left="1360" w:firstLine="340"/>
      </w:pPr>
      <w:r w:rsidRPr="00693533">
        <w:rPr>
          <w:b/>
        </w:rPr>
        <w:t>East Bounding Longitude:</w:t>
      </w:r>
      <w:r w:rsidRPr="00693533">
        <w:t xml:space="preserve"> 180°</w:t>
      </w:r>
    </w:p>
    <w:p w14:paraId="73A09519" w14:textId="77777777" w:rsidR="00E73EDF" w:rsidRPr="00693533" w:rsidRDefault="007653F1" w:rsidP="00C128E3">
      <w:pPr>
        <w:spacing w:after="60" w:line="240" w:lineRule="auto"/>
        <w:ind w:left="1360" w:firstLine="340"/>
      </w:pPr>
      <w:r w:rsidRPr="00693533">
        <w:rPr>
          <w:b/>
        </w:rPr>
        <w:t>West Bounding Longitude:</w:t>
      </w:r>
      <w:r w:rsidRPr="00693533">
        <w:t xml:space="preserve"> -180°</w:t>
      </w:r>
    </w:p>
    <w:p w14:paraId="7284E42E" w14:textId="77777777" w:rsidR="00E73EDF" w:rsidRPr="00693533" w:rsidRDefault="007653F1" w:rsidP="00C128E3">
      <w:pPr>
        <w:spacing w:after="60" w:line="240" w:lineRule="auto"/>
        <w:ind w:left="1360" w:firstLine="340"/>
        <w:rPr>
          <w:b/>
          <w:sz w:val="22"/>
          <w:szCs w:val="22"/>
        </w:rPr>
      </w:pPr>
      <w:r w:rsidRPr="00693533">
        <w:rPr>
          <w:b/>
        </w:rPr>
        <w:t>North Bounding Latitude:</w:t>
      </w:r>
      <w:r w:rsidRPr="00693533">
        <w:t xml:space="preserve"> 90°</w:t>
      </w:r>
    </w:p>
    <w:p w14:paraId="6F329B8A" w14:textId="77777777" w:rsidR="00E73EDF" w:rsidRPr="00693533" w:rsidRDefault="007653F1" w:rsidP="00C128E3">
      <w:pPr>
        <w:spacing w:after="120" w:line="240" w:lineRule="auto"/>
        <w:ind w:left="1361" w:firstLine="340"/>
      </w:pPr>
      <w:r w:rsidRPr="00693533">
        <w:rPr>
          <w:b/>
        </w:rPr>
        <w:t xml:space="preserve">South Bounding Latitude: </w:t>
      </w:r>
      <w:r w:rsidRPr="00693533">
        <w:t>-90°</w:t>
      </w:r>
      <w:r w:rsidRPr="00693533">
        <w:rPr>
          <w:b/>
          <w:sz w:val="22"/>
          <w:szCs w:val="22"/>
        </w:rPr>
        <w:tab/>
      </w:r>
      <w:r w:rsidRPr="00693533">
        <w:rPr>
          <w:b/>
          <w:sz w:val="22"/>
          <w:szCs w:val="22"/>
        </w:rPr>
        <w:tab/>
      </w:r>
      <w:r w:rsidRPr="00693533">
        <w:rPr>
          <w:b/>
          <w:sz w:val="22"/>
          <w:szCs w:val="22"/>
        </w:rPr>
        <w:tab/>
      </w:r>
    </w:p>
    <w:p w14:paraId="43F33968" w14:textId="77777777" w:rsidR="00E73EDF" w:rsidRDefault="007653F1" w:rsidP="00C128E3">
      <w:pPr>
        <w:autoSpaceDE w:val="0"/>
        <w:autoSpaceDN w:val="0"/>
        <w:adjustRightInd w:val="0"/>
        <w:spacing w:after="120" w:line="240" w:lineRule="auto"/>
        <w:ind w:left="1695" w:hanging="1695"/>
      </w:pPr>
      <w:r w:rsidRPr="003420DB">
        <w:rPr>
          <w:b/>
          <w:sz w:val="22"/>
          <w:szCs w:val="22"/>
        </w:rPr>
        <w:t>Purpose:</w:t>
      </w:r>
      <w:r w:rsidRPr="003420DB">
        <w:rPr>
          <w:lang w:eastAsia="en-GB"/>
        </w:rPr>
        <w:t xml:space="preserve"> </w:t>
      </w:r>
      <w:r w:rsidRPr="003420DB">
        <w:rPr>
          <w:lang w:eastAsia="en-GB"/>
        </w:rPr>
        <w:tab/>
      </w:r>
      <w:r w:rsidRPr="003420DB">
        <w:rPr>
          <w:lang w:eastAsia="en-GB"/>
        </w:rPr>
        <w:tab/>
        <w:t>The purpose of a</w:t>
      </w:r>
      <w:r w:rsidRPr="003420DB">
        <w:t xml:space="preserve">n ENC dataset is to provide official navigational data for navigation systems for the safe passage and route planning of vessels between destinations. </w:t>
      </w:r>
    </w:p>
    <w:p w14:paraId="729B9708" w14:textId="77777777" w:rsidR="00C11CC2" w:rsidRPr="004E17D6" w:rsidRDefault="00C11CC2" w:rsidP="00C128E3">
      <w:pPr>
        <w:autoSpaceDE w:val="0"/>
        <w:autoSpaceDN w:val="0"/>
        <w:adjustRightInd w:val="0"/>
        <w:spacing w:after="120" w:line="240" w:lineRule="auto"/>
        <w:ind w:left="1695" w:hanging="1695"/>
      </w:pPr>
    </w:p>
    <w:p w14:paraId="1EAC5D30" w14:textId="7A4D8B6A" w:rsidR="00E73EDF" w:rsidRPr="004E17D6" w:rsidRDefault="007653F1" w:rsidP="00C128E3">
      <w:pPr>
        <w:pStyle w:val="Heading2"/>
        <w:tabs>
          <w:tab w:val="clear" w:pos="540"/>
          <w:tab w:val="clear" w:pos="700"/>
          <w:tab w:val="left" w:pos="709"/>
        </w:tabs>
        <w:spacing w:before="120" w:after="200" w:line="240" w:lineRule="auto"/>
        <w:ind w:left="709" w:hanging="709"/>
      </w:pPr>
      <w:bookmarkStart w:id="223" w:name="_Toc439685252"/>
      <w:bookmarkStart w:id="224" w:name="_Toc121374406"/>
      <w:r w:rsidRPr="004E17D6">
        <w:t xml:space="preserve">Data </w:t>
      </w:r>
      <w:r w:rsidR="00F564D2">
        <w:t>P</w:t>
      </w:r>
      <w:r w:rsidR="00F564D2" w:rsidRPr="004E17D6">
        <w:t xml:space="preserve">roduct </w:t>
      </w:r>
      <w:r w:rsidR="00F564D2">
        <w:t>S</w:t>
      </w:r>
      <w:r w:rsidR="00F564D2" w:rsidRPr="004E17D6">
        <w:t xml:space="preserve">pecification </w:t>
      </w:r>
      <w:bookmarkEnd w:id="223"/>
      <w:r w:rsidR="00C11CC2">
        <w:t>m</w:t>
      </w:r>
      <w:r w:rsidR="00F564D2" w:rsidRPr="004E17D6">
        <w:t>etadata</w:t>
      </w:r>
      <w:bookmarkEnd w:id="224"/>
    </w:p>
    <w:p w14:paraId="557FB1E2" w14:textId="4065C680" w:rsidR="00E73EDF" w:rsidRPr="00C11CC2" w:rsidRDefault="007653F1" w:rsidP="00C128E3">
      <w:pPr>
        <w:spacing w:after="120" w:line="240" w:lineRule="auto"/>
      </w:pPr>
      <w:r w:rsidRPr="00C11CC2">
        <w:t>NOTE</w:t>
      </w:r>
      <w:r w:rsidR="00C11CC2">
        <w:t>:</w:t>
      </w:r>
      <w:r w:rsidR="00C11CC2">
        <w:tab/>
      </w:r>
      <w:r w:rsidRPr="00C11CC2">
        <w:t>This information uniquely identifies this Product Specification and provides information about its creation and maintenance.  For further information on dataset metadata see clause 12.</w:t>
      </w:r>
    </w:p>
    <w:p w14:paraId="1ED814D4" w14:textId="77777777" w:rsidR="00E73EDF" w:rsidRPr="00693533" w:rsidRDefault="007653F1" w:rsidP="00C128E3">
      <w:pPr>
        <w:spacing w:after="120" w:line="240" w:lineRule="auto"/>
        <w:ind w:left="1695" w:hanging="1695"/>
      </w:pPr>
      <w:r w:rsidRPr="00693533">
        <w:rPr>
          <w:b/>
          <w:sz w:val="22"/>
          <w:szCs w:val="22"/>
        </w:rPr>
        <w:t>Title:</w:t>
      </w:r>
      <w:r w:rsidRPr="00693533">
        <w:rPr>
          <w:b/>
          <w:sz w:val="22"/>
          <w:szCs w:val="22"/>
        </w:rPr>
        <w:tab/>
      </w:r>
      <w:r w:rsidRPr="00693533">
        <w:rPr>
          <w:b/>
          <w:sz w:val="22"/>
          <w:szCs w:val="22"/>
        </w:rPr>
        <w:tab/>
      </w:r>
      <w:r w:rsidRPr="00693533">
        <w:t>The International Hydrographic Organization Electronic Navigational Chart Product Specification</w:t>
      </w:r>
    </w:p>
    <w:p w14:paraId="62A3C7CE" w14:textId="31DC9CB9" w:rsidR="00E73EDF" w:rsidRPr="00693533" w:rsidRDefault="007653F1" w:rsidP="00C128E3">
      <w:pPr>
        <w:spacing w:after="120" w:line="240" w:lineRule="auto"/>
        <w:ind w:left="1695" w:hanging="1695"/>
        <w:rPr>
          <w:sz w:val="22"/>
          <w:szCs w:val="22"/>
        </w:rPr>
      </w:pPr>
      <w:r w:rsidRPr="00693533">
        <w:rPr>
          <w:b/>
          <w:sz w:val="22"/>
          <w:szCs w:val="22"/>
        </w:rPr>
        <w:t>S-100 Version:</w:t>
      </w:r>
      <w:r w:rsidRPr="00693533">
        <w:rPr>
          <w:b/>
          <w:sz w:val="22"/>
          <w:szCs w:val="22"/>
        </w:rPr>
        <w:tab/>
      </w:r>
      <w:ins w:id="225" w:author="Thomas Richardson" w:date="2022-05-23T20:48:00Z">
        <w:r w:rsidR="00A3264E">
          <w:t>5</w:t>
        </w:r>
      </w:ins>
      <w:del w:id="226" w:author="Thomas Richardson" w:date="2022-05-23T20:48:00Z">
        <w:r w:rsidRPr="00693533" w:rsidDel="00A3264E">
          <w:delText>4</w:delText>
        </w:r>
      </w:del>
      <w:r w:rsidRPr="00693533">
        <w:t>.0.0</w:t>
      </w:r>
    </w:p>
    <w:p w14:paraId="40350BEB" w14:textId="74F60FDE" w:rsidR="00E73EDF" w:rsidRPr="003420DB" w:rsidRDefault="007653F1" w:rsidP="00C128E3">
      <w:pPr>
        <w:spacing w:after="120" w:line="240" w:lineRule="auto"/>
      </w:pPr>
      <w:r w:rsidRPr="00693533">
        <w:rPr>
          <w:b/>
          <w:sz w:val="22"/>
        </w:rPr>
        <w:t>S-101 Version:</w:t>
      </w:r>
      <w:r w:rsidRPr="00693533">
        <w:t xml:space="preserve"> </w:t>
      </w:r>
      <w:r w:rsidRPr="00693533">
        <w:tab/>
        <w:t>1.</w:t>
      </w:r>
      <w:ins w:id="227" w:author="Thomas Richardson" w:date="2022-05-23T20:48:00Z">
        <w:r w:rsidR="00A3264E">
          <w:t>1</w:t>
        </w:r>
      </w:ins>
      <w:del w:id="228" w:author="Thomas Richardson" w:date="2022-05-23T20:48:00Z">
        <w:r w:rsidRPr="00693533" w:rsidDel="00A3264E">
          <w:delText>0</w:delText>
        </w:r>
      </w:del>
      <w:r w:rsidRPr="00693533">
        <w:t xml:space="preserve">.0 </w:t>
      </w:r>
    </w:p>
    <w:p w14:paraId="4E17074B" w14:textId="4B071C40" w:rsidR="00E73EDF" w:rsidRPr="00E046B0" w:rsidRDefault="007653F1" w:rsidP="00C128E3">
      <w:pPr>
        <w:spacing w:after="120" w:line="240" w:lineRule="auto"/>
      </w:pPr>
      <w:r w:rsidRPr="003420DB">
        <w:rPr>
          <w:b/>
          <w:sz w:val="22"/>
        </w:rPr>
        <w:t>Date:</w:t>
      </w:r>
      <w:r w:rsidRPr="003420DB">
        <w:tab/>
      </w:r>
      <w:r w:rsidRPr="003420DB">
        <w:tab/>
      </w:r>
      <w:r w:rsidRPr="003420DB">
        <w:tab/>
      </w:r>
      <w:r w:rsidRPr="003420DB">
        <w:tab/>
      </w:r>
      <w:r w:rsidR="00076399">
        <w:t>March</w:t>
      </w:r>
      <w:r w:rsidRPr="00E046B0">
        <w:t xml:space="preserve"> </w:t>
      </w:r>
      <w:del w:id="229" w:author="Teh Stand" w:date="2022-12-09T14:52:00Z">
        <w:r w:rsidRPr="00E046B0" w:rsidDel="00076399">
          <w:delText>2018</w:delText>
        </w:r>
      </w:del>
      <w:ins w:id="230" w:author="Teh Stand" w:date="2022-12-09T14:52:00Z">
        <w:r w:rsidR="00076399" w:rsidRPr="00E046B0">
          <w:t>20</w:t>
        </w:r>
        <w:r w:rsidR="00076399">
          <w:t>23</w:t>
        </w:r>
      </w:ins>
    </w:p>
    <w:p w14:paraId="647FA8AD" w14:textId="77777777" w:rsidR="00E73EDF" w:rsidRPr="00693533" w:rsidRDefault="007653F1" w:rsidP="00C128E3">
      <w:pPr>
        <w:spacing w:after="120" w:line="240" w:lineRule="auto"/>
      </w:pPr>
      <w:r w:rsidRPr="004E17D6">
        <w:rPr>
          <w:b/>
          <w:sz w:val="22"/>
          <w:szCs w:val="22"/>
        </w:rPr>
        <w:t xml:space="preserve">Language: </w:t>
      </w:r>
      <w:r w:rsidRPr="004E17D6">
        <w:rPr>
          <w:b/>
          <w:sz w:val="22"/>
          <w:szCs w:val="22"/>
        </w:rPr>
        <w:tab/>
      </w:r>
      <w:r w:rsidRPr="004E17D6">
        <w:rPr>
          <w:b/>
          <w:sz w:val="22"/>
          <w:szCs w:val="22"/>
        </w:rPr>
        <w:tab/>
      </w:r>
      <w:r w:rsidRPr="004E17D6">
        <w:t>English</w:t>
      </w:r>
    </w:p>
    <w:p w14:paraId="1076EC49" w14:textId="77777777" w:rsidR="00E73EDF" w:rsidRPr="00693533" w:rsidRDefault="007653F1" w:rsidP="00C128E3">
      <w:pPr>
        <w:widowControl w:val="0"/>
        <w:spacing w:after="120" w:line="240" w:lineRule="auto"/>
      </w:pPr>
      <w:r w:rsidRPr="00693533">
        <w:rPr>
          <w:b/>
          <w:sz w:val="22"/>
          <w:szCs w:val="22"/>
        </w:rPr>
        <w:t xml:space="preserve">Classification: </w:t>
      </w:r>
      <w:r w:rsidRPr="00693533">
        <w:rPr>
          <w:b/>
          <w:sz w:val="22"/>
          <w:szCs w:val="22"/>
        </w:rPr>
        <w:tab/>
      </w:r>
      <w:r w:rsidRPr="00693533">
        <w:t>Unclassified</w:t>
      </w:r>
    </w:p>
    <w:p w14:paraId="3D537487" w14:textId="32E2C9F1" w:rsidR="00E73EDF" w:rsidRPr="00693533" w:rsidRDefault="007653F1" w:rsidP="00C128E3">
      <w:pPr>
        <w:widowControl w:val="0"/>
        <w:spacing w:after="60" w:line="240" w:lineRule="auto"/>
      </w:pPr>
      <w:r w:rsidRPr="00693533">
        <w:rPr>
          <w:b/>
          <w:sz w:val="22"/>
          <w:szCs w:val="22"/>
        </w:rPr>
        <w:t xml:space="preserve">Contact: </w:t>
      </w:r>
      <w:r w:rsidRPr="00693533">
        <w:rPr>
          <w:b/>
          <w:sz w:val="22"/>
          <w:szCs w:val="22"/>
        </w:rPr>
        <w:tab/>
      </w:r>
      <w:r w:rsidRPr="00693533">
        <w:rPr>
          <w:b/>
          <w:sz w:val="22"/>
          <w:szCs w:val="22"/>
        </w:rPr>
        <w:tab/>
      </w:r>
      <w:r w:rsidRPr="00693533">
        <w:rPr>
          <w:b/>
          <w:sz w:val="22"/>
          <w:szCs w:val="22"/>
        </w:rPr>
        <w:tab/>
      </w:r>
      <w:r w:rsidRPr="00693533">
        <w:t>International Hydrographic Organization</w:t>
      </w:r>
    </w:p>
    <w:p w14:paraId="45AA27E0" w14:textId="66AE3461" w:rsidR="00E73EDF" w:rsidRPr="00693533" w:rsidRDefault="007653F1" w:rsidP="00C128E3">
      <w:pPr>
        <w:widowControl w:val="0"/>
        <w:spacing w:after="0" w:line="240" w:lineRule="auto"/>
        <w:ind w:left="1360" w:firstLine="340"/>
        <w:jc w:val="left"/>
      </w:pPr>
      <w:r w:rsidRPr="00693533">
        <w:t>4</w:t>
      </w:r>
      <w:ins w:id="231" w:author="Teh Stand" w:date="2019-02-19T08:54:00Z">
        <w:r w:rsidR="008E3218">
          <w:t>b</w:t>
        </w:r>
      </w:ins>
      <w:r w:rsidRPr="00693533">
        <w:t xml:space="preserve"> Quai Antoine 1er</w:t>
      </w:r>
    </w:p>
    <w:p w14:paraId="2BC88522" w14:textId="77777777" w:rsidR="00E73EDF" w:rsidRPr="00693533" w:rsidRDefault="007653F1" w:rsidP="00C128E3">
      <w:pPr>
        <w:widowControl w:val="0"/>
        <w:spacing w:after="0" w:line="240" w:lineRule="auto"/>
        <w:ind w:left="1360" w:firstLine="340"/>
        <w:jc w:val="left"/>
      </w:pPr>
      <w:r w:rsidRPr="00693533">
        <w:t>B.P. 445</w:t>
      </w:r>
    </w:p>
    <w:p w14:paraId="46A82B23" w14:textId="77777777" w:rsidR="00E73EDF" w:rsidRDefault="007653F1" w:rsidP="00C128E3">
      <w:pPr>
        <w:widowControl w:val="0"/>
        <w:spacing w:after="0" w:line="240" w:lineRule="auto"/>
        <w:ind w:left="1700"/>
        <w:jc w:val="left"/>
        <w:rPr>
          <w:ins w:id="232" w:author="Teh Stand" w:date="2019-02-19T08:54:00Z"/>
        </w:rPr>
      </w:pPr>
      <w:r w:rsidRPr="00693533">
        <w:t>MC 98011 MONACO CEDEX</w:t>
      </w:r>
      <w:r w:rsidRPr="00693533">
        <w:br/>
        <w:t>Telephone: +377 93 10 81 00</w:t>
      </w:r>
      <w:r w:rsidRPr="00693533">
        <w:br/>
        <w:t>Fax: + 377 93 10 81 40</w:t>
      </w:r>
    </w:p>
    <w:p w14:paraId="441C5CBB" w14:textId="0536B572" w:rsidR="008E3218" w:rsidRPr="00693533" w:rsidRDefault="008E3218" w:rsidP="00C128E3">
      <w:pPr>
        <w:widowControl w:val="0"/>
        <w:spacing w:line="240" w:lineRule="auto"/>
        <w:ind w:left="1700"/>
        <w:jc w:val="left"/>
      </w:pPr>
      <w:ins w:id="233" w:author="Teh Stand" w:date="2019-02-19T08:54:00Z">
        <w:r>
          <w:t xml:space="preserve">Email: </w:t>
        </w:r>
      </w:ins>
      <w:ins w:id="234" w:author="Teh Stand" w:date="2019-02-19T08:55:00Z">
        <w:r>
          <w:fldChar w:fldCharType="begin"/>
        </w:r>
        <w:r>
          <w:instrText xml:space="preserve"> HYPERLINK "mailto:</w:instrText>
        </w:r>
      </w:ins>
      <w:ins w:id="235" w:author="Teh Stand" w:date="2019-02-19T08:54:00Z">
        <w:r>
          <w:instrText>info@iho.int</w:instrText>
        </w:r>
      </w:ins>
      <w:ins w:id="236" w:author="Teh Stand" w:date="2019-02-19T08:55:00Z">
        <w:r>
          <w:instrText xml:space="preserve">" </w:instrText>
        </w:r>
        <w:r>
          <w:fldChar w:fldCharType="separate"/>
        </w:r>
      </w:ins>
      <w:ins w:id="237" w:author="Teh Stand" w:date="2019-02-19T08:54:00Z">
        <w:r w:rsidRPr="00200AF1">
          <w:rPr>
            <w:rStyle w:val="Hyperlink"/>
            <w:lang w:val="en-GB"/>
          </w:rPr>
          <w:t>info@iho.int</w:t>
        </w:r>
      </w:ins>
      <w:ins w:id="238" w:author="Teh Stand" w:date="2019-02-19T08:55:00Z">
        <w:r>
          <w:fldChar w:fldCharType="end"/>
        </w:r>
      </w:ins>
      <w:ins w:id="239" w:author="Teh Stand" w:date="2019-02-19T08:54:00Z">
        <w:r>
          <w:t xml:space="preserve"> </w:t>
        </w:r>
      </w:ins>
    </w:p>
    <w:p w14:paraId="59D0B471" w14:textId="77777777" w:rsidR="00E73EDF" w:rsidRDefault="007653F1" w:rsidP="00C128E3">
      <w:pPr>
        <w:widowControl w:val="0"/>
        <w:spacing w:after="120" w:line="240" w:lineRule="auto"/>
      </w:pPr>
      <w:r>
        <w:rPr>
          <w:b/>
          <w:sz w:val="22"/>
          <w:szCs w:val="22"/>
        </w:rPr>
        <w:t>URL:</w:t>
      </w:r>
      <w:r>
        <w:rPr>
          <w:b/>
        </w:rPr>
        <w:t xml:space="preserve"> </w:t>
      </w:r>
      <w:r>
        <w:rPr>
          <w:b/>
        </w:rPr>
        <w:tab/>
      </w:r>
      <w:r>
        <w:rPr>
          <w:b/>
        </w:rPr>
        <w:tab/>
      </w:r>
      <w:r>
        <w:rPr>
          <w:b/>
        </w:rPr>
        <w:tab/>
      </w:r>
      <w:r>
        <w:rPr>
          <w:b/>
        </w:rPr>
        <w:tab/>
      </w:r>
      <w:hyperlink r:id="rId23" w:history="1">
        <w:r>
          <w:rPr>
            <w:rStyle w:val="Hyperlink"/>
            <w:lang w:val="en-GB"/>
          </w:rPr>
          <w:t>www.iho.int</w:t>
        </w:r>
      </w:hyperlink>
      <w:r>
        <w:t xml:space="preserve"> </w:t>
      </w:r>
    </w:p>
    <w:p w14:paraId="36A74278" w14:textId="77777777" w:rsidR="00E73EDF" w:rsidRPr="00E046B0" w:rsidRDefault="007653F1" w:rsidP="00C128E3">
      <w:pPr>
        <w:widowControl w:val="0"/>
        <w:spacing w:after="120" w:line="240" w:lineRule="auto"/>
      </w:pPr>
      <w:r w:rsidRPr="00E046B0">
        <w:rPr>
          <w:b/>
          <w:sz w:val="22"/>
          <w:szCs w:val="22"/>
        </w:rPr>
        <w:t>Identifier:</w:t>
      </w:r>
      <w:r w:rsidRPr="00E046B0">
        <w:t xml:space="preserve"> </w:t>
      </w:r>
      <w:r w:rsidRPr="00E046B0">
        <w:tab/>
      </w:r>
      <w:r w:rsidRPr="00E046B0">
        <w:tab/>
        <w:t>S-101</w:t>
      </w:r>
    </w:p>
    <w:p w14:paraId="49ADD341" w14:textId="366DB209" w:rsidR="00E73EDF"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r w:rsidRPr="00E046B0">
        <w:rPr>
          <w:b/>
          <w:sz w:val="22"/>
          <w:szCs w:val="22"/>
        </w:rPr>
        <w:t>Maintenance:</w:t>
      </w:r>
      <w:r w:rsidRPr="00E046B0">
        <w:rPr>
          <w:b/>
          <w:sz w:val="22"/>
          <w:szCs w:val="22"/>
        </w:rPr>
        <w:tab/>
      </w:r>
      <w:r w:rsidRPr="00E046B0">
        <w:rPr>
          <w:b/>
          <w:sz w:val="22"/>
          <w:szCs w:val="22"/>
        </w:rPr>
        <w:tab/>
      </w:r>
      <w:r w:rsidRPr="00E046B0">
        <w:rPr>
          <w:rFonts w:eastAsia="Times New Roman" w:cs="Arial"/>
          <w:lang w:eastAsia="en-GB"/>
        </w:rPr>
        <w:t xml:space="preserve">Changes to the Product Specification S-101 are coordinated by the </w:t>
      </w:r>
      <w:r w:rsidR="007C7DA2" w:rsidRPr="00E046B0">
        <w:rPr>
          <w:rFonts w:eastAsia="Times New Roman" w:cs="Arial"/>
          <w:lang w:eastAsia="en-GB"/>
        </w:rPr>
        <w:t>S-101 Project Team</w:t>
      </w:r>
      <w:r w:rsidRPr="00E046B0">
        <w:rPr>
          <w:rFonts w:cs="Arial"/>
          <w:lang w:val="en-AU"/>
        </w:rPr>
        <w:t xml:space="preserve"> (</w:t>
      </w:r>
      <w:r w:rsidR="007C7DA2" w:rsidRPr="00693533">
        <w:rPr>
          <w:rFonts w:eastAsia="Times New Roman" w:cs="Arial"/>
          <w:lang w:eastAsia="en-GB"/>
        </w:rPr>
        <w:t>S-101PT</w:t>
      </w:r>
      <w:r w:rsidRPr="00693533">
        <w:rPr>
          <w:rFonts w:eastAsiaTheme="minorEastAsia" w:cs="Arial"/>
        </w:rPr>
        <w:t>)</w:t>
      </w:r>
      <w:r w:rsidR="007C7DA2" w:rsidRPr="00693533">
        <w:rPr>
          <w:rFonts w:eastAsiaTheme="minorEastAsia" w:cs="Arial"/>
        </w:rPr>
        <w:t>, a Project Team under the IHO S-100 Working Group (S-100WG),</w:t>
      </w:r>
      <w:r w:rsidRPr="00693533">
        <w:rPr>
          <w:rFonts w:eastAsia="Times New Roman" w:cs="Arial"/>
          <w:lang w:eastAsia="en-GB"/>
        </w:rPr>
        <w:t xml:space="preserve"> and must be made available via the IHO web site. Maintenance of the Product Specification must conform to IHO </w:t>
      </w:r>
      <w:del w:id="240" w:author="Teh Stand" w:date="2019-03-12T14:20:00Z">
        <w:r w:rsidRPr="00693533" w:rsidDel="00466645">
          <w:rPr>
            <w:rFonts w:eastAsia="Times New Roman" w:cs="Arial"/>
            <w:lang w:eastAsia="en-GB"/>
          </w:rPr>
          <w:delText xml:space="preserve">Technical </w:delText>
        </w:r>
      </w:del>
      <w:r w:rsidRPr="00693533">
        <w:rPr>
          <w:rFonts w:eastAsia="Times New Roman" w:cs="Arial"/>
          <w:lang w:eastAsia="en-GB"/>
        </w:rPr>
        <w:t>Resolution 2/2007, as amended.</w:t>
      </w:r>
    </w:p>
    <w:p w14:paraId="4E73831B" w14:textId="77777777" w:rsidR="00A2714E" w:rsidRPr="00693533" w:rsidRDefault="00A2714E"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p>
    <w:p w14:paraId="2C8E4067" w14:textId="0B27D380" w:rsidR="00E73EDF" w:rsidRPr="00693533" w:rsidRDefault="007653F1" w:rsidP="00C128E3">
      <w:pPr>
        <w:pStyle w:val="Heading2"/>
        <w:tabs>
          <w:tab w:val="clear" w:pos="540"/>
        </w:tabs>
        <w:spacing w:before="120" w:after="200" w:line="240" w:lineRule="auto"/>
        <w:ind w:left="709" w:hanging="709"/>
        <w:rPr>
          <w:lang w:val="en-US" w:eastAsia="en-US"/>
        </w:rPr>
      </w:pPr>
      <w:bookmarkStart w:id="241" w:name="_Toc439685253"/>
      <w:bookmarkStart w:id="242" w:name="_Toc121374407"/>
      <w:r w:rsidRPr="00693533">
        <w:rPr>
          <w:lang w:val="en-US" w:eastAsia="en-US"/>
        </w:rPr>
        <w:lastRenderedPageBreak/>
        <w:t xml:space="preserve">IHO Product Specification </w:t>
      </w:r>
      <w:r w:rsidR="002A15B8">
        <w:rPr>
          <w:lang w:val="en-US" w:eastAsia="en-US"/>
        </w:rPr>
        <w:t>m</w:t>
      </w:r>
      <w:r w:rsidRPr="00693533">
        <w:rPr>
          <w:lang w:val="en-US" w:eastAsia="en-US"/>
        </w:rPr>
        <w:t>aintenance</w:t>
      </w:r>
      <w:bookmarkEnd w:id="241"/>
      <w:bookmarkEnd w:id="242"/>
    </w:p>
    <w:p w14:paraId="68497673"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43" w:name="_Toc121374408"/>
      <w:r w:rsidRPr="00693533">
        <w:rPr>
          <w:lang w:val="en-US" w:eastAsia="en-US"/>
        </w:rPr>
        <w:t>Introduction</w:t>
      </w:r>
      <w:bookmarkEnd w:id="243"/>
    </w:p>
    <w:p w14:paraId="6551FB1B" w14:textId="0C189F83" w:rsidR="00E73EDF" w:rsidRPr="00693533" w:rsidRDefault="007653F1" w:rsidP="00C128E3">
      <w:pPr>
        <w:spacing w:after="120" w:line="240" w:lineRule="auto"/>
        <w:rPr>
          <w:lang w:val="en-US" w:eastAsia="en-US"/>
        </w:rPr>
      </w:pPr>
      <w:r w:rsidRPr="00693533">
        <w:rPr>
          <w:lang w:val="en-US" w:eastAsia="en-US"/>
        </w:rPr>
        <w:t xml:space="preserve">Changes to S-101 will be released by the IHO as a </w:t>
      </w:r>
      <w:r w:rsidR="006D20D3">
        <w:rPr>
          <w:lang w:val="en-US" w:eastAsia="en-US"/>
        </w:rPr>
        <w:t>N</w:t>
      </w:r>
      <w:r w:rsidR="006D20D3" w:rsidRPr="00693533">
        <w:rPr>
          <w:lang w:val="en-US" w:eastAsia="en-US"/>
        </w:rPr>
        <w:t xml:space="preserve">ew </w:t>
      </w:r>
      <w:r w:rsidR="006D20D3">
        <w:rPr>
          <w:lang w:val="en-US" w:eastAsia="en-US"/>
        </w:rPr>
        <w:t>E</w:t>
      </w:r>
      <w:r w:rsidR="006D20D3" w:rsidRPr="00693533">
        <w:rPr>
          <w:lang w:val="en-US" w:eastAsia="en-US"/>
        </w:rPr>
        <w:t>dition</w:t>
      </w:r>
      <w:r w:rsidRPr="00693533">
        <w:rPr>
          <w:lang w:val="en-US" w:eastAsia="en-US"/>
        </w:rPr>
        <w:t>, revision, or clarification.</w:t>
      </w:r>
    </w:p>
    <w:p w14:paraId="151B3924"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44" w:name="_Toc121374409"/>
      <w:r w:rsidRPr="00693533">
        <w:rPr>
          <w:lang w:val="en-US" w:eastAsia="en-US"/>
        </w:rPr>
        <w:t>New Edition</w:t>
      </w:r>
      <w:bookmarkEnd w:id="244"/>
    </w:p>
    <w:p w14:paraId="506BD6FF" w14:textId="6D78CFAF" w:rsidR="00E73EDF" w:rsidRPr="00E046B0" w:rsidRDefault="007653F1" w:rsidP="00C128E3">
      <w:pPr>
        <w:autoSpaceDE w:val="0"/>
        <w:autoSpaceDN w:val="0"/>
        <w:adjustRightInd w:val="0"/>
        <w:spacing w:after="120" w:line="240" w:lineRule="auto"/>
        <w:rPr>
          <w:rFonts w:cs="Arial"/>
          <w:lang w:val="en-US" w:eastAsia="en-US"/>
        </w:rPr>
      </w:pPr>
      <w:r w:rsidRPr="00E046B0">
        <w:rPr>
          <w:rFonts w:cs="Arial"/>
          <w:i/>
          <w:iCs/>
          <w:lang w:val="en-US" w:eastAsia="en-US"/>
        </w:rPr>
        <w:t xml:space="preserve">New Editions </w:t>
      </w:r>
      <w:r w:rsidRPr="00E046B0">
        <w:rPr>
          <w:rFonts w:cs="Arial"/>
          <w:lang w:val="en-US" w:eastAsia="en-US"/>
        </w:rPr>
        <w:t xml:space="preserve">of S-101 introduce significant changes. </w:t>
      </w:r>
      <w:r w:rsidRPr="00E046B0">
        <w:rPr>
          <w:rFonts w:cs="Arial"/>
          <w:i/>
          <w:iCs/>
          <w:lang w:val="en-US" w:eastAsia="en-US"/>
        </w:rPr>
        <w:t xml:space="preserve">New Editions </w:t>
      </w:r>
      <w:r w:rsidRPr="00E046B0">
        <w:rPr>
          <w:rFonts w:cs="Arial"/>
          <w:lang w:val="en-US" w:eastAsia="en-US"/>
        </w:rPr>
        <w:t xml:space="preserve">enable new concepts, such as the ability to support new functions or applications, or the introduction of new constructs or data types. </w:t>
      </w:r>
      <w:r w:rsidRPr="00E046B0">
        <w:rPr>
          <w:rFonts w:cs="Arial"/>
          <w:i/>
          <w:iCs/>
          <w:lang w:val="en-US" w:eastAsia="en-US"/>
        </w:rPr>
        <w:t xml:space="preserve">New Editions </w:t>
      </w:r>
      <w:r w:rsidRPr="00E046B0">
        <w:rPr>
          <w:rFonts w:cs="Arial"/>
          <w:lang w:val="en-US" w:eastAsia="en-US"/>
        </w:rPr>
        <w:t xml:space="preserve">are likely to have a significant impact on either existing users or future users of S-101. </w:t>
      </w:r>
      <w:r w:rsidR="00953516" w:rsidRPr="00E046B0">
        <w:rPr>
          <w:rFonts w:cs="Arial"/>
          <w:lang w:val="en-US" w:eastAsia="en-US"/>
        </w:rPr>
        <w:t xml:space="preserve"> </w:t>
      </w:r>
      <w:r w:rsidRPr="00E046B0">
        <w:rPr>
          <w:rFonts w:cs="Arial"/>
          <w:lang w:val="en-US" w:eastAsia="en-US"/>
        </w:rPr>
        <w:t xml:space="preserve">All cumulative </w:t>
      </w:r>
      <w:r w:rsidRPr="00E046B0">
        <w:rPr>
          <w:rFonts w:cs="Arial"/>
          <w:i/>
          <w:lang w:val="en-US" w:eastAsia="en-US"/>
        </w:rPr>
        <w:t>revisions</w:t>
      </w:r>
      <w:r w:rsidRPr="00E046B0">
        <w:rPr>
          <w:rFonts w:cs="Arial"/>
          <w:lang w:val="en-US" w:eastAsia="en-US"/>
        </w:rPr>
        <w:t xml:space="preserve"> and </w:t>
      </w:r>
      <w:r w:rsidRPr="00E046B0">
        <w:rPr>
          <w:rFonts w:cs="Arial"/>
          <w:i/>
          <w:lang w:val="en-US" w:eastAsia="en-US"/>
        </w:rPr>
        <w:t>clarifications</w:t>
      </w:r>
      <w:r w:rsidRPr="00E046B0">
        <w:rPr>
          <w:rFonts w:cs="Arial"/>
          <w:lang w:val="en-US" w:eastAsia="en-US"/>
        </w:rPr>
        <w:t xml:space="preserve"> must be included with the release of approved New Editions.</w:t>
      </w:r>
    </w:p>
    <w:p w14:paraId="7AD4E596" w14:textId="77777777"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45" w:name="_Toc121374410"/>
      <w:r w:rsidRPr="00E046B0">
        <w:rPr>
          <w:lang w:val="en-US" w:eastAsia="en-US"/>
        </w:rPr>
        <w:t>Revision</w:t>
      </w:r>
      <w:bookmarkEnd w:id="245"/>
      <w:del w:id="246" w:author="Teh Stand" w:date="2019-02-19T09:14:00Z">
        <w:r w:rsidRPr="00E046B0" w:rsidDel="008E3218">
          <w:rPr>
            <w:lang w:val="en-US" w:eastAsia="en-US"/>
          </w:rPr>
          <w:delText>s</w:delText>
        </w:r>
      </w:del>
    </w:p>
    <w:p w14:paraId="5478A8EC" w14:textId="50C1FE55"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iCs/>
          <w:szCs w:val="22"/>
          <w:lang w:val="en-US" w:eastAsia="en-US"/>
        </w:rPr>
        <w:t xml:space="preserve">Revisions </w:t>
      </w:r>
      <w:r w:rsidRPr="00E046B0">
        <w:rPr>
          <w:rFonts w:cs="Arial"/>
          <w:szCs w:val="22"/>
          <w:lang w:val="en-US" w:eastAsia="en-US"/>
        </w:rPr>
        <w:t>are defined as substantive semantic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2A15B8">
        <w:rPr>
          <w:rFonts w:cs="Arial"/>
          <w:i/>
          <w:szCs w:val="22"/>
          <w:lang w:val="en-US" w:eastAsia="en-US"/>
        </w:rPr>
        <w:t>revisions</w:t>
      </w:r>
      <w:r w:rsidRPr="00E046B0">
        <w:rPr>
          <w:rFonts w:cs="Arial"/>
          <w:szCs w:val="22"/>
          <w:lang w:val="en-US" w:eastAsia="en-US"/>
        </w:rPr>
        <w:t xml:space="preserve"> will change S-101 to correct factual errors; or introduce necessary changes that have become evident as a result of practical experience or changing circumstances.</w:t>
      </w:r>
      <w:r w:rsidR="00953516" w:rsidRPr="00E046B0">
        <w:rPr>
          <w:rFonts w:cs="Arial"/>
          <w:szCs w:val="22"/>
          <w:lang w:val="en-US" w:eastAsia="en-US"/>
        </w:rPr>
        <w:t xml:space="preserve"> </w:t>
      </w:r>
      <w:r w:rsidRPr="00E046B0">
        <w:rPr>
          <w:rFonts w:cs="Arial"/>
          <w:szCs w:val="22"/>
          <w:lang w:val="en-US" w:eastAsia="en-US"/>
        </w:rPr>
        <w:t xml:space="preserve">A </w:t>
      </w:r>
      <w:r w:rsidRPr="00E046B0">
        <w:rPr>
          <w:rFonts w:cs="Arial"/>
          <w:i/>
          <w:iCs/>
          <w:szCs w:val="22"/>
          <w:lang w:val="en-US" w:eastAsia="en-US"/>
        </w:rPr>
        <w:t xml:space="preserve">revision </w:t>
      </w:r>
      <w:r w:rsidRPr="00E046B0">
        <w:rPr>
          <w:rFonts w:cs="Arial"/>
          <w:szCs w:val="22"/>
          <w:lang w:val="en-US" w:eastAsia="en-US"/>
        </w:rPr>
        <w:t xml:space="preserve">must not be classified as a clarification. </w:t>
      </w:r>
      <w:r w:rsidRPr="00E046B0">
        <w:rPr>
          <w:rFonts w:cs="Arial"/>
          <w:i/>
          <w:iCs/>
          <w:szCs w:val="22"/>
          <w:lang w:val="en-US" w:eastAsia="en-US"/>
        </w:rPr>
        <w:t xml:space="preserve">Revisions </w:t>
      </w:r>
      <w:r w:rsidRPr="00E046B0">
        <w:rPr>
          <w:rFonts w:cs="Arial"/>
          <w:szCs w:val="22"/>
          <w:lang w:val="en-US" w:eastAsia="en-US"/>
        </w:rPr>
        <w:t>could have an impact on either existing users or future users of S-101.</w:t>
      </w:r>
      <w:r w:rsidR="00953516" w:rsidRPr="00E046B0">
        <w:rPr>
          <w:rFonts w:cs="Arial"/>
          <w:szCs w:val="22"/>
          <w:lang w:val="en-US" w:eastAsia="en-US"/>
        </w:rPr>
        <w:t xml:space="preserve"> </w:t>
      </w:r>
      <w:r w:rsidRPr="00E046B0">
        <w:rPr>
          <w:rFonts w:cs="Arial"/>
          <w:szCs w:val="22"/>
          <w:lang w:val="en-US" w:eastAsia="en-US"/>
        </w:rPr>
        <w:t xml:space="preserve">All cumulative </w:t>
      </w:r>
      <w:r w:rsidRPr="00E046B0">
        <w:rPr>
          <w:rFonts w:cs="Arial"/>
          <w:i/>
          <w:iCs/>
          <w:szCs w:val="22"/>
          <w:lang w:val="en-US" w:eastAsia="en-US"/>
        </w:rPr>
        <w:t xml:space="preserve">clarifications </w:t>
      </w:r>
      <w:r w:rsidRPr="00E046B0">
        <w:rPr>
          <w:rFonts w:cs="Arial"/>
          <w:szCs w:val="22"/>
          <w:lang w:val="en-US" w:eastAsia="en-US"/>
        </w:rPr>
        <w:t xml:space="preserve">must be included with the release of approved </w:t>
      </w:r>
      <w:del w:id="247" w:author="Jeff Wootton" w:date="2022-10-12T04:54:00Z">
        <w:r w:rsidRPr="00E046B0" w:rsidDel="00314E1C">
          <w:rPr>
            <w:rFonts w:cs="Arial"/>
            <w:szCs w:val="22"/>
            <w:lang w:val="en-US" w:eastAsia="en-US"/>
          </w:rPr>
          <w:delText xml:space="preserve">corrections </w:delText>
        </w:r>
      </w:del>
      <w:r w:rsidRPr="00E046B0">
        <w:rPr>
          <w:rFonts w:cs="Arial"/>
          <w:szCs w:val="22"/>
          <w:lang w:val="en-US" w:eastAsia="en-US"/>
        </w:rPr>
        <w:t xml:space="preserve">revisions. </w:t>
      </w:r>
    </w:p>
    <w:p w14:paraId="62FC376B" w14:textId="036D819F" w:rsidR="00E73EDF" w:rsidRPr="00693533" w:rsidRDefault="007653F1" w:rsidP="00C128E3">
      <w:pPr>
        <w:pStyle w:val="ISOSecretObservations"/>
        <w:spacing w:before="0" w:after="120" w:line="240" w:lineRule="auto"/>
        <w:jc w:val="both"/>
        <w:rPr>
          <w:sz w:val="20"/>
          <w:lang w:val="en-US"/>
        </w:rPr>
      </w:pPr>
      <w:r w:rsidRPr="00E046B0">
        <w:rPr>
          <w:sz w:val="20"/>
          <w:lang w:val="en-US"/>
        </w:rPr>
        <w:t xml:space="preserve">Changes in a </w:t>
      </w:r>
      <w:r w:rsidRPr="002A15B8">
        <w:rPr>
          <w:i/>
          <w:sz w:val="20"/>
          <w:lang w:val="en-US"/>
        </w:rPr>
        <w:t>revision</w:t>
      </w:r>
      <w:r w:rsidRPr="00E046B0">
        <w:rPr>
          <w:sz w:val="20"/>
          <w:lang w:val="en-US"/>
        </w:rPr>
        <w:t xml:space="preserve"> are minor and ensure backward compatibility with the previous versions within the same Edition. Newer revisions, for example, introduce new features and attributes.</w:t>
      </w:r>
      <w:r w:rsidR="00953516" w:rsidRPr="004E17D6">
        <w:rPr>
          <w:sz w:val="20"/>
          <w:lang w:val="en-US"/>
        </w:rPr>
        <w:t xml:space="preserve"> </w:t>
      </w:r>
      <w:r w:rsidRPr="004E17D6">
        <w:rPr>
          <w:sz w:val="20"/>
          <w:lang w:val="en-US"/>
        </w:rPr>
        <w:t>Within the same Edition, a dataset of one version co</w:t>
      </w:r>
      <w:r w:rsidRPr="00693533">
        <w:rPr>
          <w:sz w:val="20"/>
          <w:lang w:val="en-US"/>
        </w:rPr>
        <w:t xml:space="preserve">uld always be processed with a later version of the </w:t>
      </w:r>
      <w:r w:rsidR="002A15B8">
        <w:rPr>
          <w:sz w:val="20"/>
          <w:lang w:val="en-US"/>
        </w:rPr>
        <w:t>F</w:t>
      </w:r>
      <w:r w:rsidRPr="00693533">
        <w:rPr>
          <w:sz w:val="20"/>
          <w:lang w:val="en-US"/>
        </w:rPr>
        <w:t xml:space="preserve">eature and </w:t>
      </w:r>
      <w:r w:rsidR="002A15B8">
        <w:rPr>
          <w:sz w:val="20"/>
          <w:lang w:val="en-US"/>
        </w:rPr>
        <w:t>P</w:t>
      </w:r>
      <w:r w:rsidRPr="00693533">
        <w:rPr>
          <w:sz w:val="20"/>
          <w:lang w:val="en-US"/>
        </w:rPr>
        <w:t xml:space="preserve">ortrayal </w:t>
      </w:r>
      <w:r w:rsidR="002A15B8">
        <w:rPr>
          <w:sz w:val="20"/>
          <w:lang w:val="en-US"/>
        </w:rPr>
        <w:t>C</w:t>
      </w:r>
      <w:r w:rsidRPr="00693533">
        <w:rPr>
          <w:sz w:val="20"/>
          <w:lang w:val="en-US"/>
        </w:rPr>
        <w:t>atalogues.</w:t>
      </w:r>
    </w:p>
    <w:p w14:paraId="348698C6" w14:textId="760DE41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szCs w:val="22"/>
          <w:lang w:val="en-US" w:eastAsia="en-US"/>
        </w:rPr>
        <w:t xml:space="preserve">In most cases a new </w:t>
      </w:r>
      <w:r w:rsidR="002A15B8">
        <w:rPr>
          <w:rFonts w:cs="Arial"/>
          <w:szCs w:val="22"/>
          <w:lang w:val="en-US" w:eastAsia="en-US"/>
        </w:rPr>
        <w:t>F</w:t>
      </w:r>
      <w:r w:rsidRPr="00E046B0">
        <w:rPr>
          <w:rFonts w:cs="Arial"/>
          <w:szCs w:val="22"/>
          <w:lang w:val="en-US" w:eastAsia="en-US"/>
        </w:rPr>
        <w:t xml:space="preserve">eature </w:t>
      </w:r>
      <w:r w:rsidR="002A15B8">
        <w:rPr>
          <w:rFonts w:cs="Arial"/>
          <w:szCs w:val="22"/>
          <w:lang w:val="en-US" w:eastAsia="en-US"/>
        </w:rPr>
        <w:t>C</w:t>
      </w:r>
      <w:r w:rsidRPr="00E046B0">
        <w:rPr>
          <w:rFonts w:cs="Arial"/>
          <w:szCs w:val="22"/>
          <w:lang w:val="en-US" w:eastAsia="en-US"/>
        </w:rPr>
        <w:t xml:space="preserve">atalogue or </w:t>
      </w:r>
      <w:r w:rsidR="002A15B8">
        <w:rPr>
          <w:rFonts w:cs="Arial"/>
          <w:szCs w:val="22"/>
          <w:lang w:val="en-US" w:eastAsia="en-US"/>
        </w:rPr>
        <w:t>P</w:t>
      </w:r>
      <w:r w:rsidRPr="00E046B0">
        <w:rPr>
          <w:rFonts w:cs="Arial"/>
          <w:szCs w:val="22"/>
          <w:lang w:val="en-US" w:eastAsia="en-US"/>
        </w:rPr>
        <w:t xml:space="preserve">ortrayal </w:t>
      </w:r>
      <w:r w:rsidR="002A15B8">
        <w:rPr>
          <w:rFonts w:cs="Arial"/>
          <w:szCs w:val="22"/>
          <w:lang w:val="en-US" w:eastAsia="en-US"/>
        </w:rPr>
        <w:t>C</w:t>
      </w:r>
      <w:r w:rsidRPr="00E046B0">
        <w:rPr>
          <w:rFonts w:cs="Arial"/>
          <w:szCs w:val="22"/>
          <w:lang w:val="en-US" w:eastAsia="en-US"/>
        </w:rPr>
        <w:t xml:space="preserve">atalogue will result in a </w:t>
      </w:r>
      <w:r w:rsidRPr="002A15B8">
        <w:rPr>
          <w:rFonts w:cs="Arial"/>
          <w:i/>
          <w:szCs w:val="22"/>
          <w:lang w:val="en-US" w:eastAsia="en-US"/>
        </w:rPr>
        <w:t>revision</w:t>
      </w:r>
      <w:r w:rsidRPr="00E046B0">
        <w:rPr>
          <w:rFonts w:cs="Arial"/>
          <w:szCs w:val="22"/>
          <w:lang w:val="en-US" w:eastAsia="en-US"/>
        </w:rPr>
        <w:t xml:space="preserve"> of S-101.</w:t>
      </w:r>
    </w:p>
    <w:p w14:paraId="4963383A" w14:textId="77777777"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48" w:name="_Toc121374411"/>
      <w:r w:rsidRPr="00E046B0">
        <w:rPr>
          <w:lang w:val="en-US" w:eastAsia="en-US"/>
        </w:rPr>
        <w:t>Clarification</w:t>
      </w:r>
      <w:bookmarkEnd w:id="248"/>
    </w:p>
    <w:p w14:paraId="7E70EF4E" w14:textId="40AE2317"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szCs w:val="22"/>
          <w:lang w:val="en-US" w:eastAsia="en-US"/>
        </w:rPr>
        <w:t>Clarifications</w:t>
      </w:r>
      <w:r w:rsidRPr="00E046B0">
        <w:rPr>
          <w:rFonts w:cs="Arial"/>
          <w:szCs w:val="22"/>
          <w:lang w:val="en-US" w:eastAsia="en-US"/>
        </w:rPr>
        <w:t xml:space="preserve"> are defined as non-substantive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456219">
        <w:rPr>
          <w:rFonts w:cs="Arial"/>
          <w:i/>
          <w:szCs w:val="22"/>
          <w:lang w:val="en-US" w:eastAsia="en-US"/>
        </w:rPr>
        <w:t>clarifications</w:t>
      </w:r>
      <w:r w:rsidRPr="00E046B0">
        <w:rPr>
          <w:rFonts w:cs="Arial"/>
          <w:szCs w:val="22"/>
          <w:lang w:val="en-US" w:eastAsia="en-US"/>
        </w:rPr>
        <w:t xml:space="preserve">: remove ambiguity; correct grammatical and spelling errors; amend or update cross references; and insert improved graphics. A </w:t>
      </w:r>
      <w:r w:rsidRPr="00E046B0">
        <w:rPr>
          <w:rFonts w:cs="Arial"/>
          <w:i/>
          <w:szCs w:val="22"/>
          <w:lang w:val="en-US" w:eastAsia="en-US"/>
        </w:rPr>
        <w:t>clarification</w:t>
      </w:r>
      <w:r w:rsidRPr="00E046B0">
        <w:rPr>
          <w:rFonts w:cs="Arial"/>
          <w:szCs w:val="22"/>
          <w:lang w:val="en-US" w:eastAsia="en-US"/>
        </w:rPr>
        <w:t xml:space="preserve"> must not cause any substantive semantic change to S-101. </w:t>
      </w:r>
    </w:p>
    <w:p w14:paraId="175A9FCF" w14:textId="77777777" w:rsidR="00E73EDF" w:rsidRPr="00E046B0"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lang w:val="en-US"/>
        </w:rPr>
      </w:pPr>
      <w:r w:rsidRPr="00E046B0">
        <w:rPr>
          <w:lang w:val="en-US"/>
        </w:rPr>
        <w:t xml:space="preserve">Changes in a </w:t>
      </w:r>
      <w:r w:rsidRPr="00456219">
        <w:rPr>
          <w:i/>
          <w:lang w:val="en-US"/>
        </w:rPr>
        <w:t>clarification</w:t>
      </w:r>
      <w:r w:rsidRPr="00E046B0">
        <w:rPr>
          <w:lang w:val="en-US"/>
        </w:rPr>
        <w:t xml:space="preserve"> are minor and ensure backward compatibility with the previous versions.</w:t>
      </w:r>
    </w:p>
    <w:p w14:paraId="5697855F" w14:textId="29E78C1D" w:rsidR="00E73EDF" w:rsidRPr="004E17D6" w:rsidRDefault="007653F1" w:rsidP="00C128E3">
      <w:pPr>
        <w:pStyle w:val="Heading3"/>
        <w:tabs>
          <w:tab w:val="clear" w:pos="660"/>
          <w:tab w:val="clear" w:pos="880"/>
          <w:tab w:val="left" w:pos="851"/>
        </w:tabs>
        <w:spacing w:before="120" w:after="120" w:line="240" w:lineRule="auto"/>
        <w:ind w:left="851" w:hanging="851"/>
      </w:pPr>
      <w:bookmarkStart w:id="249" w:name="_Toc121374412"/>
      <w:r w:rsidRPr="004E17D6">
        <w:t xml:space="preserve">Version </w:t>
      </w:r>
      <w:r w:rsidR="00456219">
        <w:t>n</w:t>
      </w:r>
      <w:r w:rsidRPr="004E17D6">
        <w:t>umbers</w:t>
      </w:r>
      <w:bookmarkEnd w:id="249"/>
    </w:p>
    <w:p w14:paraId="0DE46FD2" w14:textId="77777777" w:rsidR="00E73EDF" w:rsidRPr="00693533" w:rsidRDefault="007653F1" w:rsidP="00C128E3">
      <w:pPr>
        <w:spacing w:after="120" w:line="240" w:lineRule="auto"/>
      </w:pPr>
      <w:r w:rsidRPr="00693533">
        <w:t>The associated version control numbering to identify changes (n) to S-101 must be as follows:</w:t>
      </w:r>
    </w:p>
    <w:p w14:paraId="0FA28AC2" w14:textId="77777777" w:rsidR="00E73EDF" w:rsidRPr="00693533" w:rsidRDefault="007653F1" w:rsidP="00C128E3">
      <w:pPr>
        <w:spacing w:after="120" w:line="240" w:lineRule="auto"/>
        <w:ind w:left="709"/>
      </w:pPr>
      <w:r w:rsidRPr="00693533">
        <w:t>New Editions denoted as</w:t>
      </w:r>
      <w:r w:rsidRPr="00693533">
        <w:rPr>
          <w:sz w:val="18"/>
        </w:rPr>
        <w:t xml:space="preserve"> </w:t>
      </w:r>
      <w:r w:rsidRPr="00693533">
        <w:rPr>
          <w:b/>
          <w:sz w:val="28"/>
        </w:rPr>
        <w:t>n</w:t>
      </w:r>
      <w:r w:rsidRPr="00693533">
        <w:t>.0.0</w:t>
      </w:r>
    </w:p>
    <w:p w14:paraId="69B1E22E" w14:textId="77777777" w:rsidR="00E73EDF" w:rsidRPr="00693533" w:rsidRDefault="007653F1" w:rsidP="00C128E3">
      <w:pPr>
        <w:spacing w:after="120" w:line="240" w:lineRule="auto"/>
        <w:ind w:left="709"/>
      </w:pPr>
      <w:r w:rsidRPr="00693533">
        <w:t>Revisions denoted as n.</w:t>
      </w:r>
      <w:r w:rsidRPr="00693533">
        <w:rPr>
          <w:b/>
          <w:sz w:val="28"/>
        </w:rPr>
        <w:t>n</w:t>
      </w:r>
      <w:r w:rsidRPr="00693533">
        <w:t>.0</w:t>
      </w:r>
    </w:p>
    <w:p w14:paraId="683EF745" w14:textId="77777777" w:rsidR="00E73EDF" w:rsidRPr="00693533" w:rsidRDefault="007653F1" w:rsidP="00C128E3">
      <w:pPr>
        <w:spacing w:after="120" w:line="240" w:lineRule="auto"/>
        <w:ind w:left="709"/>
        <w:rPr>
          <w:b/>
          <w:sz w:val="24"/>
          <w:szCs w:val="24"/>
        </w:rPr>
      </w:pPr>
      <w:r w:rsidRPr="00693533">
        <w:t xml:space="preserve">Clarifications denoted as </w:t>
      </w:r>
      <w:proofErr w:type="spellStart"/>
      <w:r w:rsidRPr="00693533">
        <w:t>n.n.</w:t>
      </w:r>
      <w:r w:rsidRPr="00693533">
        <w:rPr>
          <w:b/>
          <w:sz w:val="28"/>
        </w:rPr>
        <w:t>n</w:t>
      </w:r>
      <w:proofErr w:type="spellEnd"/>
    </w:p>
    <w:p w14:paraId="52A0F5DF" w14:textId="77777777" w:rsidR="00E73EDF" w:rsidRPr="00693533" w:rsidRDefault="00E73EDF" w:rsidP="00C128E3">
      <w:pPr>
        <w:spacing w:after="120" w:line="240" w:lineRule="auto"/>
      </w:pPr>
    </w:p>
    <w:p w14:paraId="040543C2" w14:textId="77777777" w:rsidR="00E73EDF" w:rsidRPr="00693533" w:rsidRDefault="007653F1" w:rsidP="00C128E3">
      <w:pPr>
        <w:pStyle w:val="Heading1"/>
        <w:tabs>
          <w:tab w:val="clear" w:pos="400"/>
        </w:tabs>
        <w:spacing w:before="120" w:after="200" w:line="240" w:lineRule="auto"/>
        <w:ind w:left="567" w:hanging="567"/>
      </w:pPr>
      <w:bookmarkStart w:id="250" w:name="_Toc121374413"/>
      <w:bookmarkStart w:id="251" w:name="_Toc225648278"/>
      <w:bookmarkStart w:id="252" w:name="_Toc225065135"/>
      <w:bookmarkStart w:id="253" w:name="_Toc439685254"/>
      <w:r w:rsidRPr="00693533">
        <w:t>Specification Scope</w:t>
      </w:r>
      <w:bookmarkEnd w:id="250"/>
      <w:del w:id="254" w:author="Teh Stand" w:date="2019-02-19T09:36:00Z">
        <w:r w:rsidRPr="00693533" w:rsidDel="001D63F0">
          <w:delText>s</w:delText>
        </w:r>
      </w:del>
      <w:bookmarkEnd w:id="251"/>
      <w:bookmarkEnd w:id="252"/>
      <w:bookmarkEnd w:id="253"/>
    </w:p>
    <w:p w14:paraId="5905117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 xml:space="preserve">Scope ID: </w:t>
      </w:r>
      <w:r w:rsidRPr="00693533">
        <w:rPr>
          <w:b/>
          <w:sz w:val="22"/>
          <w:szCs w:val="22"/>
        </w:rPr>
        <w:tab/>
      </w:r>
      <w:r w:rsidRPr="00693533">
        <w:rPr>
          <w:b/>
          <w:sz w:val="22"/>
          <w:szCs w:val="22"/>
        </w:rPr>
        <w:tab/>
      </w:r>
      <w:r w:rsidRPr="00693533">
        <w:t>Global</w:t>
      </w:r>
    </w:p>
    <w:p w14:paraId="327CC21A" w14:textId="0F639F61"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Level:</w:t>
      </w:r>
      <w:r w:rsidRPr="00693533">
        <w:rPr>
          <w:b/>
          <w:sz w:val="22"/>
          <w:szCs w:val="22"/>
        </w:rPr>
        <w:tab/>
      </w:r>
      <w:r w:rsidRPr="00693533">
        <w:rPr>
          <w:b/>
          <w:sz w:val="22"/>
          <w:szCs w:val="22"/>
        </w:rPr>
        <w:tab/>
      </w:r>
      <w:r w:rsidRPr="00693533">
        <w:rPr>
          <w:b/>
          <w:sz w:val="22"/>
          <w:szCs w:val="22"/>
        </w:rPr>
        <w:tab/>
      </w:r>
      <w:r w:rsidRPr="00693533">
        <w:t>006</w:t>
      </w:r>
      <w:ins w:id="255" w:author="Teh Stand" w:date="2019-03-08T11:27:00Z">
        <w:r w:rsidR="008B6A7E">
          <w:t xml:space="preserve"> </w:t>
        </w:r>
      </w:ins>
      <w:r w:rsidRPr="00693533">
        <w:t>- series</w:t>
      </w:r>
      <w:r w:rsidRPr="00693533">
        <w:rPr>
          <w:b/>
          <w:sz w:val="22"/>
          <w:szCs w:val="22"/>
        </w:rPr>
        <w:tab/>
      </w:r>
      <w:r w:rsidRPr="00693533">
        <w:rPr>
          <w:b/>
          <w:sz w:val="22"/>
          <w:szCs w:val="22"/>
        </w:rPr>
        <w:tab/>
      </w:r>
      <w:r w:rsidRPr="00693533">
        <w:rPr>
          <w:b/>
          <w:sz w:val="22"/>
          <w:szCs w:val="22"/>
        </w:rPr>
        <w:tab/>
      </w:r>
      <w:r w:rsidRPr="00693533">
        <w:rPr>
          <w:b/>
          <w:sz w:val="22"/>
          <w:szCs w:val="22"/>
        </w:rPr>
        <w:tab/>
      </w:r>
    </w:p>
    <w:p w14:paraId="772F232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r w:rsidRPr="00693533">
        <w:rPr>
          <w:b/>
          <w:sz w:val="22"/>
          <w:szCs w:val="22"/>
        </w:rPr>
        <w:t>Level name:</w:t>
      </w:r>
      <w:r w:rsidRPr="00693533">
        <w:rPr>
          <w:b/>
          <w:sz w:val="22"/>
          <w:szCs w:val="22"/>
        </w:rPr>
        <w:tab/>
      </w:r>
      <w:r w:rsidRPr="00693533">
        <w:t>ENC Dataset</w:t>
      </w:r>
    </w:p>
    <w:p w14:paraId="66657D57" w14:textId="77777777" w:rsidR="00E73EDF" w:rsidRPr="00693533" w:rsidRDefault="00E73EDF"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p>
    <w:p w14:paraId="5E866685" w14:textId="77777777" w:rsidR="00E73EDF" w:rsidRPr="00693533" w:rsidRDefault="007653F1" w:rsidP="00C128E3">
      <w:pPr>
        <w:pStyle w:val="Heading1"/>
        <w:tabs>
          <w:tab w:val="clear" w:pos="400"/>
          <w:tab w:val="clear" w:pos="560"/>
          <w:tab w:val="left" w:pos="567"/>
        </w:tabs>
        <w:spacing w:before="120" w:after="200" w:line="240" w:lineRule="auto"/>
        <w:ind w:left="567" w:hanging="567"/>
      </w:pPr>
      <w:bookmarkStart w:id="256" w:name="_Toc225065136"/>
      <w:bookmarkStart w:id="257" w:name="_Toc225648279"/>
      <w:bookmarkStart w:id="258" w:name="_Toc439685255"/>
      <w:bookmarkStart w:id="259" w:name="_Toc121374414"/>
      <w:r w:rsidRPr="00693533">
        <w:t xml:space="preserve">Dataset </w:t>
      </w:r>
      <w:bookmarkEnd w:id="256"/>
      <w:bookmarkEnd w:id="257"/>
      <w:r w:rsidRPr="00693533">
        <w:t>Identification</w:t>
      </w:r>
      <w:bookmarkEnd w:id="258"/>
      <w:bookmarkEnd w:id="259"/>
    </w:p>
    <w:p w14:paraId="6517D614" w14:textId="77777777" w:rsidR="00E73EDF" w:rsidRPr="00693533" w:rsidRDefault="007653F1" w:rsidP="00C128E3">
      <w:pPr>
        <w:spacing w:after="120" w:line="240" w:lineRule="auto"/>
      </w:pPr>
      <w:r w:rsidRPr="00693533">
        <w:t xml:space="preserve">A dataset that conforms to this Product Specification may be identified by its discovery metadata as defined in clause 12.  </w:t>
      </w:r>
    </w:p>
    <w:p w14:paraId="5E7CAE55" w14:textId="77777777" w:rsidR="00E73EDF" w:rsidRPr="00693533" w:rsidRDefault="007653F1" w:rsidP="00C128E3">
      <w:pPr>
        <w:spacing w:after="120" w:line="240" w:lineRule="auto"/>
        <w:rPr>
          <w:sz w:val="18"/>
          <w:szCs w:val="18"/>
        </w:rPr>
      </w:pPr>
      <w:r w:rsidRPr="00693533">
        <w:rPr>
          <w:b/>
          <w:sz w:val="22"/>
          <w:szCs w:val="22"/>
        </w:rPr>
        <w:t>Title:</w:t>
      </w:r>
      <w:r w:rsidRPr="00693533">
        <w:t xml:space="preserve"> </w:t>
      </w:r>
      <w:r w:rsidRPr="00693533">
        <w:tab/>
      </w:r>
      <w:r w:rsidRPr="00693533">
        <w:tab/>
      </w:r>
      <w:r w:rsidRPr="00693533">
        <w:tab/>
      </w:r>
      <w:r w:rsidRPr="00693533">
        <w:tab/>
      </w:r>
      <w:r w:rsidRPr="00693533">
        <w:tab/>
      </w:r>
      <w:r w:rsidRPr="00693533">
        <w:tab/>
      </w:r>
      <w:r w:rsidRPr="00693533">
        <w:tab/>
      </w:r>
      <w:r w:rsidRPr="00693533">
        <w:tab/>
      </w:r>
      <w:r w:rsidRPr="00693533">
        <w:tab/>
        <w:t xml:space="preserve">Electronic Navigational Chart </w:t>
      </w:r>
      <w:r w:rsidRPr="00693533">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p>
    <w:p w14:paraId="7038D063" w14:textId="77777777" w:rsidR="00E73EDF" w:rsidRPr="00693533" w:rsidRDefault="007653F1" w:rsidP="00C128E3">
      <w:pPr>
        <w:spacing w:after="120" w:line="240" w:lineRule="auto"/>
        <w:rPr>
          <w:sz w:val="18"/>
          <w:szCs w:val="18"/>
        </w:rPr>
      </w:pPr>
      <w:r w:rsidRPr="00693533">
        <w:rPr>
          <w:b/>
          <w:sz w:val="22"/>
          <w:szCs w:val="22"/>
        </w:rPr>
        <w:t>Alternate Title:</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ENC</w:t>
      </w:r>
    </w:p>
    <w:p w14:paraId="4E9F5A2E" w14:textId="6B87A278" w:rsidR="00E73EDF" w:rsidRPr="00693533" w:rsidRDefault="007653F1" w:rsidP="00C128E3">
      <w:pPr>
        <w:spacing w:after="120" w:line="240" w:lineRule="auto"/>
        <w:ind w:left="3400" w:hanging="3400"/>
      </w:pPr>
      <w:r w:rsidRPr="00693533">
        <w:rPr>
          <w:b/>
          <w:sz w:val="22"/>
          <w:szCs w:val="22"/>
        </w:rPr>
        <w:t>Abstract:</w:t>
      </w:r>
      <w:r w:rsidRPr="00693533">
        <w:rPr>
          <w:sz w:val="18"/>
          <w:szCs w:val="18"/>
        </w:rPr>
        <w:t xml:space="preserve"> </w:t>
      </w:r>
      <w:r w:rsidRPr="00693533">
        <w:rPr>
          <w:sz w:val="18"/>
          <w:szCs w:val="18"/>
        </w:rPr>
        <w:tab/>
      </w:r>
      <w:del w:id="260" w:author="Jeff Wootton" w:date="2022-11-23T13:58:00Z">
        <w:r w:rsidRPr="00693533" w:rsidDel="009677F2">
          <w:delText xml:space="preserve">S-101 </w:delText>
        </w:r>
      </w:del>
      <w:r w:rsidRPr="00693533">
        <w:t>ENCs must be produced in accordance with the rules defined in t</w:t>
      </w:r>
      <w:r w:rsidR="004C7DE3">
        <w:t>he S-101 Product Specification.</w:t>
      </w:r>
      <w:r w:rsidR="00953516" w:rsidRPr="00693533">
        <w:t xml:space="preserve"> </w:t>
      </w:r>
      <w:r w:rsidRPr="00693533">
        <w:t xml:space="preserve">The S-101 Product </w:t>
      </w:r>
      <w:r w:rsidR="004C7DE3">
        <w:t>S</w:t>
      </w:r>
      <w:r w:rsidRPr="00693533">
        <w:t xml:space="preserve">pecification contains all the information necessary to enable Hydrographic </w:t>
      </w:r>
      <w:r w:rsidRPr="00693533">
        <w:lastRenderedPageBreak/>
        <w:t>Offi</w:t>
      </w:r>
      <w:r w:rsidR="004C7DE3">
        <w:t>ces to produce a consistent ENC;</w:t>
      </w:r>
      <w:r w:rsidRPr="00693533">
        <w:t xml:space="preserve"> and manufacturers to use that data </w:t>
      </w:r>
      <w:del w:id="261" w:author="Jeff Wootton" w:date="2022-11-23T14:02:00Z">
        <w:r w:rsidRPr="00693533" w:rsidDel="009677F2">
          <w:delText xml:space="preserve">efficiently </w:delText>
        </w:r>
      </w:del>
      <w:r w:rsidRPr="00693533">
        <w:t>within navigation systems.</w:t>
      </w:r>
    </w:p>
    <w:p w14:paraId="5253660F" w14:textId="18BA5CE4" w:rsidR="00E73EDF" w:rsidRPr="00E046B0" w:rsidRDefault="007653F1" w:rsidP="00C128E3">
      <w:pPr>
        <w:spacing w:after="120" w:line="240" w:lineRule="auto"/>
        <w:rPr>
          <w:sz w:val="18"/>
          <w:szCs w:val="18"/>
        </w:rPr>
      </w:pPr>
      <w:r w:rsidRPr="00693533">
        <w:rPr>
          <w:b/>
          <w:sz w:val="22"/>
          <w:szCs w:val="22"/>
        </w:rPr>
        <w:t>Topic Category:</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Transportation (ISO 19115</w:t>
      </w:r>
      <w:r w:rsidR="008D4785" w:rsidRPr="00E046B0">
        <w:t xml:space="preserve">-1 </w:t>
      </w:r>
      <w:proofErr w:type="spellStart"/>
      <w:r w:rsidR="008D4785" w:rsidRPr="00E046B0">
        <w:t>MD_TopicCategory</w:t>
      </w:r>
      <w:r w:rsidRPr="00E046B0">
        <w:t>Code</w:t>
      </w:r>
      <w:proofErr w:type="spellEnd"/>
      <w:r w:rsidRPr="00E046B0">
        <w:t xml:space="preserve"> 018)</w:t>
      </w:r>
    </w:p>
    <w:p w14:paraId="647F3500" w14:textId="5BA896F8" w:rsidR="00E73EDF" w:rsidRPr="004E17D6" w:rsidRDefault="007653F1" w:rsidP="00C128E3">
      <w:pPr>
        <w:spacing w:after="120" w:line="240" w:lineRule="auto"/>
        <w:ind w:left="3400" w:hanging="3400"/>
        <w:rPr>
          <w:b/>
          <w:sz w:val="22"/>
          <w:szCs w:val="22"/>
        </w:rPr>
      </w:pPr>
      <w:r w:rsidRPr="00E046B0">
        <w:rPr>
          <w:b/>
          <w:sz w:val="22"/>
          <w:szCs w:val="22"/>
        </w:rPr>
        <w:t>Geographic Description:</w:t>
      </w:r>
      <w:r w:rsidRPr="00E046B0">
        <w:rPr>
          <w:b/>
          <w:sz w:val="22"/>
          <w:szCs w:val="22"/>
        </w:rPr>
        <w:tab/>
      </w:r>
      <w:r w:rsidRPr="00E046B0">
        <w:t>Area</w:t>
      </w:r>
      <w:r w:rsidR="004C7DE3">
        <w:t>s specific to marine navigation</w:t>
      </w:r>
      <w:r w:rsidRPr="004E17D6">
        <w:rPr>
          <w:b/>
          <w:sz w:val="22"/>
          <w:szCs w:val="22"/>
        </w:rPr>
        <w:tab/>
      </w:r>
    </w:p>
    <w:p w14:paraId="7F211BE2" w14:textId="0C799B4B" w:rsidR="00E73EDF" w:rsidRDefault="007653F1" w:rsidP="00C128E3">
      <w:pPr>
        <w:spacing w:after="120" w:line="240" w:lineRule="auto"/>
        <w:ind w:left="3400" w:hanging="3400"/>
      </w:pPr>
      <w:r w:rsidRPr="003B6A3E">
        <w:rPr>
          <w:b/>
          <w:sz w:val="22"/>
          <w:szCs w:val="22"/>
        </w:rPr>
        <w:t>Spatial Resolution</w:t>
      </w:r>
      <w:r w:rsidRPr="00693533">
        <w:rPr>
          <w:b/>
          <w:sz w:val="22"/>
          <w:szCs w:val="22"/>
        </w:rPr>
        <w:t>:</w:t>
      </w:r>
      <w:r w:rsidRPr="00693533">
        <w:rPr>
          <w:b/>
          <w:sz w:val="22"/>
          <w:szCs w:val="22"/>
        </w:rPr>
        <w:tab/>
      </w:r>
      <w:r w:rsidRPr="00693533">
        <w:t xml:space="preserve">An ENC dataset and </w:t>
      </w:r>
      <w:r w:rsidRPr="00693533">
        <w:rPr>
          <w:b/>
        </w:rPr>
        <w:t>Data Coverage</w:t>
      </w:r>
      <w:r w:rsidRPr="00693533">
        <w:t xml:space="preserve"> </w:t>
      </w:r>
      <w:r w:rsidR="000F66B6">
        <w:t xml:space="preserve">features </w:t>
      </w:r>
      <w:r w:rsidRPr="00693533">
        <w:t xml:space="preserve">must carry a value for maximum display scale. Each </w:t>
      </w:r>
      <w:r w:rsidRPr="00693533">
        <w:rPr>
          <w:b/>
        </w:rPr>
        <w:t>Data Coverage</w:t>
      </w:r>
      <w:r w:rsidRPr="00693533">
        <w:t xml:space="preserve"> </w:t>
      </w:r>
      <w:r w:rsidR="000F66B6">
        <w:t xml:space="preserve">feature </w:t>
      </w:r>
      <w:r w:rsidRPr="00693533">
        <w:t xml:space="preserve">must also carry a value for minimum display scale. Values must be taken from the following </w:t>
      </w:r>
      <w:r w:rsidR="004C7DE3">
        <w:t>T</w:t>
      </w:r>
      <w:r w:rsidRPr="00693533">
        <w:t>able:</w:t>
      </w:r>
    </w:p>
    <w:p w14:paraId="6DB4890C" w14:textId="1F5B1B34" w:rsidR="004C7DE3" w:rsidRPr="007F078C" w:rsidRDefault="004C7DE3" w:rsidP="00C128E3">
      <w:pPr>
        <w:pStyle w:val="Caption"/>
        <w:spacing w:line="240" w:lineRule="auto"/>
        <w:jc w:val="center"/>
        <w:rPr>
          <w:sz w:val="18"/>
          <w:szCs w:val="18"/>
        </w:rPr>
      </w:pPr>
      <w:r w:rsidRPr="007F078C">
        <w:rPr>
          <w:sz w:val="18"/>
          <w:szCs w:val="18"/>
        </w:rPr>
        <w:t xml:space="preserve">Table </w:t>
      </w:r>
      <w:ins w:id="262" w:author="Teh Stand" w:date="2022-06-10T09:14:00Z">
        <w:r w:rsidRPr="007F078C">
          <w:rPr>
            <w:sz w:val="18"/>
            <w:szCs w:val="18"/>
          </w:rPr>
          <w:t>3-</w:t>
        </w:r>
      </w:ins>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ins w:id="263" w:author="Teh Stand" w:date="2022-12-08T10:55:00Z">
        <w:r w:rsidR="00FC3676">
          <w:rPr>
            <w:noProof/>
            <w:sz w:val="18"/>
            <w:szCs w:val="18"/>
          </w:rPr>
          <w:t>1</w:t>
        </w:r>
      </w:ins>
      <w:del w:id="264" w:author="Teh Stand" w:date="2022-10-17T10:16:00Z">
        <w:r w:rsidRPr="007F078C" w:rsidDel="00712AB1">
          <w:rPr>
            <w:noProof/>
            <w:sz w:val="18"/>
            <w:szCs w:val="18"/>
          </w:rPr>
          <w:delText>1</w:delText>
        </w:r>
      </w:del>
      <w:r w:rsidRPr="007F078C">
        <w:rPr>
          <w:sz w:val="18"/>
          <w:szCs w:val="18"/>
        </w:rPr>
        <w:fldChar w:fldCharType="end"/>
      </w:r>
      <w:r w:rsidRPr="007F078C">
        <w:rPr>
          <w:sz w:val="18"/>
          <w:szCs w:val="18"/>
        </w:rPr>
        <w:t xml:space="preserve"> – ENC Minimum Display and Maximum Display Scales</w:t>
      </w:r>
    </w:p>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20"/>
      </w:tblGrid>
      <w:tr w:rsidR="00E73EDF" w:rsidRPr="00693533" w14:paraId="58E62527"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437B9F8" w14:textId="77777777" w:rsidR="00E73EDF" w:rsidRPr="00693533" w:rsidRDefault="007653F1" w:rsidP="00C128E3">
            <w:pPr>
              <w:pStyle w:val="Tabletext9"/>
              <w:spacing w:line="240" w:lineRule="auto"/>
              <w:rPr>
                <w:b/>
              </w:rPr>
            </w:pPr>
            <w:r w:rsidRPr="00693533">
              <w:rPr>
                <w:b/>
              </w:rPr>
              <w:t>Scale</w:t>
            </w:r>
          </w:p>
        </w:tc>
      </w:tr>
      <w:tr w:rsidR="00E73EDF" w:rsidRPr="00693533" w14:paraId="07538065"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02C1CA4" w14:textId="77777777" w:rsidR="00E73EDF" w:rsidRPr="00693533" w:rsidRDefault="007653F1" w:rsidP="00C128E3">
            <w:pPr>
              <w:pStyle w:val="Tabletext9"/>
              <w:spacing w:line="240" w:lineRule="auto"/>
            </w:pPr>
            <w:r w:rsidRPr="00693533">
              <w:t>NULL (only allowed on minimum display scale where the maximum display scale = 10,000,000)</w:t>
            </w:r>
          </w:p>
        </w:tc>
      </w:tr>
      <w:tr w:rsidR="00E73EDF" w:rsidRPr="00693533" w14:paraId="7CB2D967"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29715ABD" w14:textId="77777777" w:rsidR="00E73EDF" w:rsidRPr="00693533" w:rsidRDefault="007653F1" w:rsidP="00C128E3">
            <w:pPr>
              <w:pStyle w:val="Tabletext9"/>
              <w:spacing w:line="240" w:lineRule="auto"/>
            </w:pPr>
            <w:r w:rsidRPr="00693533">
              <w:t>1:10,000,000</w:t>
            </w:r>
          </w:p>
        </w:tc>
      </w:tr>
      <w:tr w:rsidR="00E73EDF" w:rsidRPr="00693533" w14:paraId="03559EF6"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744B2EF7" w14:textId="77777777" w:rsidR="00E73EDF" w:rsidRPr="00693533" w:rsidRDefault="007653F1" w:rsidP="00C128E3">
            <w:pPr>
              <w:pStyle w:val="Tabletext9"/>
              <w:spacing w:line="240" w:lineRule="auto"/>
            </w:pPr>
            <w:r w:rsidRPr="00693533">
              <w:t>1:3,500,000</w:t>
            </w:r>
          </w:p>
        </w:tc>
      </w:tr>
      <w:tr w:rsidR="00E73EDF" w:rsidRPr="00693533" w14:paraId="0FB7F3C3"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06C00622" w14:textId="77777777" w:rsidR="00E73EDF" w:rsidRPr="00693533" w:rsidRDefault="007653F1" w:rsidP="00C128E3">
            <w:pPr>
              <w:pStyle w:val="Tabletext9"/>
              <w:spacing w:line="240" w:lineRule="auto"/>
            </w:pPr>
            <w:r w:rsidRPr="00693533">
              <w:t>1:1,500,000</w:t>
            </w:r>
          </w:p>
        </w:tc>
      </w:tr>
      <w:tr w:rsidR="00E73EDF" w:rsidRPr="00693533" w14:paraId="259DB72F"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F0F362A" w14:textId="77777777" w:rsidR="00E73EDF" w:rsidRPr="00693533" w:rsidRDefault="007653F1" w:rsidP="00C128E3">
            <w:pPr>
              <w:pStyle w:val="Tabletext9"/>
              <w:spacing w:line="240" w:lineRule="auto"/>
            </w:pPr>
            <w:r w:rsidRPr="00693533">
              <w:t>1:700,000</w:t>
            </w:r>
          </w:p>
        </w:tc>
      </w:tr>
      <w:tr w:rsidR="00E73EDF" w:rsidRPr="00693533" w14:paraId="66A76BE3"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2E895C51" w14:textId="77777777" w:rsidR="00E73EDF" w:rsidRPr="00693533" w:rsidRDefault="007653F1" w:rsidP="00C128E3">
            <w:pPr>
              <w:pStyle w:val="Tabletext9"/>
              <w:spacing w:line="240" w:lineRule="auto"/>
            </w:pPr>
            <w:r w:rsidRPr="00693533">
              <w:t>1:350,000</w:t>
            </w:r>
          </w:p>
        </w:tc>
      </w:tr>
      <w:tr w:rsidR="00E73EDF" w:rsidRPr="00693533" w14:paraId="7959E16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FE2C2D9" w14:textId="77777777" w:rsidR="00E73EDF" w:rsidRPr="00693533" w:rsidRDefault="007653F1" w:rsidP="00C128E3">
            <w:pPr>
              <w:pStyle w:val="Tabletext9"/>
              <w:spacing w:line="240" w:lineRule="auto"/>
            </w:pPr>
            <w:r w:rsidRPr="00693533">
              <w:t>1:180,000</w:t>
            </w:r>
          </w:p>
        </w:tc>
      </w:tr>
      <w:tr w:rsidR="00E73EDF" w:rsidRPr="00693533" w14:paraId="5CD90D3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82A6107" w14:textId="77777777" w:rsidR="00E73EDF" w:rsidRPr="00693533" w:rsidRDefault="007653F1" w:rsidP="00C128E3">
            <w:pPr>
              <w:pStyle w:val="Tabletext9"/>
              <w:spacing w:line="240" w:lineRule="auto"/>
            </w:pPr>
            <w:r w:rsidRPr="00693533">
              <w:t>1:90,000</w:t>
            </w:r>
          </w:p>
        </w:tc>
      </w:tr>
      <w:tr w:rsidR="00E73EDF" w:rsidRPr="00693533" w14:paraId="5A243F2E"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DDC5E8F" w14:textId="77777777" w:rsidR="00E73EDF" w:rsidRPr="00693533" w:rsidRDefault="007653F1" w:rsidP="00C128E3">
            <w:pPr>
              <w:pStyle w:val="Tabletext9"/>
              <w:spacing w:line="240" w:lineRule="auto"/>
            </w:pPr>
            <w:r w:rsidRPr="00693533">
              <w:t>1:45,000</w:t>
            </w:r>
          </w:p>
        </w:tc>
      </w:tr>
      <w:tr w:rsidR="00E73EDF" w:rsidRPr="00693533" w14:paraId="6E1D9A7B"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B98C07F" w14:textId="77777777" w:rsidR="00E73EDF" w:rsidRPr="00693533" w:rsidRDefault="007653F1" w:rsidP="00C128E3">
            <w:pPr>
              <w:pStyle w:val="Tabletext9"/>
              <w:spacing w:line="240" w:lineRule="auto"/>
            </w:pPr>
            <w:r w:rsidRPr="00693533">
              <w:t>1:22,000</w:t>
            </w:r>
          </w:p>
        </w:tc>
      </w:tr>
      <w:tr w:rsidR="00E73EDF" w:rsidRPr="00693533" w14:paraId="53B2EF3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0BC526E" w14:textId="77777777" w:rsidR="00E73EDF" w:rsidRPr="00693533" w:rsidRDefault="007653F1" w:rsidP="00C128E3">
            <w:pPr>
              <w:pStyle w:val="Tabletext9"/>
              <w:spacing w:line="240" w:lineRule="auto"/>
            </w:pPr>
            <w:r w:rsidRPr="00693533">
              <w:t>1:12,000</w:t>
            </w:r>
          </w:p>
        </w:tc>
      </w:tr>
      <w:tr w:rsidR="00E73EDF" w:rsidRPr="00693533" w14:paraId="64A9E025"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129120F4" w14:textId="77777777" w:rsidR="00E73EDF" w:rsidRPr="00693533" w:rsidRDefault="007653F1" w:rsidP="00C128E3">
            <w:pPr>
              <w:pStyle w:val="Tabletext9"/>
              <w:spacing w:line="240" w:lineRule="auto"/>
            </w:pPr>
            <w:r w:rsidRPr="00693533">
              <w:t>1:8,000</w:t>
            </w:r>
          </w:p>
        </w:tc>
      </w:tr>
      <w:tr w:rsidR="00E73EDF" w:rsidRPr="00693533" w14:paraId="4070E239"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6408CB6C" w14:textId="77777777" w:rsidR="00E73EDF" w:rsidRPr="00693533" w:rsidRDefault="007653F1" w:rsidP="00C128E3">
            <w:pPr>
              <w:pStyle w:val="Tabletext9"/>
              <w:spacing w:line="240" w:lineRule="auto"/>
            </w:pPr>
            <w:r w:rsidRPr="00693533">
              <w:t>1:4,000</w:t>
            </w:r>
          </w:p>
        </w:tc>
      </w:tr>
      <w:tr w:rsidR="00E73EDF" w:rsidRPr="00693533" w14:paraId="2D4306A2"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45A38570" w14:textId="77777777" w:rsidR="00E73EDF" w:rsidRPr="00693533" w:rsidRDefault="007653F1" w:rsidP="00C128E3">
            <w:pPr>
              <w:pStyle w:val="Tabletext9"/>
              <w:spacing w:line="240" w:lineRule="auto"/>
            </w:pPr>
            <w:r w:rsidRPr="00693533">
              <w:t>1:3,000</w:t>
            </w:r>
          </w:p>
        </w:tc>
      </w:tr>
      <w:tr w:rsidR="00E73EDF" w:rsidRPr="00693533" w14:paraId="7A0CE6FC"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7F6252BC" w14:textId="77777777" w:rsidR="00E73EDF" w:rsidRPr="00693533" w:rsidRDefault="007653F1" w:rsidP="00C128E3">
            <w:pPr>
              <w:pStyle w:val="Tabletext9"/>
              <w:spacing w:line="240" w:lineRule="auto"/>
            </w:pPr>
            <w:r w:rsidRPr="00693533">
              <w:t>1:2,000</w:t>
            </w:r>
          </w:p>
        </w:tc>
      </w:tr>
      <w:tr w:rsidR="00E73EDF" w:rsidRPr="00693533" w14:paraId="7A8EF81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5C0658F1" w14:textId="72975E8F" w:rsidR="00E73EDF" w:rsidRPr="00693533" w:rsidRDefault="007653F1" w:rsidP="00C128E3">
            <w:pPr>
              <w:pStyle w:val="Tabletext9"/>
              <w:keepNext/>
              <w:spacing w:line="240" w:lineRule="auto"/>
            </w:pPr>
            <w:r w:rsidRPr="00693533">
              <w:t>1:1,000</w:t>
            </w:r>
            <w:ins w:id="265" w:author="Jeff Wootton" w:date="2022-12-07T02:28:00Z">
              <w:r w:rsidR="00E33502">
                <w:t xml:space="preserve"> (only allowed on maximum display scale)</w:t>
              </w:r>
            </w:ins>
          </w:p>
        </w:tc>
      </w:tr>
    </w:tbl>
    <w:p w14:paraId="1E4F51DC" w14:textId="77777777" w:rsidR="00E73EDF" w:rsidRPr="004C7DE3" w:rsidRDefault="007653F1" w:rsidP="00C128E3">
      <w:pPr>
        <w:spacing w:after="0" w:line="240" w:lineRule="auto"/>
        <w:ind w:left="3400" w:hanging="3400"/>
      </w:pPr>
      <w:r w:rsidRPr="004C7DE3">
        <w:rPr>
          <w:b/>
        </w:rPr>
        <w:tab/>
      </w:r>
    </w:p>
    <w:p w14:paraId="64041FD0" w14:textId="77777777" w:rsidR="00E73EDF" w:rsidRPr="00693533" w:rsidRDefault="007653F1" w:rsidP="00C128E3">
      <w:pPr>
        <w:spacing w:after="120" w:line="240" w:lineRule="auto"/>
        <w:ind w:left="3400" w:hanging="3400"/>
        <w:rPr>
          <w:sz w:val="18"/>
          <w:szCs w:val="18"/>
        </w:rPr>
      </w:pPr>
      <w:r w:rsidRPr="00693533">
        <w:rPr>
          <w:b/>
          <w:sz w:val="22"/>
          <w:szCs w:val="22"/>
        </w:rPr>
        <w:t>Purpose:</w:t>
      </w:r>
      <w:r w:rsidRPr="00693533">
        <w:rPr>
          <w:b/>
          <w:sz w:val="22"/>
          <w:szCs w:val="22"/>
        </w:rPr>
        <w:tab/>
      </w:r>
      <w:r w:rsidRPr="00693533">
        <w:t>Electronic Navigational Chart for use in Electronic Chart Display and Information Systems</w:t>
      </w:r>
      <w:r w:rsidRPr="00693533">
        <w:rPr>
          <w:sz w:val="18"/>
          <w:szCs w:val="18"/>
        </w:rPr>
        <w:t xml:space="preserve">  </w:t>
      </w:r>
    </w:p>
    <w:p w14:paraId="0D4565ED" w14:textId="77777777" w:rsidR="00E73EDF" w:rsidRPr="00693533" w:rsidRDefault="007653F1" w:rsidP="00C128E3">
      <w:pPr>
        <w:spacing w:after="120" w:line="240" w:lineRule="auto"/>
        <w:rPr>
          <w:sz w:val="18"/>
          <w:szCs w:val="18"/>
        </w:rPr>
      </w:pPr>
      <w:r w:rsidRPr="00693533">
        <w:rPr>
          <w:b/>
          <w:sz w:val="22"/>
          <w:szCs w:val="22"/>
        </w:rPr>
        <w:t>Language:</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English (Mandatory), other (Optional)</w:t>
      </w:r>
    </w:p>
    <w:p w14:paraId="3A63F623" w14:textId="77777777" w:rsidR="00E73EDF" w:rsidRPr="00693533" w:rsidRDefault="007653F1" w:rsidP="00C128E3">
      <w:pPr>
        <w:autoSpaceDE w:val="0"/>
        <w:autoSpaceDN w:val="0"/>
        <w:adjustRightInd w:val="0"/>
        <w:spacing w:after="60" w:line="240" w:lineRule="auto"/>
      </w:pPr>
      <w:r w:rsidRPr="00693533">
        <w:rPr>
          <w:b/>
          <w:sz w:val="22"/>
          <w:szCs w:val="22"/>
        </w:rPr>
        <w:t>Classification:</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Data may be classified as one of the following:</w:t>
      </w:r>
    </w:p>
    <w:p w14:paraId="4D708D80" w14:textId="53797C6B" w:rsidR="00E73EDF" w:rsidRPr="00693533" w:rsidRDefault="00762607" w:rsidP="00C128E3">
      <w:pPr>
        <w:autoSpaceDE w:val="0"/>
        <w:autoSpaceDN w:val="0"/>
        <w:adjustRightInd w:val="0"/>
        <w:spacing w:after="0" w:line="240" w:lineRule="auto"/>
        <w:ind w:left="3686" w:hanging="2"/>
      </w:pPr>
      <w:ins w:id="266" w:author="Teh Stand" w:date="2022-06-10T09:16:00Z">
        <w:r>
          <w:t xml:space="preserve">1) </w:t>
        </w:r>
      </w:ins>
      <w:r w:rsidR="007653F1" w:rsidRPr="00693533">
        <w:t>Unclassified</w:t>
      </w:r>
      <w:ins w:id="267" w:author="Teh Stand" w:date="2022-06-10T09:16:00Z">
        <w:r>
          <w:t>;</w:t>
        </w:r>
      </w:ins>
    </w:p>
    <w:p w14:paraId="71F1532B" w14:textId="230AEF80" w:rsidR="00E73EDF" w:rsidRPr="00693533" w:rsidRDefault="00762607" w:rsidP="00C128E3">
      <w:pPr>
        <w:autoSpaceDE w:val="0"/>
        <w:autoSpaceDN w:val="0"/>
        <w:adjustRightInd w:val="0"/>
        <w:spacing w:after="0" w:line="240" w:lineRule="auto"/>
        <w:ind w:left="3686" w:hanging="2"/>
      </w:pPr>
      <w:ins w:id="268" w:author="Teh Stand" w:date="2022-06-10T09:17:00Z">
        <w:r>
          <w:t xml:space="preserve">2) </w:t>
        </w:r>
      </w:ins>
      <w:r w:rsidR="007653F1" w:rsidRPr="00693533">
        <w:t>Restricted</w:t>
      </w:r>
      <w:ins w:id="269" w:author="Teh Stand" w:date="2022-06-10T09:16:00Z">
        <w:r>
          <w:t>;</w:t>
        </w:r>
      </w:ins>
    </w:p>
    <w:p w14:paraId="5210997F" w14:textId="7592C5FB" w:rsidR="00E73EDF" w:rsidRPr="00693533" w:rsidRDefault="00762607" w:rsidP="00C128E3">
      <w:pPr>
        <w:autoSpaceDE w:val="0"/>
        <w:autoSpaceDN w:val="0"/>
        <w:adjustRightInd w:val="0"/>
        <w:spacing w:after="0" w:line="240" w:lineRule="auto"/>
        <w:ind w:left="3686" w:hanging="2"/>
      </w:pPr>
      <w:ins w:id="270" w:author="Teh Stand" w:date="2022-06-10T09:17:00Z">
        <w:r>
          <w:t xml:space="preserve">3) </w:t>
        </w:r>
      </w:ins>
      <w:r w:rsidR="007653F1" w:rsidRPr="00693533">
        <w:t>Confidential</w:t>
      </w:r>
      <w:ins w:id="271" w:author="Teh Stand" w:date="2022-06-10T09:16:00Z">
        <w:r>
          <w:t>;</w:t>
        </w:r>
      </w:ins>
    </w:p>
    <w:p w14:paraId="61DD8729" w14:textId="1AC22F23" w:rsidR="00E73EDF" w:rsidRPr="00693533" w:rsidRDefault="00762607" w:rsidP="00C128E3">
      <w:pPr>
        <w:autoSpaceDE w:val="0"/>
        <w:autoSpaceDN w:val="0"/>
        <w:adjustRightInd w:val="0"/>
        <w:spacing w:after="0" w:line="240" w:lineRule="auto"/>
        <w:ind w:left="3686" w:hanging="2"/>
      </w:pPr>
      <w:ins w:id="272" w:author="Teh Stand" w:date="2022-06-10T09:17:00Z">
        <w:r>
          <w:t xml:space="preserve">4) </w:t>
        </w:r>
      </w:ins>
      <w:r w:rsidR="007653F1" w:rsidRPr="00693533">
        <w:t>Secret</w:t>
      </w:r>
      <w:ins w:id="273" w:author="Teh Stand" w:date="2022-06-10T09:16:00Z">
        <w:r>
          <w:t>;</w:t>
        </w:r>
      </w:ins>
    </w:p>
    <w:p w14:paraId="0A970A90" w14:textId="26971C6C" w:rsidR="00E73EDF" w:rsidRDefault="00762607" w:rsidP="00C128E3">
      <w:pPr>
        <w:autoSpaceDE w:val="0"/>
        <w:autoSpaceDN w:val="0"/>
        <w:adjustRightInd w:val="0"/>
        <w:spacing w:after="0" w:line="240" w:lineRule="auto"/>
        <w:ind w:left="3686" w:hanging="2"/>
      </w:pPr>
      <w:ins w:id="274" w:author="Teh Stand" w:date="2022-06-10T09:17:00Z">
        <w:r>
          <w:t xml:space="preserve">5) </w:t>
        </w:r>
      </w:ins>
      <w:r w:rsidR="007653F1" w:rsidRPr="00693533">
        <w:t>Top Secret</w:t>
      </w:r>
      <w:ins w:id="275" w:author="Teh Stand" w:date="2022-06-10T09:16:00Z">
        <w:r>
          <w:t>;</w:t>
        </w:r>
      </w:ins>
    </w:p>
    <w:p w14:paraId="764EE580" w14:textId="0E2A1263" w:rsidR="00753E8D" w:rsidRDefault="00762607" w:rsidP="00C128E3">
      <w:pPr>
        <w:autoSpaceDE w:val="0"/>
        <w:autoSpaceDN w:val="0"/>
        <w:adjustRightInd w:val="0"/>
        <w:spacing w:after="0" w:line="240" w:lineRule="auto"/>
        <w:ind w:left="3686" w:hanging="2"/>
      </w:pPr>
      <w:ins w:id="276" w:author="Teh Stand" w:date="2022-06-10T09:17:00Z">
        <w:r>
          <w:t xml:space="preserve">6) </w:t>
        </w:r>
      </w:ins>
      <w:r w:rsidR="00753E8D">
        <w:t>Sensitive but Unclassified</w:t>
      </w:r>
      <w:ins w:id="277" w:author="Teh Stand" w:date="2022-06-10T09:17:00Z">
        <w:r>
          <w:t>;</w:t>
        </w:r>
      </w:ins>
    </w:p>
    <w:p w14:paraId="4BC74733" w14:textId="7F100773" w:rsidR="00753E8D" w:rsidRDefault="00762607" w:rsidP="00C128E3">
      <w:pPr>
        <w:autoSpaceDE w:val="0"/>
        <w:autoSpaceDN w:val="0"/>
        <w:adjustRightInd w:val="0"/>
        <w:spacing w:after="0" w:line="240" w:lineRule="auto"/>
        <w:ind w:left="3686" w:hanging="2"/>
      </w:pPr>
      <w:ins w:id="278" w:author="Teh Stand" w:date="2022-06-10T09:17:00Z">
        <w:r>
          <w:t xml:space="preserve">7) </w:t>
        </w:r>
      </w:ins>
      <w:r w:rsidR="00753E8D">
        <w:t>For Official Use Only</w:t>
      </w:r>
      <w:ins w:id="279" w:author="Teh Stand" w:date="2022-06-10T09:17:00Z">
        <w:r>
          <w:t>;</w:t>
        </w:r>
      </w:ins>
    </w:p>
    <w:p w14:paraId="166152F5" w14:textId="24FABC6B" w:rsidR="00753E8D" w:rsidRDefault="00762607" w:rsidP="00C128E3">
      <w:pPr>
        <w:autoSpaceDE w:val="0"/>
        <w:autoSpaceDN w:val="0"/>
        <w:adjustRightInd w:val="0"/>
        <w:spacing w:after="0" w:line="240" w:lineRule="auto"/>
        <w:ind w:left="3686" w:hanging="2"/>
      </w:pPr>
      <w:ins w:id="280" w:author="Teh Stand" w:date="2022-06-10T09:17:00Z">
        <w:r>
          <w:t xml:space="preserve">8) </w:t>
        </w:r>
      </w:ins>
      <w:r w:rsidR="00753E8D">
        <w:t>Protected</w:t>
      </w:r>
      <w:ins w:id="281" w:author="Teh Stand" w:date="2022-06-10T09:17:00Z">
        <w:r>
          <w:t>; or</w:t>
        </w:r>
      </w:ins>
    </w:p>
    <w:p w14:paraId="6EA7C2FD" w14:textId="421B0F3E" w:rsidR="00753E8D" w:rsidRPr="00693533" w:rsidRDefault="00762607" w:rsidP="00C128E3">
      <w:pPr>
        <w:autoSpaceDE w:val="0"/>
        <w:autoSpaceDN w:val="0"/>
        <w:adjustRightInd w:val="0"/>
        <w:spacing w:after="120" w:line="240" w:lineRule="auto"/>
        <w:ind w:left="3686" w:hanging="2"/>
        <w:rPr>
          <w:rFonts w:ascii="Helvetica" w:hAnsi="Helvetica" w:cs="Helvetica"/>
          <w:sz w:val="16"/>
          <w:szCs w:val="16"/>
          <w:lang w:val="en-US" w:eastAsia="en-US"/>
        </w:rPr>
      </w:pPr>
      <w:ins w:id="282" w:author="Teh Stand" w:date="2022-06-10T09:17:00Z">
        <w:r>
          <w:t xml:space="preserve">9) </w:t>
        </w:r>
      </w:ins>
      <w:r w:rsidR="00753E8D">
        <w:t>Limited Distribution</w:t>
      </w:r>
      <w:ins w:id="283" w:author="Teh Stand" w:date="2022-06-10T09:17:00Z">
        <w:r>
          <w:t>.</w:t>
        </w:r>
      </w:ins>
    </w:p>
    <w:p w14:paraId="54E58A48" w14:textId="77777777" w:rsidR="00E73EDF" w:rsidRPr="00E046B0" w:rsidRDefault="007653F1" w:rsidP="00C128E3">
      <w:pPr>
        <w:spacing w:after="120" w:line="240" w:lineRule="auto"/>
        <w:rPr>
          <w:rFonts w:cs="Arial"/>
          <w:szCs w:val="18"/>
        </w:rPr>
      </w:pPr>
      <w:r w:rsidRPr="00E046B0">
        <w:rPr>
          <w:b/>
          <w:sz w:val="22"/>
          <w:szCs w:val="22"/>
        </w:rPr>
        <w:t>Spatial Representation Type</w:t>
      </w:r>
      <w:r w:rsidRPr="00E046B0">
        <w:rPr>
          <w:rFonts w:cs="Arial"/>
          <w:b/>
          <w:sz w:val="22"/>
          <w:szCs w:val="22"/>
        </w:rPr>
        <w:t>:</w:t>
      </w:r>
      <w:r w:rsidRPr="00E046B0">
        <w:rPr>
          <w:rFonts w:cs="Arial"/>
          <w:szCs w:val="18"/>
        </w:rPr>
        <w:t xml:space="preserve"> </w:t>
      </w:r>
      <w:r w:rsidRPr="00E046B0">
        <w:rPr>
          <w:rFonts w:cs="Arial"/>
          <w:szCs w:val="18"/>
        </w:rPr>
        <w:tab/>
        <w:t>Vector</w:t>
      </w:r>
    </w:p>
    <w:p w14:paraId="04F6BE82" w14:textId="7C01BFFD" w:rsidR="00E73EDF" w:rsidRPr="00693533" w:rsidRDefault="007653F1" w:rsidP="00C128E3">
      <w:pPr>
        <w:spacing w:after="120" w:line="240" w:lineRule="auto"/>
        <w:rPr>
          <w:rFonts w:cs="Arial"/>
          <w:sz w:val="18"/>
          <w:szCs w:val="18"/>
        </w:rPr>
      </w:pPr>
      <w:r w:rsidRPr="004E17D6">
        <w:rPr>
          <w:rFonts w:cs="Arial"/>
          <w:b/>
          <w:sz w:val="22"/>
          <w:szCs w:val="22"/>
        </w:rPr>
        <w:t>Point of Contact:</w:t>
      </w:r>
      <w:r w:rsidR="00762607">
        <w:rPr>
          <w:rFonts w:cs="Arial"/>
          <w:szCs w:val="18"/>
        </w:rPr>
        <w:t xml:space="preserve"> </w:t>
      </w:r>
      <w:r w:rsidR="00762607">
        <w:rPr>
          <w:rFonts w:cs="Arial"/>
          <w:szCs w:val="18"/>
        </w:rPr>
        <w:tab/>
      </w:r>
      <w:r w:rsidR="00762607">
        <w:rPr>
          <w:rFonts w:cs="Arial"/>
          <w:szCs w:val="18"/>
        </w:rPr>
        <w:tab/>
      </w:r>
      <w:r w:rsidR="00762607">
        <w:rPr>
          <w:rFonts w:cs="Arial"/>
          <w:szCs w:val="18"/>
        </w:rPr>
        <w:tab/>
      </w:r>
      <w:r w:rsidR="00762607">
        <w:rPr>
          <w:rFonts w:cs="Arial"/>
          <w:szCs w:val="18"/>
        </w:rPr>
        <w:tab/>
      </w:r>
      <w:r w:rsidR="00762607">
        <w:rPr>
          <w:rFonts w:cs="Arial"/>
          <w:szCs w:val="18"/>
        </w:rPr>
        <w:tab/>
        <w:t>Producing Agency</w:t>
      </w:r>
    </w:p>
    <w:p w14:paraId="08F7263F" w14:textId="1AB28E25" w:rsidR="00E73EDF" w:rsidRDefault="007653F1" w:rsidP="00C128E3">
      <w:pPr>
        <w:spacing w:after="120" w:line="240" w:lineRule="auto"/>
        <w:rPr>
          <w:rFonts w:cs="Arial"/>
        </w:rPr>
      </w:pPr>
      <w:r w:rsidRPr="00693533">
        <w:rPr>
          <w:rFonts w:cs="Arial"/>
          <w:b/>
          <w:sz w:val="22"/>
          <w:szCs w:val="22"/>
        </w:rPr>
        <w:t>Use Limitation:</w:t>
      </w:r>
      <w:r w:rsidRPr="00693533">
        <w:rPr>
          <w:rFonts w:cs="Arial"/>
          <w:sz w:val="18"/>
          <w:szCs w:val="18"/>
        </w:rPr>
        <w:t xml:space="preserve"> </w:t>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rPr>
        <w:t xml:space="preserve">Not to </w:t>
      </w:r>
      <w:r w:rsidR="00774B13">
        <w:rPr>
          <w:rFonts w:cs="Arial"/>
        </w:rPr>
        <w:t>be used for navigation on land</w:t>
      </w:r>
    </w:p>
    <w:p w14:paraId="34C216DE" w14:textId="77777777" w:rsidR="00762607" w:rsidRPr="00693533" w:rsidRDefault="00762607" w:rsidP="00C128E3">
      <w:pPr>
        <w:spacing w:after="120" w:line="240" w:lineRule="auto"/>
        <w:rPr>
          <w:rFonts w:cs="Arial"/>
        </w:rPr>
      </w:pPr>
    </w:p>
    <w:p w14:paraId="150BFD4F" w14:textId="7323E285" w:rsidR="00E73EDF" w:rsidRPr="00693533" w:rsidRDefault="007653F1" w:rsidP="00C128E3">
      <w:pPr>
        <w:pStyle w:val="Heading1"/>
        <w:tabs>
          <w:tab w:val="clear" w:pos="400"/>
        </w:tabs>
        <w:spacing w:before="120" w:after="200" w:line="240" w:lineRule="auto"/>
        <w:ind w:left="567" w:hanging="567"/>
      </w:pPr>
      <w:bookmarkStart w:id="284" w:name="_Toc439685256"/>
      <w:bookmarkStart w:id="285" w:name="_Toc225648280"/>
      <w:bookmarkStart w:id="286" w:name="_Toc225065137"/>
      <w:bookmarkStart w:id="287" w:name="_Toc121374415"/>
      <w:r w:rsidRPr="00693533">
        <w:t xml:space="preserve">Data Content and </w:t>
      </w:r>
      <w:bookmarkEnd w:id="284"/>
      <w:bookmarkEnd w:id="285"/>
      <w:bookmarkEnd w:id="286"/>
      <w:r w:rsidR="001360F7">
        <w:t>S</w:t>
      </w:r>
      <w:r w:rsidR="001360F7" w:rsidRPr="00693533">
        <w:t>tructure</w:t>
      </w:r>
      <w:bookmarkEnd w:id="287"/>
    </w:p>
    <w:p w14:paraId="08016BFC" w14:textId="77777777" w:rsidR="00E73EDF" w:rsidRPr="00693533" w:rsidRDefault="007653F1" w:rsidP="00C128E3">
      <w:pPr>
        <w:pStyle w:val="Heading2"/>
        <w:tabs>
          <w:tab w:val="clear" w:pos="540"/>
        </w:tabs>
        <w:spacing w:before="120" w:after="200" w:line="240" w:lineRule="auto"/>
        <w:ind w:left="709" w:hanging="709"/>
      </w:pPr>
      <w:bookmarkStart w:id="288" w:name="_Toc439685257"/>
      <w:bookmarkStart w:id="289" w:name="_Toc121374416"/>
      <w:bookmarkStart w:id="290" w:name="_Toc225065138"/>
      <w:bookmarkStart w:id="291" w:name="_Toc225648281"/>
      <w:r w:rsidRPr="00693533">
        <w:t>Introduction</w:t>
      </w:r>
      <w:bookmarkEnd w:id="288"/>
      <w:bookmarkEnd w:id="289"/>
    </w:p>
    <w:p w14:paraId="3998636F" w14:textId="5DBC45C2" w:rsidR="00E73EDF" w:rsidRDefault="007653F1" w:rsidP="00C128E3">
      <w:pPr>
        <w:spacing w:after="120" w:line="240" w:lineRule="auto"/>
        <w:rPr>
          <w:rFonts w:cs="Arial"/>
        </w:rPr>
      </w:pPr>
      <w:r w:rsidRPr="00693533">
        <w:t>An S-101 ENC is a feature-based p</w:t>
      </w:r>
      <w:r w:rsidR="00C128E3">
        <w:t xml:space="preserve">roduct. </w:t>
      </w:r>
      <w:r w:rsidRPr="00693533">
        <w:t xml:space="preserve">The content information is described in terms of a </w:t>
      </w:r>
      <w:r w:rsidR="003264BA" w:rsidRPr="00693533">
        <w:t xml:space="preserve">General </w:t>
      </w:r>
      <w:r w:rsidR="003264BA" w:rsidRPr="00E046B0">
        <w:t xml:space="preserve">Feature Model </w:t>
      </w:r>
      <w:r w:rsidRPr="00E046B0">
        <w:t xml:space="preserve">and a </w:t>
      </w:r>
      <w:r w:rsidR="003264BA" w:rsidRPr="00E046B0">
        <w:t>Feature Catalogue</w:t>
      </w:r>
      <w:r w:rsidRPr="00E046B0">
        <w:rPr>
          <w:rFonts w:cs="Arial"/>
        </w:rPr>
        <w:t>.</w:t>
      </w:r>
    </w:p>
    <w:p w14:paraId="4693C610" w14:textId="77777777" w:rsidR="00C128E3" w:rsidRPr="00E046B0" w:rsidRDefault="00C128E3" w:rsidP="00C128E3">
      <w:pPr>
        <w:spacing w:after="120" w:line="240" w:lineRule="auto"/>
        <w:rPr>
          <w:rFonts w:cs="Arial"/>
        </w:rPr>
      </w:pPr>
    </w:p>
    <w:p w14:paraId="262B7EB4" w14:textId="77777777" w:rsidR="00E73EDF" w:rsidRPr="004E17D6" w:rsidRDefault="007653F1" w:rsidP="00C128E3">
      <w:pPr>
        <w:pStyle w:val="Heading2"/>
        <w:tabs>
          <w:tab w:val="clear" w:pos="540"/>
          <w:tab w:val="clear" w:pos="700"/>
          <w:tab w:val="left" w:pos="709"/>
        </w:tabs>
        <w:spacing w:before="120" w:after="200" w:line="240" w:lineRule="auto"/>
        <w:ind w:left="709" w:hanging="709"/>
      </w:pPr>
      <w:bookmarkStart w:id="292" w:name="_Toc439685258"/>
      <w:bookmarkStart w:id="293" w:name="_Toc121374417"/>
      <w:r w:rsidRPr="004E17D6">
        <w:t>Application Schema</w:t>
      </w:r>
      <w:bookmarkEnd w:id="290"/>
      <w:bookmarkEnd w:id="291"/>
      <w:bookmarkEnd w:id="292"/>
      <w:bookmarkEnd w:id="293"/>
    </w:p>
    <w:p w14:paraId="6DA89003" w14:textId="295E6A6E" w:rsidR="00E73EDF" w:rsidRDefault="007653F1" w:rsidP="00C128E3">
      <w:pPr>
        <w:spacing w:after="120" w:line="240" w:lineRule="auto"/>
      </w:pPr>
      <w:r w:rsidRPr="00693533">
        <w:t xml:space="preserve">S-101 conforms to the General Feature </w:t>
      </w:r>
      <w:r w:rsidR="00C128E3">
        <w:t xml:space="preserve">Model (GFM) from S-100 Part 3. </w:t>
      </w:r>
      <w:r w:rsidRPr="00693533">
        <w:t>The GFM is the conceptual model and the implementation is def</w:t>
      </w:r>
      <w:r w:rsidR="00C128E3">
        <w:t xml:space="preserve">ined in the Feature Catalogue. </w:t>
      </w:r>
      <w:r w:rsidRPr="00693533">
        <w:t xml:space="preserve">The S-101 Application Schema is realised in the </w:t>
      </w:r>
      <w:r w:rsidR="00C128E3">
        <w:t>F</w:t>
      </w:r>
      <w:r w:rsidRPr="00693533">
        <w:t xml:space="preserve">eature </w:t>
      </w:r>
      <w:r w:rsidR="00C128E3">
        <w:t>C</w:t>
      </w:r>
      <w:r w:rsidRPr="00693533">
        <w:t xml:space="preserve">atalogue and the </w:t>
      </w:r>
      <w:r w:rsidR="00C128E3">
        <w:t>P</w:t>
      </w:r>
      <w:r w:rsidRPr="00693533">
        <w:t xml:space="preserve">roduct </w:t>
      </w:r>
      <w:r w:rsidR="00C128E3">
        <w:t>S</w:t>
      </w:r>
      <w:r w:rsidRPr="00693533">
        <w:t>pecification only contains specific examples.</w:t>
      </w:r>
    </w:p>
    <w:p w14:paraId="70B82DFF" w14:textId="77777777" w:rsidR="00C128E3" w:rsidRPr="00693533" w:rsidRDefault="00C128E3" w:rsidP="00C128E3">
      <w:pPr>
        <w:spacing w:after="120" w:line="240" w:lineRule="auto"/>
      </w:pPr>
    </w:p>
    <w:p w14:paraId="76A9AE02" w14:textId="77777777" w:rsidR="00E73EDF" w:rsidRPr="00693533" w:rsidRDefault="007653F1" w:rsidP="00C128E3">
      <w:pPr>
        <w:pStyle w:val="Heading2"/>
        <w:tabs>
          <w:tab w:val="clear" w:pos="540"/>
        </w:tabs>
        <w:spacing w:before="120" w:after="200" w:line="240" w:lineRule="auto"/>
        <w:ind w:left="709" w:hanging="709"/>
      </w:pPr>
      <w:bookmarkStart w:id="294" w:name="_Toc225648301"/>
      <w:bookmarkStart w:id="295" w:name="_Toc225065158"/>
      <w:bookmarkStart w:id="296" w:name="_Toc439685259"/>
      <w:bookmarkStart w:id="297" w:name="_Toc121374418"/>
      <w:bookmarkStart w:id="298" w:name="_Toc225648282"/>
      <w:bookmarkStart w:id="299" w:name="_Toc225065139"/>
      <w:r w:rsidRPr="00693533">
        <w:t>Feature Catalogue</w:t>
      </w:r>
      <w:bookmarkEnd w:id="294"/>
      <w:bookmarkEnd w:id="295"/>
      <w:bookmarkEnd w:id="296"/>
      <w:bookmarkEnd w:id="297"/>
      <w:r w:rsidRPr="00693533">
        <w:t xml:space="preserve"> </w:t>
      </w:r>
    </w:p>
    <w:p w14:paraId="66858AB8" w14:textId="77777777" w:rsidR="00E73EDF" w:rsidRPr="00693533" w:rsidRDefault="007653F1" w:rsidP="00C128E3">
      <w:pPr>
        <w:pStyle w:val="Heading3"/>
        <w:tabs>
          <w:tab w:val="clear" w:pos="660"/>
          <w:tab w:val="clear" w:pos="880"/>
          <w:tab w:val="left" w:pos="851"/>
        </w:tabs>
        <w:spacing w:before="120" w:after="120" w:line="240" w:lineRule="auto"/>
        <w:ind w:left="851" w:hanging="851"/>
        <w:jc w:val="both"/>
        <w:rPr>
          <w:lang w:eastAsia="en-US"/>
        </w:rPr>
      </w:pPr>
      <w:bookmarkStart w:id="300" w:name="_Toc439685260"/>
      <w:bookmarkStart w:id="301" w:name="_Toc121374419"/>
      <w:r w:rsidRPr="00693533">
        <w:rPr>
          <w:lang w:eastAsia="en-US"/>
        </w:rPr>
        <w:t>Introduction</w:t>
      </w:r>
      <w:bookmarkEnd w:id="300"/>
      <w:bookmarkEnd w:id="301"/>
    </w:p>
    <w:p w14:paraId="2C27A8C2" w14:textId="77777777" w:rsidR="00E73EDF" w:rsidRPr="00693533" w:rsidRDefault="007653F1" w:rsidP="00C128E3">
      <w:pPr>
        <w:spacing w:after="120" w:line="240" w:lineRule="auto"/>
      </w:pPr>
      <w:r w:rsidRPr="00693533">
        <w:rPr>
          <w:rFonts w:eastAsia="Times New Roman" w:cs="Arial"/>
          <w:lang w:eastAsia="en-US"/>
        </w:rPr>
        <w:t xml:space="preserve">The S-101 Feature Catalogue describes the feature types, information types, attributes, attribute values, associations and roles which may be used in an ENC. </w:t>
      </w:r>
    </w:p>
    <w:p w14:paraId="0881F43F" w14:textId="556DF0B8" w:rsidR="00E73EDF" w:rsidRPr="00E046B0" w:rsidRDefault="007653F1" w:rsidP="00C128E3">
      <w:pPr>
        <w:spacing w:after="120" w:line="240" w:lineRule="auto"/>
        <w:rPr>
          <w:rFonts w:eastAsia="Times New Roman" w:cs="Arial"/>
          <w:lang w:eastAsia="en-US"/>
        </w:rPr>
      </w:pPr>
      <w:r w:rsidRPr="00693533">
        <w:rPr>
          <w:lang w:eastAsia="en-US"/>
        </w:rPr>
        <w:t xml:space="preserve">The S-101 Feature Catalogue is available in an XML document which conforms to the S-100 XML Feature Catalogue Schema and can be downloaded from the IHO website. </w:t>
      </w:r>
      <w:r w:rsidR="00123A62" w:rsidRPr="00E046B0">
        <w:rPr>
          <w:lang w:eastAsia="en-US"/>
        </w:rPr>
        <w:t>S-101 Annex A – Data Classification and Encoding Guide, constitutes</w:t>
      </w:r>
      <w:r w:rsidRPr="00E046B0">
        <w:rPr>
          <w:lang w:eastAsia="en-US"/>
        </w:rPr>
        <w:t xml:space="preserve"> a human readable </w:t>
      </w:r>
      <w:r w:rsidR="00123A62" w:rsidRPr="00E046B0">
        <w:rPr>
          <w:lang w:eastAsia="en-US"/>
        </w:rPr>
        <w:t>interpretation of the Feature Catalogue</w:t>
      </w:r>
      <w:r w:rsidRPr="00E046B0">
        <w:rPr>
          <w:lang w:eastAsia="en-US"/>
        </w:rPr>
        <w:t>.</w:t>
      </w:r>
    </w:p>
    <w:p w14:paraId="7C83B939" w14:textId="4142C9DF" w:rsidR="00E73EDF" w:rsidRDefault="007653F1" w:rsidP="00C128E3">
      <w:pPr>
        <w:pStyle w:val="Heading3"/>
        <w:tabs>
          <w:tab w:val="clear" w:pos="660"/>
          <w:tab w:val="clear" w:pos="880"/>
          <w:tab w:val="left" w:pos="851"/>
        </w:tabs>
        <w:spacing w:before="120" w:after="120" w:line="240" w:lineRule="auto"/>
        <w:ind w:left="851" w:hanging="851"/>
        <w:jc w:val="both"/>
        <w:rPr>
          <w:ins w:id="302" w:author="Jeff Wootton" w:date="2022-10-12T05:37:00Z"/>
        </w:rPr>
      </w:pPr>
      <w:bookmarkStart w:id="303" w:name="_Toc439685261"/>
      <w:bookmarkStart w:id="304" w:name="_Toc121374420"/>
      <w:r w:rsidRPr="004E17D6">
        <w:t xml:space="preserve">Feature </w:t>
      </w:r>
      <w:r w:rsidR="005E656F">
        <w:t>t</w:t>
      </w:r>
      <w:r w:rsidRPr="004E17D6">
        <w:t>ypes</w:t>
      </w:r>
      <w:bookmarkEnd w:id="303"/>
      <w:bookmarkEnd w:id="304"/>
      <w:r w:rsidRPr="004E17D6">
        <w:t xml:space="preserve"> </w:t>
      </w:r>
      <w:bookmarkEnd w:id="298"/>
      <w:bookmarkEnd w:id="299"/>
    </w:p>
    <w:p w14:paraId="3A475324" w14:textId="62146AD5" w:rsidR="00A4178A" w:rsidRPr="00A4178A" w:rsidRDefault="00622727" w:rsidP="00CD7AB6">
      <w:pPr>
        <w:spacing w:after="120" w:line="240" w:lineRule="auto"/>
      </w:pPr>
      <w:ins w:id="305" w:author="Jeff Wootton" w:date="2022-12-04T20:02:00Z">
        <w:r>
          <w:rPr>
            <w:rFonts w:eastAsia="Times New Roman" w:cs="Arial"/>
            <w:lang w:eastAsia="en-US"/>
          </w:rPr>
          <w:t>D</w:t>
        </w:r>
      </w:ins>
      <w:ins w:id="306" w:author="Jeff Wootton" w:date="2022-10-12T05:37:00Z">
        <w:r w:rsidR="00A4178A">
          <w:rPr>
            <w:rFonts w:eastAsia="Times New Roman" w:cs="Arial"/>
            <w:lang w:eastAsia="en-US"/>
          </w:rPr>
          <w:t xml:space="preserve">etails of feature types </w:t>
        </w:r>
      </w:ins>
      <w:ins w:id="307" w:author="Jeff Wootton" w:date="2022-10-12T05:40:00Z">
        <w:r w:rsidR="00CD7AB6">
          <w:rPr>
            <w:rFonts w:eastAsia="Times New Roman" w:cs="Arial"/>
            <w:lang w:eastAsia="en-US"/>
          </w:rPr>
          <w:t>can be found</w:t>
        </w:r>
      </w:ins>
      <w:ins w:id="308" w:author="Jeff Wootton" w:date="2022-10-12T05:37:00Z">
        <w:r w:rsidR="00A4178A">
          <w:rPr>
            <w:rFonts w:eastAsia="Times New Roman" w:cs="Arial"/>
            <w:lang w:eastAsia="en-US"/>
          </w:rPr>
          <w:t xml:space="preserve"> in </w:t>
        </w:r>
      </w:ins>
      <w:ins w:id="309" w:author="Jeff Wootton" w:date="2022-10-12T05:40:00Z">
        <w:r w:rsidR="00CD7AB6">
          <w:rPr>
            <w:rFonts w:eastAsia="Times New Roman" w:cs="Arial"/>
            <w:lang w:eastAsia="en-US"/>
          </w:rPr>
          <w:t xml:space="preserve">Annex A – </w:t>
        </w:r>
        <w:r w:rsidR="00CD7AB6">
          <w:rPr>
            <w:rFonts w:eastAsia="Times New Roman" w:cs="Arial"/>
            <w:i/>
            <w:iCs/>
            <w:lang w:eastAsia="en-US"/>
          </w:rPr>
          <w:t>Data Classification and Encoding Guide</w:t>
        </w:r>
        <w:r w:rsidR="00CD7AB6">
          <w:rPr>
            <w:rFonts w:eastAsia="Times New Roman" w:cs="Arial"/>
            <w:lang w:eastAsia="en-US"/>
          </w:rPr>
          <w:t>, clause</w:t>
        </w:r>
      </w:ins>
      <w:ins w:id="310" w:author="Jeff Wootton" w:date="2022-10-12T05:37:00Z">
        <w:r w:rsidR="00A4178A">
          <w:rPr>
            <w:rFonts w:eastAsia="Times New Roman" w:cs="Arial"/>
            <w:lang w:eastAsia="en-US"/>
          </w:rPr>
          <w:t xml:space="preserve"> 2.1</w:t>
        </w:r>
      </w:ins>
      <w:ins w:id="311" w:author="Jeff Wootton" w:date="2022-10-13T05:24:00Z">
        <w:r w:rsidR="00525A00">
          <w:rPr>
            <w:rFonts w:eastAsia="Times New Roman" w:cs="Arial"/>
            <w:lang w:eastAsia="en-US"/>
          </w:rPr>
          <w:t xml:space="preserve"> and Sections </w:t>
        </w:r>
      </w:ins>
      <w:ins w:id="312" w:author="Jeff Wootton" w:date="2022-12-04T20:11:00Z">
        <w:r w:rsidR="004C0C67">
          <w:rPr>
            <w:rFonts w:eastAsia="Times New Roman" w:cs="Arial"/>
            <w:lang w:eastAsia="en-US"/>
          </w:rPr>
          <w:t>3</w:t>
        </w:r>
      </w:ins>
      <w:ins w:id="313" w:author="Jeff Wootton" w:date="2022-10-13T05:24:00Z">
        <w:r w:rsidR="00525A00">
          <w:rPr>
            <w:rFonts w:eastAsia="Times New Roman" w:cs="Arial"/>
            <w:lang w:eastAsia="en-US"/>
          </w:rPr>
          <w:t>-</w:t>
        </w:r>
        <w:r w:rsidR="00655ED5">
          <w:rPr>
            <w:rFonts w:eastAsia="Times New Roman" w:cs="Arial"/>
            <w:lang w:eastAsia="en-US"/>
          </w:rPr>
          <w:t>23</w:t>
        </w:r>
      </w:ins>
      <w:ins w:id="314" w:author="Jeff Wootton" w:date="2022-10-12T05:37:00Z">
        <w:r w:rsidR="00A4178A">
          <w:rPr>
            <w:rFonts w:eastAsia="Times New Roman" w:cs="Arial"/>
            <w:lang w:eastAsia="en-US"/>
          </w:rPr>
          <w:t>.</w:t>
        </w:r>
      </w:ins>
    </w:p>
    <w:p w14:paraId="6465C394" w14:textId="77777777" w:rsidR="00E73EDF" w:rsidRPr="00693533" w:rsidRDefault="007653F1" w:rsidP="00C128E3">
      <w:pPr>
        <w:pStyle w:val="Heading4"/>
        <w:tabs>
          <w:tab w:val="clear" w:pos="940"/>
          <w:tab w:val="clear" w:pos="1140"/>
          <w:tab w:val="clear" w:pos="1360"/>
          <w:tab w:val="left" w:pos="993"/>
        </w:tabs>
        <w:spacing w:before="120" w:after="120" w:line="240" w:lineRule="auto"/>
        <w:ind w:left="993" w:hanging="993"/>
        <w:jc w:val="both"/>
        <w:rPr>
          <w:rFonts w:eastAsia="Times New Roman" w:cs="Arial"/>
          <w:lang w:eastAsia="en-US"/>
        </w:rPr>
      </w:pPr>
      <w:bookmarkStart w:id="315" w:name="_Toc225065140"/>
      <w:bookmarkStart w:id="316" w:name="_Toc225648283"/>
      <w:r w:rsidRPr="00693533">
        <w:t xml:space="preserve">Geographic </w:t>
      </w:r>
    </w:p>
    <w:p w14:paraId="2F0CF8FB" w14:textId="4796D38C" w:rsidR="00E73EDF" w:rsidRDefault="007653F1" w:rsidP="00C128E3">
      <w:pPr>
        <w:spacing w:after="120" w:line="240" w:lineRule="auto"/>
        <w:rPr>
          <w:ins w:id="317" w:author="Jeff Wootton" w:date="2022-12-04T20:11:00Z"/>
        </w:rPr>
      </w:pPr>
      <w:r w:rsidRPr="00693533">
        <w:t xml:space="preserve">Geographic (geo) feature types form the </w:t>
      </w:r>
      <w:del w:id="318" w:author="Jeff Wootton" w:date="2022-10-12T05:43:00Z">
        <w:r w:rsidRPr="00693533" w:rsidDel="00CD7AB6">
          <w:delText>principle</w:delText>
        </w:r>
      </w:del>
      <w:ins w:id="319" w:author="Jeff Wootton" w:date="2022-10-12T05:43:00Z">
        <w:r w:rsidR="00CD7AB6" w:rsidRPr="00693533">
          <w:t>principal</w:t>
        </w:r>
      </w:ins>
      <w:r w:rsidRPr="00693533">
        <w:t xml:space="preserve"> content of the ENC and are fully defined by their associated attributes and information types.</w:t>
      </w:r>
    </w:p>
    <w:p w14:paraId="003E855E" w14:textId="5D33EE84" w:rsidR="004C0C67" w:rsidRPr="00693533" w:rsidRDefault="004C0C67" w:rsidP="00C128E3">
      <w:pPr>
        <w:spacing w:after="120" w:line="240" w:lineRule="auto"/>
      </w:pPr>
      <w:ins w:id="320" w:author="Jeff Wootton" w:date="2022-12-04T20:11:00Z">
        <w:r>
          <w:rPr>
            <w:rFonts w:eastAsia="Times New Roman" w:cs="Arial"/>
            <w:lang w:eastAsia="en-US"/>
          </w:rPr>
          <w:t xml:space="preserve">Details of feature types can be found in Annex A – </w:t>
        </w:r>
        <w:r>
          <w:rPr>
            <w:rFonts w:eastAsia="Times New Roman" w:cs="Arial"/>
            <w:i/>
            <w:iCs/>
            <w:lang w:eastAsia="en-US"/>
          </w:rPr>
          <w:t>Data Classification and Encoding Guide</w:t>
        </w:r>
        <w:r>
          <w:rPr>
            <w:rFonts w:eastAsia="Times New Roman" w:cs="Arial"/>
            <w:lang w:eastAsia="en-US"/>
          </w:rPr>
          <w:t>, clause 2.1 and Sections 4-23.</w:t>
        </w:r>
      </w:ins>
    </w:p>
    <w:p w14:paraId="1FB88476" w14:textId="77777777" w:rsidR="00E73EDF" w:rsidRPr="00693533" w:rsidRDefault="007653F1" w:rsidP="00AB27B9">
      <w:pPr>
        <w:pStyle w:val="Heading5"/>
        <w:spacing w:before="120" w:after="120" w:line="240" w:lineRule="auto"/>
        <w:ind w:left="1134" w:hanging="1134"/>
        <w:jc w:val="both"/>
      </w:pPr>
      <w:bookmarkStart w:id="321" w:name="_Toc225065145"/>
      <w:bookmarkStart w:id="322" w:name="_Toc225648288"/>
      <w:r w:rsidRPr="00693533">
        <w:t xml:space="preserve">Skin of the Earth </w:t>
      </w:r>
      <w:bookmarkEnd w:id="321"/>
      <w:bookmarkEnd w:id="322"/>
    </w:p>
    <w:p w14:paraId="04BE5D17" w14:textId="26367511" w:rsidR="00E73EDF" w:rsidRPr="00693533" w:rsidDel="00622727" w:rsidRDefault="00622727">
      <w:pPr>
        <w:keepNext/>
        <w:keepLines/>
        <w:spacing w:after="60" w:line="240" w:lineRule="auto"/>
        <w:rPr>
          <w:del w:id="323" w:author="Jeff Wootton" w:date="2022-12-04T20:05:00Z"/>
        </w:rPr>
        <w:pPrChange w:id="324" w:author="Jeff Wootton" w:date="2022-12-04T20:05:00Z">
          <w:pPr>
            <w:keepNext/>
            <w:keepLines/>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pPr>
        </w:pPrChange>
      </w:pPr>
      <w:bookmarkStart w:id="325" w:name="_Hlk121074497"/>
      <w:ins w:id="326" w:author="Jeff Wootton" w:date="2022-12-04T20:05:00Z">
        <w:r>
          <w:rPr>
            <w:rFonts w:eastAsia="Times New Roman" w:cs="Arial"/>
            <w:lang w:eastAsia="en-US"/>
          </w:rPr>
          <w:t xml:space="preserve">Details of features </w:t>
        </w:r>
      </w:ins>
      <w:ins w:id="327" w:author="Jeff Wootton" w:date="2022-12-04T20:06:00Z">
        <w:r>
          <w:rPr>
            <w:rFonts w:eastAsia="Times New Roman" w:cs="Arial"/>
            <w:lang w:eastAsia="en-US"/>
          </w:rPr>
          <w:t>comprising the Skin of the Earth</w:t>
        </w:r>
      </w:ins>
      <w:ins w:id="328" w:author="Jeff Wootton" w:date="2022-12-04T20:05:00Z">
        <w:r>
          <w:rPr>
            <w:rFonts w:eastAsia="Times New Roman" w:cs="Arial"/>
            <w:lang w:eastAsia="en-US"/>
          </w:rPr>
          <w:t xml:space="preserve"> can be found in Annex A – </w:t>
        </w:r>
        <w:r>
          <w:rPr>
            <w:rFonts w:eastAsia="Times New Roman" w:cs="Arial"/>
            <w:i/>
            <w:iCs/>
            <w:lang w:eastAsia="en-US"/>
          </w:rPr>
          <w:t>Data Classification and Encoding Guide</w:t>
        </w:r>
        <w:r>
          <w:rPr>
            <w:rFonts w:eastAsia="Times New Roman" w:cs="Arial"/>
            <w:lang w:eastAsia="en-US"/>
          </w:rPr>
          <w:t>, clause 2.</w:t>
        </w:r>
      </w:ins>
      <w:ins w:id="329" w:author="Jeff Wootton" w:date="2022-12-04T20:06:00Z">
        <w:r>
          <w:rPr>
            <w:rFonts w:eastAsia="Times New Roman" w:cs="Arial"/>
            <w:lang w:eastAsia="en-US"/>
          </w:rPr>
          <w:t>5.1.1</w:t>
        </w:r>
      </w:ins>
      <w:ins w:id="330" w:author="Jeff Wootton" w:date="2022-12-04T20:05:00Z">
        <w:r>
          <w:rPr>
            <w:rFonts w:eastAsia="Times New Roman" w:cs="Arial"/>
            <w:lang w:eastAsia="en-US"/>
          </w:rPr>
          <w:t>.</w:t>
        </w:r>
      </w:ins>
      <w:del w:id="331" w:author="Jeff Wootton" w:date="2022-12-04T20:05:00Z">
        <w:r w:rsidR="007653F1" w:rsidRPr="00693533" w:rsidDel="00622727">
          <w:delText xml:space="preserve">Each area covered by a meta-feature </w:delText>
        </w:r>
        <w:r w:rsidR="007653F1" w:rsidRPr="00693533" w:rsidDel="00622727">
          <w:rPr>
            <w:b/>
          </w:rPr>
          <w:delText xml:space="preserve">Data Coverage </w:delText>
        </w:r>
        <w:r w:rsidR="007653F1" w:rsidRPr="00693533" w:rsidDel="00622727">
          <w:delText>must be totally covered by a set of geo features of geometric primitive type surface that do not overlap each other (the Skin of the Earth). Feature types that comprise the Skin of the Earth are listed below:</w:delText>
        </w:r>
      </w:del>
    </w:p>
    <w:p w14:paraId="1605F401" w14:textId="0EA66D08" w:rsidR="00E73EDF" w:rsidRPr="00693533" w:rsidDel="00622727" w:rsidRDefault="007653F1"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284"/>
        <w:rPr>
          <w:del w:id="332" w:author="Jeff Wootton" w:date="2022-12-04T20:05:00Z"/>
        </w:rPr>
      </w:pPr>
      <w:del w:id="333" w:author="Jeff Wootton" w:date="2022-12-04T20:05:00Z">
        <w:r w:rsidRPr="00693533" w:rsidDel="00622727">
          <w:rPr>
            <w:b/>
          </w:rPr>
          <w:delText>Depth Area</w:delText>
        </w:r>
        <w:r w:rsidRPr="00693533" w:rsidDel="00622727">
          <w:tab/>
        </w:r>
        <w:r w:rsidRPr="00693533" w:rsidDel="00622727">
          <w:tab/>
        </w:r>
      </w:del>
    </w:p>
    <w:p w14:paraId="7D6E8A20" w14:textId="41A03D75" w:rsidR="00E73EDF" w:rsidRPr="00693533" w:rsidDel="00622727" w:rsidRDefault="007653F1"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284"/>
        <w:rPr>
          <w:del w:id="334" w:author="Jeff Wootton" w:date="2022-12-04T20:05:00Z"/>
        </w:rPr>
      </w:pPr>
      <w:del w:id="335" w:author="Jeff Wootton" w:date="2022-12-04T20:05:00Z">
        <w:r w:rsidRPr="00693533" w:rsidDel="00622727">
          <w:rPr>
            <w:b/>
          </w:rPr>
          <w:delText>Dredged Area</w:delText>
        </w:r>
        <w:r w:rsidRPr="00693533" w:rsidDel="00622727">
          <w:delText xml:space="preserve"> </w:delText>
        </w:r>
      </w:del>
    </w:p>
    <w:p w14:paraId="14B5DD92" w14:textId="07483520" w:rsidR="00E73EDF" w:rsidRPr="00693533" w:rsidDel="00622727" w:rsidRDefault="007653F1"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284"/>
        <w:rPr>
          <w:del w:id="336" w:author="Jeff Wootton" w:date="2022-12-04T20:05:00Z"/>
        </w:rPr>
      </w:pPr>
      <w:del w:id="337" w:author="Jeff Wootton" w:date="2022-12-04T20:05:00Z">
        <w:r w:rsidRPr="00693533" w:rsidDel="00622727">
          <w:rPr>
            <w:b/>
          </w:rPr>
          <w:delText>Land Area</w:delText>
        </w:r>
        <w:r w:rsidRPr="00693533" w:rsidDel="00622727">
          <w:delText xml:space="preserve"> </w:delText>
        </w:r>
      </w:del>
    </w:p>
    <w:p w14:paraId="2001EBE7" w14:textId="1CF88186" w:rsidR="00E73EDF" w:rsidRPr="00693533" w:rsidDel="00622727" w:rsidRDefault="007653F1" w:rsidP="00655ED5">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284"/>
        <w:rPr>
          <w:del w:id="338" w:author="Jeff Wootton" w:date="2022-12-04T20:05:00Z"/>
          <w:b/>
        </w:rPr>
      </w:pPr>
      <w:del w:id="339" w:author="Jeff Wootton" w:date="2022-12-04T20:05:00Z">
        <w:r w:rsidRPr="00693533" w:rsidDel="00622727">
          <w:rPr>
            <w:b/>
          </w:rPr>
          <w:delText>Unsurveyed Area</w:delText>
        </w:r>
      </w:del>
    </w:p>
    <w:p w14:paraId="04C3C9CC" w14:textId="49507DD7" w:rsidR="00E73EDF" w:rsidRPr="00693533" w:rsidDel="00622727" w:rsidRDefault="007653F1"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284"/>
        <w:rPr>
          <w:del w:id="340" w:author="Jeff Wootton" w:date="2022-12-04T20:05:00Z"/>
          <w:b/>
        </w:rPr>
      </w:pPr>
      <w:del w:id="341" w:author="Jeff Wootton" w:date="2022-12-04T20:05:00Z">
        <w:r w:rsidRPr="00693533" w:rsidDel="00622727">
          <w:rPr>
            <w:b/>
          </w:rPr>
          <w:delText>Dock Area</w:delText>
        </w:r>
      </w:del>
    </w:p>
    <w:p w14:paraId="66215885" w14:textId="5D5A06AD" w:rsidR="00E73EDF" w:rsidRPr="00693533" w:rsidDel="00622727" w:rsidRDefault="007653F1"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284"/>
        <w:rPr>
          <w:del w:id="342" w:author="Jeff Wootton" w:date="2022-12-04T20:05:00Z"/>
        </w:rPr>
      </w:pPr>
      <w:del w:id="343" w:author="Jeff Wootton" w:date="2022-12-04T20:05:00Z">
        <w:r w:rsidRPr="00693533" w:rsidDel="00622727">
          <w:rPr>
            <w:b/>
          </w:rPr>
          <w:delText>Lock Basin</w:delText>
        </w:r>
        <w:r w:rsidRPr="00693533" w:rsidDel="00622727">
          <w:tab/>
        </w:r>
      </w:del>
    </w:p>
    <w:p w14:paraId="284DD61C" w14:textId="61BF0D1D" w:rsidR="00E73EDF" w:rsidRPr="00E046B0" w:rsidRDefault="007653F1"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del w:id="344" w:author="Jeff Wootton" w:date="2022-12-04T20:05:00Z">
        <w:r w:rsidRPr="00E046B0" w:rsidDel="00622727">
          <w:delText>The geometry of coincident boundaries between Skin of the Earth features in a dataset must not be duplicated.</w:delText>
        </w:r>
      </w:del>
      <w:bookmarkEnd w:id="325"/>
      <w:r w:rsidRPr="00E046B0">
        <w:t xml:space="preserve"> </w:t>
      </w:r>
    </w:p>
    <w:p w14:paraId="4D1BCA4F" w14:textId="41E1776B" w:rsidR="00E73EDF" w:rsidRPr="00E046B0" w:rsidRDefault="007653F1" w:rsidP="005E656F">
      <w:pPr>
        <w:pStyle w:val="Heading4"/>
        <w:tabs>
          <w:tab w:val="clear" w:pos="940"/>
          <w:tab w:val="clear" w:pos="1140"/>
          <w:tab w:val="clear" w:pos="1360"/>
          <w:tab w:val="left" w:pos="993"/>
        </w:tabs>
        <w:spacing w:before="120" w:after="120" w:line="240" w:lineRule="auto"/>
        <w:ind w:left="993" w:hanging="993"/>
        <w:jc w:val="both"/>
      </w:pPr>
      <w:r w:rsidRPr="00525A00">
        <w:t>Meta</w:t>
      </w:r>
      <w:ins w:id="345" w:author="Jeff Wootton" w:date="2022-10-13T05:20:00Z">
        <w:r w:rsidR="00525A00">
          <w:t>data features</w:t>
        </w:r>
      </w:ins>
      <w:r w:rsidRPr="00E046B0">
        <w:t xml:space="preserve"> </w:t>
      </w:r>
      <w:bookmarkEnd w:id="315"/>
      <w:bookmarkEnd w:id="316"/>
      <w:r w:rsidRPr="00E046B0">
        <w:t xml:space="preserve"> </w:t>
      </w:r>
    </w:p>
    <w:p w14:paraId="46A14529" w14:textId="6DCFE32E" w:rsidR="00525A00" w:rsidRPr="00E046B0" w:rsidRDefault="007653F1" w:rsidP="005E656F">
      <w:pPr>
        <w:spacing w:after="120" w:line="240" w:lineRule="auto"/>
        <w:rPr>
          <w:rFonts w:cs="Arial"/>
          <w:lang w:val="en-US" w:eastAsia="en-US"/>
        </w:rPr>
      </w:pPr>
      <w:bookmarkStart w:id="346" w:name="_Toc225648284"/>
      <w:bookmarkStart w:id="347" w:name="_Toc225065141"/>
      <w:del w:id="348" w:author="Jeff Wootton" w:date="2022-12-04T20:27:00Z">
        <w:r w:rsidRPr="004E17D6" w:rsidDel="003F3ABE">
          <w:rPr>
            <w:rFonts w:cs="Arial"/>
            <w:lang w:val="en-US"/>
          </w:rPr>
          <w:delText>Meta features contain information about other features within a dataset. Information defined by meta features over</w:delText>
        </w:r>
        <w:r w:rsidRPr="00693533" w:rsidDel="003F3ABE">
          <w:rPr>
            <w:rFonts w:cs="Arial"/>
            <w:lang w:val="en-US"/>
          </w:rPr>
          <w:delText xml:space="preserve">ride the default metadata values defined by the dataset descriptive records. </w:delText>
        </w:r>
        <w:r w:rsidRPr="00E046B0" w:rsidDel="003F3ABE">
          <w:rPr>
            <w:rFonts w:cs="Arial"/>
            <w:lang w:val="en-US" w:eastAsia="en-US"/>
          </w:rPr>
          <w:delText>Meta attribution on individual features overrides attribution on meta features.</w:delText>
        </w:r>
      </w:del>
      <w:ins w:id="349" w:author="Jeff Wootton" w:date="2022-12-04T20:12:00Z">
        <w:r w:rsidR="004C0C67">
          <w:rPr>
            <w:rFonts w:eastAsia="Times New Roman" w:cs="Arial"/>
            <w:lang w:eastAsia="en-US"/>
          </w:rPr>
          <w:t>D</w:t>
        </w:r>
      </w:ins>
      <w:ins w:id="350" w:author="Jeff Wootton" w:date="2022-10-13T05:23:00Z">
        <w:r w:rsidR="00525A00">
          <w:rPr>
            <w:rFonts w:eastAsia="Times New Roman" w:cs="Arial"/>
            <w:lang w:eastAsia="en-US"/>
          </w:rPr>
          <w:t xml:space="preserve">etails of metadata feature types can be found in Annex A – </w:t>
        </w:r>
        <w:r w:rsidR="00525A00">
          <w:rPr>
            <w:rFonts w:eastAsia="Times New Roman" w:cs="Arial"/>
            <w:i/>
            <w:iCs/>
            <w:lang w:eastAsia="en-US"/>
          </w:rPr>
          <w:t>Data Classification and Encoding Guide</w:t>
        </w:r>
        <w:r w:rsidR="00525A00">
          <w:rPr>
            <w:rFonts w:eastAsia="Times New Roman" w:cs="Arial"/>
            <w:lang w:eastAsia="en-US"/>
          </w:rPr>
          <w:t xml:space="preserve">, </w:t>
        </w:r>
      </w:ins>
      <w:ins w:id="351" w:author="Jeff Wootton" w:date="2022-12-04T20:12:00Z">
        <w:r w:rsidR="004C0C67">
          <w:rPr>
            <w:rFonts w:eastAsia="Times New Roman" w:cs="Arial"/>
            <w:lang w:eastAsia="en-US"/>
          </w:rPr>
          <w:t xml:space="preserve">clause 2.1 and </w:t>
        </w:r>
      </w:ins>
      <w:ins w:id="352" w:author="Jeff Wootton" w:date="2022-10-13T05:23:00Z">
        <w:r w:rsidR="00525A00">
          <w:rPr>
            <w:rFonts w:eastAsia="Times New Roman" w:cs="Arial"/>
            <w:lang w:eastAsia="en-US"/>
          </w:rPr>
          <w:t>Section 3.</w:t>
        </w:r>
      </w:ins>
    </w:p>
    <w:p w14:paraId="652107CA" w14:textId="77777777" w:rsidR="00E73EDF" w:rsidRPr="004E17D6" w:rsidRDefault="007653F1" w:rsidP="005E656F">
      <w:pPr>
        <w:pStyle w:val="Heading4"/>
        <w:tabs>
          <w:tab w:val="clear" w:pos="940"/>
          <w:tab w:val="clear" w:pos="1140"/>
          <w:tab w:val="clear" w:pos="1360"/>
          <w:tab w:val="left" w:pos="993"/>
        </w:tabs>
        <w:spacing w:before="120" w:after="120" w:line="240" w:lineRule="auto"/>
        <w:ind w:left="993" w:hanging="993"/>
        <w:rPr>
          <w:lang w:val="en-US" w:eastAsia="en-US"/>
        </w:rPr>
      </w:pPr>
      <w:r w:rsidRPr="004E17D6">
        <w:rPr>
          <w:lang w:val="en-US" w:eastAsia="en-US"/>
        </w:rPr>
        <w:t>Cartographic</w:t>
      </w:r>
    </w:p>
    <w:p w14:paraId="3F34C678" w14:textId="79F6E3E9" w:rsidR="00E73EDF" w:rsidRPr="00693533" w:rsidRDefault="0046227A" w:rsidP="005E656F">
      <w:pPr>
        <w:spacing w:after="120" w:line="240" w:lineRule="auto"/>
        <w:rPr>
          <w:lang w:val="en-US" w:eastAsia="en-US"/>
        </w:rPr>
      </w:pPr>
      <w:ins w:id="353" w:author="Jeff Wootton" w:date="2022-12-04T20:33:00Z">
        <w:r>
          <w:rPr>
            <w:rFonts w:eastAsia="Times New Roman" w:cs="Arial"/>
            <w:lang w:eastAsia="en-US"/>
          </w:rPr>
          <w:t xml:space="preserve">Details of </w:t>
        </w:r>
      </w:ins>
      <w:ins w:id="354" w:author="Jeff Wootton" w:date="2022-12-04T21:06:00Z">
        <w:r w:rsidR="00830EAF">
          <w:rPr>
            <w:rFonts w:eastAsia="Times New Roman" w:cs="Arial"/>
            <w:lang w:eastAsia="en-US"/>
          </w:rPr>
          <w:t>cartographic</w:t>
        </w:r>
      </w:ins>
      <w:ins w:id="355" w:author="Jeff Wootton" w:date="2022-12-04T20:33:00Z">
        <w:r>
          <w:rPr>
            <w:rFonts w:eastAsia="Times New Roman" w:cs="Arial"/>
            <w:lang w:eastAsia="en-US"/>
          </w:rPr>
          <w:t xml:space="preserve"> feature types can be found in Annex A – </w:t>
        </w:r>
        <w:r>
          <w:rPr>
            <w:rFonts w:eastAsia="Times New Roman" w:cs="Arial"/>
            <w:i/>
            <w:iCs/>
            <w:lang w:eastAsia="en-US"/>
          </w:rPr>
          <w:t>Data Classification and Encoding Guide</w:t>
        </w:r>
        <w:r>
          <w:rPr>
            <w:rFonts w:eastAsia="Times New Roman" w:cs="Arial"/>
            <w:lang w:eastAsia="en-US"/>
          </w:rPr>
          <w:t>, clause 2.1 and Section 23.</w:t>
        </w:r>
      </w:ins>
      <w:del w:id="356" w:author="Jeff Wootton" w:date="2022-12-04T20:33:00Z">
        <w:r w:rsidR="007653F1" w:rsidRPr="00693533" w:rsidDel="0046227A">
          <w:rPr>
            <w:lang w:val="en-US" w:eastAsia="en-US"/>
          </w:rPr>
          <w:delText xml:space="preserve">Cartographic features contain information about the cartographic representation (including text) of </w:delText>
        </w:r>
      </w:del>
      <w:del w:id="357" w:author="Jeff Wootton" w:date="2022-10-13T05:46:00Z">
        <w:r w:rsidR="007653F1" w:rsidRPr="00693533" w:rsidDel="00F50FED">
          <w:rPr>
            <w:lang w:val="en-US" w:eastAsia="en-US"/>
          </w:rPr>
          <w:delText xml:space="preserve">real </w:delText>
        </w:r>
      </w:del>
      <w:del w:id="358" w:author="Jeff Wootton" w:date="2022-12-04T20:33:00Z">
        <w:r w:rsidR="007653F1" w:rsidRPr="00693533" w:rsidDel="0046227A">
          <w:rPr>
            <w:lang w:val="en-US" w:eastAsia="en-US"/>
          </w:rPr>
          <w:delText>world entities.</w:delText>
        </w:r>
      </w:del>
      <w:r w:rsidR="007653F1" w:rsidRPr="00693533">
        <w:rPr>
          <w:lang w:val="en-US" w:eastAsia="en-US"/>
        </w:rPr>
        <w:t xml:space="preserve"> </w:t>
      </w:r>
    </w:p>
    <w:p w14:paraId="66AECD9F" w14:textId="6D2885D1" w:rsidR="00E73EDF" w:rsidRPr="00693533" w:rsidRDefault="007653F1" w:rsidP="005E656F">
      <w:pPr>
        <w:pStyle w:val="Heading3"/>
        <w:tabs>
          <w:tab w:val="clear" w:pos="660"/>
          <w:tab w:val="clear" w:pos="880"/>
          <w:tab w:val="left" w:pos="851"/>
        </w:tabs>
        <w:spacing w:before="120" w:after="120" w:line="240" w:lineRule="auto"/>
        <w:ind w:left="851" w:hanging="851"/>
        <w:jc w:val="both"/>
      </w:pPr>
      <w:bookmarkStart w:id="359" w:name="_Toc439685262"/>
      <w:bookmarkStart w:id="360" w:name="_Toc121374421"/>
      <w:bookmarkStart w:id="361" w:name="_Toc225648285"/>
      <w:bookmarkStart w:id="362" w:name="_Toc225065142"/>
      <w:bookmarkEnd w:id="346"/>
      <w:bookmarkEnd w:id="347"/>
      <w:r w:rsidRPr="00693533">
        <w:t xml:space="preserve">Feature </w:t>
      </w:r>
      <w:r w:rsidR="005E656F">
        <w:t>r</w:t>
      </w:r>
      <w:r w:rsidRPr="00693533">
        <w:t>elationship</w:t>
      </w:r>
      <w:bookmarkEnd w:id="359"/>
      <w:ins w:id="363" w:author="Teh Stand" w:date="2022-06-10T09:56:00Z">
        <w:r w:rsidR="005E656F">
          <w:t>s</w:t>
        </w:r>
      </w:ins>
      <w:bookmarkEnd w:id="360"/>
    </w:p>
    <w:p w14:paraId="5B133968" w14:textId="04D576B5" w:rsidR="00E73EDF" w:rsidRPr="00693533" w:rsidRDefault="007653F1" w:rsidP="005E656F">
      <w:pPr>
        <w:spacing w:after="120" w:line="240" w:lineRule="auto"/>
      </w:pPr>
      <w:r w:rsidRPr="00693533">
        <w:rPr>
          <w:rFonts w:cs="Arial"/>
        </w:rPr>
        <w:t>A feature relationship links instances of one feature type with instances of the same or a different feature type.</w:t>
      </w:r>
      <w:r w:rsidR="005E656F">
        <w:t xml:space="preserve"> </w:t>
      </w:r>
      <w:r w:rsidRPr="00693533">
        <w:t xml:space="preserve">There are </w:t>
      </w:r>
      <w:del w:id="364" w:author="Jeff Wootton" w:date="2022-10-13T05:48:00Z">
        <w:r w:rsidRPr="00693533" w:rsidDel="00F50FED">
          <w:delText xml:space="preserve">four </w:delText>
        </w:r>
      </w:del>
      <w:ins w:id="365" w:author="Jeff Wootton" w:date="2022-10-13T05:48:00Z">
        <w:r w:rsidR="00F50FED">
          <w:t>three</w:t>
        </w:r>
        <w:r w:rsidR="00F50FED" w:rsidRPr="00693533">
          <w:t xml:space="preserve"> </w:t>
        </w:r>
      </w:ins>
      <w:r w:rsidRPr="00693533">
        <w:t>types of defined feature relationships in S-101 as described in the following sub clauses.</w:t>
      </w:r>
    </w:p>
    <w:p w14:paraId="0B8E3329" w14:textId="0A207B33" w:rsidR="00E73EDF" w:rsidRPr="00693533" w:rsidDel="0046227A" w:rsidRDefault="007653F1" w:rsidP="005E656F">
      <w:pPr>
        <w:pStyle w:val="Heading4"/>
        <w:tabs>
          <w:tab w:val="clear" w:pos="940"/>
          <w:tab w:val="clear" w:pos="1140"/>
          <w:tab w:val="clear" w:pos="1360"/>
          <w:tab w:val="left" w:pos="993"/>
        </w:tabs>
        <w:spacing w:before="120" w:after="120" w:line="240" w:lineRule="auto"/>
        <w:ind w:left="993" w:hanging="993"/>
        <w:jc w:val="both"/>
        <w:rPr>
          <w:del w:id="366" w:author="Jeff Wootton" w:date="2022-12-04T20:38:00Z"/>
        </w:rPr>
      </w:pPr>
      <w:bookmarkStart w:id="367" w:name="_Ref307922365"/>
      <w:moveFromRangeStart w:id="368" w:author="Jeff Wootton" w:date="2022-10-13T05:56:00Z" w:name="move116533011"/>
      <w:moveFrom w:id="369" w:author="Jeff Wootton" w:date="2022-10-13T05:56:00Z">
        <w:del w:id="370" w:author="Jeff Wootton" w:date="2022-12-04T20:38:00Z">
          <w:r w:rsidRPr="00693533" w:rsidDel="0046227A">
            <w:delText xml:space="preserve">Information </w:delText>
          </w:r>
          <w:r w:rsidR="00BE2B82" w:rsidDel="0046227A">
            <w:delText>a</w:delText>
          </w:r>
          <w:r w:rsidRPr="00693533" w:rsidDel="0046227A">
            <w:delText>ssociation</w:delText>
          </w:r>
        </w:del>
      </w:moveFrom>
    </w:p>
    <w:p w14:paraId="694D6058" w14:textId="06ABDAF2" w:rsidR="00E73EDF" w:rsidRPr="004E17D6" w:rsidDel="0046227A" w:rsidRDefault="007653F1" w:rsidP="005E656F">
      <w:pPr>
        <w:spacing w:after="120" w:line="240" w:lineRule="auto"/>
        <w:rPr>
          <w:del w:id="371" w:author="Jeff Wootton" w:date="2022-12-04T20:38:00Z"/>
        </w:rPr>
      </w:pPr>
      <w:moveFrom w:id="372" w:author="Jeff Wootton" w:date="2022-10-13T05:56:00Z">
        <w:del w:id="373" w:author="Jeff Wootton" w:date="2022-12-04T20:38:00Z">
          <w:r w:rsidRPr="00693533" w:rsidDel="0046227A">
            <w:delText xml:space="preserve">An </w:delText>
          </w:r>
          <w:r w:rsidR="00A13FB1" w:rsidRPr="004E17D6" w:rsidDel="0046227A">
            <w:delText xml:space="preserve">information </w:delText>
          </w:r>
          <w:r w:rsidRPr="004E17D6" w:rsidDel="0046227A">
            <w:delText xml:space="preserve">association is used to describe a relationship between </w:delText>
          </w:r>
          <w:r w:rsidR="00AA7AD0" w:rsidRPr="004E17D6" w:rsidDel="0046227A">
            <w:delText>a feature type, spatial object, or information type on one side and an information type on the other side</w:delText>
          </w:r>
          <w:r w:rsidRPr="004E17D6" w:rsidDel="0046227A">
            <w:delText>.</w:delText>
          </w:r>
        </w:del>
      </w:moveFrom>
    </w:p>
    <w:p w14:paraId="5875EF80" w14:textId="60D38562" w:rsidR="00E73EDF" w:rsidRPr="00BE2B82" w:rsidDel="0046227A" w:rsidRDefault="007653F1" w:rsidP="005E656F">
      <w:pPr>
        <w:pStyle w:val="Small"/>
        <w:spacing w:before="0" w:after="120"/>
        <w:jc w:val="both"/>
        <w:rPr>
          <w:del w:id="374" w:author="Jeff Wootton" w:date="2022-12-04T20:38:00Z"/>
          <w:sz w:val="20"/>
          <w:szCs w:val="20"/>
        </w:rPr>
      </w:pPr>
      <w:moveFrom w:id="375" w:author="Jeff Wootton" w:date="2022-10-13T05:56:00Z">
        <w:del w:id="376" w:author="Jeff Wootton" w:date="2022-12-04T20:38:00Z">
          <w:r w:rsidRPr="00BE2B82" w:rsidDel="0046227A">
            <w:rPr>
              <w:sz w:val="20"/>
              <w:szCs w:val="20"/>
            </w:rPr>
            <w:delText>EXAMPLE</w:delText>
          </w:r>
          <w:r w:rsidR="00BE2B82" w:rsidRPr="00BE2B82" w:rsidDel="0046227A">
            <w:rPr>
              <w:sz w:val="20"/>
              <w:szCs w:val="20"/>
            </w:rPr>
            <w:delText xml:space="preserve">: </w:delText>
          </w:r>
          <w:r w:rsidRPr="00BE2B82" w:rsidDel="0046227A">
            <w:rPr>
              <w:sz w:val="20"/>
              <w:szCs w:val="20"/>
            </w:rPr>
            <w:delText xml:space="preserve">A </w:delText>
          </w:r>
          <w:r w:rsidRPr="00BE2B82" w:rsidDel="0046227A">
            <w:rPr>
              <w:b/>
              <w:sz w:val="20"/>
              <w:szCs w:val="20"/>
            </w:rPr>
            <w:delText>Nautical Information</w:delText>
          </w:r>
          <w:r w:rsidRPr="00BE2B82" w:rsidDel="0046227A">
            <w:rPr>
              <w:sz w:val="20"/>
              <w:szCs w:val="20"/>
            </w:rPr>
            <w:delText xml:space="preserve"> information type provides additional information to any geo feature using an information association called </w:delText>
          </w:r>
          <w:r w:rsidRPr="00BE2B82" w:rsidDel="0046227A">
            <w:rPr>
              <w:b/>
              <w:sz w:val="20"/>
              <w:szCs w:val="20"/>
            </w:rPr>
            <w:delText>additional information</w:delText>
          </w:r>
          <w:r w:rsidRPr="00BE2B82" w:rsidDel="0046227A">
            <w:rPr>
              <w:sz w:val="20"/>
              <w:szCs w:val="20"/>
            </w:rPr>
            <w:delText>.</w:delText>
          </w:r>
        </w:del>
      </w:moveFrom>
    </w:p>
    <w:p w14:paraId="610C18A3" w14:textId="5F8CD6A5" w:rsidR="00DC678D" w:rsidRPr="004E17D6" w:rsidDel="0046227A" w:rsidRDefault="00944FBE" w:rsidP="00C128E3">
      <w:pPr>
        <w:pStyle w:val="Small"/>
        <w:spacing w:before="0" w:after="240"/>
        <w:jc w:val="both"/>
        <w:rPr>
          <w:del w:id="377" w:author="Jeff Wootton" w:date="2022-12-04T20:38:00Z"/>
          <w:sz w:val="18"/>
          <w:szCs w:val="18"/>
        </w:rPr>
      </w:pPr>
      <w:commentRangeStart w:id="378"/>
      <w:moveFrom w:id="379" w:author="Jeff Wootton" w:date="2022-10-13T05:56:00Z">
        <w:del w:id="380" w:author="Jeff Wootton" w:date="2022-12-04T20:38:00Z">
          <w:r w:rsidRPr="00771C1B" w:rsidDel="0046227A">
            <w:rPr>
              <w:noProof/>
              <w:lang w:val="fr-FR" w:eastAsia="fr-FR"/>
            </w:rPr>
            <w:drawing>
              <wp:inline distT="0" distB="0" distL="0" distR="0" wp14:anchorId="4D9758CA" wp14:editId="09E6CD8F">
                <wp:extent cx="5770880" cy="798830"/>
                <wp:effectExtent l="0" t="0" r="127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Technical Standards Latest Draft\S-101 Main Document Edition 1.0.0\S-101 UML Figures 20180705\Fig 1 Information Association.jpg"/>
                        <pic:cNvPicPr>
                          <a:picLocks noChangeAspect="1" noChangeArrowheads="1"/>
                        </pic:cNvPicPr>
                      </pic:nvPicPr>
                      <pic:blipFill>
                        <a:blip r:embed="rId24"/>
                        <a:stretch>
                          <a:fillRect/>
                        </a:stretch>
                      </pic:blipFill>
                      <pic:spPr bwMode="auto">
                        <a:xfrm>
                          <a:off x="0" y="0"/>
                          <a:ext cx="5770880" cy="798830"/>
                        </a:xfrm>
                        <a:prstGeom prst="rect">
                          <a:avLst/>
                        </a:prstGeom>
                        <a:noFill/>
                        <a:ln>
                          <a:noFill/>
                        </a:ln>
                      </pic:spPr>
                    </pic:pic>
                  </a:graphicData>
                </a:graphic>
              </wp:inline>
            </w:drawing>
          </w:r>
          <w:commentRangeEnd w:id="378"/>
          <w:r w:rsidR="00511242" w:rsidDel="0046227A">
            <w:rPr>
              <w:rStyle w:val="CommentReference"/>
              <w:rFonts w:eastAsia="MS Mincho"/>
              <w:snapToGrid/>
              <w:szCs w:val="20"/>
              <w:lang w:eastAsia="ja-JP"/>
            </w:rPr>
            <w:commentReference w:id="378"/>
          </w:r>
        </w:del>
      </w:moveFrom>
    </w:p>
    <w:p w14:paraId="1369540E" w14:textId="535EECD8" w:rsidR="00E73EDF" w:rsidRPr="00BA2B1C" w:rsidDel="0046227A" w:rsidRDefault="007653F1" w:rsidP="00C128E3">
      <w:pPr>
        <w:pStyle w:val="Caption"/>
        <w:spacing w:line="240" w:lineRule="auto"/>
        <w:jc w:val="center"/>
        <w:rPr>
          <w:del w:id="381" w:author="Jeff Wootton" w:date="2022-12-04T20:38:00Z"/>
          <w:sz w:val="18"/>
          <w:szCs w:val="18"/>
        </w:rPr>
      </w:pPr>
      <w:moveFrom w:id="382" w:author="Jeff Wootton" w:date="2022-10-13T05:56:00Z">
        <w:del w:id="383" w:author="Jeff Wootton" w:date="2022-12-04T20:38:00Z">
          <w:r w:rsidRPr="00BA2B1C" w:rsidDel="0046227A">
            <w:rPr>
              <w:sz w:val="18"/>
              <w:szCs w:val="18"/>
            </w:rPr>
            <w:delText xml:space="preserve">Figure </w:delText>
          </w:r>
        </w:del>
        <w:ins w:id="384" w:author="Teh Stand" w:date="2022-06-10T09:55:00Z">
          <w:del w:id="385" w:author="Jeff Wootton" w:date="2022-12-04T20:38:00Z">
            <w:r w:rsidR="005E656F" w:rsidRPr="00BA2B1C" w:rsidDel="0046227A">
              <w:rPr>
                <w:sz w:val="18"/>
                <w:szCs w:val="18"/>
              </w:rPr>
              <w:delText>4-</w:delText>
            </w:r>
          </w:del>
        </w:ins>
        <w:del w:id="386" w:author="Jeff Wootton" w:date="2022-12-04T20:38:00Z">
          <w:r w:rsidRPr="00BA2B1C" w:rsidDel="0046227A">
            <w:rPr>
              <w:b w:val="0"/>
              <w:sz w:val="18"/>
              <w:szCs w:val="18"/>
            </w:rPr>
            <w:fldChar w:fldCharType="begin"/>
          </w:r>
          <w:r w:rsidRPr="00BA2B1C" w:rsidDel="0046227A">
            <w:rPr>
              <w:sz w:val="18"/>
              <w:szCs w:val="18"/>
            </w:rPr>
            <w:delInstrText xml:space="preserve"> SEQ Figure \* ARABIC </w:delInstrText>
          </w:r>
          <w:r w:rsidRPr="00BA2B1C" w:rsidDel="0046227A">
            <w:rPr>
              <w:b w:val="0"/>
              <w:sz w:val="18"/>
              <w:szCs w:val="18"/>
            </w:rPr>
            <w:fldChar w:fldCharType="separate"/>
          </w:r>
          <w:r w:rsidR="004170C6" w:rsidRPr="00BA2B1C" w:rsidDel="0046227A">
            <w:rPr>
              <w:noProof/>
              <w:sz w:val="18"/>
              <w:szCs w:val="18"/>
            </w:rPr>
            <w:delText>1</w:delText>
          </w:r>
          <w:r w:rsidRPr="00BA2B1C" w:rsidDel="0046227A">
            <w:rPr>
              <w:b w:val="0"/>
              <w:sz w:val="18"/>
              <w:szCs w:val="18"/>
            </w:rPr>
            <w:fldChar w:fldCharType="end"/>
          </w:r>
          <w:r w:rsidRPr="00BA2B1C" w:rsidDel="0046227A">
            <w:rPr>
              <w:sz w:val="18"/>
              <w:szCs w:val="18"/>
            </w:rPr>
            <w:delText xml:space="preserve"> </w:delText>
          </w:r>
          <w:r w:rsidR="005E656F" w:rsidRPr="00BA2B1C" w:rsidDel="0046227A">
            <w:rPr>
              <w:sz w:val="18"/>
              <w:szCs w:val="18"/>
            </w:rPr>
            <w:delText>–</w:delText>
          </w:r>
          <w:r w:rsidRPr="00BA2B1C" w:rsidDel="0046227A">
            <w:rPr>
              <w:sz w:val="18"/>
              <w:szCs w:val="18"/>
            </w:rPr>
            <w:delText xml:space="preserve"> Information </w:delText>
          </w:r>
          <w:r w:rsidR="001E4125" w:rsidRPr="00BA2B1C" w:rsidDel="0046227A">
            <w:rPr>
              <w:sz w:val="18"/>
              <w:szCs w:val="18"/>
            </w:rPr>
            <w:delText>a</w:delText>
          </w:r>
          <w:r w:rsidRPr="00BA2B1C" w:rsidDel="0046227A">
            <w:rPr>
              <w:sz w:val="18"/>
              <w:szCs w:val="18"/>
            </w:rPr>
            <w:delText>ssociation</w:delText>
          </w:r>
        </w:del>
      </w:moveFrom>
    </w:p>
    <w:moveFromRangeEnd w:id="368"/>
    <w:p w14:paraId="4ACA69BD" w14:textId="0EB6FC7A" w:rsidR="00E73EDF" w:rsidRPr="004E17D6" w:rsidRDefault="007653F1" w:rsidP="00BE2B82">
      <w:pPr>
        <w:pStyle w:val="Heading4"/>
        <w:tabs>
          <w:tab w:val="clear" w:pos="940"/>
          <w:tab w:val="clear" w:pos="1140"/>
          <w:tab w:val="clear" w:pos="1360"/>
          <w:tab w:val="left" w:pos="993"/>
        </w:tabs>
        <w:spacing w:before="120" w:after="120" w:line="240" w:lineRule="auto"/>
        <w:ind w:left="993" w:hanging="993"/>
        <w:jc w:val="both"/>
      </w:pPr>
      <w:r w:rsidRPr="004E17D6">
        <w:t xml:space="preserve">Feature </w:t>
      </w:r>
      <w:r w:rsidR="00BE2B82">
        <w:t>a</w:t>
      </w:r>
      <w:r w:rsidRPr="004E17D6">
        <w:t>ssociation</w:t>
      </w:r>
      <w:bookmarkEnd w:id="367"/>
    </w:p>
    <w:p w14:paraId="52474A88" w14:textId="272B526D" w:rsidR="00E73EDF" w:rsidRPr="004E17D6" w:rsidRDefault="007653F1" w:rsidP="00BE2B82">
      <w:pPr>
        <w:autoSpaceDE w:val="0"/>
        <w:autoSpaceDN w:val="0"/>
        <w:adjustRightInd w:val="0"/>
        <w:spacing w:after="120" w:line="240" w:lineRule="auto"/>
        <w:rPr>
          <w:rFonts w:cs="Arial"/>
          <w:lang w:val="en-US" w:eastAsia="en-US"/>
        </w:rPr>
      </w:pPr>
      <w:r w:rsidRPr="004E17D6">
        <w:rPr>
          <w:rFonts w:cs="Arial"/>
          <w:lang w:val="en-US" w:eastAsia="en-US"/>
        </w:rPr>
        <w:t>A</w:t>
      </w:r>
      <w:r w:rsidR="00A13FB1" w:rsidRPr="004E17D6">
        <w:rPr>
          <w:rFonts w:cs="Arial"/>
          <w:lang w:val="en-US" w:eastAsia="en-US"/>
        </w:rPr>
        <w:t xml:space="preserve"> feature</w:t>
      </w:r>
      <w:r w:rsidRPr="004E17D6">
        <w:rPr>
          <w:rFonts w:cs="Arial"/>
          <w:lang w:val="en-US" w:eastAsia="en-US"/>
        </w:rPr>
        <w:t xml:space="preserve"> association is used to describe a relationship between two feature types that involves connections between their instances. </w:t>
      </w:r>
    </w:p>
    <w:p w14:paraId="55EA928B" w14:textId="14A2F4A8" w:rsidR="00E73EDF" w:rsidRPr="00BE2B82" w:rsidRDefault="007653F1" w:rsidP="00BE2B82">
      <w:pPr>
        <w:pStyle w:val="Small"/>
        <w:spacing w:before="0" w:after="120"/>
        <w:jc w:val="both"/>
        <w:rPr>
          <w:sz w:val="20"/>
          <w:szCs w:val="20"/>
        </w:rPr>
      </w:pPr>
      <w:r w:rsidRPr="00BE2B82">
        <w:rPr>
          <w:sz w:val="20"/>
          <w:szCs w:val="20"/>
        </w:rPr>
        <w:t>EXAMPLE</w:t>
      </w:r>
      <w:r w:rsidR="00BE2B82" w:rsidRPr="00BE2B82">
        <w:rPr>
          <w:sz w:val="20"/>
          <w:szCs w:val="20"/>
        </w:rPr>
        <w:t xml:space="preserve">: </w:t>
      </w:r>
      <w:r w:rsidRPr="00BE2B82">
        <w:rPr>
          <w:sz w:val="20"/>
          <w:szCs w:val="20"/>
        </w:rPr>
        <w:t xml:space="preserve">A </w:t>
      </w:r>
      <w:r w:rsidRPr="00BE2B82">
        <w:rPr>
          <w:b/>
          <w:sz w:val="20"/>
          <w:szCs w:val="20"/>
        </w:rPr>
        <w:t>Caution Area</w:t>
      </w:r>
      <w:r w:rsidRPr="00BE2B82">
        <w:rPr>
          <w:sz w:val="20"/>
          <w:szCs w:val="20"/>
        </w:rPr>
        <w:t xml:space="preserve"> feature provides additional caution information to the </w:t>
      </w:r>
      <w:r w:rsidRPr="00BE2B82">
        <w:rPr>
          <w:b/>
          <w:sz w:val="20"/>
          <w:szCs w:val="20"/>
        </w:rPr>
        <w:t xml:space="preserve">Archipelagic Sea </w:t>
      </w:r>
      <w:r w:rsidRPr="00BE2B82">
        <w:rPr>
          <w:b/>
          <w:sz w:val="20"/>
          <w:szCs w:val="20"/>
        </w:rPr>
        <w:lastRenderedPageBreak/>
        <w:t>Lane</w:t>
      </w:r>
      <w:r w:rsidRPr="00BE2B82">
        <w:rPr>
          <w:sz w:val="20"/>
          <w:szCs w:val="20"/>
        </w:rPr>
        <w:t xml:space="preserve"> feature. </w:t>
      </w:r>
      <w:r w:rsidR="00037650" w:rsidRPr="00BE2B82">
        <w:rPr>
          <w:sz w:val="20"/>
          <w:szCs w:val="20"/>
        </w:rPr>
        <w:t xml:space="preserve"> </w:t>
      </w:r>
      <w:r w:rsidRPr="00BE2B82">
        <w:rPr>
          <w:sz w:val="20"/>
          <w:szCs w:val="20"/>
        </w:rPr>
        <w:t xml:space="preserve">An association named </w:t>
      </w:r>
      <w:r w:rsidRPr="00BE2B82">
        <w:rPr>
          <w:b/>
          <w:sz w:val="20"/>
          <w:szCs w:val="20"/>
        </w:rPr>
        <w:t xml:space="preserve">Caution Area Association </w:t>
      </w:r>
      <w:r w:rsidRPr="00BE2B82">
        <w:rPr>
          <w:sz w:val="20"/>
          <w:szCs w:val="20"/>
        </w:rPr>
        <w:t>is used to relate the two features; roles are used to convey the meaning of the relationship.</w:t>
      </w:r>
    </w:p>
    <w:p w14:paraId="23B5B3BF" w14:textId="60F1E6A9" w:rsidR="00DC678D" w:rsidRPr="004E17D6" w:rsidRDefault="00944FBE" w:rsidP="00C128E3">
      <w:pPr>
        <w:pStyle w:val="Small"/>
        <w:spacing w:before="0" w:after="240"/>
        <w:jc w:val="center"/>
        <w:rPr>
          <w:sz w:val="18"/>
          <w:szCs w:val="18"/>
        </w:rPr>
      </w:pPr>
      <w:r w:rsidRPr="0076198D">
        <w:rPr>
          <w:noProof/>
          <w:sz w:val="18"/>
          <w:szCs w:val="18"/>
          <w:lang w:val="fr-FR" w:eastAsia="fr-FR"/>
        </w:rPr>
        <w:drawing>
          <wp:inline distT="0" distB="0" distL="0" distR="0" wp14:anchorId="3B2AC247" wp14:editId="726BF24F">
            <wp:extent cx="5429250" cy="857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Technical Standards Latest Draft\S-101 Main Document Edition 1.0.0\S-101 UML Figures 20180705\Fig 2 Feature Association.jpg"/>
                    <pic:cNvPicPr>
                      <a:picLocks noChangeAspect="1" noChangeArrowheads="1"/>
                    </pic:cNvPicPr>
                  </pic:nvPicPr>
                  <pic:blipFill>
                    <a:blip r:embed="rId27"/>
                    <a:stretch>
                      <a:fillRect/>
                    </a:stretch>
                  </pic:blipFill>
                  <pic:spPr bwMode="auto">
                    <a:xfrm>
                      <a:off x="0" y="0"/>
                      <a:ext cx="5429250" cy="857250"/>
                    </a:xfrm>
                    <a:prstGeom prst="rect">
                      <a:avLst/>
                    </a:prstGeom>
                    <a:noFill/>
                    <a:ln>
                      <a:noFill/>
                    </a:ln>
                  </pic:spPr>
                </pic:pic>
              </a:graphicData>
            </a:graphic>
          </wp:inline>
        </w:drawing>
      </w:r>
    </w:p>
    <w:p w14:paraId="01161A36" w14:textId="59790220" w:rsidR="00E73EDF" w:rsidRPr="002F51E7" w:rsidRDefault="007653F1" w:rsidP="00C128E3">
      <w:pPr>
        <w:pStyle w:val="Caption"/>
        <w:spacing w:line="240" w:lineRule="auto"/>
        <w:jc w:val="center"/>
        <w:rPr>
          <w:sz w:val="18"/>
          <w:szCs w:val="18"/>
        </w:rPr>
      </w:pPr>
      <w:bookmarkStart w:id="387" w:name="_Ref307922491"/>
      <w:r w:rsidRPr="002F51E7">
        <w:rPr>
          <w:sz w:val="18"/>
          <w:szCs w:val="18"/>
        </w:rPr>
        <w:t xml:space="preserve">Figure </w:t>
      </w:r>
      <w:ins w:id="388" w:author="Teh Stand" w:date="2022-06-10T09:59:00Z">
        <w:r w:rsidR="00BE2B82" w:rsidRPr="002F51E7">
          <w:rPr>
            <w:sz w:val="18"/>
            <w:szCs w:val="18"/>
          </w:rPr>
          <w:t>4-</w:t>
        </w:r>
      </w:ins>
      <w:r w:rsidRPr="002F51E7">
        <w:rPr>
          <w:sz w:val="18"/>
          <w:szCs w:val="18"/>
        </w:rPr>
        <w:fldChar w:fldCharType="begin"/>
      </w:r>
      <w:r w:rsidRPr="002F51E7">
        <w:rPr>
          <w:sz w:val="18"/>
          <w:szCs w:val="18"/>
        </w:rPr>
        <w:instrText xml:space="preserve"> SEQ Figure \* ARABIC </w:instrText>
      </w:r>
      <w:r w:rsidRPr="002F51E7">
        <w:rPr>
          <w:sz w:val="18"/>
          <w:szCs w:val="18"/>
        </w:rPr>
        <w:fldChar w:fldCharType="separate"/>
      </w:r>
      <w:ins w:id="389" w:author="Teh Stand" w:date="2022-12-08T10:55:00Z">
        <w:r w:rsidR="00FC3676">
          <w:rPr>
            <w:noProof/>
            <w:sz w:val="18"/>
            <w:szCs w:val="18"/>
          </w:rPr>
          <w:t>1</w:t>
        </w:r>
      </w:ins>
      <w:del w:id="390" w:author="Teh Stand" w:date="2022-10-17T10:16:00Z">
        <w:r w:rsidR="004170C6" w:rsidRPr="002F51E7" w:rsidDel="00712AB1">
          <w:rPr>
            <w:noProof/>
            <w:sz w:val="18"/>
            <w:szCs w:val="18"/>
          </w:rPr>
          <w:delText>2</w:delText>
        </w:r>
      </w:del>
      <w:r w:rsidRPr="002F51E7">
        <w:rPr>
          <w:sz w:val="18"/>
          <w:szCs w:val="18"/>
        </w:rPr>
        <w:fldChar w:fldCharType="end"/>
      </w:r>
      <w:r w:rsidRPr="002F51E7">
        <w:rPr>
          <w:sz w:val="18"/>
          <w:szCs w:val="18"/>
        </w:rPr>
        <w:t xml:space="preserve"> – Feature </w:t>
      </w:r>
      <w:r w:rsidR="001E4125" w:rsidRPr="002F51E7">
        <w:rPr>
          <w:sz w:val="18"/>
          <w:szCs w:val="18"/>
        </w:rPr>
        <w:t>a</w:t>
      </w:r>
      <w:r w:rsidRPr="002F51E7">
        <w:rPr>
          <w:sz w:val="18"/>
          <w:szCs w:val="18"/>
        </w:rPr>
        <w:t>ssociation</w:t>
      </w:r>
    </w:p>
    <w:p w14:paraId="47F82F62" w14:textId="77777777" w:rsidR="00E73EDF" w:rsidRPr="00693533" w:rsidRDefault="007653F1" w:rsidP="00BE2B82">
      <w:pPr>
        <w:pStyle w:val="Heading4"/>
        <w:tabs>
          <w:tab w:val="clear" w:pos="940"/>
          <w:tab w:val="clear" w:pos="1140"/>
          <w:tab w:val="clear" w:pos="1360"/>
          <w:tab w:val="left" w:pos="993"/>
        </w:tabs>
        <w:spacing w:before="120" w:after="120" w:line="240" w:lineRule="auto"/>
        <w:ind w:left="993" w:hanging="993"/>
        <w:jc w:val="both"/>
      </w:pPr>
      <w:r w:rsidRPr="004E17D6">
        <w:t>Aggregation</w:t>
      </w:r>
      <w:bookmarkEnd w:id="387"/>
    </w:p>
    <w:p w14:paraId="173E8B10" w14:textId="1218192B" w:rsidR="00E73EDF" w:rsidRPr="004E17D6" w:rsidRDefault="007653F1" w:rsidP="00BE2B82">
      <w:pPr>
        <w:spacing w:after="120" w:line="240" w:lineRule="auto"/>
        <w:rPr>
          <w:rFonts w:cs="Arial"/>
          <w:lang w:val="en-US" w:eastAsia="en-US"/>
        </w:rPr>
      </w:pPr>
      <w:r w:rsidRPr="004E17D6">
        <w:rPr>
          <w:rFonts w:cs="Arial"/>
          <w:lang w:val="en-US" w:eastAsia="en-US"/>
        </w:rPr>
        <w:t xml:space="preserve">An aggregation is a relationship between two or more feature types where the aggregation is made up of component features.  </w:t>
      </w:r>
    </w:p>
    <w:p w14:paraId="55699630" w14:textId="786FA78F" w:rsidR="00E73EDF" w:rsidRPr="00BE2B82" w:rsidRDefault="007653F1" w:rsidP="00BE2B82">
      <w:pPr>
        <w:spacing w:after="120" w:line="240" w:lineRule="auto"/>
        <w:rPr>
          <w:rFonts w:cs="Arial"/>
          <w:lang w:eastAsia="de-DE"/>
        </w:rPr>
      </w:pPr>
      <w:r w:rsidRPr="00BE2B82">
        <w:rPr>
          <w:rFonts w:cs="Arial"/>
          <w:lang w:eastAsia="de-DE"/>
        </w:rPr>
        <w:t>EXAMPLE</w:t>
      </w:r>
      <w:r w:rsidR="00BE2B82">
        <w:rPr>
          <w:rFonts w:cs="Arial"/>
          <w:lang w:eastAsia="de-DE"/>
        </w:rPr>
        <w:t xml:space="preserve">: </w:t>
      </w:r>
      <w:r w:rsidRPr="00BE2B82">
        <w:rPr>
          <w:rFonts w:cs="Arial"/>
          <w:lang w:eastAsia="de-DE"/>
        </w:rPr>
        <w:t>An</w:t>
      </w:r>
      <w:r w:rsidRPr="00BE2B82">
        <w:rPr>
          <w:rFonts w:cs="Arial"/>
          <w:b/>
          <w:lang w:eastAsia="de-DE"/>
        </w:rPr>
        <w:t xml:space="preserve"> Island Group</w:t>
      </w:r>
      <w:r w:rsidRPr="00BE2B82">
        <w:rPr>
          <w:rFonts w:cs="Arial"/>
          <w:lang w:eastAsia="de-DE"/>
        </w:rPr>
        <w:t xml:space="preserve"> feature may be composed of multiple </w:t>
      </w:r>
      <w:r w:rsidRPr="00BE2B82">
        <w:rPr>
          <w:rFonts w:cs="Arial"/>
          <w:b/>
          <w:lang w:eastAsia="de-DE"/>
        </w:rPr>
        <w:t>Land Area</w:t>
      </w:r>
      <w:r w:rsidRPr="00BE2B82">
        <w:rPr>
          <w:rFonts w:cs="Arial"/>
          <w:lang w:eastAsia="de-DE"/>
        </w:rPr>
        <w:t xml:space="preserve"> features to indicate the name of a group of island</w:t>
      </w:r>
      <w:ins w:id="391" w:author="Teh Stand" w:date="2022-06-10T10:01:00Z">
        <w:r w:rsidR="00BE2B82">
          <w:rPr>
            <w:rFonts w:cs="Arial"/>
            <w:lang w:eastAsia="de-DE"/>
          </w:rPr>
          <w:t>s</w:t>
        </w:r>
      </w:ins>
      <w:r w:rsidR="00BE2B82">
        <w:rPr>
          <w:rFonts w:cs="Arial"/>
          <w:lang w:eastAsia="de-DE"/>
        </w:rPr>
        <w:t>.</w:t>
      </w:r>
    </w:p>
    <w:p w14:paraId="4EB3A42D" w14:textId="335D5F12" w:rsidR="00E73EDF" w:rsidRPr="004E17D6" w:rsidRDefault="004067ED" w:rsidP="00C128E3">
      <w:pPr>
        <w:autoSpaceDE w:val="0"/>
        <w:autoSpaceDN w:val="0"/>
        <w:adjustRightInd w:val="0"/>
        <w:spacing w:line="240" w:lineRule="auto"/>
        <w:jc w:val="center"/>
      </w:pPr>
      <w:r w:rsidRPr="004E17D6">
        <w:rPr>
          <w:noProof/>
          <w:lang w:val="fr-FR" w:eastAsia="fr-FR"/>
        </w:rPr>
        <w:drawing>
          <wp:inline distT="0" distB="0" distL="0" distR="0" wp14:anchorId="20151719" wp14:editId="6423E096">
            <wp:extent cx="5770878" cy="151367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Technical Standards Latest Draft\S-101 Main Document Edition 1.0.0\S-101 UML Figures 20180705\Fig 3 Aggregation.jpg"/>
                    <pic:cNvPicPr>
                      <a:picLocks noChangeAspect="1" noChangeArrowheads="1"/>
                    </pic:cNvPicPr>
                  </pic:nvPicPr>
                  <pic:blipFill>
                    <a:blip r:embed="rId28"/>
                    <a:stretch>
                      <a:fillRect/>
                    </a:stretch>
                  </pic:blipFill>
                  <pic:spPr bwMode="auto">
                    <a:xfrm>
                      <a:off x="0" y="0"/>
                      <a:ext cx="5770878" cy="1513673"/>
                    </a:xfrm>
                    <a:prstGeom prst="rect">
                      <a:avLst/>
                    </a:prstGeom>
                    <a:noFill/>
                    <a:ln>
                      <a:noFill/>
                    </a:ln>
                  </pic:spPr>
                </pic:pic>
              </a:graphicData>
            </a:graphic>
          </wp:inline>
        </w:drawing>
      </w:r>
    </w:p>
    <w:p w14:paraId="5CAE2C09" w14:textId="02D25420" w:rsidR="00E73EDF" w:rsidRPr="002F51E7" w:rsidRDefault="007653F1" w:rsidP="00BE2B82">
      <w:pPr>
        <w:pStyle w:val="Caption"/>
        <w:spacing w:line="240" w:lineRule="auto"/>
        <w:jc w:val="center"/>
        <w:rPr>
          <w:rFonts w:cs="Arial"/>
          <w:sz w:val="18"/>
          <w:szCs w:val="18"/>
          <w:lang w:eastAsia="de-DE"/>
        </w:rPr>
      </w:pPr>
      <w:r w:rsidRPr="002F51E7">
        <w:rPr>
          <w:sz w:val="18"/>
          <w:szCs w:val="18"/>
        </w:rPr>
        <w:t xml:space="preserve">Figure </w:t>
      </w:r>
      <w:ins w:id="392" w:author="Teh Stand" w:date="2022-06-10T10:02:00Z">
        <w:r w:rsidR="004D1DCE" w:rsidRPr="002F51E7">
          <w:rPr>
            <w:sz w:val="18"/>
            <w:szCs w:val="18"/>
          </w:rPr>
          <w:t>4-</w:t>
        </w:r>
      </w:ins>
      <w:r w:rsidRPr="002F51E7">
        <w:rPr>
          <w:sz w:val="18"/>
          <w:szCs w:val="18"/>
        </w:rPr>
        <w:fldChar w:fldCharType="begin"/>
      </w:r>
      <w:r w:rsidRPr="002F51E7">
        <w:rPr>
          <w:sz w:val="18"/>
          <w:szCs w:val="18"/>
        </w:rPr>
        <w:instrText xml:space="preserve"> SEQ Figure \* ARABIC </w:instrText>
      </w:r>
      <w:r w:rsidRPr="002F51E7">
        <w:rPr>
          <w:sz w:val="18"/>
          <w:szCs w:val="18"/>
        </w:rPr>
        <w:fldChar w:fldCharType="separate"/>
      </w:r>
      <w:ins w:id="393" w:author="Teh Stand" w:date="2022-12-08T10:55:00Z">
        <w:r w:rsidR="00FC3676">
          <w:rPr>
            <w:noProof/>
            <w:sz w:val="18"/>
            <w:szCs w:val="18"/>
          </w:rPr>
          <w:t>2</w:t>
        </w:r>
      </w:ins>
      <w:del w:id="394" w:author="Teh Stand" w:date="2022-10-17T10:16:00Z">
        <w:r w:rsidR="004170C6" w:rsidRPr="002F51E7" w:rsidDel="00712AB1">
          <w:rPr>
            <w:noProof/>
            <w:sz w:val="18"/>
            <w:szCs w:val="18"/>
          </w:rPr>
          <w:delText>3</w:delText>
        </w:r>
      </w:del>
      <w:r w:rsidRPr="002F51E7">
        <w:rPr>
          <w:sz w:val="18"/>
          <w:szCs w:val="18"/>
        </w:rPr>
        <w:fldChar w:fldCharType="end"/>
      </w:r>
      <w:r w:rsidRPr="002F51E7">
        <w:rPr>
          <w:sz w:val="18"/>
          <w:szCs w:val="18"/>
        </w:rPr>
        <w:t xml:space="preserve"> </w:t>
      </w:r>
      <w:r w:rsidR="00BE2B82" w:rsidRPr="002F51E7">
        <w:rPr>
          <w:sz w:val="18"/>
          <w:szCs w:val="18"/>
        </w:rPr>
        <w:t>–</w:t>
      </w:r>
      <w:r w:rsidRPr="002F51E7">
        <w:rPr>
          <w:sz w:val="18"/>
          <w:szCs w:val="18"/>
        </w:rPr>
        <w:t xml:space="preserve"> Aggregation</w:t>
      </w:r>
    </w:p>
    <w:p w14:paraId="20DC3F5F" w14:textId="77777777" w:rsidR="00E73EDF" w:rsidRPr="00693533" w:rsidRDefault="007653F1" w:rsidP="004D1DCE">
      <w:pPr>
        <w:pStyle w:val="Heading4"/>
        <w:tabs>
          <w:tab w:val="clear" w:pos="940"/>
          <w:tab w:val="clear" w:pos="1140"/>
          <w:tab w:val="clear" w:pos="1360"/>
          <w:tab w:val="left" w:pos="993"/>
        </w:tabs>
        <w:spacing w:before="120" w:after="120" w:line="240" w:lineRule="auto"/>
        <w:ind w:left="993" w:hanging="993"/>
        <w:jc w:val="both"/>
      </w:pPr>
      <w:bookmarkStart w:id="395" w:name="_Ref307922421"/>
      <w:r w:rsidRPr="00693533">
        <w:t>Composition</w:t>
      </w:r>
      <w:bookmarkEnd w:id="395"/>
    </w:p>
    <w:p w14:paraId="3C77DAC8" w14:textId="4EFAC44E"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 xml:space="preserve">A composition is a strong aggregation. In a composition, if a container feature is deleted then all of its </w:t>
      </w:r>
      <w:proofErr w:type="spellStart"/>
      <w:r w:rsidR="00564BCB" w:rsidRPr="004E17D6">
        <w:rPr>
          <w:rFonts w:cs="Arial"/>
          <w:lang w:val="en-US" w:eastAsia="en-US"/>
        </w:rPr>
        <w:t>containe</w:t>
      </w:r>
      <w:r w:rsidR="00564BCB" w:rsidRPr="004E17D6">
        <w:rPr>
          <w:rFonts w:cs="Arial"/>
          <w:lang w:val="en-US"/>
        </w:rPr>
        <w:t>e</w:t>
      </w:r>
      <w:proofErr w:type="spellEnd"/>
      <w:r w:rsidR="00564BCB" w:rsidRPr="004E17D6">
        <w:rPr>
          <w:rFonts w:cs="Arial"/>
          <w:lang w:val="en-US" w:eastAsia="en-US"/>
        </w:rPr>
        <w:t xml:space="preserve"> </w:t>
      </w:r>
      <w:r w:rsidRPr="004E17D6">
        <w:rPr>
          <w:rFonts w:cs="Arial"/>
          <w:lang w:val="en-US" w:eastAsia="en-US"/>
        </w:rPr>
        <w:t xml:space="preserve">features are deleted as well. </w:t>
      </w:r>
    </w:p>
    <w:p w14:paraId="6F0C0325" w14:textId="7965E379"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EXAMPLE</w:t>
      </w:r>
      <w:r w:rsidR="004D1DCE">
        <w:rPr>
          <w:rFonts w:cs="Arial"/>
          <w:lang w:val="en-US" w:eastAsia="en-US"/>
        </w:rPr>
        <w:t xml:space="preserve">: </w:t>
      </w:r>
      <w:r w:rsidRPr="004E17D6">
        <w:rPr>
          <w:rFonts w:cs="Arial"/>
          <w:lang w:val="en-US" w:eastAsia="en-US"/>
        </w:rPr>
        <w:t>If a feature type that is considered a structure feature, such as a beacon</w:t>
      </w:r>
      <w:r w:rsidR="007F6365" w:rsidRPr="004E17D6">
        <w:rPr>
          <w:rFonts w:cs="Arial"/>
          <w:lang w:val="en-US" w:eastAsia="en-US"/>
        </w:rPr>
        <w:t>,</w:t>
      </w:r>
      <w:r w:rsidRPr="004E17D6">
        <w:rPr>
          <w:rFonts w:cs="Arial"/>
          <w:lang w:val="en-US" w:eastAsia="en-US"/>
        </w:rPr>
        <w:t xml:space="preserve"> is deleted, then all of its component feature types that make up the equipment composition, such as lights and fog signals must be deleted as they make up the </w:t>
      </w:r>
      <w:r w:rsidRPr="004E17D6">
        <w:rPr>
          <w:rFonts w:cs="Arial"/>
          <w:b/>
          <w:lang w:val="en-US" w:eastAsia="en-US"/>
        </w:rPr>
        <w:t>Structure/Equipment</w:t>
      </w:r>
      <w:r w:rsidRPr="004E17D6">
        <w:rPr>
          <w:rFonts w:cs="Arial"/>
          <w:lang w:val="en-US" w:eastAsia="en-US"/>
        </w:rPr>
        <w:t xml:space="preserve"> Composition.</w:t>
      </w:r>
    </w:p>
    <w:p w14:paraId="1E5386D3" w14:textId="4D47C9B6" w:rsidR="00C945BE" w:rsidRPr="004E17D6" w:rsidRDefault="004067ED" w:rsidP="00C128E3">
      <w:pPr>
        <w:spacing w:line="240" w:lineRule="auto"/>
        <w:jc w:val="center"/>
        <w:rPr>
          <w:lang w:val="en-US" w:eastAsia="en-US"/>
        </w:rPr>
      </w:pPr>
      <w:r w:rsidRPr="0076198D">
        <w:rPr>
          <w:rFonts w:cs="Arial"/>
          <w:noProof/>
          <w:lang w:val="fr-FR" w:eastAsia="fr-FR"/>
        </w:rPr>
        <w:drawing>
          <wp:inline distT="0" distB="0" distL="0" distR="0" wp14:anchorId="56121BD0" wp14:editId="0FC1EC75">
            <wp:extent cx="4953000" cy="857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Technical Standards Latest Draft\S-101 Main Document Edition 1.0.0\S-101 UML Figures 20180705\Fig 4 Composition.jpg"/>
                    <pic:cNvPicPr>
                      <a:picLocks noChangeAspect="1" noChangeArrowheads="1"/>
                    </pic:cNvPicPr>
                  </pic:nvPicPr>
                  <pic:blipFill>
                    <a:blip r:embed="rId29"/>
                    <a:stretch>
                      <a:fillRect/>
                    </a:stretch>
                  </pic:blipFill>
                  <pic:spPr bwMode="auto">
                    <a:xfrm>
                      <a:off x="0" y="0"/>
                      <a:ext cx="4953000" cy="857250"/>
                    </a:xfrm>
                    <a:prstGeom prst="rect">
                      <a:avLst/>
                    </a:prstGeom>
                    <a:noFill/>
                    <a:ln>
                      <a:noFill/>
                    </a:ln>
                  </pic:spPr>
                </pic:pic>
              </a:graphicData>
            </a:graphic>
          </wp:inline>
        </w:drawing>
      </w:r>
    </w:p>
    <w:bookmarkEnd w:id="361"/>
    <w:bookmarkEnd w:id="362"/>
    <w:p w14:paraId="4BC48EE7" w14:textId="46F9BD9C" w:rsidR="00E73EDF" w:rsidRPr="002F51E7" w:rsidRDefault="007653F1" w:rsidP="006E0043">
      <w:pPr>
        <w:pStyle w:val="Caption"/>
        <w:spacing w:line="240" w:lineRule="auto"/>
        <w:jc w:val="center"/>
        <w:rPr>
          <w:rFonts w:cs="Arial"/>
          <w:sz w:val="18"/>
          <w:szCs w:val="18"/>
          <w:lang w:eastAsia="de-DE"/>
        </w:rPr>
      </w:pPr>
      <w:r w:rsidRPr="002F51E7">
        <w:rPr>
          <w:sz w:val="18"/>
          <w:szCs w:val="18"/>
        </w:rPr>
        <w:t xml:space="preserve">Figure </w:t>
      </w:r>
      <w:ins w:id="396" w:author="Teh Stand" w:date="2022-06-10T10:08:00Z">
        <w:r w:rsidR="006E0043" w:rsidRPr="002F51E7">
          <w:rPr>
            <w:sz w:val="18"/>
            <w:szCs w:val="18"/>
          </w:rPr>
          <w:t>4-</w:t>
        </w:r>
      </w:ins>
      <w:del w:id="397" w:author="Jeff Wootton" w:date="2022-11-24T07:57:00Z">
        <w:r w:rsidRPr="002F51E7" w:rsidDel="00DA5D71">
          <w:rPr>
            <w:sz w:val="18"/>
            <w:szCs w:val="18"/>
          </w:rPr>
          <w:delText xml:space="preserve">4 </w:delText>
        </w:r>
      </w:del>
      <w:ins w:id="398" w:author="Jeff Wootton" w:date="2022-11-24T07:57:00Z">
        <w:r w:rsidR="00DA5D71">
          <w:rPr>
            <w:sz w:val="18"/>
            <w:szCs w:val="18"/>
          </w:rPr>
          <w:t>3</w:t>
        </w:r>
        <w:r w:rsidR="00DA5D71" w:rsidRPr="002F51E7">
          <w:rPr>
            <w:sz w:val="18"/>
            <w:szCs w:val="18"/>
          </w:rPr>
          <w:t xml:space="preserve"> </w:t>
        </w:r>
      </w:ins>
      <w:r w:rsidR="006E0043" w:rsidRPr="002F51E7">
        <w:rPr>
          <w:sz w:val="18"/>
          <w:szCs w:val="18"/>
        </w:rPr>
        <w:t>–</w:t>
      </w:r>
      <w:r w:rsidRPr="002F51E7">
        <w:rPr>
          <w:sz w:val="18"/>
          <w:szCs w:val="18"/>
        </w:rPr>
        <w:t xml:space="preserve"> Composition</w:t>
      </w:r>
    </w:p>
    <w:p w14:paraId="0264D2FD" w14:textId="4DB0428A" w:rsidR="00E73EDF" w:rsidRPr="00693533" w:rsidRDefault="007653F1" w:rsidP="006E0043">
      <w:pPr>
        <w:pStyle w:val="Heading3"/>
        <w:tabs>
          <w:tab w:val="clear" w:pos="660"/>
          <w:tab w:val="clear" w:pos="880"/>
          <w:tab w:val="left" w:pos="851"/>
        </w:tabs>
        <w:spacing w:before="120" w:after="120" w:line="240" w:lineRule="auto"/>
        <w:ind w:left="851" w:hanging="851"/>
        <w:jc w:val="both"/>
        <w:rPr>
          <w:lang w:eastAsia="en-US"/>
        </w:rPr>
      </w:pPr>
      <w:bookmarkStart w:id="399" w:name="_Toc510784272"/>
      <w:bookmarkStart w:id="400" w:name="_Toc510785421"/>
      <w:bookmarkStart w:id="401" w:name="_Toc510785422"/>
      <w:bookmarkStart w:id="402" w:name="_Toc510784273"/>
      <w:bookmarkStart w:id="403" w:name="_Toc439685263"/>
      <w:bookmarkStart w:id="404" w:name="_Toc121374422"/>
      <w:bookmarkStart w:id="405" w:name="_Toc225648292"/>
      <w:bookmarkStart w:id="406" w:name="_Toc225065149"/>
      <w:bookmarkEnd w:id="399"/>
      <w:bookmarkEnd w:id="400"/>
      <w:bookmarkEnd w:id="401"/>
      <w:bookmarkEnd w:id="402"/>
      <w:r w:rsidRPr="00693533">
        <w:rPr>
          <w:lang w:eastAsia="en-US"/>
        </w:rPr>
        <w:t xml:space="preserve">Information </w:t>
      </w:r>
      <w:r w:rsidR="006E0043">
        <w:rPr>
          <w:lang w:eastAsia="en-US"/>
        </w:rPr>
        <w:t>t</w:t>
      </w:r>
      <w:r w:rsidRPr="00693533">
        <w:rPr>
          <w:lang w:eastAsia="en-US"/>
        </w:rPr>
        <w:t>ypes</w:t>
      </w:r>
      <w:bookmarkEnd w:id="403"/>
      <w:bookmarkEnd w:id="404"/>
    </w:p>
    <w:p w14:paraId="70FED7B9" w14:textId="4724D911" w:rsidR="00E73EDF" w:rsidDel="00696E08" w:rsidRDefault="007653F1" w:rsidP="006E0043">
      <w:pPr>
        <w:spacing w:after="120" w:line="240" w:lineRule="auto"/>
        <w:rPr>
          <w:del w:id="407" w:author="Jeff Wootton" w:date="2022-12-04T20:57:00Z"/>
          <w:rFonts w:cs="Arial"/>
          <w:lang w:eastAsia="en-GB"/>
        </w:rPr>
      </w:pPr>
      <w:del w:id="408" w:author="Jeff Wootton" w:date="2022-12-04T20:57:00Z">
        <w:r w:rsidRPr="00693533" w:rsidDel="00696E08">
          <w:rPr>
            <w:rFonts w:cs="Arial"/>
            <w:lang w:eastAsia="en-GB"/>
          </w:rPr>
          <w:delText xml:space="preserve">Information types define identifiable pieces of information in a dataset that can be shared </w:delText>
        </w:r>
        <w:r w:rsidR="00A474D0" w:rsidRPr="004E17D6" w:rsidDel="00696E08">
          <w:rPr>
            <w:rFonts w:cs="Arial"/>
            <w:lang w:eastAsia="en-GB"/>
          </w:rPr>
          <w:delText>using information associations</w:delText>
        </w:r>
        <w:r w:rsidRPr="004E17D6" w:rsidDel="00696E08">
          <w:rPr>
            <w:rFonts w:cs="Arial"/>
            <w:lang w:eastAsia="en-GB"/>
          </w:rPr>
          <w:delText>. They have attributes but have no geometry.</w:delText>
        </w:r>
      </w:del>
    </w:p>
    <w:p w14:paraId="1EA6FE23" w14:textId="2D68F718" w:rsidR="002F51E7" w:rsidRPr="004E17D6" w:rsidRDefault="00696E08" w:rsidP="006E0043">
      <w:pPr>
        <w:spacing w:after="120" w:line="240" w:lineRule="auto"/>
        <w:rPr>
          <w:rFonts w:cs="Arial"/>
          <w:lang w:eastAsia="en-GB"/>
        </w:rPr>
      </w:pPr>
      <w:ins w:id="409" w:author="Jeff Wootton" w:date="2022-12-04T20:57:00Z">
        <w:r>
          <w:rPr>
            <w:rFonts w:cs="Arial"/>
            <w:lang w:eastAsia="en-GB"/>
          </w:rPr>
          <w:t>D</w:t>
        </w:r>
      </w:ins>
      <w:ins w:id="410" w:author="Jeff Wootton" w:date="2022-10-13T05:23:00Z">
        <w:r w:rsidR="002F51E7">
          <w:rPr>
            <w:rFonts w:eastAsia="Times New Roman" w:cs="Arial"/>
            <w:lang w:eastAsia="en-US"/>
          </w:rPr>
          <w:t xml:space="preserve">etails of </w:t>
        </w:r>
      </w:ins>
      <w:ins w:id="411" w:author="Jeff Wootton" w:date="2022-10-13T06:12:00Z">
        <w:r w:rsidR="002F51E7">
          <w:rPr>
            <w:rFonts w:eastAsia="Times New Roman" w:cs="Arial"/>
            <w:lang w:eastAsia="en-US"/>
          </w:rPr>
          <w:t>information</w:t>
        </w:r>
      </w:ins>
      <w:ins w:id="412" w:author="Jeff Wootton" w:date="2022-10-13T05:23:00Z">
        <w:r w:rsidR="002F51E7">
          <w:rPr>
            <w:rFonts w:eastAsia="Times New Roman" w:cs="Arial"/>
            <w:lang w:eastAsia="en-US"/>
          </w:rPr>
          <w:t xml:space="preserve"> types can be found in Annex A – </w:t>
        </w:r>
        <w:r w:rsidR="002F51E7">
          <w:rPr>
            <w:rFonts w:eastAsia="Times New Roman" w:cs="Arial"/>
            <w:i/>
            <w:iCs/>
            <w:lang w:eastAsia="en-US"/>
          </w:rPr>
          <w:t>Data Classification and Encoding Guide</w:t>
        </w:r>
        <w:r w:rsidR="002F51E7">
          <w:rPr>
            <w:rFonts w:eastAsia="Times New Roman" w:cs="Arial"/>
            <w:lang w:eastAsia="en-US"/>
          </w:rPr>
          <w:t xml:space="preserve">, </w:t>
        </w:r>
      </w:ins>
      <w:ins w:id="413" w:author="Jeff Wootton" w:date="2022-10-13T06:16:00Z">
        <w:r w:rsidR="002F51E7">
          <w:rPr>
            <w:rFonts w:eastAsia="Times New Roman" w:cs="Arial"/>
            <w:lang w:eastAsia="en-US"/>
          </w:rPr>
          <w:t xml:space="preserve">clauses 2.3, 2.4.7 and </w:t>
        </w:r>
      </w:ins>
      <w:ins w:id="414" w:author="Jeff Wootton" w:date="2022-10-13T05:23:00Z">
        <w:r w:rsidR="002F51E7">
          <w:rPr>
            <w:rFonts w:eastAsia="Times New Roman" w:cs="Arial"/>
            <w:lang w:eastAsia="en-US"/>
          </w:rPr>
          <w:t xml:space="preserve">Section </w:t>
        </w:r>
      </w:ins>
      <w:ins w:id="415" w:author="Jeff Wootton" w:date="2022-10-13T06:12:00Z">
        <w:r w:rsidR="002F51E7">
          <w:rPr>
            <w:rFonts w:eastAsia="Times New Roman" w:cs="Arial"/>
            <w:lang w:eastAsia="en-US"/>
          </w:rPr>
          <w:t>24.</w:t>
        </w:r>
      </w:ins>
    </w:p>
    <w:p w14:paraId="492CF475" w14:textId="26B9AA76" w:rsidR="00E73EDF" w:rsidRPr="00693533" w:rsidRDefault="007653F1" w:rsidP="006E0043">
      <w:pPr>
        <w:pStyle w:val="Heading4"/>
        <w:tabs>
          <w:tab w:val="clear" w:pos="940"/>
          <w:tab w:val="clear" w:pos="1140"/>
          <w:tab w:val="clear" w:pos="1360"/>
          <w:tab w:val="left" w:pos="993"/>
        </w:tabs>
        <w:spacing w:before="120" w:after="120" w:line="240" w:lineRule="auto"/>
        <w:ind w:left="993" w:hanging="993"/>
        <w:rPr>
          <w:lang w:val="en-AU"/>
        </w:rPr>
      </w:pPr>
      <w:r w:rsidRPr="00693533">
        <w:rPr>
          <w:lang w:val="en-AU"/>
        </w:rPr>
        <w:t xml:space="preserve">Spatial </w:t>
      </w:r>
      <w:r w:rsidR="006E0043">
        <w:rPr>
          <w:lang w:val="en-AU"/>
        </w:rPr>
        <w:t>q</w:t>
      </w:r>
      <w:r w:rsidRPr="00693533">
        <w:rPr>
          <w:lang w:val="en-AU"/>
        </w:rPr>
        <w:t>uality</w:t>
      </w:r>
    </w:p>
    <w:p w14:paraId="5CAB1687" w14:textId="74C3B4E4" w:rsidR="00E73EDF" w:rsidRPr="004E17D6" w:rsidRDefault="007653F1" w:rsidP="006E0043">
      <w:pPr>
        <w:autoSpaceDE w:val="0"/>
        <w:autoSpaceDN w:val="0"/>
        <w:adjustRightInd w:val="0"/>
        <w:spacing w:after="120" w:line="240" w:lineRule="auto"/>
        <w:rPr>
          <w:rFonts w:cs="Arial"/>
          <w:lang w:val="en-AU"/>
        </w:rPr>
      </w:pPr>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ins w:id="416" w:author="Jeff Wootton" w:date="2022-12-04T21:06:00Z">
        <w:r w:rsidR="00830EAF">
          <w:rPr>
            <w:rFonts w:cs="Arial"/>
            <w:lang w:eastAsia="en-GB"/>
          </w:rPr>
          <w:t>D</w:t>
        </w:r>
        <w:r w:rsidR="00830EAF">
          <w:rPr>
            <w:rFonts w:eastAsia="Times New Roman" w:cs="Arial"/>
            <w:lang w:eastAsia="en-US"/>
          </w:rPr>
          <w:t xml:space="preserve">etails of </w:t>
        </w:r>
      </w:ins>
      <w:ins w:id="417" w:author="Jeff Wootton" w:date="2022-12-04T21:07:00Z">
        <w:r w:rsidR="00830EAF">
          <w:rPr>
            <w:rFonts w:eastAsia="Times New Roman" w:cs="Arial"/>
            <w:lang w:eastAsia="en-US"/>
          </w:rPr>
          <w:t>spatial quality</w:t>
        </w:r>
      </w:ins>
      <w:ins w:id="418" w:author="Jeff Wootton" w:date="2022-12-04T21:06:00Z">
        <w:r w:rsidR="00830EAF">
          <w:rPr>
            <w:rFonts w:eastAsia="Times New Roman" w:cs="Arial"/>
            <w:lang w:eastAsia="en-US"/>
          </w:rPr>
          <w:t xml:space="preserve"> can be found in Annex A – </w:t>
        </w:r>
        <w:r w:rsidR="00830EAF">
          <w:rPr>
            <w:rFonts w:eastAsia="Times New Roman" w:cs="Arial"/>
            <w:i/>
            <w:iCs/>
            <w:lang w:eastAsia="en-US"/>
          </w:rPr>
          <w:t>Data Classification and Encoding Guide</w:t>
        </w:r>
        <w:r w:rsidR="00830EAF">
          <w:rPr>
            <w:rFonts w:eastAsia="Times New Roman" w:cs="Arial"/>
            <w:lang w:eastAsia="en-US"/>
          </w:rPr>
          <w:t xml:space="preserve">, clauses 2.4.7 and </w:t>
        </w:r>
      </w:ins>
      <w:ins w:id="419" w:author="Jeff Wootton" w:date="2022-12-04T21:08:00Z">
        <w:r w:rsidR="00830EAF">
          <w:rPr>
            <w:rFonts w:eastAsia="Times New Roman" w:cs="Arial"/>
            <w:lang w:eastAsia="en-US"/>
          </w:rPr>
          <w:t>24.5</w:t>
        </w:r>
      </w:ins>
      <w:ins w:id="420" w:author="Jeff Wootton" w:date="2022-12-04T21:06:00Z">
        <w:r w:rsidR="00830EAF">
          <w:rPr>
            <w:rFonts w:eastAsia="Times New Roman" w:cs="Arial"/>
            <w:lang w:eastAsia="en-US"/>
          </w:rPr>
          <w:t>.</w:t>
        </w:r>
      </w:ins>
      <w:del w:id="421" w:author="Jeff Wootton" w:date="2022-12-04T21:06:00Z">
        <w:r w:rsidRPr="00693533" w:rsidDel="00830EAF">
          <w:rPr>
            <w:rFonts w:cs="Arial"/>
            <w:lang w:val="en-AU"/>
          </w:rPr>
          <w:delText>Only points, multipoints and curves can be as</w:delText>
        </w:r>
        <w:r w:rsidR="006E0043" w:rsidDel="00830EAF">
          <w:rPr>
            <w:rFonts w:cs="Arial"/>
            <w:lang w:val="en-AU"/>
          </w:rPr>
          <w:delText xml:space="preserve">sociated with spatial quality. </w:delText>
        </w:r>
        <w:r w:rsidRPr="00693533" w:rsidDel="00830EAF">
          <w:rPr>
            <w:rFonts w:cs="Arial"/>
            <w:lang w:val="en-AU"/>
          </w:rPr>
          <w:delText xml:space="preserve">Currently no use case for associating surfaces with spatial quality attributes </w:delText>
        </w:r>
        <w:r w:rsidR="00A67488" w:rsidRPr="004E17D6" w:rsidDel="00830EAF">
          <w:rPr>
            <w:rFonts w:cs="Arial"/>
            <w:lang w:val="en-AU"/>
          </w:rPr>
          <w:delText>has been identified</w:delText>
        </w:r>
        <w:r w:rsidRPr="004E17D6" w:rsidDel="00830EAF">
          <w:rPr>
            <w:rFonts w:cs="Arial"/>
            <w:lang w:val="en-AU"/>
          </w:rPr>
          <w:delText>, therefore this is pro</w:delText>
        </w:r>
        <w:r w:rsidR="006E0043" w:rsidDel="00830EAF">
          <w:rPr>
            <w:rFonts w:cs="Arial"/>
            <w:lang w:val="en-AU"/>
          </w:rPr>
          <w:delText xml:space="preserve">hibited. </w:delText>
        </w:r>
        <w:r w:rsidRPr="004E17D6" w:rsidDel="00830EAF">
          <w:rPr>
            <w:rFonts w:cs="Arial"/>
            <w:lang w:val="en-AU"/>
          </w:rPr>
          <w:delText>Vertical uncertainty is prohibited for curves as this dimension is not supported by curves.</w:delText>
        </w:r>
      </w:del>
    </w:p>
    <w:p w14:paraId="6564C71D" w14:textId="68C1879F" w:rsidR="00E73EDF" w:rsidRPr="004E17D6" w:rsidDel="00830EAF" w:rsidRDefault="004067ED" w:rsidP="00C128E3">
      <w:pPr>
        <w:keepNext/>
        <w:spacing w:line="240" w:lineRule="auto"/>
        <w:jc w:val="center"/>
        <w:rPr>
          <w:del w:id="422" w:author="Jeff Wootton" w:date="2022-12-04T21:09:00Z"/>
        </w:rPr>
      </w:pPr>
      <w:commentRangeStart w:id="423"/>
      <w:del w:id="424" w:author="Jeff Wootton" w:date="2022-12-04T21:09:00Z">
        <w:r w:rsidRPr="00497910" w:rsidDel="00830EAF">
          <w:rPr>
            <w:rFonts w:cs="Arial"/>
            <w:noProof/>
            <w:lang w:val="fr-FR" w:eastAsia="fr-FR"/>
          </w:rPr>
          <w:drawing>
            <wp:inline distT="0" distB="0" distL="0" distR="0" wp14:anchorId="79DE25BC" wp14:editId="752B7301">
              <wp:extent cx="5382137" cy="4511040"/>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 5 Spatial Quality.jpg"/>
                      <pic:cNvPicPr/>
                    </pic:nvPicPr>
                    <pic:blipFill>
                      <a:blip r:embed="rId30"/>
                      <a:stretch>
                        <a:fillRect/>
                      </a:stretch>
                    </pic:blipFill>
                    <pic:spPr>
                      <a:xfrm>
                        <a:off x="0" y="0"/>
                        <a:ext cx="5382137" cy="4511040"/>
                      </a:xfrm>
                      <a:prstGeom prst="rect">
                        <a:avLst/>
                      </a:prstGeom>
                    </pic:spPr>
                  </pic:pic>
                </a:graphicData>
              </a:graphic>
            </wp:inline>
          </w:drawing>
        </w:r>
        <w:commentRangeEnd w:id="423"/>
        <w:r w:rsidR="00511242" w:rsidDel="00830EAF">
          <w:rPr>
            <w:rStyle w:val="CommentReference"/>
          </w:rPr>
          <w:commentReference w:id="423"/>
        </w:r>
        <w:bookmarkStart w:id="425" w:name="_Toc121374423"/>
        <w:bookmarkEnd w:id="425"/>
      </w:del>
    </w:p>
    <w:p w14:paraId="66379C3E" w14:textId="60FCC86B" w:rsidR="00E73EDF" w:rsidRPr="00C722BD" w:rsidDel="00830EAF" w:rsidRDefault="001D40A3" w:rsidP="00F546F9">
      <w:pPr>
        <w:pStyle w:val="Caption"/>
        <w:spacing w:line="240" w:lineRule="auto"/>
        <w:jc w:val="center"/>
        <w:rPr>
          <w:del w:id="426" w:author="Jeff Wootton" w:date="2022-12-04T21:09:00Z"/>
          <w:sz w:val="18"/>
          <w:szCs w:val="18"/>
          <w:lang w:val="en-AU"/>
        </w:rPr>
      </w:pPr>
      <w:commentRangeStart w:id="427"/>
      <w:del w:id="428" w:author="Jeff Wootton" w:date="2022-12-04T21:09:00Z">
        <w:r w:rsidRPr="00C722BD" w:rsidDel="00830EAF">
          <w:rPr>
            <w:sz w:val="18"/>
            <w:szCs w:val="18"/>
          </w:rPr>
          <w:delText xml:space="preserve">Figure </w:delText>
        </w:r>
      </w:del>
      <w:ins w:id="429" w:author="Teh Stand" w:date="2022-06-10T10:22:00Z">
        <w:del w:id="430" w:author="Jeff Wootton" w:date="2022-12-04T21:09:00Z">
          <w:r w:rsidR="00F546F9" w:rsidRPr="00C722BD" w:rsidDel="00830EAF">
            <w:rPr>
              <w:sz w:val="18"/>
              <w:szCs w:val="18"/>
            </w:rPr>
            <w:delText>4-</w:delText>
          </w:r>
        </w:del>
      </w:ins>
      <w:del w:id="431" w:author="Jeff Wootton" w:date="2022-11-24T07:58:00Z">
        <w:r w:rsidRPr="00C722BD" w:rsidDel="00DA5D71">
          <w:rPr>
            <w:sz w:val="18"/>
            <w:szCs w:val="18"/>
          </w:rPr>
          <w:delText xml:space="preserve">5 </w:delText>
        </w:r>
      </w:del>
      <w:del w:id="432" w:author="Jeff Wootton" w:date="2022-12-04T21:09:00Z">
        <w:r w:rsidR="00F546F9" w:rsidRPr="00C722BD" w:rsidDel="00830EAF">
          <w:rPr>
            <w:sz w:val="18"/>
            <w:szCs w:val="18"/>
          </w:rPr>
          <w:delText>–</w:delText>
        </w:r>
        <w:r w:rsidRPr="00C722BD" w:rsidDel="00830EAF">
          <w:rPr>
            <w:sz w:val="18"/>
            <w:szCs w:val="18"/>
          </w:rPr>
          <w:delText xml:space="preserve"> Spatial</w:delText>
        </w:r>
        <w:r w:rsidR="007653F1" w:rsidRPr="00C722BD" w:rsidDel="00830EAF">
          <w:rPr>
            <w:sz w:val="18"/>
            <w:szCs w:val="18"/>
          </w:rPr>
          <w:delText xml:space="preserve"> Quality </w:delText>
        </w:r>
        <w:r w:rsidR="001E4125" w:rsidRPr="00C722BD" w:rsidDel="00830EAF">
          <w:rPr>
            <w:sz w:val="18"/>
            <w:szCs w:val="18"/>
          </w:rPr>
          <w:delText>i</w:delText>
        </w:r>
        <w:r w:rsidR="007653F1" w:rsidRPr="00C722BD" w:rsidDel="00830EAF">
          <w:rPr>
            <w:sz w:val="18"/>
            <w:szCs w:val="18"/>
          </w:rPr>
          <w:delText xml:space="preserve">nformation </w:delText>
        </w:r>
        <w:r w:rsidR="001E4125" w:rsidRPr="00C722BD" w:rsidDel="00830EAF">
          <w:rPr>
            <w:sz w:val="18"/>
            <w:szCs w:val="18"/>
          </w:rPr>
          <w:delText>t</w:delText>
        </w:r>
        <w:r w:rsidR="007653F1" w:rsidRPr="00C722BD" w:rsidDel="00830EAF">
          <w:rPr>
            <w:sz w:val="18"/>
            <w:szCs w:val="18"/>
          </w:rPr>
          <w:delText>ype</w:delText>
        </w:r>
        <w:commentRangeEnd w:id="427"/>
        <w:r w:rsidR="00C722BD" w:rsidDel="00830EAF">
          <w:rPr>
            <w:rStyle w:val="CommentReference"/>
            <w:b w:val="0"/>
          </w:rPr>
          <w:commentReference w:id="427"/>
        </w:r>
        <w:bookmarkStart w:id="433" w:name="_Toc121374424"/>
        <w:bookmarkEnd w:id="433"/>
      </w:del>
    </w:p>
    <w:p w14:paraId="5B7AC361" w14:textId="0016F0C6" w:rsidR="00F50FED" w:rsidRDefault="00F50FED" w:rsidP="001E4125">
      <w:pPr>
        <w:pStyle w:val="Heading3"/>
        <w:tabs>
          <w:tab w:val="clear" w:pos="660"/>
          <w:tab w:val="clear" w:pos="880"/>
          <w:tab w:val="left" w:pos="851"/>
        </w:tabs>
        <w:spacing w:before="120" w:after="120" w:line="240" w:lineRule="auto"/>
        <w:ind w:left="851" w:hanging="851"/>
        <w:jc w:val="both"/>
        <w:rPr>
          <w:ins w:id="434" w:author="Jeff Wootton" w:date="2022-10-13T05:55:00Z"/>
          <w:lang w:eastAsia="en-US"/>
        </w:rPr>
      </w:pPr>
      <w:bookmarkStart w:id="435" w:name="_Toc510785424"/>
      <w:bookmarkStart w:id="436" w:name="_Toc510784275"/>
      <w:bookmarkStart w:id="437" w:name="_Toc121374425"/>
      <w:bookmarkStart w:id="438" w:name="_Toc439685264"/>
      <w:bookmarkEnd w:id="435"/>
      <w:bookmarkEnd w:id="436"/>
      <w:ins w:id="439" w:author="Jeff Wootton" w:date="2022-10-13T05:54:00Z">
        <w:r>
          <w:rPr>
            <w:lang w:eastAsia="en-US"/>
          </w:rPr>
          <w:t>Information relationships</w:t>
        </w:r>
      </w:ins>
      <w:bookmarkEnd w:id="437"/>
    </w:p>
    <w:p w14:paraId="0B1F9DCC" w14:textId="53DFB1FF" w:rsidR="00F50FED" w:rsidRDefault="00F50FED" w:rsidP="00F50FED">
      <w:pPr>
        <w:spacing w:after="120" w:line="240" w:lineRule="auto"/>
        <w:rPr>
          <w:ins w:id="440" w:author="Jeff Wootton" w:date="2022-10-13T05:56:00Z"/>
          <w:lang w:eastAsia="en-US"/>
        </w:rPr>
      </w:pPr>
      <w:ins w:id="441" w:author="Jeff Wootton" w:date="2022-10-13T05:55:00Z">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ins>
    </w:p>
    <w:p w14:paraId="3FAE2654" w14:textId="77777777" w:rsidR="00060EF7" w:rsidRPr="00693533" w:rsidRDefault="00060EF7" w:rsidP="00060EF7">
      <w:pPr>
        <w:pStyle w:val="Heading4"/>
        <w:tabs>
          <w:tab w:val="clear" w:pos="940"/>
          <w:tab w:val="clear" w:pos="1140"/>
          <w:tab w:val="clear" w:pos="1360"/>
          <w:tab w:val="left" w:pos="993"/>
        </w:tabs>
        <w:spacing w:before="120" w:after="120" w:line="240" w:lineRule="auto"/>
        <w:ind w:left="993" w:hanging="993"/>
        <w:jc w:val="both"/>
      </w:pPr>
      <w:moveToRangeStart w:id="442" w:author="Jeff Wootton" w:date="2022-10-13T05:56:00Z" w:name="move116533011"/>
      <w:moveTo w:id="443" w:author="Jeff Wootton" w:date="2022-10-13T05:56:00Z">
        <w:r w:rsidRPr="00693533">
          <w:lastRenderedPageBreak/>
          <w:t xml:space="preserve">Information </w:t>
        </w:r>
        <w:r>
          <w:t>a</w:t>
        </w:r>
        <w:r w:rsidRPr="00693533">
          <w:t>ssociation</w:t>
        </w:r>
      </w:moveTo>
    </w:p>
    <w:p w14:paraId="1701342B" w14:textId="77777777" w:rsidR="00060EF7" w:rsidRPr="004E17D6" w:rsidRDefault="00060EF7" w:rsidP="00060EF7">
      <w:pPr>
        <w:spacing w:after="120" w:line="240" w:lineRule="auto"/>
      </w:pPr>
      <w:moveTo w:id="444" w:author="Jeff Wootton" w:date="2022-10-13T05:56:00Z">
        <w:r w:rsidRPr="00693533">
          <w:t xml:space="preserve">An </w:t>
        </w:r>
        <w:r w:rsidRPr="004E17D6">
          <w:t>information association is used to describe a relationship between a feature type, spatial object, or information type on one side and an information type on the other side.</w:t>
        </w:r>
      </w:moveTo>
    </w:p>
    <w:p w14:paraId="243B0C52" w14:textId="77777777" w:rsidR="00060EF7" w:rsidRPr="00BE2B82" w:rsidRDefault="00060EF7" w:rsidP="00060EF7">
      <w:pPr>
        <w:pStyle w:val="Small"/>
        <w:spacing w:before="0" w:after="120"/>
        <w:jc w:val="both"/>
        <w:rPr>
          <w:sz w:val="20"/>
          <w:szCs w:val="20"/>
        </w:rPr>
      </w:pPr>
      <w:moveTo w:id="445" w:author="Jeff Wootton" w:date="2022-10-13T05:56:00Z">
        <w:r w:rsidRPr="00BE2B82">
          <w:rPr>
            <w:sz w:val="20"/>
            <w:szCs w:val="20"/>
          </w:rPr>
          <w:t xml:space="preserve">EXAMPLE: A </w:t>
        </w:r>
        <w:r w:rsidRPr="00BE2B82">
          <w:rPr>
            <w:b/>
            <w:sz w:val="20"/>
            <w:szCs w:val="20"/>
          </w:rPr>
          <w:t>Nautical Information</w:t>
        </w:r>
        <w:r w:rsidRPr="00BE2B82">
          <w:rPr>
            <w:sz w:val="20"/>
            <w:szCs w:val="20"/>
          </w:rPr>
          <w:t xml:space="preserve"> </w:t>
        </w:r>
        <w:proofErr w:type="spellStart"/>
        <w:r w:rsidRPr="00BE2B82">
          <w:rPr>
            <w:sz w:val="20"/>
            <w:szCs w:val="20"/>
          </w:rPr>
          <w:t>information</w:t>
        </w:r>
        <w:proofErr w:type="spellEnd"/>
        <w:r w:rsidRPr="00BE2B82">
          <w:rPr>
            <w:sz w:val="20"/>
            <w:szCs w:val="20"/>
          </w:rPr>
          <w:t xml:space="preserve"> type provides additional information to any geo feature using an information association called </w:t>
        </w:r>
        <w:r w:rsidRPr="00BE2B82">
          <w:rPr>
            <w:b/>
            <w:sz w:val="20"/>
            <w:szCs w:val="20"/>
          </w:rPr>
          <w:t>additional information</w:t>
        </w:r>
        <w:r w:rsidRPr="00BE2B82">
          <w:rPr>
            <w:sz w:val="20"/>
            <w:szCs w:val="20"/>
          </w:rPr>
          <w:t>.</w:t>
        </w:r>
      </w:moveTo>
    </w:p>
    <w:p w14:paraId="08547032" w14:textId="77777777" w:rsidR="00060EF7" w:rsidRPr="004E17D6" w:rsidRDefault="00060EF7" w:rsidP="00060EF7">
      <w:pPr>
        <w:pStyle w:val="Small"/>
        <w:spacing w:before="0" w:after="240"/>
        <w:jc w:val="both"/>
        <w:rPr>
          <w:sz w:val="18"/>
          <w:szCs w:val="18"/>
        </w:rPr>
      </w:pPr>
      <w:moveTo w:id="446" w:author="Jeff Wootton" w:date="2022-10-13T05:56:00Z">
        <w:r w:rsidRPr="000975C4">
          <w:rPr>
            <w:noProof/>
            <w:sz w:val="18"/>
            <w:szCs w:val="18"/>
            <w:lang w:val="fr-FR" w:eastAsia="fr-FR"/>
            <w:rPrChange w:id="447" w:author="Unknown">
              <w:rPr>
                <w:noProof/>
                <w:lang w:val="fr-FR" w:eastAsia="fr-FR"/>
              </w:rPr>
            </w:rPrChange>
          </w:rPr>
          <w:drawing>
            <wp:inline distT="0" distB="0" distL="0" distR="0" wp14:anchorId="63DC69CE" wp14:editId="19D3F7FA">
              <wp:extent cx="5770880" cy="798830"/>
              <wp:effectExtent l="0" t="0" r="127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Technical Standards Latest Draft\S-101 Main Document Edition 1.0.0\S-101 UML Figures 20180705\Fig 1 Information Association.jpg"/>
                      <pic:cNvPicPr>
                        <a:picLocks noChangeAspect="1" noChangeArrowheads="1"/>
                      </pic:cNvPicPr>
                    </pic:nvPicPr>
                    <pic:blipFill>
                      <a:blip r:embed="rId24"/>
                      <a:stretch>
                        <a:fillRect/>
                      </a:stretch>
                    </pic:blipFill>
                    <pic:spPr bwMode="auto">
                      <a:xfrm>
                        <a:off x="0" y="0"/>
                        <a:ext cx="5770880" cy="798830"/>
                      </a:xfrm>
                      <a:prstGeom prst="rect">
                        <a:avLst/>
                      </a:prstGeom>
                      <a:noFill/>
                      <a:ln>
                        <a:noFill/>
                      </a:ln>
                    </pic:spPr>
                  </pic:pic>
                </a:graphicData>
              </a:graphic>
            </wp:inline>
          </w:drawing>
        </w:r>
      </w:moveTo>
    </w:p>
    <w:p w14:paraId="2A60EFCE" w14:textId="75C87E3A" w:rsidR="00060EF7" w:rsidRDefault="00060EF7" w:rsidP="00060EF7">
      <w:pPr>
        <w:pStyle w:val="Caption"/>
        <w:spacing w:line="240" w:lineRule="auto"/>
        <w:jc w:val="center"/>
        <w:rPr>
          <w:ins w:id="448" w:author="Jeff Wootton" w:date="2022-10-13T05:57:00Z"/>
          <w:sz w:val="18"/>
          <w:szCs w:val="18"/>
        </w:rPr>
      </w:pPr>
      <w:moveTo w:id="449" w:author="Jeff Wootton" w:date="2022-10-13T05:56:00Z">
        <w:r w:rsidRPr="00BA2B1C">
          <w:rPr>
            <w:sz w:val="18"/>
            <w:szCs w:val="18"/>
          </w:rPr>
          <w:t>Figure 4-</w:t>
        </w:r>
        <w:del w:id="450" w:author="Jeff Wootton" w:date="2022-12-04T21:11:00Z">
          <w:r w:rsidRPr="00BA2B1C" w:rsidDel="00830EAF">
            <w:rPr>
              <w:sz w:val="18"/>
              <w:szCs w:val="18"/>
            </w:rPr>
            <w:fldChar w:fldCharType="begin"/>
          </w:r>
          <w:r w:rsidRPr="00BA2B1C" w:rsidDel="00830EAF">
            <w:rPr>
              <w:sz w:val="18"/>
              <w:szCs w:val="18"/>
            </w:rPr>
            <w:delInstrText xml:space="preserve"> SEQ Figure \* ARABIC </w:delInstrText>
          </w:r>
          <w:r w:rsidRPr="00BA2B1C" w:rsidDel="00830EAF">
            <w:rPr>
              <w:sz w:val="18"/>
              <w:szCs w:val="18"/>
            </w:rPr>
            <w:fldChar w:fldCharType="separate"/>
          </w:r>
        </w:del>
      </w:moveTo>
      <w:ins w:id="451" w:author="Teh Stand" w:date="2022-10-26T08:35:00Z">
        <w:del w:id="452" w:author="Jeff Wootton" w:date="2022-12-04T21:11:00Z">
          <w:r w:rsidR="00A43EFC" w:rsidDel="00830EAF">
            <w:rPr>
              <w:noProof/>
              <w:sz w:val="18"/>
              <w:szCs w:val="18"/>
            </w:rPr>
            <w:delText>3</w:delText>
          </w:r>
        </w:del>
      </w:ins>
      <w:moveTo w:id="453" w:author="Jeff Wootton" w:date="2022-10-13T05:56:00Z">
        <w:del w:id="454" w:author="Jeff Wootton" w:date="2022-12-04T21:11:00Z">
          <w:r w:rsidRPr="00BA2B1C" w:rsidDel="00830EAF">
            <w:rPr>
              <w:noProof/>
              <w:sz w:val="18"/>
              <w:szCs w:val="18"/>
            </w:rPr>
            <w:delText>1</w:delText>
          </w:r>
          <w:r w:rsidRPr="00BA2B1C" w:rsidDel="00830EAF">
            <w:rPr>
              <w:sz w:val="18"/>
              <w:szCs w:val="18"/>
            </w:rPr>
            <w:fldChar w:fldCharType="end"/>
          </w:r>
        </w:del>
      </w:moveTo>
      <w:ins w:id="455" w:author="Jeff Wootton" w:date="2022-12-04T21:11:00Z">
        <w:r w:rsidR="00830EAF">
          <w:rPr>
            <w:sz w:val="18"/>
            <w:szCs w:val="18"/>
          </w:rPr>
          <w:t>4</w:t>
        </w:r>
      </w:ins>
      <w:moveTo w:id="456" w:author="Jeff Wootton" w:date="2022-10-13T05:56:00Z">
        <w:r w:rsidRPr="00BA2B1C">
          <w:rPr>
            <w:sz w:val="18"/>
            <w:szCs w:val="18"/>
          </w:rPr>
          <w:t xml:space="preserve"> – Information association</w:t>
        </w:r>
      </w:moveTo>
    </w:p>
    <w:p w14:paraId="67F8A39B" w14:textId="77777777" w:rsidR="00060EF7" w:rsidRDefault="00060EF7" w:rsidP="00060EF7">
      <w:pPr>
        <w:pStyle w:val="Heading4"/>
        <w:rPr>
          <w:ins w:id="457" w:author="Jeff Wootton" w:date="2022-10-13T05:57:00Z"/>
          <w:lang w:eastAsia="en-US"/>
        </w:rPr>
      </w:pPr>
      <w:ins w:id="458" w:author="Jeff Wootton" w:date="2022-10-13T05:57:00Z">
        <w:r>
          <w:rPr>
            <w:lang w:eastAsia="en-US"/>
          </w:rPr>
          <w:t>Spatial associations</w:t>
        </w:r>
      </w:ins>
    </w:p>
    <w:p w14:paraId="48A950D8" w14:textId="50C139D1" w:rsidR="00060EF7" w:rsidRDefault="00060EF7" w:rsidP="00830EAF">
      <w:pPr>
        <w:spacing w:after="120" w:line="240" w:lineRule="auto"/>
        <w:rPr>
          <w:ins w:id="459" w:author="Jeff Wootton" w:date="2022-10-13T05:57:00Z"/>
          <w:lang w:eastAsia="en-US"/>
        </w:rPr>
      </w:pPr>
      <w:ins w:id="460" w:author="Jeff Wootton" w:date="2022-10-13T05:57:00Z">
        <w:r>
          <w:rPr>
            <w:lang w:eastAsia="en-US"/>
          </w:rPr>
          <w:t xml:space="preserve">The information association “Spatial association” provides the binding between spatial objects and spatial quality. It is noted here because the S-100 </w:t>
        </w:r>
      </w:ins>
      <w:ins w:id="461" w:author="Jeff Wootton" w:date="2022-12-04T21:16:00Z">
        <w:r w:rsidR="007863F7">
          <w:rPr>
            <w:lang w:eastAsia="en-US"/>
          </w:rPr>
          <w:t>F</w:t>
        </w:r>
      </w:ins>
      <w:ins w:id="462" w:author="Jeff Wootton" w:date="2022-10-13T05:57:00Z">
        <w:r>
          <w:rPr>
            <w:lang w:eastAsia="en-US"/>
          </w:rPr>
          <w:t xml:space="preserve">eature </w:t>
        </w:r>
      </w:ins>
      <w:ins w:id="463" w:author="Jeff Wootton" w:date="2022-12-04T21:16:00Z">
        <w:r w:rsidR="007863F7">
          <w:rPr>
            <w:lang w:eastAsia="en-US"/>
          </w:rPr>
          <w:t>C</w:t>
        </w:r>
      </w:ins>
      <w:ins w:id="464" w:author="Jeff Wootton" w:date="2022-10-13T05:57:00Z">
        <w:r>
          <w:rPr>
            <w:lang w:eastAsia="en-US"/>
          </w:rPr>
          <w:t>atalogue model is incapable of describing this relationship.</w:t>
        </w:r>
      </w:ins>
    </w:p>
    <w:p w14:paraId="228F38A6" w14:textId="77777777" w:rsidR="00060EF7" w:rsidRPr="00C429A2" w:rsidRDefault="00060EF7" w:rsidP="000975C4">
      <w:pPr>
        <w:spacing w:after="120" w:line="240" w:lineRule="auto"/>
        <w:rPr>
          <w:ins w:id="465" w:author="Jeff Wootton" w:date="2022-10-13T05:57:00Z"/>
          <w:lang w:eastAsia="en-US"/>
        </w:rPr>
      </w:pPr>
      <w:ins w:id="466" w:author="Jeff Wootton" w:date="2022-10-13T05:57:00Z">
        <w:r>
          <w:rPr>
            <w:lang w:eastAsia="en-US"/>
          </w:rPr>
          <w:t>Any spatial type other than surface may be associated with spatial quality (no use case for associating surfaces with spatial quality attributes has been identified). Vertical uncertainty is prohibited for curves as this dimension is not supported by curves.</w:t>
        </w:r>
      </w:ins>
    </w:p>
    <w:p w14:paraId="72E84833" w14:textId="0BFF4806" w:rsidR="00E73EDF" w:rsidRPr="00693533" w:rsidRDefault="007653F1" w:rsidP="001E4125">
      <w:pPr>
        <w:pStyle w:val="Heading3"/>
        <w:tabs>
          <w:tab w:val="clear" w:pos="660"/>
          <w:tab w:val="clear" w:pos="880"/>
          <w:tab w:val="left" w:pos="851"/>
        </w:tabs>
        <w:spacing w:before="120" w:after="120" w:line="240" w:lineRule="auto"/>
        <w:ind w:left="851" w:hanging="851"/>
        <w:jc w:val="both"/>
        <w:rPr>
          <w:lang w:eastAsia="en-US"/>
        </w:rPr>
      </w:pPr>
      <w:bookmarkStart w:id="467" w:name="_Toc121374426"/>
      <w:moveToRangeEnd w:id="442"/>
      <w:r w:rsidRPr="00693533">
        <w:rPr>
          <w:lang w:eastAsia="en-US"/>
        </w:rPr>
        <w:t>Attributes</w:t>
      </w:r>
      <w:bookmarkEnd w:id="405"/>
      <w:bookmarkEnd w:id="406"/>
      <w:bookmarkEnd w:id="438"/>
      <w:bookmarkEnd w:id="467"/>
    </w:p>
    <w:p w14:paraId="5426C217" w14:textId="77777777" w:rsidR="00E73EDF" w:rsidRPr="00693533" w:rsidRDefault="007653F1" w:rsidP="001E4125">
      <w:pPr>
        <w:spacing w:after="120" w:line="240" w:lineRule="auto"/>
        <w:rPr>
          <w:lang w:eastAsia="en-US"/>
        </w:rPr>
      </w:pPr>
      <w:r w:rsidRPr="00693533">
        <w:rPr>
          <w:lang w:eastAsia="en-US"/>
        </w:rPr>
        <w:t>S-101 defines attributes as either simple or complex.</w:t>
      </w:r>
    </w:p>
    <w:p w14:paraId="6DF0C60B" w14:textId="2F759F34" w:rsidR="00E73EDF" w:rsidRPr="00693533" w:rsidRDefault="007653F1" w:rsidP="001E4125">
      <w:pPr>
        <w:pStyle w:val="Heading4"/>
        <w:tabs>
          <w:tab w:val="clear" w:pos="940"/>
          <w:tab w:val="clear" w:pos="1140"/>
          <w:tab w:val="clear" w:pos="1360"/>
          <w:tab w:val="left" w:pos="993"/>
        </w:tabs>
        <w:spacing w:before="120" w:after="120" w:line="240" w:lineRule="auto"/>
        <w:ind w:left="993" w:hanging="993"/>
        <w:jc w:val="both"/>
      </w:pPr>
      <w:r w:rsidRPr="00693533">
        <w:t xml:space="preserve">Simple </w:t>
      </w:r>
      <w:r w:rsidR="0037659B">
        <w:t>a</w:t>
      </w:r>
      <w:r w:rsidRPr="00693533">
        <w:t>ttributes</w:t>
      </w:r>
    </w:p>
    <w:p w14:paraId="48EA7E18" w14:textId="24EAF916" w:rsidR="00E73EDF" w:rsidRPr="00671F73" w:rsidDel="002F5E91" w:rsidRDefault="007653F1" w:rsidP="001E4125">
      <w:pPr>
        <w:pStyle w:val="BodyText"/>
        <w:spacing w:before="0" w:after="120" w:line="240" w:lineRule="auto"/>
        <w:rPr>
          <w:del w:id="468" w:author="Jeff Wootton" w:date="2022-12-04T22:14:00Z"/>
          <w:sz w:val="20"/>
          <w:lang w:val="en-AU"/>
        </w:rPr>
      </w:pPr>
      <w:r w:rsidRPr="00671F73">
        <w:rPr>
          <w:sz w:val="20"/>
          <w:lang w:val="en-AU"/>
        </w:rPr>
        <w:t xml:space="preserve">S-101 uses </w:t>
      </w:r>
      <w:r w:rsidR="00C618EA" w:rsidRPr="00671F73">
        <w:rPr>
          <w:sz w:val="20"/>
          <w:lang w:val="en-AU"/>
        </w:rPr>
        <w:t>seven</w:t>
      </w:r>
      <w:r w:rsidRPr="00671F73">
        <w:rPr>
          <w:sz w:val="20"/>
          <w:lang w:val="en-AU"/>
        </w:rPr>
        <w:t xml:space="preserve"> types of simple attributes; </w:t>
      </w:r>
      <w:del w:id="469" w:author="Jeff Wootton" w:date="2022-12-04T22:12:00Z">
        <w:r w:rsidRPr="00671F73" w:rsidDel="002F5E91">
          <w:rPr>
            <w:sz w:val="20"/>
            <w:lang w:val="en-AU"/>
          </w:rPr>
          <w:delText xml:space="preserve">they </w:delText>
        </w:r>
      </w:del>
      <w:ins w:id="470" w:author="Jeff Wootton" w:date="2022-12-04T22:12:00Z">
        <w:r w:rsidR="002F5E91" w:rsidRPr="00671F73">
          <w:rPr>
            <w:sz w:val="20"/>
            <w:lang w:val="en-AU"/>
          </w:rPr>
          <w:t xml:space="preserve">these </w:t>
        </w:r>
      </w:ins>
      <w:ins w:id="471" w:author="Jeff Wootton" w:date="2022-12-04T22:25:00Z">
        <w:r w:rsidR="00671F73" w:rsidRPr="00671F73">
          <w:rPr>
            <w:sz w:val="20"/>
            <w:lang w:val="en-AU"/>
          </w:rPr>
          <w:t xml:space="preserve">types </w:t>
        </w:r>
      </w:ins>
      <w:r w:rsidRPr="00671F73">
        <w:rPr>
          <w:sz w:val="20"/>
          <w:lang w:val="en-AU"/>
        </w:rPr>
        <w:t>are listed</w:t>
      </w:r>
      <w:ins w:id="472" w:author="Jeff Wootton" w:date="2022-12-04T22:25:00Z">
        <w:r w:rsidR="00671F73" w:rsidRPr="00671F73">
          <w:rPr>
            <w:sz w:val="20"/>
            <w:lang w:val="en-AU"/>
          </w:rPr>
          <w:t xml:space="preserve"> in</w:t>
        </w:r>
      </w:ins>
      <w:r w:rsidRPr="00671F73">
        <w:rPr>
          <w:sz w:val="20"/>
          <w:lang w:val="en-AU"/>
        </w:rPr>
        <w:t xml:space="preserve"> </w:t>
      </w:r>
      <w:ins w:id="473" w:author="Jeff Wootton" w:date="2022-12-04T22:13:00Z">
        <w:r w:rsidR="002F5E91" w:rsidRPr="00671F73">
          <w:rPr>
            <w:rFonts w:eastAsia="Times New Roman" w:cs="Arial"/>
            <w:sz w:val="20"/>
            <w:lang w:eastAsia="en-US"/>
          </w:rPr>
          <w:t xml:space="preserve">Annex A – </w:t>
        </w:r>
        <w:r w:rsidR="002F5E91" w:rsidRPr="00671F73">
          <w:rPr>
            <w:rFonts w:eastAsia="Times New Roman" w:cs="Arial"/>
            <w:i/>
            <w:iCs/>
            <w:sz w:val="20"/>
            <w:lang w:eastAsia="en-US"/>
          </w:rPr>
          <w:t>Data Classification and Encoding Guide</w:t>
        </w:r>
        <w:r w:rsidR="002F5E91" w:rsidRPr="00671F73">
          <w:rPr>
            <w:rFonts w:eastAsia="Times New Roman" w:cs="Arial"/>
            <w:sz w:val="20"/>
            <w:lang w:eastAsia="en-US"/>
          </w:rPr>
          <w:t>, clause 2.4.2.</w:t>
        </w:r>
      </w:ins>
      <w:ins w:id="474" w:author="Jeff Wootton" w:date="2022-12-04T22:26:00Z">
        <w:r w:rsidR="00671F73" w:rsidRPr="00671F73">
          <w:rPr>
            <w:rFonts w:eastAsia="Times New Roman" w:cs="Arial"/>
            <w:sz w:val="20"/>
            <w:lang w:eastAsia="en-US"/>
          </w:rPr>
          <w:t xml:space="preserve"> Descriptions of the simple attributes included in S-101 </w:t>
        </w:r>
      </w:ins>
      <w:ins w:id="475" w:author="Jeff Wootton" w:date="2022-12-04T22:27:00Z">
        <w:r w:rsidR="00671F73" w:rsidRPr="00671F73">
          <w:rPr>
            <w:rFonts w:eastAsia="Times New Roman" w:cs="Arial"/>
            <w:sz w:val="20"/>
            <w:lang w:eastAsia="en-US"/>
          </w:rPr>
          <w:t xml:space="preserve">can be found in Annex </w:t>
        </w:r>
        <w:proofErr w:type="gramStart"/>
        <w:r w:rsidR="00671F73" w:rsidRPr="00671F73">
          <w:rPr>
            <w:rFonts w:eastAsia="Times New Roman" w:cs="Arial"/>
            <w:sz w:val="20"/>
            <w:lang w:eastAsia="en-US"/>
          </w:rPr>
          <w:t>A</w:t>
        </w:r>
        <w:proofErr w:type="gramEnd"/>
        <w:r w:rsidR="00671F73" w:rsidRPr="00671F73">
          <w:rPr>
            <w:rFonts w:eastAsia="Times New Roman" w:cs="Arial"/>
            <w:sz w:val="20"/>
            <w:lang w:eastAsia="en-US"/>
          </w:rPr>
          <w:t>, Sections 27, 2</w:t>
        </w:r>
      </w:ins>
      <w:ins w:id="476" w:author="Jeff Wootton" w:date="2022-12-04T22:28:00Z">
        <w:r w:rsidR="00671F73" w:rsidRPr="00671F73">
          <w:rPr>
            <w:rFonts w:eastAsia="Times New Roman" w:cs="Arial"/>
            <w:sz w:val="20"/>
            <w:lang w:eastAsia="en-US"/>
          </w:rPr>
          <w:t>8</w:t>
        </w:r>
      </w:ins>
      <w:ins w:id="477" w:author="Jeff Wootton" w:date="2022-12-04T22:27:00Z">
        <w:r w:rsidR="00671F73" w:rsidRPr="00671F73">
          <w:rPr>
            <w:rFonts w:eastAsia="Times New Roman" w:cs="Arial"/>
            <w:sz w:val="20"/>
            <w:lang w:eastAsia="en-US"/>
          </w:rPr>
          <w:t xml:space="preserve"> and 30.</w:t>
        </w:r>
      </w:ins>
      <w:del w:id="478" w:author="Jeff Wootton" w:date="2022-12-04T22:13:00Z">
        <w:r w:rsidRPr="00671F73" w:rsidDel="002F5E91">
          <w:rPr>
            <w:sz w:val="20"/>
            <w:lang w:val="en-AU"/>
          </w:rPr>
          <w:delText xml:space="preserve">in the following </w:delText>
        </w:r>
        <w:r w:rsidR="001E4125" w:rsidRPr="00671F73" w:rsidDel="002F5E91">
          <w:rPr>
            <w:sz w:val="20"/>
            <w:lang w:val="en-AU"/>
          </w:rPr>
          <w:delText>T</w:delText>
        </w:r>
        <w:r w:rsidRPr="00671F73" w:rsidDel="002F5E91">
          <w:rPr>
            <w:sz w:val="20"/>
            <w:lang w:val="en-AU"/>
          </w:rPr>
          <w:delText>able:</w:delText>
        </w:r>
      </w:del>
    </w:p>
    <w:p w14:paraId="20255CAC" w14:textId="0668C71A" w:rsidR="001E4125" w:rsidRPr="00671F73" w:rsidRDefault="001E4125" w:rsidP="00671F73">
      <w:pPr>
        <w:pStyle w:val="BodyText"/>
        <w:spacing w:before="0" w:after="120" w:line="240" w:lineRule="auto"/>
        <w:rPr>
          <w:sz w:val="20"/>
          <w:lang w:val="en-AU"/>
        </w:rPr>
      </w:pPr>
      <w:del w:id="479" w:author="Jeff Wootton" w:date="2022-12-04T22:14:00Z">
        <w:r w:rsidRPr="00671F73" w:rsidDel="002F5E91">
          <w:rPr>
            <w:sz w:val="20"/>
            <w:lang w:val="en-AU"/>
          </w:rPr>
          <w:delText xml:space="preserve">Table </w:delText>
        </w:r>
        <w:r w:rsidRPr="00671F73" w:rsidDel="002F5E91">
          <w:rPr>
            <w:sz w:val="20"/>
            <w:lang w:val="en-AU"/>
          </w:rPr>
          <w:fldChar w:fldCharType="begin"/>
        </w:r>
        <w:r w:rsidRPr="00671F73" w:rsidDel="002F5E91">
          <w:rPr>
            <w:sz w:val="20"/>
            <w:lang w:val="en-AU"/>
          </w:rPr>
          <w:delInstrText xml:space="preserve"> SEQ Table \* ARABIC </w:delInstrText>
        </w:r>
        <w:r w:rsidRPr="00671F73" w:rsidDel="002F5E91">
          <w:rPr>
            <w:sz w:val="20"/>
            <w:lang w:val="en-AU"/>
          </w:rPr>
          <w:fldChar w:fldCharType="separate"/>
        </w:r>
        <w:r w:rsidRPr="00671F73" w:rsidDel="002F5E91">
          <w:rPr>
            <w:noProof/>
            <w:sz w:val="20"/>
            <w:lang w:val="en-AU"/>
          </w:rPr>
          <w:delText>2</w:delText>
        </w:r>
        <w:r w:rsidRPr="00671F73" w:rsidDel="002F5E91">
          <w:rPr>
            <w:sz w:val="20"/>
            <w:lang w:val="en-AU"/>
          </w:rPr>
          <w:fldChar w:fldCharType="end"/>
        </w:r>
        <w:r w:rsidRPr="00671F73" w:rsidDel="002F5E91">
          <w:rPr>
            <w:sz w:val="20"/>
            <w:lang w:val="en-AU"/>
          </w:rPr>
          <w:delText xml:space="preserve"> </w:delText>
        </w:r>
      </w:del>
      <w:ins w:id="480" w:author="Teh Stand" w:date="2022-06-10T10:27:00Z">
        <w:del w:id="481" w:author="Jeff Wootton" w:date="2022-12-04T22:14:00Z">
          <w:r w:rsidR="0037659B" w:rsidRPr="00671F73" w:rsidDel="002F5E91">
            <w:rPr>
              <w:sz w:val="20"/>
              <w:lang w:val="en-AU"/>
            </w:rPr>
            <w:delText xml:space="preserve">4-1 </w:delText>
          </w:r>
        </w:del>
      </w:ins>
      <w:del w:id="482" w:author="Jeff Wootton" w:date="2022-12-04T22:14:00Z">
        <w:r w:rsidR="0037659B" w:rsidRPr="00671F73" w:rsidDel="002F5E91">
          <w:rPr>
            <w:sz w:val="20"/>
            <w:lang w:val="en-AU"/>
          </w:rPr>
          <w:delText>–</w:delText>
        </w:r>
        <w:r w:rsidRPr="00671F73" w:rsidDel="002F5E91">
          <w:rPr>
            <w:sz w:val="20"/>
            <w:lang w:val="en-AU"/>
          </w:rPr>
          <w:delText xml:space="preserve"> Simple </w:delText>
        </w:r>
        <w:r w:rsidR="0037659B" w:rsidRPr="00671F73" w:rsidDel="002F5E91">
          <w:rPr>
            <w:sz w:val="20"/>
            <w:lang w:val="en-AU"/>
          </w:rPr>
          <w:delText>a</w:delText>
        </w:r>
        <w:r w:rsidRPr="00671F73" w:rsidDel="002F5E91">
          <w:rPr>
            <w:sz w:val="20"/>
            <w:lang w:val="en-AU"/>
          </w:rPr>
          <w:delText xml:space="preserve">ttribute </w:delText>
        </w:r>
        <w:r w:rsidR="0037659B" w:rsidRPr="00671F73" w:rsidDel="002F5E91">
          <w:rPr>
            <w:sz w:val="20"/>
            <w:lang w:val="en-AU"/>
          </w:rPr>
          <w:delText>t</w:delText>
        </w:r>
        <w:r w:rsidRPr="00671F73" w:rsidDel="002F5E91">
          <w:rPr>
            <w:sz w:val="20"/>
            <w:lang w:val="en-AU"/>
          </w:rPr>
          <w:delText>ypes</w:delText>
        </w:r>
      </w:del>
    </w:p>
    <w:tbl>
      <w:tblPr>
        <w:tblW w:w="93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7216"/>
      </w:tblGrid>
      <w:tr w:rsidR="00E73EDF" w:rsidRPr="00693533" w:rsidDel="002F5E91" w14:paraId="43A28CC8" w14:textId="6DF12749" w:rsidTr="0037659B">
        <w:trPr>
          <w:cantSplit/>
          <w:trHeight w:val="20"/>
          <w:jc w:val="center"/>
          <w:del w:id="483" w:author="Jeff Wootton" w:date="2022-12-04T22:13:00Z"/>
        </w:trPr>
        <w:tc>
          <w:tcPr>
            <w:tcW w:w="2088" w:type="dxa"/>
            <w:shd w:val="clear" w:color="auto" w:fill="D9D9D9" w:themeFill="background1" w:themeFillShade="D9"/>
          </w:tcPr>
          <w:p w14:paraId="66F44059" w14:textId="7E9480EA" w:rsidR="00E73EDF" w:rsidRPr="00693533" w:rsidDel="002F5E91" w:rsidRDefault="007653F1" w:rsidP="0037659B">
            <w:pPr>
              <w:pStyle w:val="BodyText"/>
              <w:spacing w:line="240" w:lineRule="auto"/>
              <w:jc w:val="left"/>
              <w:rPr>
                <w:del w:id="484" w:author="Jeff Wootton" w:date="2022-12-04T22:13:00Z"/>
                <w:b/>
                <w:lang w:val="en-AU"/>
              </w:rPr>
            </w:pPr>
            <w:del w:id="485" w:author="Jeff Wootton" w:date="2022-12-04T22:13:00Z">
              <w:r w:rsidRPr="00693533" w:rsidDel="002F5E91">
                <w:rPr>
                  <w:b/>
                  <w:lang w:val="en-AU"/>
                </w:rPr>
                <w:delText>Type</w:delText>
              </w:r>
            </w:del>
          </w:p>
        </w:tc>
        <w:tc>
          <w:tcPr>
            <w:tcW w:w="7216" w:type="dxa"/>
            <w:shd w:val="clear" w:color="auto" w:fill="D9D9D9" w:themeFill="background1" w:themeFillShade="D9"/>
          </w:tcPr>
          <w:p w14:paraId="43558A2C" w14:textId="23437521" w:rsidR="00E73EDF" w:rsidRPr="00693533" w:rsidDel="002F5E91" w:rsidRDefault="007653F1" w:rsidP="0037659B">
            <w:pPr>
              <w:pStyle w:val="BodyText"/>
              <w:spacing w:line="240" w:lineRule="auto"/>
              <w:jc w:val="left"/>
              <w:rPr>
                <w:del w:id="486" w:author="Jeff Wootton" w:date="2022-12-04T22:13:00Z"/>
                <w:b/>
                <w:lang w:val="en-AU"/>
              </w:rPr>
            </w:pPr>
            <w:del w:id="487" w:author="Jeff Wootton" w:date="2022-12-04T22:13:00Z">
              <w:r w:rsidRPr="00693533" w:rsidDel="002F5E91">
                <w:rPr>
                  <w:b/>
                  <w:lang w:val="en-AU"/>
                </w:rPr>
                <w:delText>Definition</w:delText>
              </w:r>
            </w:del>
          </w:p>
        </w:tc>
      </w:tr>
      <w:tr w:rsidR="00E73EDF" w:rsidRPr="00693533" w:rsidDel="002F5E91" w14:paraId="30BA83AA" w14:textId="396F2559" w:rsidTr="0037659B">
        <w:trPr>
          <w:cantSplit/>
          <w:trHeight w:val="20"/>
          <w:jc w:val="center"/>
          <w:del w:id="488" w:author="Jeff Wootton" w:date="2022-12-04T22:13:00Z"/>
        </w:trPr>
        <w:tc>
          <w:tcPr>
            <w:tcW w:w="2088" w:type="dxa"/>
            <w:shd w:val="clear" w:color="auto" w:fill="auto"/>
          </w:tcPr>
          <w:p w14:paraId="4DFFA37B" w14:textId="7461282D" w:rsidR="00E73EDF" w:rsidRPr="00693533" w:rsidDel="002F5E91" w:rsidRDefault="007653F1" w:rsidP="0037659B">
            <w:pPr>
              <w:pStyle w:val="BodyText"/>
              <w:spacing w:line="240" w:lineRule="auto"/>
              <w:jc w:val="left"/>
              <w:rPr>
                <w:del w:id="489" w:author="Jeff Wootton" w:date="2022-12-04T22:13:00Z"/>
                <w:lang w:val="en-AU"/>
              </w:rPr>
            </w:pPr>
            <w:del w:id="490" w:author="Jeff Wootton" w:date="2022-12-04T22:13:00Z">
              <w:r w:rsidRPr="00693533" w:rsidDel="002F5E91">
                <w:rPr>
                  <w:rFonts w:cs="Arial"/>
                  <w:lang w:val="en-AU"/>
                </w:rPr>
                <w:delText xml:space="preserve">Boolean </w:delText>
              </w:r>
            </w:del>
          </w:p>
        </w:tc>
        <w:tc>
          <w:tcPr>
            <w:tcW w:w="7216" w:type="dxa"/>
            <w:shd w:val="clear" w:color="auto" w:fill="auto"/>
          </w:tcPr>
          <w:p w14:paraId="632F82D1" w14:textId="523E41CD" w:rsidR="00E73EDF" w:rsidRPr="00693533" w:rsidDel="002F5E91" w:rsidRDefault="007653F1" w:rsidP="0037659B">
            <w:pPr>
              <w:pStyle w:val="BodyText"/>
              <w:spacing w:line="240" w:lineRule="auto"/>
              <w:jc w:val="left"/>
              <w:rPr>
                <w:del w:id="491" w:author="Jeff Wootton" w:date="2022-12-04T22:13:00Z"/>
                <w:lang w:val="en-AU"/>
              </w:rPr>
            </w:pPr>
            <w:del w:id="492" w:author="Jeff Wootton" w:date="2022-12-04T22:13:00Z">
              <w:r w:rsidRPr="00693533" w:rsidDel="002F5E91">
                <w:rPr>
                  <w:rFonts w:cs="Arial"/>
                  <w:lang w:val="en-AU"/>
                </w:rPr>
                <w:delText>the value is a logical value either ‘True’ or ‘False’</w:delText>
              </w:r>
            </w:del>
          </w:p>
        </w:tc>
      </w:tr>
      <w:tr w:rsidR="00E73EDF" w:rsidRPr="004E17D6" w:rsidDel="002F5E91" w14:paraId="36A2EBF2" w14:textId="0B48BF84" w:rsidTr="0037659B">
        <w:trPr>
          <w:cantSplit/>
          <w:trHeight w:val="20"/>
          <w:jc w:val="center"/>
          <w:del w:id="493" w:author="Jeff Wootton" w:date="2022-12-04T22:13:00Z"/>
        </w:trPr>
        <w:tc>
          <w:tcPr>
            <w:tcW w:w="2088" w:type="dxa"/>
            <w:shd w:val="clear" w:color="auto" w:fill="auto"/>
          </w:tcPr>
          <w:p w14:paraId="7E59CE45" w14:textId="1629BF3B" w:rsidR="00E73EDF" w:rsidRPr="004E17D6" w:rsidDel="002F5E91" w:rsidRDefault="007653F1" w:rsidP="0037659B">
            <w:pPr>
              <w:pStyle w:val="BodyText"/>
              <w:spacing w:line="240" w:lineRule="auto"/>
              <w:jc w:val="left"/>
              <w:rPr>
                <w:del w:id="494" w:author="Jeff Wootton" w:date="2022-12-04T22:13:00Z"/>
                <w:lang w:val="en-AU"/>
              </w:rPr>
            </w:pPr>
            <w:del w:id="495" w:author="Jeff Wootton" w:date="2022-12-04T22:13:00Z">
              <w:r w:rsidRPr="004E17D6" w:rsidDel="002F5E91">
                <w:rPr>
                  <w:rFonts w:cs="Arial"/>
                  <w:lang w:val="en-AU"/>
                </w:rPr>
                <w:delText xml:space="preserve">Integer </w:delText>
              </w:r>
            </w:del>
          </w:p>
        </w:tc>
        <w:tc>
          <w:tcPr>
            <w:tcW w:w="7216" w:type="dxa"/>
            <w:shd w:val="clear" w:color="auto" w:fill="auto"/>
          </w:tcPr>
          <w:p w14:paraId="1DCF5956" w14:textId="60933AEF" w:rsidR="00E73EDF" w:rsidRPr="004E17D6" w:rsidDel="002F5E91" w:rsidRDefault="007653F1" w:rsidP="0037659B">
            <w:pPr>
              <w:pStyle w:val="Default"/>
              <w:spacing w:before="60" w:after="60" w:line="240" w:lineRule="auto"/>
              <w:rPr>
                <w:del w:id="496" w:author="Jeff Wootton" w:date="2022-12-04T22:13:00Z"/>
                <w:color w:val="auto"/>
              </w:rPr>
            </w:pPr>
            <w:del w:id="497" w:author="Jeff Wootton" w:date="2022-12-04T22:13:00Z">
              <w:r w:rsidRPr="004E17D6" w:rsidDel="002F5E91">
                <w:rPr>
                  <w:color w:val="auto"/>
                  <w:sz w:val="18"/>
                  <w:szCs w:val="18"/>
                  <w:lang w:val="en-AU"/>
                </w:rPr>
                <w:delText xml:space="preserve">the value is an integer number </w:delText>
              </w:r>
            </w:del>
          </w:p>
        </w:tc>
      </w:tr>
      <w:tr w:rsidR="00E73EDF" w:rsidRPr="00693533" w:rsidDel="002F5E91" w14:paraId="221086CE" w14:textId="60B1310B" w:rsidTr="0037659B">
        <w:trPr>
          <w:cantSplit/>
          <w:trHeight w:val="20"/>
          <w:jc w:val="center"/>
          <w:del w:id="498" w:author="Jeff Wootton" w:date="2022-12-04T22:13:00Z"/>
        </w:trPr>
        <w:tc>
          <w:tcPr>
            <w:tcW w:w="2088" w:type="dxa"/>
            <w:shd w:val="clear" w:color="auto" w:fill="auto"/>
          </w:tcPr>
          <w:p w14:paraId="23426321" w14:textId="5883E832" w:rsidR="00E73EDF" w:rsidRPr="00693533" w:rsidDel="002F5E91" w:rsidRDefault="007653F1" w:rsidP="0037659B">
            <w:pPr>
              <w:pStyle w:val="BodyText"/>
              <w:spacing w:line="240" w:lineRule="auto"/>
              <w:jc w:val="left"/>
              <w:rPr>
                <w:del w:id="499" w:author="Jeff Wootton" w:date="2022-12-04T22:13:00Z"/>
                <w:lang w:val="en-AU"/>
              </w:rPr>
            </w:pPr>
            <w:del w:id="500" w:author="Jeff Wootton" w:date="2022-12-04T22:13:00Z">
              <w:r w:rsidRPr="00693533" w:rsidDel="002F5E91">
                <w:rPr>
                  <w:rFonts w:cs="Arial"/>
                  <w:lang w:val="en-AU"/>
                </w:rPr>
                <w:delText>Real</w:delText>
              </w:r>
            </w:del>
          </w:p>
        </w:tc>
        <w:tc>
          <w:tcPr>
            <w:tcW w:w="7216" w:type="dxa"/>
            <w:shd w:val="clear" w:color="auto" w:fill="auto"/>
          </w:tcPr>
          <w:p w14:paraId="44E1B604" w14:textId="70BEBEF8" w:rsidR="00E73EDF" w:rsidRPr="00693533" w:rsidDel="002F5E91" w:rsidRDefault="007653F1" w:rsidP="0037659B">
            <w:pPr>
              <w:pStyle w:val="BodyText"/>
              <w:spacing w:line="240" w:lineRule="auto"/>
              <w:jc w:val="left"/>
              <w:rPr>
                <w:del w:id="501" w:author="Jeff Wootton" w:date="2022-12-04T22:13:00Z"/>
                <w:lang w:val="en-AU"/>
              </w:rPr>
            </w:pPr>
            <w:del w:id="502" w:author="Jeff Wootton" w:date="2022-12-04T22:13:00Z">
              <w:r w:rsidRPr="00693533" w:rsidDel="002F5E91">
                <w:rPr>
                  <w:rFonts w:cs="Arial"/>
                  <w:lang w:val="en-AU"/>
                </w:rPr>
                <w:delText>the value is a floating point number</w:delText>
              </w:r>
            </w:del>
          </w:p>
        </w:tc>
      </w:tr>
      <w:tr w:rsidR="00693533" w:rsidRPr="00693533" w:rsidDel="002F5E91" w14:paraId="6917CDC0" w14:textId="53104431" w:rsidTr="0037659B">
        <w:trPr>
          <w:cantSplit/>
          <w:trHeight w:val="20"/>
          <w:jc w:val="center"/>
          <w:del w:id="503" w:author="Jeff Wootton" w:date="2022-12-04T22:13:00Z"/>
        </w:trPr>
        <w:tc>
          <w:tcPr>
            <w:tcW w:w="2088" w:type="dxa"/>
            <w:tcBorders>
              <w:top w:val="single" w:sz="4" w:space="0" w:color="auto"/>
              <w:left w:val="single" w:sz="4" w:space="0" w:color="auto"/>
              <w:bottom w:val="single" w:sz="4" w:space="0" w:color="auto"/>
              <w:right w:val="single" w:sz="4" w:space="0" w:color="auto"/>
            </w:tcBorders>
            <w:shd w:val="clear" w:color="auto" w:fill="auto"/>
          </w:tcPr>
          <w:p w14:paraId="6F104E05" w14:textId="65129752" w:rsidR="00E73EDF" w:rsidRPr="004E17D6" w:rsidDel="002F5E91" w:rsidRDefault="007653F1" w:rsidP="0037659B">
            <w:pPr>
              <w:pStyle w:val="BodyText"/>
              <w:spacing w:line="240" w:lineRule="auto"/>
              <w:jc w:val="left"/>
              <w:rPr>
                <w:del w:id="504" w:author="Jeff Wootton" w:date="2022-12-04T22:13:00Z"/>
                <w:rFonts w:cs="Arial"/>
                <w:lang w:val="en-AU"/>
              </w:rPr>
            </w:pPr>
            <w:del w:id="505" w:author="Jeff Wootton" w:date="2022-12-04T22:13:00Z">
              <w:r w:rsidRPr="004E17D6" w:rsidDel="002F5E91">
                <w:rPr>
                  <w:rFonts w:cs="Arial"/>
                  <w:lang w:val="en-AU"/>
                </w:rPr>
                <w:delText xml:space="preserve">Enumeration </w:delText>
              </w:r>
            </w:del>
          </w:p>
        </w:tc>
        <w:tc>
          <w:tcPr>
            <w:tcW w:w="7216" w:type="dxa"/>
            <w:tcBorders>
              <w:top w:val="single" w:sz="4" w:space="0" w:color="auto"/>
              <w:left w:val="single" w:sz="4" w:space="0" w:color="auto"/>
              <w:bottom w:val="single" w:sz="4" w:space="0" w:color="auto"/>
              <w:right w:val="single" w:sz="4" w:space="0" w:color="auto"/>
            </w:tcBorders>
            <w:shd w:val="clear" w:color="auto" w:fill="auto"/>
          </w:tcPr>
          <w:p w14:paraId="5F8E1711" w14:textId="7B24EFCB" w:rsidR="00E73EDF" w:rsidRPr="004E17D6" w:rsidDel="002F5E91" w:rsidRDefault="007653F1" w:rsidP="0037659B">
            <w:pPr>
              <w:pStyle w:val="BodyText"/>
              <w:spacing w:line="240" w:lineRule="auto"/>
              <w:jc w:val="left"/>
              <w:rPr>
                <w:del w:id="506" w:author="Jeff Wootton" w:date="2022-12-04T22:13:00Z"/>
                <w:rFonts w:cs="Arial"/>
                <w:lang w:val="en-AU"/>
              </w:rPr>
            </w:pPr>
            <w:del w:id="507" w:author="Jeff Wootton" w:date="2022-12-04T22:13:00Z">
              <w:r w:rsidRPr="004E17D6" w:rsidDel="002F5E91">
                <w:rPr>
                  <w:rFonts w:cs="Arial"/>
                  <w:lang w:val="en-AU"/>
                </w:rPr>
                <w:delText>the value is one of a list of predefined values</w:delText>
              </w:r>
            </w:del>
          </w:p>
        </w:tc>
      </w:tr>
      <w:tr w:rsidR="00693533" w:rsidRPr="00693533" w:rsidDel="002F5E91" w14:paraId="6ED3BBE4" w14:textId="43E06BC5" w:rsidTr="0037659B">
        <w:trPr>
          <w:cantSplit/>
          <w:trHeight w:val="20"/>
          <w:jc w:val="center"/>
          <w:del w:id="508" w:author="Jeff Wootton" w:date="2022-12-04T22:13:00Z"/>
        </w:trPr>
        <w:tc>
          <w:tcPr>
            <w:tcW w:w="2088" w:type="dxa"/>
            <w:tcBorders>
              <w:top w:val="single" w:sz="4" w:space="0" w:color="auto"/>
              <w:left w:val="single" w:sz="4" w:space="0" w:color="auto"/>
              <w:bottom w:val="single" w:sz="4" w:space="0" w:color="auto"/>
              <w:right w:val="single" w:sz="4" w:space="0" w:color="auto"/>
            </w:tcBorders>
            <w:shd w:val="clear" w:color="auto" w:fill="auto"/>
          </w:tcPr>
          <w:p w14:paraId="64B083B1" w14:textId="4219A66E" w:rsidR="00E73EDF" w:rsidRPr="004E17D6" w:rsidDel="002F5E91" w:rsidRDefault="001E4125" w:rsidP="0037659B">
            <w:pPr>
              <w:pStyle w:val="BodyText"/>
              <w:spacing w:line="240" w:lineRule="auto"/>
              <w:jc w:val="left"/>
              <w:rPr>
                <w:del w:id="509" w:author="Jeff Wootton" w:date="2022-12-04T22:13:00Z"/>
                <w:rFonts w:cs="Arial"/>
                <w:lang w:val="en-AU"/>
              </w:rPr>
            </w:pPr>
            <w:ins w:id="510" w:author="Teh Stand" w:date="2022-06-10T10:25:00Z">
              <w:del w:id="511" w:author="Jeff Wootton" w:date="2022-12-04T22:13:00Z">
                <w:r w:rsidDel="002F5E91">
                  <w:rPr>
                    <w:rFonts w:cs="Arial"/>
                    <w:lang w:val="en-AU"/>
                  </w:rPr>
                  <w:delText xml:space="preserve">Free </w:delText>
                </w:r>
              </w:del>
            </w:ins>
            <w:del w:id="512" w:author="Jeff Wootton" w:date="2022-12-04T22:13:00Z">
              <w:r w:rsidR="007653F1" w:rsidRPr="004E17D6" w:rsidDel="002F5E91">
                <w:rPr>
                  <w:rFonts w:cs="Arial"/>
                  <w:lang w:val="en-AU"/>
                </w:rPr>
                <w:delText xml:space="preserve">Text </w:delText>
              </w:r>
            </w:del>
          </w:p>
        </w:tc>
        <w:tc>
          <w:tcPr>
            <w:tcW w:w="7216" w:type="dxa"/>
            <w:tcBorders>
              <w:top w:val="single" w:sz="4" w:space="0" w:color="auto"/>
              <w:left w:val="single" w:sz="4" w:space="0" w:color="auto"/>
              <w:bottom w:val="single" w:sz="4" w:space="0" w:color="auto"/>
              <w:right w:val="single" w:sz="4" w:space="0" w:color="auto"/>
            </w:tcBorders>
            <w:shd w:val="clear" w:color="auto" w:fill="auto"/>
          </w:tcPr>
          <w:p w14:paraId="62B903CD" w14:textId="0061D2CB" w:rsidR="00E73EDF" w:rsidRPr="004E17D6" w:rsidDel="002F5E91" w:rsidRDefault="007653F1" w:rsidP="0037659B">
            <w:pPr>
              <w:pStyle w:val="BodyText"/>
              <w:spacing w:line="240" w:lineRule="auto"/>
              <w:jc w:val="left"/>
              <w:rPr>
                <w:del w:id="513" w:author="Jeff Wootton" w:date="2022-12-04T22:13:00Z"/>
                <w:rFonts w:cs="Arial"/>
                <w:lang w:val="en-AU"/>
              </w:rPr>
            </w:pPr>
            <w:del w:id="514" w:author="Jeff Wootton" w:date="2022-12-04T22:13:00Z">
              <w:r w:rsidRPr="004E17D6" w:rsidDel="002F5E91">
                <w:rPr>
                  <w:rFonts w:cs="Arial"/>
                  <w:lang w:val="en-AU"/>
                </w:rPr>
                <w:delText>the value is general text. This is also defined as CharacterString</w:delText>
              </w:r>
            </w:del>
          </w:p>
        </w:tc>
      </w:tr>
      <w:tr w:rsidR="00693533" w:rsidRPr="00693533" w:rsidDel="002F5E91" w14:paraId="77FB6619" w14:textId="15F24487" w:rsidTr="0037659B">
        <w:trPr>
          <w:cantSplit/>
          <w:trHeight w:val="20"/>
          <w:jc w:val="center"/>
          <w:del w:id="515" w:author="Jeff Wootton" w:date="2022-12-04T22:13:00Z"/>
        </w:trPr>
        <w:tc>
          <w:tcPr>
            <w:tcW w:w="2088" w:type="dxa"/>
            <w:tcBorders>
              <w:top w:val="single" w:sz="4" w:space="0" w:color="auto"/>
              <w:left w:val="single" w:sz="4" w:space="0" w:color="auto"/>
              <w:bottom w:val="single" w:sz="4" w:space="0" w:color="auto"/>
              <w:right w:val="single" w:sz="4" w:space="0" w:color="auto"/>
            </w:tcBorders>
            <w:shd w:val="clear" w:color="auto" w:fill="auto"/>
          </w:tcPr>
          <w:p w14:paraId="5E9E304D" w14:textId="12975E4D" w:rsidR="00E73EDF" w:rsidRPr="004E17D6" w:rsidDel="002F5E91" w:rsidRDefault="007653F1" w:rsidP="0037659B">
            <w:pPr>
              <w:pStyle w:val="BodyText"/>
              <w:spacing w:line="240" w:lineRule="auto"/>
              <w:jc w:val="left"/>
              <w:rPr>
                <w:del w:id="516" w:author="Jeff Wootton" w:date="2022-12-04T22:13:00Z"/>
                <w:rFonts w:cs="Arial"/>
                <w:lang w:val="en-AU"/>
              </w:rPr>
            </w:pPr>
            <w:del w:id="517" w:author="Jeff Wootton" w:date="2022-12-04T22:13:00Z">
              <w:r w:rsidRPr="004E17D6" w:rsidDel="002F5E91">
                <w:rPr>
                  <w:rFonts w:cs="Arial"/>
                  <w:lang w:val="en-AU"/>
                </w:rPr>
                <w:delText xml:space="preserve">Truncated Date </w:delText>
              </w:r>
            </w:del>
          </w:p>
        </w:tc>
        <w:tc>
          <w:tcPr>
            <w:tcW w:w="7216" w:type="dxa"/>
            <w:tcBorders>
              <w:top w:val="single" w:sz="4" w:space="0" w:color="auto"/>
              <w:left w:val="single" w:sz="4" w:space="0" w:color="auto"/>
              <w:bottom w:val="single" w:sz="4" w:space="0" w:color="auto"/>
              <w:right w:val="single" w:sz="4" w:space="0" w:color="auto"/>
            </w:tcBorders>
            <w:shd w:val="clear" w:color="auto" w:fill="auto"/>
          </w:tcPr>
          <w:p w14:paraId="75AFE544" w14:textId="06AC2ACA" w:rsidR="00E73EDF" w:rsidRPr="004E17D6" w:rsidDel="002F5E91" w:rsidRDefault="007653F1" w:rsidP="0037659B">
            <w:pPr>
              <w:pStyle w:val="BodyText"/>
              <w:spacing w:line="240" w:lineRule="auto"/>
              <w:jc w:val="left"/>
              <w:rPr>
                <w:del w:id="518" w:author="Jeff Wootton" w:date="2022-12-04T22:13:00Z"/>
                <w:rFonts w:cs="Arial"/>
                <w:lang w:val="en-AU"/>
              </w:rPr>
            </w:pPr>
            <w:del w:id="519" w:author="Jeff Wootton" w:date="2022-12-04T22:13:00Z">
              <w:r w:rsidRPr="004E17D6" w:rsidDel="002F5E91">
                <w:rPr>
                  <w:rFonts w:cs="Arial"/>
                  <w:lang w:val="en-AU"/>
                </w:rPr>
                <w:delText>the value is a date according to the Gregorian calendar, and allows for partial dates to be provided</w:delText>
              </w:r>
            </w:del>
          </w:p>
        </w:tc>
      </w:tr>
      <w:tr w:rsidR="00E73EDF" w:rsidRPr="00693533" w:rsidDel="002F5E91" w14:paraId="4BC63A40" w14:textId="0A0E5BA9" w:rsidTr="0037659B">
        <w:trPr>
          <w:cantSplit/>
          <w:trHeight w:val="20"/>
          <w:jc w:val="center"/>
          <w:del w:id="520" w:author="Jeff Wootton" w:date="2022-12-04T22:13:00Z"/>
        </w:trPr>
        <w:tc>
          <w:tcPr>
            <w:tcW w:w="2088" w:type="dxa"/>
            <w:tcBorders>
              <w:top w:val="single" w:sz="4" w:space="0" w:color="auto"/>
              <w:left w:val="single" w:sz="4" w:space="0" w:color="auto"/>
              <w:bottom w:val="single" w:sz="4" w:space="0" w:color="auto"/>
              <w:right w:val="single" w:sz="4" w:space="0" w:color="auto"/>
            </w:tcBorders>
            <w:shd w:val="clear" w:color="auto" w:fill="auto"/>
          </w:tcPr>
          <w:p w14:paraId="0288CBCA" w14:textId="2E188B81" w:rsidR="00E73EDF" w:rsidRPr="00693533" w:rsidDel="002F5E91" w:rsidRDefault="007653F1" w:rsidP="0037659B">
            <w:pPr>
              <w:pStyle w:val="BodyText"/>
              <w:spacing w:line="240" w:lineRule="auto"/>
              <w:jc w:val="left"/>
              <w:rPr>
                <w:del w:id="521" w:author="Jeff Wootton" w:date="2022-12-04T22:13:00Z"/>
                <w:rFonts w:cs="Arial"/>
                <w:lang w:val="en-AU"/>
              </w:rPr>
            </w:pPr>
            <w:del w:id="522" w:author="Jeff Wootton" w:date="2022-12-04T22:13:00Z">
              <w:r w:rsidRPr="00693533" w:rsidDel="002F5E91">
                <w:rPr>
                  <w:rFonts w:cs="Arial"/>
                  <w:lang w:val="en-AU"/>
                </w:rPr>
                <w:delText xml:space="preserve">Time </w:delText>
              </w:r>
            </w:del>
          </w:p>
        </w:tc>
        <w:tc>
          <w:tcPr>
            <w:tcW w:w="7216" w:type="dxa"/>
            <w:tcBorders>
              <w:top w:val="single" w:sz="4" w:space="0" w:color="auto"/>
              <w:left w:val="single" w:sz="4" w:space="0" w:color="auto"/>
              <w:bottom w:val="single" w:sz="4" w:space="0" w:color="auto"/>
              <w:right w:val="single" w:sz="4" w:space="0" w:color="auto"/>
            </w:tcBorders>
            <w:shd w:val="clear" w:color="auto" w:fill="auto"/>
          </w:tcPr>
          <w:p w14:paraId="54FEBDDA" w14:textId="6AE5B99B" w:rsidR="00E73EDF" w:rsidRPr="00693533" w:rsidDel="002F5E91" w:rsidRDefault="007653F1" w:rsidP="0037659B">
            <w:pPr>
              <w:pStyle w:val="BodyText"/>
              <w:spacing w:line="240" w:lineRule="auto"/>
              <w:jc w:val="left"/>
              <w:rPr>
                <w:del w:id="523" w:author="Jeff Wootton" w:date="2022-12-04T22:13:00Z"/>
                <w:rFonts w:cs="Arial"/>
                <w:lang w:val="en-AU"/>
              </w:rPr>
            </w:pPr>
            <w:del w:id="524" w:author="Jeff Wootton" w:date="2022-12-04T22:13:00Z">
              <w:r w:rsidRPr="00693533" w:rsidDel="002F5E91">
                <w:rPr>
                  <w:rFonts w:cs="Arial"/>
                  <w:lang w:val="en-AU"/>
                </w:rPr>
                <w:delText>the value is a 24 hour time, it may contain a time zone</w:delText>
              </w:r>
            </w:del>
          </w:p>
        </w:tc>
      </w:tr>
    </w:tbl>
    <w:p w14:paraId="0EB582DE" w14:textId="63CF836A" w:rsidR="00E73EDF" w:rsidRPr="001E4125" w:rsidDel="002F5E91" w:rsidRDefault="00E73EDF" w:rsidP="001E4125">
      <w:pPr>
        <w:spacing w:after="0" w:line="240" w:lineRule="auto"/>
        <w:rPr>
          <w:del w:id="525" w:author="Jeff Wootton" w:date="2022-12-04T22:15:00Z"/>
        </w:rPr>
      </w:pPr>
    </w:p>
    <w:p w14:paraId="646A3B6A" w14:textId="50126A09" w:rsidR="00E73EDF" w:rsidRPr="00693533" w:rsidRDefault="007653F1" w:rsidP="0037659B">
      <w:pPr>
        <w:pStyle w:val="Heading4"/>
        <w:tabs>
          <w:tab w:val="clear" w:pos="940"/>
          <w:tab w:val="clear" w:pos="1140"/>
          <w:tab w:val="clear" w:pos="1360"/>
          <w:tab w:val="left" w:pos="993"/>
        </w:tabs>
        <w:spacing w:before="120" w:after="120" w:line="240" w:lineRule="auto"/>
        <w:ind w:left="993" w:hanging="993"/>
        <w:jc w:val="both"/>
      </w:pPr>
      <w:bookmarkStart w:id="526" w:name="_Toc225065152"/>
      <w:bookmarkStart w:id="527" w:name="_Toc225648295"/>
      <w:r w:rsidRPr="00693533">
        <w:t xml:space="preserve">Complex </w:t>
      </w:r>
      <w:r w:rsidR="00C9557C">
        <w:t>a</w:t>
      </w:r>
      <w:r w:rsidRPr="00693533">
        <w:t>ttributes</w:t>
      </w:r>
    </w:p>
    <w:p w14:paraId="5A763742" w14:textId="455FCA1A" w:rsidR="00E73EDF" w:rsidRPr="000E2880" w:rsidRDefault="007653F1" w:rsidP="0037659B">
      <w:pPr>
        <w:spacing w:after="120" w:line="240" w:lineRule="auto"/>
      </w:pPr>
      <w:r w:rsidRPr="00693533">
        <w:t>Complex attributes are aggregations of other attributes tha</w:t>
      </w:r>
      <w:r w:rsidR="001C7554">
        <w:t xml:space="preserve">t are either simple or complex. </w:t>
      </w:r>
      <w:r w:rsidRPr="00693533">
        <w:t>The aggregation is defined by means of attribute bindings.</w:t>
      </w:r>
      <w:r w:rsidR="001C7554">
        <w:t xml:space="preserve"> </w:t>
      </w:r>
      <w:ins w:id="528" w:author="Jeff Wootton" w:date="2022-12-04T22:34:00Z">
        <w:r w:rsidR="00671F73">
          <w:rPr>
            <w:rFonts w:cs="Arial"/>
            <w:lang w:eastAsia="en-GB"/>
          </w:rPr>
          <w:t>Examples</w:t>
        </w:r>
      </w:ins>
      <w:ins w:id="529" w:author="Jeff Wootton" w:date="2022-12-04T22:31:00Z">
        <w:r w:rsidR="00671F73">
          <w:rPr>
            <w:rFonts w:cs="Arial"/>
            <w:lang w:eastAsia="en-GB"/>
          </w:rPr>
          <w:t xml:space="preserve"> of modelling com</w:t>
        </w:r>
      </w:ins>
      <w:ins w:id="530" w:author="Jeff Wootton" w:date="2022-12-04T22:32:00Z">
        <w:r w:rsidR="00671F73">
          <w:rPr>
            <w:rFonts w:cs="Arial"/>
            <w:lang w:eastAsia="en-GB"/>
          </w:rPr>
          <w:t>plex attributes</w:t>
        </w:r>
      </w:ins>
      <w:ins w:id="531" w:author="Jeff Wootton" w:date="2022-12-04T22:31:00Z">
        <w:r w:rsidR="00671F73">
          <w:rPr>
            <w:rFonts w:eastAsia="Times New Roman" w:cs="Arial"/>
            <w:lang w:eastAsia="en-US"/>
          </w:rPr>
          <w:t xml:space="preserve"> can be found in </w:t>
        </w:r>
      </w:ins>
      <w:ins w:id="532" w:author="Jeff Wootton" w:date="2022-12-04T22:32:00Z">
        <w:r w:rsidR="00671F73">
          <w:rPr>
            <w:rFonts w:eastAsia="Times New Roman" w:cs="Arial"/>
            <w:lang w:eastAsia="en-US"/>
          </w:rPr>
          <w:t>S-100 Part 2a, Appendix 2a-A</w:t>
        </w:r>
      </w:ins>
      <w:ins w:id="533" w:author="Jeff Wootton" w:date="2022-12-04T22:31:00Z">
        <w:r w:rsidR="00671F73">
          <w:rPr>
            <w:rFonts w:eastAsia="Times New Roman" w:cs="Arial"/>
            <w:lang w:eastAsia="en-US"/>
          </w:rPr>
          <w:t xml:space="preserve">. </w:t>
        </w:r>
      </w:ins>
      <w:ins w:id="534" w:author="Jeff Wootton" w:date="2022-12-04T22:35:00Z">
        <w:r w:rsidR="00671F73">
          <w:rPr>
            <w:rFonts w:eastAsia="Times New Roman" w:cs="Arial"/>
            <w:lang w:eastAsia="en-US"/>
          </w:rPr>
          <w:t xml:space="preserve"> </w:t>
        </w:r>
      </w:ins>
      <w:ins w:id="535" w:author="Jeff Wootton" w:date="2022-12-04T22:33:00Z">
        <w:r w:rsidR="00671F73" w:rsidRPr="00671F73">
          <w:rPr>
            <w:rFonts w:eastAsia="Times New Roman" w:cs="Arial"/>
            <w:lang w:eastAsia="en-US"/>
          </w:rPr>
          <w:t xml:space="preserve">Descriptions of the </w:t>
        </w:r>
        <w:r w:rsidR="00671F73">
          <w:rPr>
            <w:rFonts w:eastAsia="Times New Roman" w:cs="Arial"/>
            <w:lang w:eastAsia="en-US"/>
          </w:rPr>
          <w:t>complex</w:t>
        </w:r>
        <w:r w:rsidR="00671F73" w:rsidRPr="00671F73">
          <w:rPr>
            <w:rFonts w:eastAsia="Times New Roman" w:cs="Arial"/>
            <w:lang w:eastAsia="en-US"/>
          </w:rPr>
          <w:t xml:space="preserve"> attributes included in S-101 </w:t>
        </w:r>
      </w:ins>
      <w:ins w:id="536" w:author="Jeff Wootton" w:date="2022-12-04T22:30:00Z">
        <w:r w:rsidR="00671F73">
          <w:rPr>
            <w:rFonts w:eastAsia="Times New Roman" w:cs="Arial"/>
            <w:lang w:eastAsia="en-US"/>
          </w:rPr>
          <w:t xml:space="preserve">can be found in Annex A – </w:t>
        </w:r>
        <w:r w:rsidR="00671F73">
          <w:rPr>
            <w:rFonts w:eastAsia="Times New Roman" w:cs="Arial"/>
            <w:i/>
            <w:iCs/>
            <w:lang w:eastAsia="en-US"/>
          </w:rPr>
          <w:t>Data Classification and Encoding Guide</w:t>
        </w:r>
        <w:r w:rsidR="00671F73">
          <w:rPr>
            <w:rFonts w:eastAsia="Times New Roman" w:cs="Arial"/>
            <w:lang w:eastAsia="en-US"/>
          </w:rPr>
          <w:t>, Section 2</w:t>
        </w:r>
      </w:ins>
      <w:ins w:id="537" w:author="Jeff Wootton" w:date="2022-12-04T22:33:00Z">
        <w:r w:rsidR="00671F73">
          <w:rPr>
            <w:rFonts w:eastAsia="Times New Roman" w:cs="Arial"/>
            <w:lang w:eastAsia="en-US"/>
          </w:rPr>
          <w:t>9</w:t>
        </w:r>
      </w:ins>
      <w:ins w:id="538" w:author="Jeff Wootton" w:date="2022-12-04T22:30:00Z">
        <w:r w:rsidR="00671F73">
          <w:rPr>
            <w:rFonts w:eastAsia="Times New Roman" w:cs="Arial"/>
            <w:lang w:eastAsia="en-US"/>
          </w:rPr>
          <w:t>.</w:t>
        </w:r>
      </w:ins>
      <w:del w:id="539" w:author="Jeff Wootton" w:date="2022-12-04T22:30:00Z">
        <w:r w:rsidR="00D76274" w:rsidRPr="000E2880" w:rsidDel="00671F73">
          <w:delText xml:space="preserve">Bindings of complex attributes may be represented in UML by a composition (Figure </w:delText>
        </w:r>
      </w:del>
      <w:ins w:id="540" w:author="Teh Stand" w:date="2022-06-10T10:32:00Z">
        <w:del w:id="541" w:author="Jeff Wootton" w:date="2022-12-04T22:30:00Z">
          <w:r w:rsidR="001C7554" w:rsidDel="00671F73">
            <w:delText>4-</w:delText>
          </w:r>
        </w:del>
      </w:ins>
      <w:del w:id="542" w:author="Jeff Wootton" w:date="2022-12-04T21:11:00Z">
        <w:r w:rsidR="00D76274" w:rsidRPr="000E2880" w:rsidDel="00830EAF">
          <w:delText>6</w:delText>
        </w:r>
      </w:del>
      <w:ins w:id="543" w:author="Teh Stand" w:date="2022-06-10T10:32:00Z">
        <w:del w:id="544" w:author="Jeff Wootton" w:date="2022-12-04T21:11:00Z">
          <w:r w:rsidR="001C7554" w:rsidDel="00830EAF">
            <w:delText xml:space="preserve"> </w:delText>
          </w:r>
        </w:del>
        <w:del w:id="545" w:author="Jeff Wootton" w:date="2022-12-04T22:30:00Z">
          <w:r w:rsidR="001C7554" w:rsidDel="00671F73">
            <w:delText>below</w:delText>
          </w:r>
        </w:del>
      </w:ins>
      <w:del w:id="546" w:author="Jeff Wootton" w:date="2022-12-04T22:30:00Z">
        <w:r w:rsidR="00D76274" w:rsidRPr="000E2880" w:rsidDel="00671F73">
          <w:delText xml:space="preserve">, left, </w:delText>
        </w:r>
        <w:r w:rsidR="00D76274" w:rsidRPr="000E2880" w:rsidDel="00671F73">
          <w:rPr>
            <w:i/>
          </w:rPr>
          <w:delText>BuoyLateral</w:delText>
        </w:r>
        <w:r w:rsidR="00D76274" w:rsidRPr="000E2880" w:rsidDel="00671F73">
          <w:delText>/</w:delText>
        </w:r>
        <w:r w:rsidR="00D76274" w:rsidRPr="000E2880" w:rsidDel="00671F73">
          <w:rPr>
            <w:i/>
          </w:rPr>
          <w:delText xml:space="preserve">topmark </w:delText>
        </w:r>
        <w:r w:rsidR="00D76274" w:rsidRPr="000E2880" w:rsidDel="00671F73">
          <w:delText>and</w:delText>
        </w:r>
        <w:r w:rsidR="00D76274" w:rsidRPr="000E2880" w:rsidDel="00671F73">
          <w:rPr>
            <w:i/>
          </w:rPr>
          <w:delText xml:space="preserve"> topmark/shapeInformation</w:delText>
        </w:r>
        <w:r w:rsidR="00D76274" w:rsidRPr="000E2880" w:rsidDel="00671F73">
          <w:delText xml:space="preserve"> compositions) or a local attribute (Figure </w:delText>
        </w:r>
      </w:del>
      <w:ins w:id="547" w:author="Teh Stand" w:date="2022-06-10T10:33:00Z">
        <w:del w:id="548" w:author="Jeff Wootton" w:date="2022-12-04T22:30:00Z">
          <w:r w:rsidR="001C7554" w:rsidDel="00671F73">
            <w:delText>4-</w:delText>
          </w:r>
        </w:del>
      </w:ins>
      <w:del w:id="549" w:author="Jeff Wootton" w:date="2022-12-04T21:11:00Z">
        <w:r w:rsidR="00D76274" w:rsidRPr="000E2880" w:rsidDel="00830EAF">
          <w:delText>6</w:delText>
        </w:r>
      </w:del>
      <w:del w:id="550" w:author="Jeff Wootton" w:date="2022-12-04T22:30:00Z">
        <w:r w:rsidR="00D76274" w:rsidRPr="000E2880" w:rsidDel="00671F73">
          <w:delText xml:space="preserve">, right, </w:delText>
        </w:r>
        <w:r w:rsidR="00D76274" w:rsidRPr="000E2880" w:rsidDel="00671F73">
          <w:rPr>
            <w:i/>
          </w:rPr>
          <w:delText>BuoyCardinal</w:delText>
        </w:r>
        <w:r w:rsidR="00D76274" w:rsidRPr="000E2880" w:rsidDel="00671F73">
          <w:delText xml:space="preserve"> attributes </w:delText>
        </w:r>
        <w:r w:rsidR="00D76274" w:rsidRPr="000E2880" w:rsidDel="00671F73">
          <w:rPr>
            <w:i/>
          </w:rPr>
          <w:delText>topmark</w:delText>
        </w:r>
        <w:r w:rsidR="00D76274" w:rsidRPr="000E2880" w:rsidDel="00671F73">
          <w:delText xml:space="preserve"> and </w:delText>
        </w:r>
        <w:r w:rsidR="00D76274" w:rsidRPr="000E2880" w:rsidDel="00671F73">
          <w:rPr>
            <w:i/>
          </w:rPr>
          <w:delText>featureName</w:delText>
        </w:r>
        <w:r w:rsidR="00D76274" w:rsidRPr="000E2880" w:rsidDel="00671F73">
          <w:delText xml:space="preserve">). </w:delText>
        </w:r>
        <w:r w:rsidR="001D7A61" w:rsidRPr="000E2880" w:rsidDel="00671F73">
          <w:delText>S-101 uses the convention on the right.</w:delText>
        </w:r>
      </w:del>
    </w:p>
    <w:p w14:paraId="2CC00F5F" w14:textId="773DF565" w:rsidR="00E73EDF" w:rsidRPr="000E2880" w:rsidDel="00671F73" w:rsidRDefault="009D0153" w:rsidP="00C128E3">
      <w:pPr>
        <w:keepNext/>
        <w:spacing w:line="240" w:lineRule="auto"/>
        <w:jc w:val="center"/>
        <w:rPr>
          <w:del w:id="551" w:author="Jeff Wootton" w:date="2022-12-04T22:34:00Z"/>
        </w:rPr>
      </w:pPr>
      <w:del w:id="552" w:author="Jeff Wootton" w:date="2022-12-04T22:34:00Z">
        <w:r w:rsidRPr="000E2880" w:rsidDel="00671F73">
          <w:rPr>
            <w:noProof/>
            <w:lang w:val="fr-FR" w:eastAsia="fr-FR"/>
          </w:rPr>
          <w:drawing>
            <wp:inline distT="0" distB="0" distL="0" distR="0" wp14:anchorId="6856CD0F" wp14:editId="10AD1236">
              <wp:extent cx="5770880" cy="3210503"/>
              <wp:effectExtent l="0" t="0" r="1270" b="9525"/>
              <wp:docPr id="30" name="Picture 30" descr="C:\Users\tsso\AppData\Local\Temp\Fig 6 Complex Attribu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sso\AppData\Local\Temp\Fig 6 Complex Attribute-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0880" cy="3210503"/>
                      </a:xfrm>
                      <a:prstGeom prst="rect">
                        <a:avLst/>
                      </a:prstGeom>
                      <a:noFill/>
                      <a:ln>
                        <a:noFill/>
                      </a:ln>
                    </pic:spPr>
                  </pic:pic>
                </a:graphicData>
              </a:graphic>
            </wp:inline>
          </w:drawing>
        </w:r>
      </w:del>
    </w:p>
    <w:p w14:paraId="5F1A6C94" w14:textId="222FA7A9" w:rsidR="00E73EDF" w:rsidRPr="008E441A" w:rsidDel="00671F73" w:rsidRDefault="001D40A3" w:rsidP="001C7554">
      <w:pPr>
        <w:pStyle w:val="Caption"/>
        <w:spacing w:line="240" w:lineRule="auto"/>
        <w:jc w:val="center"/>
        <w:rPr>
          <w:del w:id="553" w:author="Jeff Wootton" w:date="2022-12-04T22:34:00Z"/>
          <w:sz w:val="18"/>
          <w:szCs w:val="18"/>
        </w:rPr>
      </w:pPr>
      <w:commentRangeStart w:id="554"/>
      <w:del w:id="555" w:author="Jeff Wootton" w:date="2022-12-04T22:34:00Z">
        <w:r w:rsidRPr="008E441A" w:rsidDel="00671F73">
          <w:rPr>
            <w:sz w:val="18"/>
            <w:szCs w:val="18"/>
          </w:rPr>
          <w:delText xml:space="preserve">Figure </w:delText>
        </w:r>
      </w:del>
      <w:ins w:id="556" w:author="Teh Stand" w:date="2022-06-10T10:34:00Z">
        <w:del w:id="557" w:author="Jeff Wootton" w:date="2022-12-04T22:34:00Z">
          <w:r w:rsidR="001C7554" w:rsidRPr="008E441A" w:rsidDel="00671F73">
            <w:rPr>
              <w:sz w:val="18"/>
              <w:szCs w:val="18"/>
            </w:rPr>
            <w:delText>4-</w:delText>
          </w:r>
        </w:del>
      </w:ins>
      <w:del w:id="558" w:author="Jeff Wootton" w:date="2022-12-04T21:11:00Z">
        <w:r w:rsidRPr="008E441A" w:rsidDel="00830EAF">
          <w:rPr>
            <w:sz w:val="18"/>
            <w:szCs w:val="18"/>
          </w:rPr>
          <w:delText xml:space="preserve">6 </w:delText>
        </w:r>
      </w:del>
      <w:del w:id="559" w:author="Jeff Wootton" w:date="2022-12-04T22:34:00Z">
        <w:r w:rsidR="001C7554" w:rsidRPr="008E441A" w:rsidDel="00671F73">
          <w:rPr>
            <w:sz w:val="18"/>
            <w:szCs w:val="18"/>
          </w:rPr>
          <w:delText>–</w:delText>
        </w:r>
        <w:r w:rsidRPr="008E441A" w:rsidDel="00671F73">
          <w:rPr>
            <w:sz w:val="18"/>
            <w:szCs w:val="18"/>
          </w:rPr>
          <w:delText xml:space="preserve"> Complex</w:delText>
        </w:r>
        <w:r w:rsidR="007653F1" w:rsidRPr="008E441A" w:rsidDel="00671F73">
          <w:rPr>
            <w:sz w:val="18"/>
            <w:szCs w:val="18"/>
          </w:rPr>
          <w:delText xml:space="preserve"> </w:delText>
        </w:r>
        <w:r w:rsidR="001C7554" w:rsidRPr="008E441A" w:rsidDel="00671F73">
          <w:rPr>
            <w:sz w:val="18"/>
            <w:szCs w:val="18"/>
          </w:rPr>
          <w:delText>a</w:delText>
        </w:r>
        <w:r w:rsidR="007653F1" w:rsidRPr="008E441A" w:rsidDel="00671F73">
          <w:rPr>
            <w:sz w:val="18"/>
            <w:szCs w:val="18"/>
          </w:rPr>
          <w:delText>ttribute</w:delText>
        </w:r>
        <w:commentRangeEnd w:id="554"/>
        <w:r w:rsidR="00741043" w:rsidRPr="008E441A" w:rsidDel="00671F73">
          <w:rPr>
            <w:rStyle w:val="CommentReference"/>
            <w:b w:val="0"/>
            <w:sz w:val="18"/>
            <w:szCs w:val="18"/>
          </w:rPr>
          <w:commentReference w:id="554"/>
        </w:r>
      </w:del>
    </w:p>
    <w:p w14:paraId="13C44508" w14:textId="1090AD10" w:rsidR="00E73EDF" w:rsidDel="00671F73" w:rsidRDefault="007653F1" w:rsidP="008F7E77">
      <w:pPr>
        <w:spacing w:after="120" w:line="240" w:lineRule="auto"/>
        <w:rPr>
          <w:del w:id="560" w:author="Jeff Wootton" w:date="2022-12-04T22:35:00Z"/>
          <w:rFonts w:cs="Arial"/>
        </w:rPr>
      </w:pPr>
      <w:del w:id="561" w:author="Jeff Wootton" w:date="2022-12-04T22:35:00Z">
        <w:r w:rsidRPr="00FA1CBA" w:rsidDel="00671F73">
          <w:delText>EXAMPLE</w:delText>
        </w:r>
        <w:r w:rsidR="008F7E77" w:rsidDel="00671F73">
          <w:delText xml:space="preserve">: </w:delText>
        </w:r>
        <w:r w:rsidRPr="00FA1CBA" w:rsidDel="00671F73">
          <w:delText xml:space="preserve">In </w:delText>
        </w:r>
        <w:r w:rsidR="00821961" w:rsidRPr="00FA1CBA" w:rsidDel="00671F73">
          <w:delText xml:space="preserve">the left </w:delText>
        </w:r>
        <w:r w:rsidRPr="00FA1CBA" w:rsidDel="00671F73">
          <w:delText xml:space="preserve">example </w:delText>
        </w:r>
        <w:r w:rsidR="00A67488" w:rsidRPr="00FA1CBA" w:rsidDel="00671F73">
          <w:delText>the complex attribute</w:delText>
        </w:r>
        <w:r w:rsidR="00A67488" w:rsidRPr="00FA1CBA" w:rsidDel="00671F73">
          <w:rPr>
            <w:rFonts w:cs="Arial"/>
          </w:rPr>
          <w:delText xml:space="preserve"> </w:delText>
        </w:r>
        <w:r w:rsidRPr="00FA1CBA" w:rsidDel="00671F73">
          <w:rPr>
            <w:rFonts w:cs="Arial"/>
            <w:b/>
          </w:rPr>
          <w:delText>topmark</w:delText>
        </w:r>
        <w:r w:rsidRPr="00FA1CBA" w:rsidDel="00671F73">
          <w:rPr>
            <w:rFonts w:cs="Arial"/>
          </w:rPr>
          <w:delText xml:space="preserve"> has three sub attributes</w:delText>
        </w:r>
        <w:r w:rsidR="00821961" w:rsidRPr="00FA1CBA" w:rsidDel="00671F73">
          <w:rPr>
            <w:rFonts w:cs="Arial"/>
          </w:rPr>
          <w:delText>, one of which (</w:delText>
        </w:r>
        <w:r w:rsidR="00821961" w:rsidRPr="00FA1CBA" w:rsidDel="00671F73">
          <w:rPr>
            <w:rFonts w:cs="Arial"/>
            <w:b/>
          </w:rPr>
          <w:delText>shape information</w:delText>
        </w:r>
        <w:r w:rsidR="00821961" w:rsidRPr="00FA1CBA" w:rsidDel="00671F73">
          <w:rPr>
            <w:rFonts w:cs="Arial"/>
          </w:rPr>
          <w:delText>) is itself complex</w:delText>
        </w:r>
        <w:r w:rsidRPr="00FA1CBA" w:rsidDel="00671F73">
          <w:rPr>
            <w:rFonts w:cs="Arial"/>
          </w:rPr>
          <w:delText xml:space="preserve">. </w:delText>
        </w:r>
        <w:r w:rsidR="00037650" w:rsidRPr="00FA1CBA" w:rsidDel="00671F73">
          <w:rPr>
            <w:rFonts w:cs="Arial"/>
          </w:rPr>
          <w:delText xml:space="preserve"> </w:delText>
        </w:r>
        <w:r w:rsidRPr="00FA1CBA" w:rsidDel="00671F73">
          <w:rPr>
            <w:rFonts w:cs="Arial"/>
          </w:rPr>
          <w:delText xml:space="preserve">The </w:delText>
        </w:r>
        <w:r w:rsidRPr="00FA1CBA" w:rsidDel="00671F73">
          <w:rPr>
            <w:rFonts w:cs="Arial"/>
            <w:b/>
          </w:rPr>
          <w:delText>Buoy Lateral</w:delText>
        </w:r>
        <w:r w:rsidRPr="00FA1CBA" w:rsidDel="00671F73">
          <w:rPr>
            <w:rFonts w:cs="Arial"/>
          </w:rPr>
          <w:delText xml:space="preserve"> </w:delText>
        </w:r>
        <w:r w:rsidR="006D0E60" w:rsidRPr="00FA1CBA" w:rsidDel="00671F73">
          <w:rPr>
            <w:rFonts w:cs="Arial"/>
          </w:rPr>
          <w:delText xml:space="preserve">feature </w:delText>
        </w:r>
        <w:r w:rsidRPr="00FA1CBA" w:rsidDel="00671F73">
          <w:rPr>
            <w:rFonts w:cs="Arial"/>
          </w:rPr>
          <w:delText xml:space="preserve">may optionally include one instance of </w:delText>
        </w:r>
        <w:r w:rsidRPr="00FA1CBA" w:rsidDel="00671F73">
          <w:rPr>
            <w:rFonts w:cs="Arial"/>
            <w:b/>
          </w:rPr>
          <w:delText>topmark</w:delText>
        </w:r>
        <w:r w:rsidRPr="00FA1CBA" w:rsidDel="00671F73">
          <w:rPr>
            <w:rFonts w:cs="Arial"/>
          </w:rPr>
          <w:delText>.</w:delText>
        </w:r>
        <w:r w:rsidR="00821961" w:rsidRPr="00FA1CBA" w:rsidDel="00671F73">
          <w:rPr>
            <w:rFonts w:cs="Arial"/>
          </w:rPr>
          <w:delText xml:space="preserve">  In the right example the </w:delText>
        </w:r>
        <w:r w:rsidR="00821961" w:rsidRPr="00FA1CBA" w:rsidDel="00671F73">
          <w:rPr>
            <w:rFonts w:cs="Arial"/>
            <w:b/>
          </w:rPr>
          <w:delText>Buoy Cardinal</w:delText>
        </w:r>
        <w:r w:rsidR="00821961" w:rsidRPr="00FA1CBA" w:rsidDel="00671F73">
          <w:rPr>
            <w:rFonts w:cs="Arial"/>
          </w:rPr>
          <w:delText xml:space="preserve"> feature may optionally include one instance of </w:delText>
        </w:r>
        <w:r w:rsidR="00821961" w:rsidRPr="00FA1CBA" w:rsidDel="00671F73">
          <w:rPr>
            <w:rFonts w:cs="Arial"/>
            <w:b/>
          </w:rPr>
          <w:delText>topmark</w:delText>
        </w:r>
        <w:r w:rsidR="00821961" w:rsidRPr="00FA1CBA" w:rsidDel="00671F73">
          <w:rPr>
            <w:rFonts w:cs="Arial"/>
          </w:rPr>
          <w:delText xml:space="preserve"> </w:delText>
        </w:r>
        <w:r w:rsidR="00235F26" w:rsidRPr="00FA1CBA" w:rsidDel="00671F73">
          <w:rPr>
            <w:rFonts w:cs="Arial"/>
          </w:rPr>
          <w:delText xml:space="preserve">(as for the left example) </w:delText>
        </w:r>
        <w:r w:rsidR="00821961" w:rsidRPr="00FA1CBA" w:rsidDel="00671F73">
          <w:rPr>
            <w:rFonts w:cs="Arial"/>
          </w:rPr>
          <w:delText xml:space="preserve">and one or more instances of </w:delText>
        </w:r>
        <w:r w:rsidR="00821961" w:rsidRPr="00FA1CBA" w:rsidDel="00671F73">
          <w:rPr>
            <w:rFonts w:cs="Arial"/>
            <w:b/>
          </w:rPr>
          <w:delText>feature name</w:delText>
        </w:r>
        <w:r w:rsidR="00821961" w:rsidRPr="00FA1CBA" w:rsidDel="00671F73">
          <w:rPr>
            <w:rFonts w:cs="Arial"/>
          </w:rPr>
          <w:delText>.</w:delText>
        </w:r>
      </w:del>
    </w:p>
    <w:p w14:paraId="2A658C46" w14:textId="77777777" w:rsidR="009D6DC7" w:rsidRPr="00FA1CBA" w:rsidRDefault="009D6DC7" w:rsidP="008F7E77">
      <w:pPr>
        <w:spacing w:after="120" w:line="240" w:lineRule="auto"/>
      </w:pPr>
    </w:p>
    <w:p w14:paraId="6B990085" w14:textId="77777777" w:rsidR="00E73EDF" w:rsidRPr="00693533" w:rsidRDefault="007653F1" w:rsidP="009D6DC7">
      <w:pPr>
        <w:pStyle w:val="Heading2"/>
        <w:tabs>
          <w:tab w:val="clear" w:pos="540"/>
        </w:tabs>
        <w:spacing w:before="120" w:after="200" w:line="240" w:lineRule="auto"/>
        <w:ind w:left="709" w:hanging="709"/>
        <w:rPr>
          <w:szCs w:val="22"/>
        </w:rPr>
      </w:pPr>
      <w:bookmarkStart w:id="562" w:name="_Toc439685265"/>
      <w:bookmarkStart w:id="563" w:name="_Toc121374427"/>
      <w:bookmarkEnd w:id="526"/>
      <w:bookmarkEnd w:id="527"/>
      <w:r w:rsidRPr="00693533">
        <w:t>Feature Object Identifier</w:t>
      </w:r>
      <w:bookmarkEnd w:id="562"/>
      <w:bookmarkEnd w:id="563"/>
      <w:r w:rsidRPr="00693533">
        <w:t xml:space="preserve"> </w:t>
      </w:r>
    </w:p>
    <w:p w14:paraId="67B5EC7E" w14:textId="0BA455F2" w:rsidR="00E73EDF" w:rsidRPr="00693533" w:rsidRDefault="007653F1" w:rsidP="009D6DC7">
      <w:pPr>
        <w:spacing w:after="120" w:line="240" w:lineRule="auto"/>
      </w:pPr>
      <w:r w:rsidRPr="00693533">
        <w:t>Each real world feature within an ENC must have a unique univer</w:t>
      </w:r>
      <w:r w:rsidR="009D6DC7">
        <w:t xml:space="preserve">sal Feature Object Identifier. </w:t>
      </w:r>
      <w:r w:rsidRPr="00693533">
        <w:t>This identifier is formed by the binary concatenation of the contents of the subfields of the “Feature Ob</w:t>
      </w:r>
      <w:r w:rsidR="009D6DC7">
        <w:t xml:space="preserve">ject Identifier” [FOID] field. </w:t>
      </w:r>
      <w:r w:rsidRPr="00693533">
        <w:t>Information types must not have a FOID.</w:t>
      </w:r>
    </w:p>
    <w:p w14:paraId="493E997B" w14:textId="4FE30D91" w:rsidR="00E73EDF" w:rsidRPr="000E2880" w:rsidRDefault="007653F1" w:rsidP="009D6DC7">
      <w:pPr>
        <w:spacing w:after="120" w:line="240" w:lineRule="auto"/>
        <w:rPr>
          <w:rFonts w:cs="Arial"/>
        </w:rPr>
      </w:pPr>
      <w:r w:rsidRPr="000E2880">
        <w:rPr>
          <w:rFonts w:cs="Arial"/>
        </w:rPr>
        <w:t xml:space="preserve">The FOID may be used to identify that the same feature has instances in separate datasets. For </w:t>
      </w:r>
      <w:r w:rsidR="00614FE6" w:rsidRPr="000E2880">
        <w:rPr>
          <w:rFonts w:cs="Arial"/>
        </w:rPr>
        <w:t>example,</w:t>
      </w:r>
      <w:r w:rsidRPr="000E2880">
        <w:rPr>
          <w:rFonts w:cs="Arial"/>
        </w:rPr>
        <w:t xml:space="preserve"> the same feature included in different maximum display scale datasets or a feature being split by the ENC dataset limits within the same maximum display scale.</w:t>
      </w:r>
    </w:p>
    <w:p w14:paraId="0192D941" w14:textId="213EBD16" w:rsidR="00E73EDF" w:rsidRPr="00693533" w:rsidRDefault="007653F1" w:rsidP="009D6DC7">
      <w:pPr>
        <w:spacing w:after="120" w:line="240" w:lineRule="auto"/>
        <w:rPr>
          <w:lang w:eastAsia="en-GB"/>
        </w:rPr>
      </w:pPr>
      <w:r w:rsidRPr="000E2880">
        <w:rPr>
          <w:rFonts w:cs="Arial"/>
        </w:rPr>
        <w:t>FOIDs must not be repeat</w:t>
      </w:r>
      <w:r w:rsidR="009D6DC7">
        <w:rPr>
          <w:rFonts w:cs="Arial"/>
        </w:rPr>
        <w:t>ed in a dataset. </w:t>
      </w:r>
      <w:r w:rsidRPr="000E2880">
        <w:rPr>
          <w:rFonts w:cs="Arial"/>
        </w:rPr>
        <w:t>Where a real-world feature has multiple parts within a single ENC dataset due to ENC dataset limit truncations, the feature will reference each spatial part of t</w:t>
      </w:r>
      <w:r w:rsidR="009D6DC7">
        <w:rPr>
          <w:rFonts w:cs="Arial"/>
        </w:rPr>
        <w:t>he feature within the dataset. </w:t>
      </w:r>
      <w:r w:rsidRPr="000E2880">
        <w:rPr>
          <w:rFonts w:cs="Arial"/>
        </w:rPr>
        <w:t xml:space="preserve">This is accomplished in the </w:t>
      </w:r>
      <w:r w:rsidR="00361B8E" w:rsidRPr="000E2880">
        <w:rPr>
          <w:rFonts w:cs="Arial"/>
        </w:rPr>
        <w:t xml:space="preserve">ISO/IEC </w:t>
      </w:r>
      <w:r w:rsidRPr="000E2880">
        <w:rPr>
          <w:rFonts w:cs="Arial"/>
        </w:rPr>
        <w:t>8211 encoding by including a Spatial Association for each d</w:t>
      </w:r>
      <w:r w:rsidR="009D6DC7">
        <w:rPr>
          <w:rFonts w:cs="Arial"/>
        </w:rPr>
        <w:t>isjoint component. </w:t>
      </w:r>
      <w:r w:rsidRPr="00693533">
        <w:rPr>
          <w:rFonts w:cs="Arial"/>
        </w:rPr>
        <w:t xml:space="preserve">When a feature’s geometry is split each component must be represented by a separate spatial feature that the feature refers to. </w:t>
      </w:r>
    </w:p>
    <w:p w14:paraId="79A556B8" w14:textId="7988520B" w:rsidR="00E73EDF" w:rsidRDefault="007653F1" w:rsidP="009D6DC7">
      <w:pPr>
        <w:pStyle w:val="NormalWeb"/>
        <w:spacing w:before="0" w:beforeAutospacing="0" w:after="120" w:afterAutospacing="0"/>
        <w:jc w:val="both"/>
        <w:rPr>
          <w:rFonts w:ascii="Arial" w:hAnsi="Arial" w:cs="Arial"/>
          <w:sz w:val="20"/>
          <w:szCs w:val="20"/>
        </w:rPr>
      </w:pPr>
      <w:r w:rsidRPr="00693533">
        <w:rPr>
          <w:rFonts w:ascii="Arial" w:hAnsi="Arial" w:cs="Arial"/>
          <w:sz w:val="20"/>
          <w:szCs w:val="20"/>
        </w:rPr>
        <w:t xml:space="preserve">Where a real-world feature is repeated in </w:t>
      </w:r>
      <w:ins w:id="564" w:author="Jeff Wootton" w:date="2022-10-13T07:13:00Z">
        <w:r w:rsidR="00AC526B">
          <w:rPr>
            <w:rFonts w:ascii="Arial" w:hAnsi="Arial" w:cs="Arial"/>
            <w:sz w:val="20"/>
            <w:szCs w:val="20"/>
          </w:rPr>
          <w:t xml:space="preserve">multiple </w:t>
        </w:r>
      </w:ins>
      <w:r w:rsidRPr="00693533">
        <w:rPr>
          <w:rFonts w:ascii="Arial" w:hAnsi="Arial" w:cs="Arial"/>
          <w:sz w:val="20"/>
          <w:szCs w:val="20"/>
        </w:rPr>
        <w:t>datasets of different maximum display scale, the FOID should be repeated for each instance of the feature</w:t>
      </w:r>
      <w:del w:id="565" w:author="Jeff Wootton" w:date="2022-10-13T07:14:00Z">
        <w:r w:rsidRPr="00693533" w:rsidDel="00AC526B">
          <w:rPr>
            <w:rFonts w:ascii="Arial" w:hAnsi="Arial" w:cs="Arial"/>
            <w:sz w:val="20"/>
            <w:szCs w:val="20"/>
          </w:rPr>
          <w:delText xml:space="preserve"> across the maximum display scale range</w:delText>
        </w:r>
      </w:del>
      <w:r w:rsidRPr="00693533">
        <w:rPr>
          <w:rFonts w:ascii="Arial" w:hAnsi="Arial" w:cs="Arial"/>
          <w:sz w:val="20"/>
          <w:szCs w:val="20"/>
        </w:rPr>
        <w:t xml:space="preserve">. Where this occurs, all instances of the geo feature must be identical, </w:t>
      </w:r>
      <w:r w:rsidRPr="00693533">
        <w:rPr>
          <w:rFonts w:ascii="Arial" w:eastAsiaTheme="minorEastAsia" w:hAnsi="Arial" w:cs="Arial" w:hint="eastAsia"/>
          <w:sz w:val="20"/>
          <w:szCs w:val="20"/>
          <w:lang w:eastAsia="ja-JP"/>
        </w:rPr>
        <w:t>that is</w:t>
      </w:r>
      <w:r w:rsidRPr="00693533">
        <w:rPr>
          <w:rFonts w:ascii="Arial" w:hAnsi="Arial" w:cs="Arial"/>
          <w:sz w:val="20"/>
          <w:szCs w:val="20"/>
        </w:rPr>
        <w:t xml:space="preserve"> same feature class and attribute values.</w:t>
      </w:r>
    </w:p>
    <w:p w14:paraId="41F50E57" w14:textId="77777777" w:rsidR="009D6DC7" w:rsidRPr="00693533" w:rsidRDefault="009D6DC7" w:rsidP="009D6DC7">
      <w:pPr>
        <w:pStyle w:val="NormalWeb"/>
        <w:spacing w:before="0" w:beforeAutospacing="0" w:after="120" w:afterAutospacing="0"/>
        <w:jc w:val="both"/>
        <w:rPr>
          <w:rFonts w:ascii="Arial" w:hAnsi="Arial" w:cs="Arial"/>
          <w:sz w:val="20"/>
          <w:szCs w:val="20"/>
        </w:rPr>
      </w:pPr>
    </w:p>
    <w:p w14:paraId="0C06CB27" w14:textId="77777777" w:rsidR="00E73EDF" w:rsidRPr="00693533" w:rsidRDefault="007653F1" w:rsidP="00771C1B">
      <w:pPr>
        <w:pStyle w:val="Heading2"/>
        <w:keepLines/>
        <w:tabs>
          <w:tab w:val="clear" w:pos="540"/>
        </w:tabs>
        <w:spacing w:before="120" w:after="200" w:line="240" w:lineRule="auto"/>
        <w:ind w:left="709" w:hanging="709"/>
      </w:pPr>
      <w:bookmarkStart w:id="566" w:name="_Toc517858842"/>
      <w:bookmarkStart w:id="567" w:name="_Toc519859082"/>
      <w:bookmarkStart w:id="568" w:name="_Toc521495126"/>
      <w:bookmarkStart w:id="569" w:name="_Toc527117739"/>
      <w:bookmarkStart w:id="570" w:name="_Toc527620266"/>
      <w:bookmarkStart w:id="571" w:name="_Toc529974508"/>
      <w:bookmarkStart w:id="572" w:name="_Toc510785427"/>
      <w:bookmarkStart w:id="573" w:name="_Toc510784278"/>
      <w:bookmarkStart w:id="574" w:name="_Toc439685266"/>
      <w:bookmarkStart w:id="575" w:name="_Toc121374428"/>
      <w:bookmarkStart w:id="576" w:name="_Toc225648315"/>
      <w:bookmarkStart w:id="577" w:name="_Toc225065172"/>
      <w:bookmarkEnd w:id="566"/>
      <w:bookmarkEnd w:id="567"/>
      <w:bookmarkEnd w:id="568"/>
      <w:bookmarkEnd w:id="569"/>
      <w:bookmarkEnd w:id="570"/>
      <w:bookmarkEnd w:id="571"/>
      <w:bookmarkEnd w:id="572"/>
      <w:bookmarkEnd w:id="573"/>
      <w:r w:rsidRPr="00880313">
        <w:lastRenderedPageBreak/>
        <w:t>Dataset</w:t>
      </w:r>
      <w:bookmarkEnd w:id="574"/>
      <w:bookmarkEnd w:id="575"/>
      <w:r w:rsidRPr="00693533">
        <w:t xml:space="preserve"> </w:t>
      </w:r>
    </w:p>
    <w:p w14:paraId="7BAC3F8D" w14:textId="77777777" w:rsidR="00E73EDF" w:rsidRPr="00693533" w:rsidRDefault="007653F1" w:rsidP="00771C1B">
      <w:pPr>
        <w:pStyle w:val="Heading3"/>
        <w:keepLines/>
        <w:tabs>
          <w:tab w:val="clear" w:pos="660"/>
          <w:tab w:val="clear" w:pos="880"/>
          <w:tab w:val="left" w:pos="851"/>
        </w:tabs>
        <w:spacing w:before="120" w:after="120" w:line="240" w:lineRule="auto"/>
        <w:ind w:left="851" w:hanging="851"/>
        <w:jc w:val="both"/>
      </w:pPr>
      <w:bookmarkStart w:id="578" w:name="_Toc439685267"/>
      <w:bookmarkStart w:id="579" w:name="_Toc121374429"/>
      <w:r w:rsidRPr="00693533">
        <w:t>Introduction</w:t>
      </w:r>
      <w:bookmarkEnd w:id="578"/>
      <w:bookmarkEnd w:id="579"/>
    </w:p>
    <w:p w14:paraId="1A0F00C2" w14:textId="77777777" w:rsidR="00E73EDF" w:rsidRPr="00693533" w:rsidRDefault="007653F1" w:rsidP="00ED610B">
      <w:pPr>
        <w:spacing w:after="120" w:line="240" w:lineRule="auto"/>
      </w:pPr>
      <w:r w:rsidRPr="00693533">
        <w:t xml:space="preserve">A </w:t>
      </w:r>
      <w:r w:rsidRPr="00693533">
        <w:rPr>
          <w:rFonts w:hint="eastAsia"/>
        </w:rPr>
        <w:t>d</w:t>
      </w:r>
      <w:r w:rsidRPr="00693533">
        <w:t xml:space="preserve">ataset is a grouping of features, attributes, geometry and metadata which comprises a specific coverage. </w:t>
      </w:r>
    </w:p>
    <w:p w14:paraId="4C9CC1C2" w14:textId="77777777" w:rsidR="00E73EDF" w:rsidRPr="00693533" w:rsidRDefault="007653F1" w:rsidP="00ED610B">
      <w:pPr>
        <w:pStyle w:val="Heading3"/>
        <w:keepNext w:val="0"/>
        <w:tabs>
          <w:tab w:val="clear" w:pos="660"/>
          <w:tab w:val="clear" w:pos="880"/>
          <w:tab w:val="left" w:pos="851"/>
        </w:tabs>
        <w:spacing w:before="120" w:after="120" w:line="240" w:lineRule="auto"/>
        <w:ind w:left="851" w:hanging="851"/>
      </w:pPr>
      <w:bookmarkStart w:id="580" w:name="_Toc439685268"/>
      <w:bookmarkStart w:id="581" w:name="_Toc121374430"/>
      <w:r w:rsidRPr="00693533">
        <w:t>Dataset rules</w:t>
      </w:r>
      <w:bookmarkEnd w:id="580"/>
      <w:bookmarkEnd w:id="581"/>
    </w:p>
    <w:p w14:paraId="34C1FA8E" w14:textId="02A076AB"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In order to facilitate the efficient processing of ENC data the geographic coverage of a given </w:t>
      </w:r>
      <w:r w:rsidRPr="00693533">
        <w:rPr>
          <w:b/>
        </w:rPr>
        <w:t>maximum display scale</w:t>
      </w:r>
      <w:r w:rsidRPr="00693533">
        <w:t xml:space="preserve"> may be split into multiple datasets</w:t>
      </w:r>
      <w:ins w:id="582" w:author="Jeff Wootton" w:date="2022-07-12T13:33:00Z">
        <w:r w:rsidR="00376255">
          <w:t xml:space="preserve"> </w:t>
        </w:r>
      </w:ins>
      <w:ins w:id="583" w:author="Jeff Wootton" w:date="2022-07-12T13:34:00Z">
        <w:r w:rsidR="00376255">
          <w:t>(</w:t>
        </w:r>
      </w:ins>
      <w:ins w:id="584" w:author="Jeff Wootton" w:date="2022-07-12T13:33:00Z">
        <w:r w:rsidR="00376255">
          <w:t>see clause 4.5.4</w:t>
        </w:r>
      </w:ins>
      <w:ins w:id="585" w:author="Jeff Wootton" w:date="2022-07-12T13:34:00Z">
        <w:r w:rsidR="00376255">
          <w:t>)</w:t>
        </w:r>
      </w:ins>
      <w:r w:rsidRPr="00693533">
        <w:t xml:space="preserve">. </w:t>
      </w:r>
    </w:p>
    <w:p w14:paraId="10B5F394" w14:textId="77777777"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The discovery metadata of a dataset must list all the </w:t>
      </w:r>
      <w:r w:rsidRPr="00693533">
        <w:rPr>
          <w:b/>
        </w:rPr>
        <w:t>Data Coverage</w:t>
      </w:r>
      <w:r w:rsidRPr="00693533">
        <w:t xml:space="preserve"> features contained within that dataset and their assigned scale attributions.</w:t>
      </w:r>
    </w:p>
    <w:p w14:paraId="2F4E2E03" w14:textId="3B41FBEA" w:rsidR="00E73EDF" w:rsidRPr="00693533" w:rsidRDefault="007653F1" w:rsidP="009D6DC7">
      <w:pPr>
        <w:pStyle w:val="BodyText"/>
        <w:spacing w:before="0" w:after="120" w:line="240" w:lineRule="auto"/>
        <w:rPr>
          <w:rFonts w:cs="Arial"/>
          <w:sz w:val="20"/>
        </w:rPr>
      </w:pPr>
      <w:r w:rsidRPr="00693533">
        <w:rPr>
          <w:rFonts w:cs="Arial"/>
          <w:bCs/>
          <w:sz w:val="20"/>
        </w:rPr>
        <w:t xml:space="preserve">An ENC update dataset must not change the limit of a </w:t>
      </w:r>
      <w:r w:rsidRPr="00693533">
        <w:rPr>
          <w:rFonts w:cs="Arial"/>
          <w:b/>
          <w:bCs/>
          <w:sz w:val="20"/>
        </w:rPr>
        <w:t>Data Coverage</w:t>
      </w:r>
      <w:r w:rsidRPr="00693533">
        <w:rPr>
          <w:rFonts w:cs="Arial"/>
          <w:bCs/>
          <w:sz w:val="20"/>
        </w:rPr>
        <w:t xml:space="preserve"> feature for the base ENC dataset. Where the limit of a</w:t>
      </w:r>
      <w:r w:rsidRPr="00693533">
        <w:rPr>
          <w:rFonts w:cs="Arial"/>
          <w:b/>
          <w:bCs/>
          <w:sz w:val="20"/>
        </w:rPr>
        <w:t xml:space="preserve"> Data Coverage</w:t>
      </w:r>
      <w:r w:rsidRPr="00693533">
        <w:rPr>
          <w:rFonts w:cs="Arial"/>
          <w:bCs/>
          <w:sz w:val="20"/>
        </w:rPr>
        <w:t xml:space="preserve"> feature for a base ENC dataset is to be changed, this must be done by issuing a </w:t>
      </w:r>
      <w:r w:rsidR="009D6DC7">
        <w:rPr>
          <w:rFonts w:cs="Arial"/>
          <w:bCs/>
          <w:sz w:val="20"/>
        </w:rPr>
        <w:t>N</w:t>
      </w:r>
      <w:r w:rsidRPr="00693533">
        <w:rPr>
          <w:rFonts w:cs="Arial"/>
          <w:bCs/>
          <w:sz w:val="20"/>
        </w:rPr>
        <w:t xml:space="preserve">ew </w:t>
      </w:r>
      <w:r w:rsidR="009D6DC7">
        <w:rPr>
          <w:rFonts w:cs="Arial"/>
          <w:bCs/>
          <w:sz w:val="20"/>
        </w:rPr>
        <w:t>E</w:t>
      </w:r>
      <w:r w:rsidRPr="00693533">
        <w:rPr>
          <w:rFonts w:cs="Arial"/>
          <w:bCs/>
          <w:sz w:val="20"/>
        </w:rPr>
        <w:t>dition of the dataset.</w:t>
      </w:r>
      <w:r w:rsidRPr="00693533">
        <w:rPr>
          <w:rFonts w:cs="Arial"/>
          <w:sz w:val="20"/>
        </w:rPr>
        <w:t xml:space="preserve"> </w:t>
      </w:r>
    </w:p>
    <w:p w14:paraId="6547FA3C" w14:textId="454E1B03" w:rsidR="00E73EDF" w:rsidRPr="000E2880" w:rsidRDefault="007653F1" w:rsidP="009D6DC7">
      <w:pPr>
        <w:pStyle w:val="BodyText"/>
        <w:spacing w:before="0" w:after="120" w:line="240" w:lineRule="auto"/>
        <w:rPr>
          <w:rFonts w:cs="Arial"/>
          <w:sz w:val="20"/>
        </w:rPr>
      </w:pPr>
      <w:del w:id="586" w:author="Jeff Wootton" w:date="2022-07-12T13:34:00Z">
        <w:r w:rsidRPr="00693533" w:rsidDel="00376255">
          <w:rPr>
            <w:rFonts w:cs="Arial"/>
            <w:sz w:val="20"/>
          </w:rPr>
          <w:delText xml:space="preserve">Datasets </w:delText>
        </w:r>
      </w:del>
      <w:ins w:id="587" w:author="Jeff Wootton" w:date="2022-07-12T13:34:00Z">
        <w:r w:rsidR="00376255">
          <w:rPr>
            <w:rFonts w:cs="Arial"/>
            <w:sz w:val="20"/>
          </w:rPr>
          <w:t>A d</w:t>
        </w:r>
        <w:r w:rsidR="00376255" w:rsidRPr="00693533">
          <w:rPr>
            <w:rFonts w:cs="Arial"/>
            <w:sz w:val="20"/>
          </w:rPr>
          <w:t xml:space="preserve">ataset </w:t>
        </w:r>
      </w:ins>
      <w:r w:rsidRPr="00693533">
        <w:rPr>
          <w:rFonts w:cs="Arial"/>
          <w:sz w:val="20"/>
        </w:rPr>
        <w:t>must not cross the 180° meridian</w:t>
      </w:r>
      <w:del w:id="588" w:author="Jeff Wootton" w:date="2022-07-12T13:35:00Z">
        <w:r w:rsidRPr="00693533" w:rsidDel="00376255">
          <w:rPr>
            <w:rFonts w:cs="Arial"/>
            <w:sz w:val="20"/>
          </w:rPr>
          <w:delText xml:space="preserve">; this includes both the </w:delText>
        </w:r>
        <w:r w:rsidRPr="00693533" w:rsidDel="00376255">
          <w:rPr>
            <w:rFonts w:cs="Arial"/>
            <w:b/>
            <w:sz w:val="20"/>
          </w:rPr>
          <w:delText>Data Coverage</w:delText>
        </w:r>
        <w:r w:rsidRPr="00693533" w:rsidDel="00376255">
          <w:rPr>
            <w:rFonts w:cs="Arial"/>
            <w:sz w:val="20"/>
          </w:rPr>
          <w:delText xml:space="preserve"> features and the bounding box </w:delText>
        </w:r>
        <w:r w:rsidRPr="000E2880" w:rsidDel="00376255">
          <w:rPr>
            <w:rFonts w:cs="Arial"/>
            <w:sz w:val="20"/>
          </w:rPr>
          <w:delText>for the dataset</w:delText>
        </w:r>
      </w:del>
      <w:r w:rsidRPr="000E2880">
        <w:rPr>
          <w:rFonts w:cs="Arial"/>
          <w:sz w:val="20"/>
        </w:rPr>
        <w:t>.</w:t>
      </w:r>
    </w:p>
    <w:p w14:paraId="1557C523" w14:textId="77777777" w:rsidR="00E73EDF" w:rsidRPr="00693533" w:rsidRDefault="007653F1" w:rsidP="00C9557C">
      <w:pPr>
        <w:pStyle w:val="Heading3"/>
        <w:tabs>
          <w:tab w:val="clear" w:pos="660"/>
          <w:tab w:val="clear" w:pos="880"/>
          <w:tab w:val="left" w:pos="851"/>
        </w:tabs>
        <w:spacing w:before="120" w:after="120" w:line="240" w:lineRule="auto"/>
        <w:ind w:left="851" w:hanging="851"/>
      </w:pPr>
      <w:bookmarkStart w:id="589" w:name="_Toc439685269"/>
      <w:bookmarkStart w:id="590" w:name="_Toc121374431"/>
      <w:r w:rsidRPr="00693533">
        <w:t>Data Coverage rules</w:t>
      </w:r>
      <w:bookmarkEnd w:id="589"/>
      <w:bookmarkEnd w:id="590"/>
    </w:p>
    <w:p w14:paraId="6332946C" w14:textId="6A0BC2A4" w:rsidR="00E73EDF" w:rsidRPr="000E2880" w:rsidRDefault="007653F1" w:rsidP="00C9557C">
      <w:pPr>
        <w:numPr>
          <w:ilvl w:val="0"/>
          <w:numId w:val="11"/>
        </w:numPr>
        <w:spacing w:after="120" w:line="240" w:lineRule="auto"/>
        <w:ind w:left="284" w:hanging="284"/>
      </w:pPr>
      <w:r w:rsidRPr="00693533">
        <w:t>A</w:t>
      </w:r>
      <w:r w:rsidR="00E76725" w:rsidRPr="000E2880">
        <w:t>ll</w:t>
      </w:r>
      <w:r w:rsidRPr="000E2880">
        <w:t xml:space="preserve"> </w:t>
      </w:r>
      <w:r w:rsidR="00E76725" w:rsidRPr="000E2880">
        <w:t xml:space="preserve">base </w:t>
      </w:r>
      <w:r w:rsidRPr="000E2880">
        <w:t>dataset</w:t>
      </w:r>
      <w:r w:rsidR="00E76725" w:rsidRPr="000E2880">
        <w:t>s</w:t>
      </w:r>
      <w:r w:rsidRPr="000E2880">
        <w:t xml:space="preserve"> </w:t>
      </w:r>
      <w:r w:rsidR="00E76725" w:rsidRPr="000E2880">
        <w:t xml:space="preserve">(new dataset, new edition and re-issue) </w:t>
      </w:r>
      <w:r w:rsidRPr="000E2880">
        <w:t xml:space="preserve">must contain at least one </w:t>
      </w:r>
      <w:r w:rsidRPr="000E2880">
        <w:rPr>
          <w:b/>
        </w:rPr>
        <w:t xml:space="preserve">Data Coverage </w:t>
      </w:r>
      <w:r w:rsidRPr="000E2880">
        <w:t>feature.</w:t>
      </w:r>
    </w:p>
    <w:p w14:paraId="1E89323F" w14:textId="3A9C39B8" w:rsidR="00ED610B" w:rsidRPr="000E2880" w:rsidRDefault="007653F1" w:rsidP="00C20D76">
      <w:pPr>
        <w:numPr>
          <w:ilvl w:val="0"/>
          <w:numId w:val="11"/>
        </w:numPr>
        <w:spacing w:after="120" w:line="240" w:lineRule="auto"/>
        <w:ind w:left="284" w:hanging="284"/>
      </w:pPr>
      <w:r w:rsidRPr="000E2880">
        <w:t xml:space="preserve">The data boundary of the </w:t>
      </w:r>
      <w:r w:rsidR="00E76725" w:rsidRPr="000E2880">
        <w:t xml:space="preserve">base </w:t>
      </w:r>
      <w:r w:rsidRPr="000E2880">
        <w:t xml:space="preserve">dataset is defined by the extent of the </w:t>
      </w:r>
      <w:r w:rsidRPr="000E2880">
        <w:rPr>
          <w:b/>
        </w:rPr>
        <w:t>Data Coverage</w:t>
      </w:r>
      <w:r w:rsidRPr="000E2880">
        <w:t xml:space="preserve"> features and must be contained within the bounding box.</w:t>
      </w:r>
    </w:p>
    <w:p w14:paraId="17B9EA08" w14:textId="3895EC5F" w:rsidR="009E6510" w:rsidRPr="009E6510" w:rsidRDefault="007653F1" w:rsidP="00C9557C">
      <w:pPr>
        <w:numPr>
          <w:ilvl w:val="0"/>
          <w:numId w:val="11"/>
        </w:numPr>
        <w:spacing w:after="120" w:line="240" w:lineRule="auto"/>
        <w:ind w:left="284" w:hanging="284"/>
        <w:rPr>
          <w:ins w:id="591" w:author="Jeff Wootton" w:date="2022-10-14T18:19:00Z"/>
        </w:rPr>
      </w:pPr>
      <w:del w:id="592" w:author="Jeff Wootton" w:date="2022-10-14T18:15:00Z">
        <w:r w:rsidRPr="00693533" w:rsidDel="009E6510">
          <w:rPr>
            <w:rFonts w:cs="Arial"/>
            <w:bCs/>
            <w:szCs w:val="18"/>
          </w:rPr>
          <w:delText xml:space="preserve">The </w:delText>
        </w:r>
      </w:del>
      <w:r w:rsidRPr="00693533">
        <w:rPr>
          <w:rFonts w:cs="Arial"/>
          <w:b/>
          <w:bCs/>
          <w:szCs w:val="18"/>
        </w:rPr>
        <w:t>Data Coverage</w:t>
      </w:r>
      <w:r w:rsidRPr="00693533">
        <w:rPr>
          <w:rFonts w:cs="Arial"/>
          <w:bCs/>
          <w:szCs w:val="18"/>
        </w:rPr>
        <w:t xml:space="preserve"> features </w:t>
      </w:r>
      <w:ins w:id="593" w:author="Jeff Wootton" w:date="2022-10-14T18:16:00Z">
        <w:r w:rsidR="009E6510" w:rsidRPr="007D5A1B">
          <w:rPr>
            <w:rFonts w:cs="Arial"/>
            <w:szCs w:val="18"/>
          </w:rPr>
          <w:t>from different</w:t>
        </w:r>
      </w:ins>
      <w:del w:id="594" w:author="Jeff Wootton" w:date="2022-10-14T18:16:00Z">
        <w:r w:rsidRPr="00693533" w:rsidDel="009E6510">
          <w:rPr>
            <w:rFonts w:cs="Arial"/>
            <w:bCs/>
            <w:szCs w:val="18"/>
          </w:rPr>
          <w:delText>within a</w:delText>
        </w:r>
      </w:del>
      <w:r w:rsidRPr="00693533">
        <w:rPr>
          <w:rFonts w:cs="Arial"/>
          <w:bCs/>
          <w:szCs w:val="18"/>
        </w:rPr>
        <w:t xml:space="preserve"> dataset</w:t>
      </w:r>
      <w:ins w:id="595" w:author="Jeff Wootton" w:date="2022-10-14T18:16:00Z">
        <w:r w:rsidR="009E6510">
          <w:rPr>
            <w:rFonts w:cs="Arial"/>
            <w:bCs/>
            <w:szCs w:val="18"/>
          </w:rPr>
          <w:t>s</w:t>
        </w:r>
      </w:ins>
      <w:r w:rsidRPr="00693533">
        <w:rPr>
          <w:rFonts w:cs="Arial"/>
          <w:bCs/>
          <w:szCs w:val="18"/>
        </w:rPr>
        <w:t xml:space="preserve"> </w:t>
      </w:r>
      <w:ins w:id="596" w:author="Jeff Wootton" w:date="2022-10-14T18:16:00Z">
        <w:r w:rsidR="009E6510" w:rsidRPr="007D5A1B">
          <w:rPr>
            <w:rFonts w:cs="Arial"/>
            <w:szCs w:val="18"/>
          </w:rPr>
          <w:t>covering the same geographical area</w:t>
        </w:r>
        <w:r w:rsidR="009E6510" w:rsidRPr="00693533">
          <w:rPr>
            <w:rFonts w:cs="Arial"/>
            <w:bCs/>
            <w:szCs w:val="18"/>
          </w:rPr>
          <w:t xml:space="preserve"> </w:t>
        </w:r>
      </w:ins>
      <w:r w:rsidRPr="00693533">
        <w:rPr>
          <w:rFonts w:cs="Arial"/>
          <w:bCs/>
          <w:szCs w:val="18"/>
        </w:rPr>
        <w:t xml:space="preserve">must </w:t>
      </w:r>
      <w:del w:id="597" w:author="Jeff Wootton" w:date="2022-10-14T18:17:00Z">
        <w:r w:rsidRPr="00693533" w:rsidDel="009E6510">
          <w:rPr>
            <w:rFonts w:cs="Arial"/>
            <w:bCs/>
            <w:szCs w:val="18"/>
          </w:rPr>
          <w:delText xml:space="preserve">not </w:delText>
        </w:r>
      </w:del>
      <w:ins w:id="598" w:author="Jeff Wootton" w:date="2022-10-14T18:17:00Z">
        <w:r w:rsidR="009E6510">
          <w:rPr>
            <w:rFonts w:cs="Arial"/>
            <w:bCs/>
            <w:szCs w:val="18"/>
          </w:rPr>
          <w:t>have non-</w:t>
        </w:r>
      </w:ins>
      <w:r w:rsidRPr="00693533">
        <w:rPr>
          <w:rFonts w:cs="Arial"/>
          <w:bCs/>
          <w:szCs w:val="18"/>
        </w:rPr>
        <w:t>overlap</w:t>
      </w:r>
      <w:ins w:id="599" w:author="Jeff Wootton" w:date="2022-10-14T18:17:00Z">
        <w:r w:rsidR="009E6510">
          <w:rPr>
            <w:rFonts w:cs="Arial"/>
            <w:bCs/>
            <w:szCs w:val="18"/>
          </w:rPr>
          <w:t>ping</w:t>
        </w:r>
      </w:ins>
      <w:del w:id="600" w:author="Jeff Wootton" w:date="2022-10-14T18:19:00Z">
        <w:r w:rsidRPr="00693533" w:rsidDel="009E6510">
          <w:rPr>
            <w:rFonts w:cs="Arial"/>
            <w:bCs/>
            <w:szCs w:val="18"/>
          </w:rPr>
          <w:delText xml:space="preserve">, however </w:delText>
        </w:r>
        <w:r w:rsidRPr="00693533" w:rsidDel="009E6510">
          <w:rPr>
            <w:rFonts w:cs="Arial"/>
            <w:b/>
            <w:bCs/>
            <w:szCs w:val="18"/>
          </w:rPr>
          <w:delText>Data Coverage</w:delText>
        </w:r>
        <w:r w:rsidRPr="00693533" w:rsidDel="009E6510">
          <w:rPr>
            <w:rFonts w:cs="Arial"/>
            <w:bCs/>
            <w:szCs w:val="18"/>
          </w:rPr>
          <w:delText xml:space="preserve"> features from different datasets may overlap if they have differing maximum</w:delText>
        </w:r>
      </w:del>
      <w:r w:rsidRPr="00693533">
        <w:rPr>
          <w:rFonts w:cs="Arial"/>
          <w:bCs/>
          <w:szCs w:val="18"/>
        </w:rPr>
        <w:t xml:space="preserve"> display </w:t>
      </w:r>
      <w:del w:id="601" w:author="Jeff Wootton" w:date="2022-10-14T18:19:00Z">
        <w:r w:rsidRPr="00693533" w:rsidDel="009E6510">
          <w:rPr>
            <w:rFonts w:cs="Arial"/>
            <w:bCs/>
            <w:szCs w:val="18"/>
          </w:rPr>
          <w:delText>scales</w:delText>
        </w:r>
      </w:del>
      <w:ins w:id="602" w:author="Jeff Wootton" w:date="2022-10-14T18:19:00Z">
        <w:r w:rsidR="009E6510" w:rsidRPr="00693533">
          <w:rPr>
            <w:rFonts w:cs="Arial"/>
            <w:bCs/>
            <w:szCs w:val="18"/>
          </w:rPr>
          <w:t>scale</w:t>
        </w:r>
        <w:r w:rsidR="009E6510">
          <w:rPr>
            <w:rFonts w:cs="Arial"/>
            <w:bCs/>
            <w:szCs w:val="18"/>
          </w:rPr>
          <w:t xml:space="preserve"> ranges</w:t>
        </w:r>
      </w:ins>
      <w:ins w:id="603" w:author="Jeff Wootton" w:date="2022-12-05T00:32:00Z">
        <w:r w:rsidR="00C20D76">
          <w:rPr>
            <w:rFonts w:cs="Arial"/>
            <w:bCs/>
            <w:szCs w:val="18"/>
          </w:rPr>
          <w:t xml:space="preserve"> (see clause 4.6)</w:t>
        </w:r>
      </w:ins>
      <w:r w:rsidRPr="00693533">
        <w:rPr>
          <w:rFonts w:cs="Arial"/>
          <w:bCs/>
          <w:szCs w:val="18"/>
        </w:rPr>
        <w:t>.</w:t>
      </w:r>
      <w:ins w:id="604" w:author="Jeff Wootton" w:date="2022-07-12T13:36:00Z">
        <w:r w:rsidR="00376255">
          <w:rPr>
            <w:rFonts w:cs="Arial"/>
            <w:bCs/>
            <w:szCs w:val="18"/>
          </w:rPr>
          <w:t xml:space="preserve"> </w:t>
        </w:r>
      </w:ins>
      <w:ins w:id="605" w:author="Jeff Wootton" w:date="2022-12-08T05:32:00Z">
        <w:r w:rsidR="00C240A3">
          <w:rPr>
            <w:rFonts w:cs="Arial"/>
            <w:bCs/>
            <w:szCs w:val="18"/>
          </w:rPr>
          <w:t>The scale ranges should, as much as possible, be continuous.</w:t>
        </w:r>
      </w:ins>
    </w:p>
    <w:p w14:paraId="250F5B11" w14:textId="4EA4E5D3" w:rsidR="009E6510" w:rsidRDefault="009E6510" w:rsidP="009E6510">
      <w:pPr>
        <w:spacing w:after="120" w:line="240" w:lineRule="auto"/>
        <w:ind w:left="284"/>
        <w:rPr>
          <w:ins w:id="606" w:author="Jeff Wootton" w:date="2022-10-14T18:19:00Z"/>
          <w:rFonts w:cs="Arial"/>
          <w:bCs/>
          <w:szCs w:val="18"/>
        </w:rPr>
      </w:pPr>
      <w:ins w:id="607" w:author="Jeff Wootton" w:date="2022-10-14T18:19:00Z">
        <w:r>
          <w:rPr>
            <w:rFonts w:cs="Arial"/>
            <w:bCs/>
            <w:szCs w:val="18"/>
          </w:rPr>
          <w:t xml:space="preserve">[Exception: </w:t>
        </w:r>
      </w:ins>
      <w:ins w:id="608" w:author="Jeff Wootton" w:date="2022-10-14T18:20:00Z">
        <w:r>
          <w:rPr>
            <w:rFonts w:cs="Arial"/>
            <w:bCs/>
            <w:szCs w:val="18"/>
          </w:rPr>
          <w:t>At</w:t>
        </w:r>
      </w:ins>
      <w:ins w:id="609" w:author="Jeff Wootton" w:date="2022-10-14T18:19:00Z">
        <w:r w:rsidRPr="009E6510">
          <w:rPr>
            <w:rFonts w:cs="Arial"/>
            <w:bCs/>
            <w:szCs w:val="18"/>
          </w:rPr>
          <w:t xml:space="preserve"> areas of agreed </w:t>
        </w:r>
      </w:ins>
      <w:ins w:id="610" w:author="Jeff Wootton" w:date="2022-10-14T18:20:00Z">
        <w:r>
          <w:rPr>
            <w:rFonts w:cs="Arial"/>
            <w:bCs/>
            <w:szCs w:val="18"/>
          </w:rPr>
          <w:t>n</w:t>
        </w:r>
      </w:ins>
      <w:ins w:id="611" w:author="Jeff Wootton" w:date="2022-10-14T18:19:00Z">
        <w:r w:rsidRPr="009E6510">
          <w:rPr>
            <w:rFonts w:cs="Arial"/>
            <w:bCs/>
            <w:szCs w:val="18"/>
          </w:rPr>
          <w:t xml:space="preserve">ational </w:t>
        </w:r>
      </w:ins>
      <w:ins w:id="612" w:author="Jeff Wootton" w:date="2022-10-14T18:20:00Z">
        <w:r>
          <w:rPr>
            <w:rFonts w:cs="Arial"/>
            <w:bCs/>
            <w:szCs w:val="18"/>
          </w:rPr>
          <w:t>d</w:t>
        </w:r>
      </w:ins>
      <w:ins w:id="613" w:author="Jeff Wootton" w:date="2022-10-14T18:19:00Z">
        <w:r w:rsidRPr="009E6510">
          <w:rPr>
            <w:rFonts w:cs="Arial"/>
            <w:bCs/>
            <w:szCs w:val="18"/>
          </w:rPr>
          <w:t xml:space="preserve">ata </w:t>
        </w:r>
      </w:ins>
      <w:ins w:id="614" w:author="Jeff Wootton" w:date="2022-10-14T18:20:00Z">
        <w:r>
          <w:rPr>
            <w:rFonts w:cs="Arial"/>
            <w:bCs/>
            <w:szCs w:val="18"/>
          </w:rPr>
          <w:t>l</w:t>
        </w:r>
      </w:ins>
      <w:ins w:id="615" w:author="Jeff Wootton" w:date="2022-10-14T18:19:00Z">
        <w:r w:rsidRPr="009E6510">
          <w:rPr>
            <w:rFonts w:cs="Arial"/>
            <w:bCs/>
            <w:szCs w:val="18"/>
          </w:rPr>
          <w:t>imits, where, if it is difficult to achieve a perfect join, an overlapping buffer zone of up to 5 metres may be used. For this situation</w:t>
        </w:r>
      </w:ins>
      <w:ins w:id="616" w:author="Jeff Wootton" w:date="2022-10-14T18:21:00Z">
        <w:r>
          <w:rPr>
            <w:rFonts w:cs="Arial"/>
            <w:bCs/>
            <w:szCs w:val="18"/>
          </w:rPr>
          <w:t>, t</w:t>
        </w:r>
      </w:ins>
      <w:ins w:id="617" w:author="Jeff Wootton" w:date="2022-10-14T18:19:00Z">
        <w:r w:rsidRPr="009E6510">
          <w:rPr>
            <w:rFonts w:cs="Arial"/>
            <w:bCs/>
            <w:szCs w:val="18"/>
          </w:rPr>
          <w:t>here must be no gaps in data between the adjoining datasets.</w:t>
        </w:r>
      </w:ins>
      <w:ins w:id="618" w:author="Jeff Wootton" w:date="2022-10-14T18:21:00Z">
        <w:r>
          <w:rPr>
            <w:rFonts w:cs="Arial"/>
            <w:bCs/>
            <w:szCs w:val="18"/>
          </w:rPr>
          <w:t>]</w:t>
        </w:r>
      </w:ins>
    </w:p>
    <w:p w14:paraId="6D2ADE32" w14:textId="32E1E3C1" w:rsidR="00E73EDF" w:rsidRPr="00693533" w:rsidRDefault="00376255" w:rsidP="00771C1B">
      <w:pPr>
        <w:spacing w:after="120" w:line="240" w:lineRule="auto"/>
        <w:ind w:left="284"/>
      </w:pPr>
      <w:ins w:id="619" w:author="Jeff Wootton" w:date="2022-07-12T13:36:00Z">
        <w:r>
          <w:rPr>
            <w:rFonts w:cs="Arial"/>
            <w:bCs/>
            <w:szCs w:val="18"/>
          </w:rPr>
          <w:t xml:space="preserve">Data </w:t>
        </w:r>
      </w:ins>
      <w:ins w:id="620" w:author="Jeff Wootton" w:date="2022-12-04T23:30:00Z">
        <w:r w:rsidR="006D1545">
          <w:rPr>
            <w:rFonts w:cs="Arial"/>
            <w:bCs/>
            <w:szCs w:val="18"/>
          </w:rPr>
          <w:t>P</w:t>
        </w:r>
      </w:ins>
      <w:ins w:id="621" w:author="Jeff Wootton" w:date="2022-07-12T13:36:00Z">
        <w:r>
          <w:rPr>
            <w:rFonts w:cs="Arial"/>
            <w:bCs/>
            <w:szCs w:val="18"/>
          </w:rPr>
          <w:t xml:space="preserve">roducers should </w:t>
        </w:r>
      </w:ins>
      <w:ins w:id="622" w:author="Jeff Wootton" w:date="2022-12-04T23:30:00Z">
        <w:r w:rsidR="006D1545">
          <w:rPr>
            <w:rFonts w:cs="Arial"/>
            <w:bCs/>
            <w:szCs w:val="18"/>
          </w:rPr>
          <w:t>devel</w:t>
        </w:r>
      </w:ins>
      <w:ins w:id="623" w:author="Jeff Wootton" w:date="2022-12-04T23:31:00Z">
        <w:r w:rsidR="006D1545">
          <w:rPr>
            <w:rFonts w:cs="Arial"/>
            <w:bCs/>
            <w:szCs w:val="18"/>
          </w:rPr>
          <w:t>op</w:t>
        </w:r>
      </w:ins>
      <w:ins w:id="624" w:author="Jeff Wootton" w:date="2022-07-12T13:36:00Z">
        <w:r>
          <w:rPr>
            <w:rFonts w:cs="Arial"/>
            <w:bCs/>
            <w:szCs w:val="18"/>
          </w:rPr>
          <w:t xml:space="preserve"> consistent S-101 ENC schemes carefully and try to avoid complex situations</w:t>
        </w:r>
      </w:ins>
      <w:ins w:id="625" w:author="Jeff Wootton" w:date="2022-12-04T23:32:00Z">
        <w:r w:rsidR="006D1545">
          <w:rPr>
            <w:rFonts w:cs="Arial"/>
            <w:bCs/>
            <w:szCs w:val="18"/>
          </w:rPr>
          <w:t>, using a regional approach where possible</w:t>
        </w:r>
      </w:ins>
      <w:ins w:id="626" w:author="Jeff Wootton" w:date="2022-07-12T13:36:00Z">
        <w:r>
          <w:rPr>
            <w:rFonts w:cs="Arial"/>
            <w:bCs/>
            <w:szCs w:val="18"/>
          </w:rPr>
          <w:t>.</w:t>
        </w:r>
      </w:ins>
    </w:p>
    <w:p w14:paraId="2FEC0C34" w14:textId="3EF6F896" w:rsidR="00376255" w:rsidRPr="00376255" w:rsidRDefault="00376255" w:rsidP="008E441A">
      <w:pPr>
        <w:spacing w:after="0" w:line="240" w:lineRule="auto"/>
        <w:jc w:val="center"/>
        <w:rPr>
          <w:ins w:id="627" w:author="Jeff Wootton" w:date="2022-07-12T13:37:00Z"/>
        </w:rPr>
      </w:pPr>
      <w:ins w:id="628" w:author="Jeff Wootton" w:date="2022-07-12T13:38:00Z">
        <w:r>
          <w:rPr>
            <w:noProof/>
            <w:lang w:val="fr-FR" w:eastAsia="fr-FR"/>
          </w:rPr>
          <w:drawing>
            <wp:inline distT="0" distB="0" distL="0" distR="0" wp14:anchorId="23AB60A5" wp14:editId="00A75EBB">
              <wp:extent cx="4320000" cy="3423600"/>
              <wp:effectExtent l="0" t="0" r="4445" b="5715"/>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3423600"/>
                      </a:xfrm>
                      <a:prstGeom prst="rect">
                        <a:avLst/>
                      </a:prstGeom>
                      <a:noFill/>
                      <a:ln>
                        <a:noFill/>
                      </a:ln>
                    </pic:spPr>
                  </pic:pic>
                </a:graphicData>
              </a:graphic>
            </wp:inline>
          </w:drawing>
        </w:r>
      </w:ins>
    </w:p>
    <w:p w14:paraId="483E03F2" w14:textId="10B14FB0" w:rsidR="00376255" w:rsidRPr="008E441A" w:rsidRDefault="00376255" w:rsidP="008E441A">
      <w:pPr>
        <w:pStyle w:val="Caption"/>
        <w:spacing w:line="240" w:lineRule="auto"/>
        <w:jc w:val="center"/>
        <w:rPr>
          <w:ins w:id="629" w:author="Jeff Wootton" w:date="2022-07-12T13:38:00Z"/>
          <w:sz w:val="18"/>
          <w:szCs w:val="18"/>
        </w:rPr>
      </w:pPr>
      <w:ins w:id="630" w:author="Jeff Wootton" w:date="2022-07-12T13:38:00Z">
        <w:r w:rsidRPr="008E441A">
          <w:rPr>
            <w:sz w:val="18"/>
            <w:szCs w:val="18"/>
          </w:rPr>
          <w:t>Figure 4-</w:t>
        </w:r>
      </w:ins>
      <w:ins w:id="631" w:author="Jeff Wootton" w:date="2022-12-04T23:24:00Z">
        <w:r w:rsidR="006D6E37">
          <w:rPr>
            <w:sz w:val="18"/>
            <w:szCs w:val="18"/>
          </w:rPr>
          <w:t>5</w:t>
        </w:r>
      </w:ins>
      <w:ins w:id="632" w:author="Jeff Wootton" w:date="2022-07-12T13:38:00Z">
        <w:r w:rsidRPr="008E441A">
          <w:rPr>
            <w:sz w:val="18"/>
            <w:szCs w:val="18"/>
          </w:rPr>
          <w:t xml:space="preserve"> – Example of Datasets with single Data Coverage feature</w:t>
        </w:r>
      </w:ins>
    </w:p>
    <w:p w14:paraId="209B2232" w14:textId="7EC9E891" w:rsidR="00E73EDF" w:rsidRPr="00693533" w:rsidDel="008E441A" w:rsidRDefault="007653F1" w:rsidP="00C9557C">
      <w:pPr>
        <w:numPr>
          <w:ilvl w:val="0"/>
          <w:numId w:val="11"/>
        </w:numPr>
        <w:spacing w:after="120" w:line="240" w:lineRule="auto"/>
        <w:ind w:left="284" w:hanging="284"/>
        <w:rPr>
          <w:del w:id="633" w:author="Jeff Wootton" w:date="2022-10-14T18:26:00Z"/>
        </w:rPr>
      </w:pPr>
      <w:del w:id="634" w:author="Jeff Wootton" w:date="2022-10-14T18:26:00Z">
        <w:r w:rsidRPr="00693533" w:rsidDel="008E441A">
          <w:rPr>
            <w:rFonts w:cs="Arial"/>
          </w:rPr>
          <w:delText xml:space="preserve">Datasets may overlap, however there must be no overlapping </w:delText>
        </w:r>
        <w:r w:rsidRPr="00693533" w:rsidDel="008E441A">
          <w:rPr>
            <w:rFonts w:cs="Arial"/>
            <w:b/>
          </w:rPr>
          <w:delText>Data</w:delText>
        </w:r>
        <w:r w:rsidRPr="000E2880" w:rsidDel="008E441A">
          <w:rPr>
            <w:rFonts w:cs="Arial"/>
            <w:b/>
          </w:rPr>
          <w:delText xml:space="preserve"> Coverage</w:delText>
        </w:r>
        <w:r w:rsidRPr="000E2880" w:rsidDel="008E441A">
          <w:rPr>
            <w:rFonts w:cs="Arial"/>
          </w:rPr>
          <w:delText xml:space="preserve"> features of the same </w:delText>
        </w:r>
        <w:r w:rsidRPr="00693533" w:rsidDel="008E441A">
          <w:rPr>
            <w:rFonts w:cs="Arial"/>
            <w:b/>
          </w:rPr>
          <w:delText>maximum display scale</w:delText>
        </w:r>
        <w:r w:rsidRPr="00693533" w:rsidDel="008E441A">
          <w:rPr>
            <w:rFonts w:cs="Arial"/>
          </w:rPr>
          <w:delText xml:space="preserve">, except at the agreed adjoining national data limits, where, if it is difficult to achieve a perfect join, a </w:delText>
        </w:r>
      </w:del>
      <w:del w:id="635" w:author="Jeff Wootton" w:date="2022-07-12T13:40:00Z">
        <w:r w:rsidRPr="00693533" w:rsidDel="00376255">
          <w:rPr>
            <w:rFonts w:cs="Arial"/>
          </w:rPr>
          <w:delText xml:space="preserve">5 metre </w:delText>
        </w:r>
      </w:del>
      <w:del w:id="636" w:author="Jeff Wootton" w:date="2022-10-14T18:26:00Z">
        <w:r w:rsidRPr="00693533" w:rsidDel="008E441A">
          <w:rPr>
            <w:rFonts w:cs="Arial"/>
          </w:rPr>
          <w:delText>overlapping buffer zone may be used</w:delText>
        </w:r>
      </w:del>
      <w:del w:id="637" w:author="Jeff Wootton" w:date="2022-07-12T13:40:00Z">
        <w:r w:rsidRPr="00693533" w:rsidDel="00376255">
          <w:rPr>
            <w:rFonts w:cs="Arial"/>
          </w:rPr>
          <w:delText>; and f</w:delText>
        </w:r>
      </w:del>
      <w:del w:id="638" w:author="Jeff Wootton" w:date="2022-10-14T18:26:00Z">
        <w:r w:rsidRPr="00693533" w:rsidDel="008E441A">
          <w:rPr>
            <w:rFonts w:cs="Arial"/>
          </w:rPr>
          <w:delText xml:space="preserve">or this situation, there must be no gaps in data. </w:delText>
        </w:r>
      </w:del>
    </w:p>
    <w:p w14:paraId="338D61D0" w14:textId="77777777" w:rsidR="00A51E5D" w:rsidRPr="00A51E5D" w:rsidRDefault="007653F1" w:rsidP="007346FF">
      <w:pPr>
        <w:numPr>
          <w:ilvl w:val="0"/>
          <w:numId w:val="11"/>
        </w:numPr>
        <w:spacing w:after="60" w:line="240" w:lineRule="auto"/>
        <w:ind w:left="284" w:hanging="284"/>
        <w:rPr>
          <w:ins w:id="639" w:author="Jeff Wootton" w:date="2022-10-14T22:27:00Z"/>
        </w:rPr>
      </w:pPr>
      <w:r w:rsidRPr="00693533">
        <w:rPr>
          <w:rFonts w:cs="Arial"/>
        </w:rPr>
        <w:t xml:space="preserve">When a dataset has multiple </w:t>
      </w:r>
      <w:r w:rsidRPr="00693533">
        <w:rPr>
          <w:rFonts w:cs="Arial"/>
          <w:b/>
        </w:rPr>
        <w:t>Data Coverage</w:t>
      </w:r>
      <w:r w:rsidRPr="00693533">
        <w:rPr>
          <w:rFonts w:cs="Arial"/>
        </w:rPr>
        <w:t xml:space="preserve"> features</w:t>
      </w:r>
      <w:del w:id="640" w:author="Jeff Wootton" w:date="2022-10-14T22:27:00Z">
        <w:r w:rsidRPr="00693533" w:rsidDel="00A51E5D">
          <w:rPr>
            <w:rFonts w:cs="Arial"/>
          </w:rPr>
          <w:delText xml:space="preserve">, </w:delText>
        </w:r>
      </w:del>
      <w:ins w:id="641" w:author="Jeff Wootton" w:date="2022-10-14T22:27:00Z">
        <w:r w:rsidR="00A51E5D">
          <w:rPr>
            <w:rFonts w:cs="Arial"/>
          </w:rPr>
          <w:t>:</w:t>
        </w:r>
      </w:ins>
    </w:p>
    <w:p w14:paraId="00BF7BB5" w14:textId="60F52B74" w:rsidR="00A51E5D" w:rsidRPr="00A51E5D" w:rsidRDefault="00A51E5D" w:rsidP="007346FF">
      <w:pPr>
        <w:numPr>
          <w:ilvl w:val="1"/>
          <w:numId w:val="11"/>
        </w:numPr>
        <w:spacing w:after="60" w:line="240" w:lineRule="auto"/>
        <w:ind w:left="1134" w:hanging="283"/>
        <w:rPr>
          <w:ins w:id="642" w:author="Jeff Wootton" w:date="2022-10-14T22:27:00Z"/>
        </w:rPr>
      </w:pPr>
      <w:ins w:id="643" w:author="Jeff Wootton" w:date="2022-10-14T22:27:00Z">
        <w:r>
          <w:rPr>
            <w:rFonts w:cs="Arial"/>
          </w:rPr>
          <w:lastRenderedPageBreak/>
          <w:t>T</w:t>
        </w:r>
      </w:ins>
      <w:del w:id="644" w:author="Jeff Wootton" w:date="2022-10-14T22:27:00Z">
        <w:r w:rsidR="007653F1" w:rsidRPr="00693533" w:rsidDel="00A51E5D">
          <w:rPr>
            <w:rFonts w:cs="Arial"/>
          </w:rPr>
          <w:delText>then t</w:delText>
        </w:r>
      </w:del>
      <w:r w:rsidR="007653F1" w:rsidRPr="00693533">
        <w:rPr>
          <w:rFonts w:cs="Arial"/>
        </w:rPr>
        <w:t xml:space="preserve">he </w:t>
      </w:r>
      <w:r w:rsidR="007653F1" w:rsidRPr="00693533">
        <w:rPr>
          <w:rFonts w:cs="Arial"/>
          <w:b/>
        </w:rPr>
        <w:t>minimum display scale</w:t>
      </w:r>
      <w:ins w:id="645" w:author="Jeff Wootton" w:date="2022-10-14T22:27:00Z">
        <w:r>
          <w:rPr>
            <w:rFonts w:cs="Arial"/>
            <w:bCs/>
          </w:rPr>
          <w:t>s</w:t>
        </w:r>
      </w:ins>
      <w:r w:rsidR="007653F1" w:rsidRPr="00693533">
        <w:rPr>
          <w:rFonts w:cs="Arial"/>
        </w:rPr>
        <w:t xml:space="preserve"> must </w:t>
      </w:r>
      <w:ins w:id="646" w:author="Jeff Wootton" w:date="2022-10-14T22:27:00Z">
        <w:r>
          <w:rPr>
            <w:rFonts w:cs="Arial"/>
          </w:rPr>
          <w:t xml:space="preserve">all </w:t>
        </w:r>
      </w:ins>
      <w:r w:rsidR="007653F1" w:rsidRPr="00693533">
        <w:rPr>
          <w:rFonts w:cs="Arial"/>
        </w:rPr>
        <w:t>be the same</w:t>
      </w:r>
      <w:ins w:id="647" w:author="Jeff Wootton" w:date="2022-10-14T22:27:00Z">
        <w:r>
          <w:rPr>
            <w:rFonts w:cs="Arial"/>
          </w:rPr>
          <w:t>;</w:t>
        </w:r>
      </w:ins>
      <w:ins w:id="648" w:author="Teh Stand" w:date="2022-10-21T15:18:00Z">
        <w:r w:rsidR="007346FF">
          <w:rPr>
            <w:rFonts w:cs="Arial"/>
          </w:rPr>
          <w:t xml:space="preserve"> and</w:t>
        </w:r>
      </w:ins>
    </w:p>
    <w:p w14:paraId="3F897C57" w14:textId="71F1CA78" w:rsidR="00A51E5D" w:rsidRPr="00A51E5D" w:rsidRDefault="007653F1" w:rsidP="007346FF">
      <w:pPr>
        <w:numPr>
          <w:ilvl w:val="1"/>
          <w:numId w:val="11"/>
        </w:numPr>
        <w:spacing w:after="120" w:line="240" w:lineRule="auto"/>
        <w:ind w:left="1134" w:hanging="283"/>
        <w:rPr>
          <w:ins w:id="649" w:author="Jeff Wootton" w:date="2022-10-14T22:29:00Z"/>
        </w:rPr>
      </w:pPr>
      <w:del w:id="650" w:author="Jeff Wootton" w:date="2022-10-14T22:28:00Z">
        <w:r w:rsidRPr="00693533" w:rsidDel="00A51E5D">
          <w:rPr>
            <w:rFonts w:cs="Arial"/>
          </w:rPr>
          <w:delText xml:space="preserve"> for all </w:delText>
        </w:r>
        <w:r w:rsidRPr="00693533" w:rsidDel="00A51E5D">
          <w:rPr>
            <w:rFonts w:cs="Arial"/>
            <w:b/>
          </w:rPr>
          <w:delText xml:space="preserve">Data Coverage </w:delText>
        </w:r>
        <w:r w:rsidR="00EA0A58" w:rsidDel="00A51E5D">
          <w:rPr>
            <w:rFonts w:cs="Arial"/>
          </w:rPr>
          <w:delText xml:space="preserve">features within the dataset. </w:delText>
        </w:r>
      </w:del>
      <w:r w:rsidRPr="00693533">
        <w:rPr>
          <w:rFonts w:cs="Arial"/>
        </w:rPr>
        <w:t xml:space="preserve">The </w:t>
      </w:r>
      <w:r w:rsidRPr="00693533">
        <w:rPr>
          <w:rFonts w:cs="Arial"/>
          <w:b/>
        </w:rPr>
        <w:t>maximum display scale</w:t>
      </w:r>
      <w:ins w:id="651" w:author="Jeff Wootton" w:date="2022-10-14T22:28:00Z">
        <w:r w:rsidR="00A51E5D">
          <w:rPr>
            <w:rFonts w:cs="Arial"/>
            <w:bCs/>
          </w:rPr>
          <w:t>s</w:t>
        </w:r>
      </w:ins>
      <w:r w:rsidRPr="00693533">
        <w:rPr>
          <w:rFonts w:cs="Arial"/>
        </w:rPr>
        <w:t xml:space="preserve"> </w:t>
      </w:r>
      <w:ins w:id="652" w:author="Teh Stand" w:date="2022-10-21T15:18:00Z">
        <w:r w:rsidR="007346FF" w:rsidRPr="00693533">
          <w:rPr>
            <w:rFonts w:cs="Arial"/>
          </w:rPr>
          <w:t>may be different</w:t>
        </w:r>
        <w:r w:rsidR="007346FF">
          <w:rPr>
            <w:rFonts w:cs="Arial"/>
          </w:rPr>
          <w:t>.</w:t>
        </w:r>
      </w:ins>
      <w:ins w:id="653" w:author="Jeff Wootton" w:date="2022-10-14T22:29:00Z">
        <w:del w:id="654" w:author="Teh Stand" w:date="2022-10-21T15:18:00Z">
          <w:r w:rsidR="00A51E5D" w:rsidRPr="00693533" w:rsidDel="007346FF">
            <w:rPr>
              <w:rFonts w:cs="Arial"/>
            </w:rPr>
            <w:delText xml:space="preserve">must </w:delText>
          </w:r>
          <w:r w:rsidR="00A51E5D" w:rsidDel="007346FF">
            <w:rPr>
              <w:rFonts w:cs="Arial"/>
            </w:rPr>
            <w:delText xml:space="preserve">all </w:delText>
          </w:r>
          <w:r w:rsidR="00A51E5D" w:rsidRPr="00693533" w:rsidDel="007346FF">
            <w:rPr>
              <w:rFonts w:cs="Arial"/>
            </w:rPr>
            <w:delText>be the same</w:delText>
          </w:r>
          <w:r w:rsidR="00A51E5D" w:rsidDel="007346FF">
            <w:rPr>
              <w:rFonts w:cs="Arial"/>
            </w:rPr>
            <w:delText>; and</w:delText>
          </w:r>
        </w:del>
      </w:ins>
    </w:p>
    <w:p w14:paraId="7A7B9FB8" w14:textId="59E92BC0" w:rsidR="00E73EDF" w:rsidRPr="00693533" w:rsidDel="007346FF" w:rsidRDefault="00A51E5D">
      <w:pPr>
        <w:numPr>
          <w:ilvl w:val="1"/>
          <w:numId w:val="11"/>
        </w:numPr>
        <w:spacing w:after="120" w:line="240" w:lineRule="auto"/>
        <w:ind w:left="1135" w:hanging="284"/>
        <w:rPr>
          <w:del w:id="655" w:author="Teh Stand" w:date="2022-10-21T15:18:00Z"/>
        </w:rPr>
        <w:pPrChange w:id="656" w:author="Jeff Wootton" w:date="2022-10-14T22:30:00Z">
          <w:pPr>
            <w:numPr>
              <w:numId w:val="11"/>
            </w:numPr>
            <w:spacing w:after="120" w:line="240" w:lineRule="auto"/>
            <w:ind w:left="284" w:hanging="284"/>
          </w:pPr>
        </w:pPrChange>
      </w:pPr>
      <w:commentRangeStart w:id="657"/>
      <w:ins w:id="658" w:author="Jeff Wootton" w:date="2022-10-14T22:29:00Z">
        <w:del w:id="659" w:author="Teh Stand" w:date="2022-10-21T15:18:00Z">
          <w:r w:rsidDel="007346FF">
            <w:rPr>
              <w:rFonts w:cs="Arial"/>
            </w:rPr>
            <w:delText xml:space="preserve">The </w:delText>
          </w:r>
          <w:r w:rsidRPr="007346FF" w:rsidDel="007346FF">
            <w:rPr>
              <w:rFonts w:cs="Arial"/>
              <w:b/>
              <w:bCs/>
            </w:rPr>
            <w:delText>optimum display scale</w:delText>
          </w:r>
          <w:r w:rsidDel="007346FF">
            <w:rPr>
              <w:rFonts w:cs="Arial"/>
            </w:rPr>
            <w:delText>s</w:delText>
          </w:r>
        </w:del>
      </w:ins>
      <w:del w:id="660" w:author="Teh Stand" w:date="2022-10-21T15:18:00Z">
        <w:r w:rsidR="007653F1" w:rsidRPr="00693533" w:rsidDel="007346FF">
          <w:rPr>
            <w:rFonts w:cs="Arial"/>
          </w:rPr>
          <w:delText xml:space="preserve">for multiple </w:delText>
        </w:r>
        <w:r w:rsidR="007653F1" w:rsidRPr="00693533" w:rsidDel="007346FF">
          <w:rPr>
            <w:rFonts w:cs="Arial"/>
            <w:b/>
          </w:rPr>
          <w:delText>Data Coverage</w:delText>
        </w:r>
        <w:r w:rsidR="007653F1" w:rsidRPr="00693533" w:rsidDel="007346FF">
          <w:rPr>
            <w:rFonts w:cs="Arial"/>
          </w:rPr>
          <w:delText xml:space="preserve"> features within a dataset may be different.</w:delText>
        </w:r>
        <w:commentRangeEnd w:id="657"/>
        <w:r w:rsidR="0043699B" w:rsidDel="007346FF">
          <w:rPr>
            <w:rStyle w:val="CommentReference"/>
          </w:rPr>
          <w:commentReference w:id="657"/>
        </w:r>
      </w:del>
    </w:p>
    <w:p w14:paraId="73AB4196" w14:textId="56D14621" w:rsidR="00E73EDF" w:rsidRPr="000E2880" w:rsidRDefault="007653F1" w:rsidP="00C9557C">
      <w:pPr>
        <w:numPr>
          <w:ilvl w:val="0"/>
          <w:numId w:val="11"/>
        </w:numPr>
        <w:spacing w:after="120" w:line="240" w:lineRule="auto"/>
        <w:ind w:left="284" w:hanging="284"/>
        <w:rPr>
          <w:rFonts w:cs="Arial"/>
          <w:lang w:val="en-AU"/>
        </w:rPr>
      </w:pPr>
      <w:r w:rsidRPr="00693533">
        <w:rPr>
          <w:rFonts w:cs="Arial"/>
          <w:lang w:val="en-AU"/>
        </w:rPr>
        <w:t xml:space="preserve">When a dataset has multiple </w:t>
      </w:r>
      <w:r w:rsidRPr="00693533">
        <w:rPr>
          <w:rFonts w:cs="Arial"/>
          <w:b/>
          <w:lang w:val="en-AU"/>
        </w:rPr>
        <w:t>Data Coverage</w:t>
      </w:r>
      <w:r w:rsidRPr="00693533">
        <w:rPr>
          <w:rFonts w:cs="Arial"/>
          <w:lang w:val="en-AU"/>
        </w:rPr>
        <w:t xml:space="preserve"> features then the </w:t>
      </w:r>
      <w:r w:rsidRPr="00693533">
        <w:rPr>
          <w:rFonts w:cs="Arial"/>
          <w:b/>
          <w:lang w:val="en-AU"/>
        </w:rPr>
        <w:t>maximum display scale</w:t>
      </w:r>
      <w:r w:rsidRPr="00693533">
        <w:rPr>
          <w:rFonts w:cs="Arial"/>
          <w:lang w:val="en-AU"/>
        </w:rPr>
        <w:t xml:space="preserve"> of the dataset must be equal to the largest </w:t>
      </w:r>
      <w:r w:rsidRPr="00693533">
        <w:rPr>
          <w:rFonts w:cs="Arial"/>
          <w:b/>
          <w:lang w:val="en-AU"/>
        </w:rPr>
        <w:t>maximum display scale</w:t>
      </w:r>
      <w:r w:rsidRPr="00693533">
        <w:rPr>
          <w:rFonts w:cs="Arial"/>
          <w:lang w:val="en-AU"/>
        </w:rPr>
        <w:t xml:space="preserve"> of the </w:t>
      </w:r>
      <w:r w:rsidRPr="00693533">
        <w:rPr>
          <w:rFonts w:cs="Arial"/>
          <w:b/>
          <w:lang w:val="en-AU"/>
        </w:rPr>
        <w:t>Data Coverage</w:t>
      </w:r>
      <w:r w:rsidRPr="00693533">
        <w:rPr>
          <w:rFonts w:cs="Arial"/>
          <w:lang w:val="en-AU"/>
        </w:rPr>
        <w:t xml:space="preserve"> feature</w:t>
      </w:r>
      <w:r w:rsidR="00B515B2" w:rsidRPr="000E2880">
        <w:rPr>
          <w:rFonts w:cs="Arial"/>
          <w:lang w:val="en-AU"/>
        </w:rPr>
        <w:t>s</w:t>
      </w:r>
      <w:r w:rsidRPr="000E2880">
        <w:rPr>
          <w:rFonts w:cs="Arial"/>
          <w:lang w:val="en-AU"/>
        </w:rPr>
        <w:t>.</w:t>
      </w:r>
    </w:p>
    <w:p w14:paraId="7BC4CBF5" w14:textId="739E0821" w:rsidR="00E73EDF" w:rsidRPr="00693533" w:rsidDel="00376255" w:rsidRDefault="007653F1" w:rsidP="00C9557C">
      <w:pPr>
        <w:numPr>
          <w:ilvl w:val="0"/>
          <w:numId w:val="11"/>
        </w:numPr>
        <w:spacing w:after="120" w:line="240" w:lineRule="auto"/>
        <w:ind w:left="284" w:hanging="284"/>
        <w:rPr>
          <w:del w:id="661" w:author="Jeff Wootton" w:date="2022-07-12T13:43:00Z"/>
          <w:rFonts w:cs="Arial"/>
          <w:lang w:val="en-AU"/>
        </w:rPr>
      </w:pPr>
      <w:del w:id="662" w:author="Jeff Wootton" w:date="2022-07-12T13:43:00Z">
        <w:r w:rsidRPr="00693533" w:rsidDel="00376255">
          <w:rPr>
            <w:rFonts w:cs="Arial"/>
            <w:lang w:val="en-AU"/>
          </w:rPr>
          <w:delText xml:space="preserve">The </w:delText>
        </w:r>
        <w:r w:rsidRPr="00693533" w:rsidDel="00376255">
          <w:rPr>
            <w:rFonts w:cs="Arial"/>
            <w:b/>
            <w:lang w:val="en-AU"/>
          </w:rPr>
          <w:delText xml:space="preserve">maximum display scale </w:delText>
        </w:r>
        <w:r w:rsidRPr="00693533" w:rsidDel="00376255">
          <w:rPr>
            <w:rFonts w:cs="Arial"/>
            <w:lang w:val="en-AU"/>
          </w:rPr>
          <w:delText>is considered to be the equivalent of the compilation scale of the data.</w:delText>
        </w:r>
      </w:del>
    </w:p>
    <w:p w14:paraId="61FCEC01" w14:textId="610F223A" w:rsidR="00E73EDF" w:rsidRPr="00693533" w:rsidRDefault="00AB23E6" w:rsidP="00C128E3">
      <w:pPr>
        <w:spacing w:line="240" w:lineRule="auto"/>
        <w:jc w:val="center"/>
      </w:pPr>
      <w:del w:id="663" w:author="Jeff Wootton" w:date="2022-07-12T13:43:00Z">
        <w:r w:rsidRPr="00693533" w:rsidDel="00376255">
          <w:rPr>
            <w:noProof/>
            <w:lang w:val="fr-FR" w:eastAsia="fr-FR"/>
          </w:rPr>
          <w:drawing>
            <wp:inline distT="0" distB="0" distL="0" distR="0" wp14:anchorId="4D02CCF6" wp14:editId="7145A48F">
              <wp:extent cx="4514850" cy="260883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539872" cy="2623296"/>
                      </a:xfrm>
                      <a:prstGeom prst="rect">
                        <a:avLst/>
                      </a:prstGeom>
                      <a:noFill/>
                    </pic:spPr>
                  </pic:pic>
                </a:graphicData>
              </a:graphic>
            </wp:inline>
          </w:drawing>
        </w:r>
      </w:del>
      <w:ins w:id="664" w:author="Jeff Wootton" w:date="2022-07-12T13:44:00Z">
        <w:r w:rsidR="00376255">
          <w:rPr>
            <w:noProof/>
            <w:lang w:val="fr-FR" w:eastAsia="fr-FR"/>
          </w:rPr>
          <w:drawing>
            <wp:inline distT="0" distB="0" distL="0" distR="0" wp14:anchorId="1CA10103" wp14:editId="67B07FD1">
              <wp:extent cx="4320000" cy="2797200"/>
              <wp:effectExtent l="0" t="0" r="4445" b="3175"/>
              <wp:docPr id="2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2797200"/>
                      </a:xfrm>
                      <a:prstGeom prst="rect">
                        <a:avLst/>
                      </a:prstGeom>
                      <a:noFill/>
                      <a:ln>
                        <a:noFill/>
                      </a:ln>
                    </pic:spPr>
                  </pic:pic>
                </a:graphicData>
              </a:graphic>
            </wp:inline>
          </w:drawing>
        </w:r>
      </w:ins>
    </w:p>
    <w:p w14:paraId="1586A8B5" w14:textId="470D71EB" w:rsidR="00E73EDF" w:rsidRPr="00086CD9" w:rsidRDefault="007653F1" w:rsidP="00EA0A58">
      <w:pPr>
        <w:pStyle w:val="Caption"/>
        <w:spacing w:line="240" w:lineRule="auto"/>
        <w:jc w:val="center"/>
        <w:rPr>
          <w:sz w:val="18"/>
          <w:szCs w:val="18"/>
        </w:rPr>
      </w:pPr>
      <w:r w:rsidRPr="00086CD9">
        <w:rPr>
          <w:sz w:val="18"/>
          <w:szCs w:val="18"/>
        </w:rPr>
        <w:t xml:space="preserve">Figure </w:t>
      </w:r>
      <w:ins w:id="665" w:author="Teh Stand" w:date="2022-06-10T11:56:00Z">
        <w:r w:rsidR="00EA0A58" w:rsidRPr="00086CD9">
          <w:rPr>
            <w:sz w:val="18"/>
            <w:szCs w:val="18"/>
          </w:rPr>
          <w:t>4-</w:t>
        </w:r>
      </w:ins>
      <w:del w:id="666" w:author="Jeff Wootton" w:date="2022-07-12T13:44:00Z">
        <w:r w:rsidR="00D812E4" w:rsidRPr="00086CD9" w:rsidDel="00376255">
          <w:rPr>
            <w:sz w:val="18"/>
            <w:szCs w:val="18"/>
          </w:rPr>
          <w:delText>7</w:delText>
        </w:r>
        <w:r w:rsidRPr="00086CD9" w:rsidDel="00376255">
          <w:rPr>
            <w:sz w:val="18"/>
            <w:szCs w:val="18"/>
          </w:rPr>
          <w:delText xml:space="preserve"> </w:delText>
        </w:r>
      </w:del>
      <w:ins w:id="667" w:author="Jeff Wootton" w:date="2022-12-04T23:42:00Z">
        <w:r w:rsidR="006D1545">
          <w:rPr>
            <w:sz w:val="18"/>
            <w:szCs w:val="18"/>
          </w:rPr>
          <w:t>6</w:t>
        </w:r>
      </w:ins>
      <w:ins w:id="668" w:author="Jeff Wootton" w:date="2022-07-12T13:44:00Z">
        <w:r w:rsidR="00376255" w:rsidRPr="00086CD9">
          <w:rPr>
            <w:sz w:val="18"/>
            <w:szCs w:val="18"/>
          </w:rPr>
          <w:t xml:space="preserve"> </w:t>
        </w:r>
      </w:ins>
      <w:r w:rsidR="00EA0A58" w:rsidRPr="00086CD9">
        <w:rPr>
          <w:sz w:val="18"/>
          <w:szCs w:val="18"/>
        </w:rPr>
        <w:t>–</w:t>
      </w:r>
      <w:r w:rsidRPr="00086CD9">
        <w:rPr>
          <w:sz w:val="18"/>
          <w:szCs w:val="18"/>
        </w:rPr>
        <w:t xml:space="preserve"> Data</w:t>
      </w:r>
      <w:ins w:id="669" w:author="Jeff Wootton" w:date="2022-07-12T13:45:00Z">
        <w:r w:rsidR="00376255" w:rsidRPr="00086CD9">
          <w:rPr>
            <w:sz w:val="18"/>
            <w:szCs w:val="18"/>
          </w:rPr>
          <w:t>set with multiple Data Coverage features</w:t>
        </w:r>
      </w:ins>
      <w:del w:id="670" w:author="Jeff Wootton" w:date="2022-07-12T13:45:00Z">
        <w:r w:rsidRPr="00086CD9" w:rsidDel="00376255">
          <w:rPr>
            <w:sz w:val="18"/>
            <w:szCs w:val="18"/>
          </w:rPr>
          <w:delText xml:space="preserve"> Coverage </w:delText>
        </w:r>
        <w:r w:rsidR="00EA0A58" w:rsidRPr="00086CD9" w:rsidDel="00376255">
          <w:rPr>
            <w:sz w:val="18"/>
            <w:szCs w:val="18"/>
          </w:rPr>
          <w:delText>r</w:delText>
        </w:r>
        <w:r w:rsidRPr="00086CD9" w:rsidDel="00376255">
          <w:rPr>
            <w:sz w:val="18"/>
            <w:szCs w:val="18"/>
          </w:rPr>
          <w:delText>ules</w:delText>
        </w:r>
      </w:del>
    </w:p>
    <w:p w14:paraId="0EA369F0" w14:textId="77777777" w:rsidR="00E73EDF" w:rsidRPr="004507E0" w:rsidRDefault="007653F1" w:rsidP="00C81B2F">
      <w:pPr>
        <w:pStyle w:val="Heading3"/>
        <w:tabs>
          <w:tab w:val="clear" w:pos="660"/>
          <w:tab w:val="clear" w:pos="880"/>
          <w:tab w:val="left" w:pos="851"/>
        </w:tabs>
        <w:spacing w:before="120" w:after="120" w:line="240" w:lineRule="auto"/>
        <w:ind w:left="851" w:hanging="851"/>
        <w:rPr>
          <w:lang w:eastAsia="en-US"/>
        </w:rPr>
      </w:pPr>
      <w:bookmarkStart w:id="671" w:name="_Toc515440336"/>
      <w:bookmarkStart w:id="672" w:name="_Toc517858847"/>
      <w:bookmarkStart w:id="673" w:name="_Toc519859087"/>
      <w:bookmarkStart w:id="674" w:name="_Toc521495131"/>
      <w:bookmarkStart w:id="675" w:name="_Toc527117744"/>
      <w:bookmarkStart w:id="676" w:name="_Toc527620271"/>
      <w:bookmarkStart w:id="677" w:name="_Toc529974513"/>
      <w:bookmarkStart w:id="678" w:name="_Toc439685270"/>
      <w:bookmarkStart w:id="679" w:name="_Toc121374432"/>
      <w:bookmarkEnd w:id="671"/>
      <w:bookmarkEnd w:id="672"/>
      <w:bookmarkEnd w:id="673"/>
      <w:bookmarkEnd w:id="674"/>
      <w:bookmarkEnd w:id="675"/>
      <w:bookmarkEnd w:id="676"/>
      <w:bookmarkEnd w:id="677"/>
      <w:r w:rsidRPr="004507E0">
        <w:rPr>
          <w:lang w:eastAsia="en-US"/>
        </w:rPr>
        <w:t>Dataset size</w:t>
      </w:r>
      <w:bookmarkEnd w:id="678"/>
      <w:bookmarkEnd w:id="679"/>
    </w:p>
    <w:p w14:paraId="2E23E82B" w14:textId="7002966B" w:rsidR="00E73EDF" w:rsidRPr="00693533" w:rsidRDefault="007653F1" w:rsidP="00C81B2F">
      <w:pPr>
        <w:pStyle w:val="Heading4"/>
        <w:numPr>
          <w:ilvl w:val="0"/>
          <w:numId w:val="0"/>
        </w:numPr>
        <w:spacing w:before="0" w:after="120" w:line="240" w:lineRule="auto"/>
        <w:jc w:val="both"/>
        <w:rPr>
          <w:b w:val="0"/>
          <w:lang w:eastAsia="en-US"/>
        </w:rPr>
      </w:pPr>
      <w:r w:rsidRPr="00693533">
        <w:rPr>
          <w:b w:val="0"/>
          <w:lang w:eastAsia="en-US"/>
        </w:rPr>
        <w:t>Datasets must not exceed 10</w:t>
      </w:r>
      <w:r w:rsidR="00C81B2F">
        <w:rPr>
          <w:b w:val="0"/>
          <w:lang w:eastAsia="en-US"/>
        </w:rPr>
        <w:t xml:space="preserve"> </w:t>
      </w:r>
      <w:r w:rsidRPr="00693533">
        <w:rPr>
          <w:b w:val="0"/>
          <w:lang w:eastAsia="en-US"/>
        </w:rPr>
        <w:t>MB.</w:t>
      </w:r>
    </w:p>
    <w:p w14:paraId="328E7424" w14:textId="2AE5A921" w:rsidR="00E73EDF" w:rsidRDefault="00D812E4" w:rsidP="00C81B2F">
      <w:pPr>
        <w:spacing w:after="120" w:line="240" w:lineRule="auto"/>
      </w:pPr>
      <w:r w:rsidRPr="00693533">
        <w:t xml:space="preserve">Update </w:t>
      </w:r>
      <w:r w:rsidRPr="004507E0">
        <w:t xml:space="preserve">datasets </w:t>
      </w:r>
      <w:r w:rsidR="007653F1" w:rsidRPr="004507E0">
        <w:t>should not normally be larger than 50</w:t>
      </w:r>
      <w:r w:rsidR="00C81B2F">
        <w:t xml:space="preserve"> </w:t>
      </w:r>
      <w:r w:rsidR="007653F1" w:rsidRPr="004507E0">
        <w:t>kb and must not be larger than 200</w:t>
      </w:r>
      <w:r w:rsidR="00C81B2F">
        <w:t xml:space="preserve"> </w:t>
      </w:r>
      <w:r w:rsidR="007653F1" w:rsidRPr="004507E0">
        <w:t>kb.</w:t>
      </w:r>
    </w:p>
    <w:p w14:paraId="479620DE" w14:textId="77777777" w:rsidR="00614FE6" w:rsidRPr="004507E0" w:rsidRDefault="00614FE6" w:rsidP="00C81B2F">
      <w:pPr>
        <w:spacing w:after="120" w:line="240" w:lineRule="auto"/>
      </w:pPr>
    </w:p>
    <w:p w14:paraId="0EB58C3A" w14:textId="7DE85EDB" w:rsidR="00E73EDF" w:rsidRPr="00693533" w:rsidRDefault="007653F1" w:rsidP="00C81B2F">
      <w:pPr>
        <w:pStyle w:val="Heading2"/>
        <w:tabs>
          <w:tab w:val="clear" w:pos="540"/>
        </w:tabs>
        <w:spacing w:before="120" w:after="200" w:line="240" w:lineRule="auto"/>
        <w:ind w:left="709" w:hanging="709"/>
      </w:pPr>
      <w:bookmarkStart w:id="680" w:name="_Toc510784284"/>
      <w:bookmarkStart w:id="681" w:name="_Toc510785433"/>
      <w:bookmarkStart w:id="682" w:name="_Toc439685271"/>
      <w:bookmarkStart w:id="683" w:name="_Toc121374433"/>
      <w:bookmarkEnd w:id="680"/>
      <w:bookmarkEnd w:id="681"/>
      <w:r w:rsidRPr="00693533">
        <w:t xml:space="preserve">Display </w:t>
      </w:r>
      <w:r w:rsidR="00C81B2F">
        <w:t>s</w:t>
      </w:r>
      <w:r w:rsidRPr="00693533">
        <w:t xml:space="preserve">cale </w:t>
      </w:r>
      <w:r w:rsidR="00C81B2F">
        <w:t>r</w:t>
      </w:r>
      <w:r w:rsidRPr="00693533">
        <w:t>ange</w:t>
      </w:r>
      <w:bookmarkEnd w:id="682"/>
      <w:bookmarkEnd w:id="683"/>
    </w:p>
    <w:p w14:paraId="65D15825" w14:textId="77EEFA35" w:rsidR="00E73EDF" w:rsidRDefault="007653F1" w:rsidP="00067165">
      <w:pPr>
        <w:spacing w:after="120" w:line="240" w:lineRule="auto"/>
        <w:ind w:right="16"/>
        <w:rPr>
          <w:ins w:id="684" w:author="Jeff Wootton" w:date="2022-12-08T05:33:00Z"/>
          <w:rFonts w:cs="Arial"/>
        </w:rPr>
      </w:pPr>
      <w:r w:rsidRPr="00693533">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693533">
        <w:rPr>
          <w:rFonts w:cs="Arial"/>
          <w:b/>
        </w:rPr>
        <w:t>minimum display scale</w:t>
      </w:r>
      <w:r w:rsidRPr="00693533">
        <w:rPr>
          <w:rFonts w:cs="Arial"/>
        </w:rPr>
        <w:t xml:space="preserve"> and the largest scale by the </w:t>
      </w:r>
      <w:r w:rsidRPr="00693533">
        <w:rPr>
          <w:rFonts w:cs="Arial"/>
          <w:b/>
        </w:rPr>
        <w:t>maximum display scale</w:t>
      </w:r>
      <w:r w:rsidRPr="00693533">
        <w:rPr>
          <w:rFonts w:cs="Arial"/>
        </w:rPr>
        <w:t>. These scales must be set at one of the scales specified in clause 3 (spatial resolutions).</w:t>
      </w:r>
    </w:p>
    <w:p w14:paraId="2601C149" w14:textId="41674777" w:rsidR="00C240A3" w:rsidRPr="00693533" w:rsidRDefault="00C240A3" w:rsidP="00067165">
      <w:pPr>
        <w:spacing w:after="120" w:line="240" w:lineRule="auto"/>
        <w:ind w:right="16"/>
        <w:rPr>
          <w:rFonts w:cs="Arial"/>
        </w:rPr>
      </w:pPr>
      <w:ins w:id="685" w:author="Jeff Wootton" w:date="2022-12-08T05:34:00Z">
        <w:r>
          <w:rPr>
            <w:rFonts w:cs="Arial"/>
          </w:rPr>
          <w:t>There must not be overlapping scale ranges between datasets covering the same geographical area.</w:t>
        </w:r>
      </w:ins>
    </w:p>
    <w:p w14:paraId="2EE1DB1F" w14:textId="77777777" w:rsidR="00C2007C" w:rsidRDefault="007653F1" w:rsidP="00C81B2F">
      <w:pPr>
        <w:spacing w:after="120" w:line="240" w:lineRule="auto"/>
        <w:rPr>
          <w:ins w:id="686" w:author="Jeff Wootton" w:date="2022-12-08T05:43:00Z"/>
          <w:rFonts w:cs="Arial"/>
        </w:rPr>
      </w:pPr>
      <w:r w:rsidRPr="00693533">
        <w:rPr>
          <w:rFonts w:cs="Arial"/>
        </w:rPr>
        <w:t xml:space="preserve">When the </w:t>
      </w:r>
      <w:del w:id="687" w:author="Jeff Wootton" w:date="2022-07-12T13:47:00Z">
        <w:r w:rsidRPr="00693533" w:rsidDel="00376255">
          <w:rPr>
            <w:rFonts w:cs="Arial"/>
          </w:rPr>
          <w:delText>system</w:delText>
        </w:r>
        <w:r w:rsidR="00C81B2F" w:rsidDel="00376255">
          <w:rPr>
            <w:rFonts w:cs="Arial"/>
          </w:rPr>
          <w:delText>’</w:delText>
        </w:r>
        <w:r w:rsidRPr="00693533" w:rsidDel="00376255">
          <w:rPr>
            <w:rFonts w:cs="Arial"/>
          </w:rPr>
          <w:delText xml:space="preserve">s </w:delText>
        </w:r>
      </w:del>
      <w:ins w:id="688" w:author="Jeff Wootton" w:date="2022-07-12T13:47:00Z">
        <w:r w:rsidR="00376255">
          <w:rPr>
            <w:rFonts w:cs="Arial"/>
          </w:rPr>
          <w:t>mariner’</w:t>
        </w:r>
        <w:r w:rsidR="00376255" w:rsidRPr="00693533">
          <w:rPr>
            <w:rFonts w:cs="Arial"/>
          </w:rPr>
          <w:t>s</w:t>
        </w:r>
        <w:r w:rsidR="00376255">
          <w:rPr>
            <w:rFonts w:cs="Arial"/>
          </w:rPr>
          <w:t xml:space="preserve"> selected</w:t>
        </w:r>
        <w:r w:rsidR="00376255" w:rsidRPr="00693533">
          <w:rPr>
            <w:rFonts w:cs="Arial"/>
          </w:rPr>
          <w:t xml:space="preserve"> </w:t>
        </w:r>
      </w:ins>
      <w:r w:rsidRPr="00693533">
        <w:rPr>
          <w:rFonts w:cs="Arial"/>
        </w:rPr>
        <w:t>viewing scale</w:t>
      </w:r>
      <w:ins w:id="689" w:author="Jeff Wootton" w:date="2022-07-12T13:47:00Z">
        <w:r w:rsidR="00376255">
          <w:rPr>
            <w:rFonts w:cs="Arial"/>
          </w:rPr>
          <w:t xml:space="preserve"> (MSVS)</w:t>
        </w:r>
      </w:ins>
      <w:r w:rsidRPr="00693533">
        <w:rPr>
          <w:rFonts w:cs="Arial"/>
        </w:rPr>
        <w:t xml:space="preserve"> is smaller than the value indicated by </w:t>
      </w:r>
      <w:r w:rsidRPr="00693533">
        <w:rPr>
          <w:rFonts w:cs="Arial"/>
          <w:b/>
        </w:rPr>
        <w:t>minimum display scale</w:t>
      </w:r>
      <w:r w:rsidRPr="00693533">
        <w:rPr>
          <w:rFonts w:cs="Arial"/>
        </w:rPr>
        <w:t xml:space="preserve">, features within the </w:t>
      </w:r>
      <w:r w:rsidRPr="00693533">
        <w:rPr>
          <w:rFonts w:cs="Arial"/>
          <w:b/>
        </w:rPr>
        <w:t>Data Coverage</w:t>
      </w:r>
      <w:r w:rsidRPr="00693533">
        <w:rPr>
          <w:rFonts w:cs="Arial"/>
        </w:rPr>
        <w:t xml:space="preserve"> feature are not displayed, except where the </w:t>
      </w:r>
      <w:del w:id="690" w:author="Jeff Wootton" w:date="2022-11-30T14:10:00Z">
        <w:r w:rsidRPr="00693533" w:rsidDel="00D62149">
          <w:rPr>
            <w:rFonts w:cs="Arial"/>
          </w:rPr>
          <w:delText xml:space="preserve">SENC </w:delText>
        </w:r>
      </w:del>
      <w:ins w:id="691" w:author="Jeff Wootton" w:date="2022-11-30T14:10:00Z">
        <w:r w:rsidR="00D62149">
          <w:rPr>
            <w:rFonts w:cs="Arial"/>
          </w:rPr>
          <w:t>System Database</w:t>
        </w:r>
        <w:r w:rsidR="00D62149" w:rsidRPr="00693533">
          <w:rPr>
            <w:rFonts w:cs="Arial"/>
          </w:rPr>
          <w:t xml:space="preserve"> </w:t>
        </w:r>
      </w:ins>
      <w:r w:rsidRPr="00693533">
        <w:rPr>
          <w:rFonts w:cs="Arial"/>
        </w:rPr>
        <w:t xml:space="preserve">does not contain a dataset covering the area at a smaller scale, in which case the dataset will be </w:t>
      </w:r>
      <w:ins w:id="692" w:author="Jeff Wootton" w:date="2022-12-08T05:34:00Z">
        <w:r w:rsidR="00C240A3">
          <w:rPr>
            <w:rFonts w:cs="Arial"/>
          </w:rPr>
          <w:t xml:space="preserve">continuously </w:t>
        </w:r>
      </w:ins>
      <w:r w:rsidRPr="00693533">
        <w:rPr>
          <w:rFonts w:cs="Arial"/>
        </w:rPr>
        <w:t>di</w:t>
      </w:r>
      <w:r w:rsidR="00C81B2F">
        <w:rPr>
          <w:rFonts w:cs="Arial"/>
        </w:rPr>
        <w:t>splayed</w:t>
      </w:r>
      <w:del w:id="693" w:author="Jeff Wootton" w:date="2022-12-08T05:43:00Z">
        <w:r w:rsidR="00C81B2F" w:rsidDel="00C2007C">
          <w:rPr>
            <w:rFonts w:cs="Arial"/>
          </w:rPr>
          <w:delText xml:space="preserve"> </w:delText>
        </w:r>
      </w:del>
      <w:del w:id="694" w:author="Jeff Wootton" w:date="2022-07-12T13:49:00Z">
        <w:r w:rsidR="00C81B2F" w:rsidDel="00376255">
          <w:rPr>
            <w:rFonts w:cs="Arial"/>
          </w:rPr>
          <w:delText>at all smaller scales</w:delText>
        </w:r>
      </w:del>
      <w:r w:rsidR="00C81B2F">
        <w:rPr>
          <w:rFonts w:cs="Arial"/>
        </w:rPr>
        <w:t xml:space="preserve">. </w:t>
      </w:r>
    </w:p>
    <w:p w14:paraId="2B2F83CC" w14:textId="05F21604" w:rsidR="00E73EDF" w:rsidRDefault="004C22F2" w:rsidP="00C81B2F">
      <w:pPr>
        <w:spacing w:after="120" w:line="240" w:lineRule="auto"/>
        <w:rPr>
          <w:ins w:id="695" w:author="Jeff Wootton" w:date="2022-12-08T05:43:00Z"/>
          <w:rFonts w:cs="Arial"/>
        </w:rPr>
      </w:pPr>
      <w:r w:rsidRPr="004507E0">
        <w:rPr>
          <w:rFonts w:cs="Arial"/>
        </w:rPr>
        <w:t>W</w:t>
      </w:r>
      <w:r w:rsidR="00B364F9" w:rsidRPr="004507E0">
        <w:rPr>
          <w:rFonts w:cs="Arial"/>
        </w:rPr>
        <w:t xml:space="preserve">hen </w:t>
      </w:r>
      <w:r w:rsidR="007653F1" w:rsidRPr="004507E0">
        <w:rPr>
          <w:rFonts w:cs="Arial"/>
        </w:rPr>
        <w:t xml:space="preserve">the </w:t>
      </w:r>
      <w:del w:id="696" w:author="Jeff Wootton" w:date="2022-07-12T13:49:00Z">
        <w:r w:rsidR="007653F1" w:rsidRPr="004507E0" w:rsidDel="00376255">
          <w:rPr>
            <w:rFonts w:cs="Arial"/>
          </w:rPr>
          <w:delText>viewing scale</w:delText>
        </w:r>
      </w:del>
      <w:ins w:id="697" w:author="Jeff Wootton" w:date="2022-07-12T13:49:00Z">
        <w:r w:rsidR="00376255">
          <w:rPr>
            <w:rFonts w:cs="Arial"/>
          </w:rPr>
          <w:t>MSVS</w:t>
        </w:r>
      </w:ins>
      <w:r w:rsidR="007653F1" w:rsidRPr="004507E0">
        <w:rPr>
          <w:rFonts w:cs="Arial"/>
        </w:rPr>
        <w:t xml:space="preserve"> is larger than the value indicated by </w:t>
      </w:r>
      <w:r w:rsidR="007653F1" w:rsidRPr="004507E0">
        <w:rPr>
          <w:rFonts w:cs="Arial"/>
          <w:b/>
        </w:rPr>
        <w:t>maximum display scale</w:t>
      </w:r>
      <w:r w:rsidR="007653F1" w:rsidRPr="004507E0">
        <w:rPr>
          <w:rFonts w:cs="Arial"/>
        </w:rPr>
        <w:t xml:space="preserve">, </w:t>
      </w:r>
      <w:r w:rsidR="00B364F9" w:rsidRPr="004507E0">
        <w:rPr>
          <w:rFonts w:cs="Arial"/>
        </w:rPr>
        <w:t xml:space="preserve">the </w:t>
      </w:r>
      <w:proofErr w:type="spellStart"/>
      <w:r w:rsidR="007653F1" w:rsidRPr="004507E0">
        <w:rPr>
          <w:rFonts w:cs="Arial"/>
        </w:rPr>
        <w:t>overscale</w:t>
      </w:r>
      <w:proofErr w:type="spellEnd"/>
      <w:r w:rsidR="007653F1" w:rsidRPr="004507E0">
        <w:rPr>
          <w:rFonts w:cs="Arial"/>
        </w:rPr>
        <w:t xml:space="preserve"> </w:t>
      </w:r>
      <w:r w:rsidR="00B364F9" w:rsidRPr="004507E0">
        <w:rPr>
          <w:rFonts w:cs="Arial"/>
        </w:rPr>
        <w:t>indication</w:t>
      </w:r>
      <w:r w:rsidR="00C450A7" w:rsidRPr="004507E0">
        <w:rPr>
          <w:rFonts w:cs="Arial"/>
        </w:rPr>
        <w:t>, in the form of a</w:t>
      </w:r>
      <w:r w:rsidR="007E7BB8" w:rsidRPr="004507E0">
        <w:rPr>
          <w:rFonts w:cs="Arial"/>
        </w:rPr>
        <w:t xml:space="preserve">n </w:t>
      </w:r>
      <w:proofErr w:type="spellStart"/>
      <w:r w:rsidR="007E7BB8" w:rsidRPr="004507E0">
        <w:rPr>
          <w:rFonts w:cs="Arial"/>
        </w:rPr>
        <w:t>overscale</w:t>
      </w:r>
      <w:proofErr w:type="spellEnd"/>
      <w:r w:rsidR="007E7BB8" w:rsidRPr="004507E0">
        <w:rPr>
          <w:rFonts w:cs="Arial"/>
        </w:rPr>
        <w:t xml:space="preserve"> factor and</w:t>
      </w:r>
      <w:r w:rsidR="00C450A7" w:rsidRPr="004507E0">
        <w:rPr>
          <w:rFonts w:cs="Arial"/>
        </w:rPr>
        <w:t xml:space="preserve"> pattern covering the area that is </w:t>
      </w:r>
      <w:proofErr w:type="spellStart"/>
      <w:r w:rsidR="00C450A7" w:rsidRPr="004507E0">
        <w:rPr>
          <w:rFonts w:cs="Arial"/>
        </w:rPr>
        <w:t>overscale</w:t>
      </w:r>
      <w:proofErr w:type="spellEnd"/>
      <w:r w:rsidR="00C450A7" w:rsidRPr="004507E0">
        <w:rPr>
          <w:rFonts w:cs="Arial"/>
        </w:rPr>
        <w:t>,</w:t>
      </w:r>
      <w:r w:rsidR="00B364F9" w:rsidRPr="004507E0">
        <w:rPr>
          <w:rFonts w:cs="Arial"/>
        </w:rPr>
        <w:t xml:space="preserve"> </w:t>
      </w:r>
      <w:r w:rsidR="007E7BB8" w:rsidRPr="004507E0">
        <w:rPr>
          <w:rFonts w:cs="Arial"/>
        </w:rPr>
        <w:t>must be</w:t>
      </w:r>
      <w:r w:rsidR="00B364F9" w:rsidRPr="004507E0">
        <w:rPr>
          <w:rFonts w:cs="Arial"/>
        </w:rPr>
        <w:t xml:space="preserve"> shown</w:t>
      </w:r>
      <w:r w:rsidR="00C81B2F">
        <w:rPr>
          <w:rFonts w:cs="Arial"/>
        </w:rPr>
        <w:t xml:space="preserve">. </w:t>
      </w:r>
      <w:r w:rsidR="007E7BB8" w:rsidRPr="004507E0">
        <w:rPr>
          <w:rFonts w:cs="Arial"/>
        </w:rPr>
        <w:t xml:space="preserve">When </w:t>
      </w:r>
      <w:ins w:id="698" w:author="Jeff Wootton" w:date="2022-07-12T13:50:00Z">
        <w:r w:rsidR="00376255">
          <w:rPr>
            <w:rFonts w:cs="Arial"/>
          </w:rPr>
          <w:t xml:space="preserve">at </w:t>
        </w:r>
      </w:ins>
      <w:r w:rsidR="007E7BB8" w:rsidRPr="004507E0">
        <w:rPr>
          <w:rFonts w:cs="Arial"/>
        </w:rPr>
        <w:t xml:space="preserve">own ship’s position </w:t>
      </w:r>
      <w:del w:id="699" w:author="Jeff Wootton" w:date="2022-07-12T13:50:00Z">
        <w:r w:rsidR="007E7BB8" w:rsidRPr="004507E0" w:rsidDel="00376255">
          <w:rPr>
            <w:rFonts w:cs="Arial"/>
          </w:rPr>
          <w:delText xml:space="preserve">is covered by </w:delText>
        </w:r>
      </w:del>
      <w:r w:rsidR="007E7BB8" w:rsidRPr="004507E0">
        <w:rPr>
          <w:rFonts w:cs="Arial"/>
        </w:rPr>
        <w:t xml:space="preserve">a dataset with a larger </w:t>
      </w:r>
      <w:r w:rsidR="007E7BB8" w:rsidRPr="004507E0">
        <w:rPr>
          <w:rFonts w:cs="Arial"/>
          <w:b/>
        </w:rPr>
        <w:t>maximum display scale</w:t>
      </w:r>
      <w:r w:rsidR="007E7BB8" w:rsidRPr="00693533">
        <w:rPr>
          <w:rFonts w:cs="Arial"/>
        </w:rPr>
        <w:t xml:space="preserve"> than the </w:t>
      </w:r>
      <w:del w:id="700" w:author="Jeff Wootton" w:date="2022-07-12T13:50:00Z">
        <w:r w:rsidR="007E7BB8" w:rsidRPr="00693533" w:rsidDel="00376255">
          <w:rPr>
            <w:rFonts w:cs="Arial"/>
          </w:rPr>
          <w:delText>mariner’s selected viewing scale (</w:delText>
        </w:r>
      </w:del>
      <w:r w:rsidR="007E7BB8" w:rsidRPr="00693533">
        <w:rPr>
          <w:rFonts w:cs="Arial"/>
        </w:rPr>
        <w:t>MSVS</w:t>
      </w:r>
      <w:ins w:id="701" w:author="Jeff Wootton" w:date="2022-07-12T13:51:00Z">
        <w:r w:rsidR="00376255">
          <w:rPr>
            <w:rFonts w:cs="Arial"/>
          </w:rPr>
          <w:t xml:space="preserve"> is available,</w:t>
        </w:r>
      </w:ins>
      <w:del w:id="702" w:author="Jeff Wootton" w:date="2022-07-12T13:51:00Z">
        <w:r w:rsidR="007E7BB8" w:rsidRPr="00693533" w:rsidDel="00376255">
          <w:rPr>
            <w:rFonts w:cs="Arial"/>
          </w:rPr>
          <w:delText>)</w:delText>
        </w:r>
      </w:del>
      <w:r w:rsidR="007E7BB8" w:rsidRPr="00693533">
        <w:rPr>
          <w:rFonts w:cs="Arial"/>
        </w:rPr>
        <w:t xml:space="preserve"> an indication is required and </w:t>
      </w:r>
      <w:del w:id="703" w:author="Jeff Wootton" w:date="2022-07-12T13:51:00Z">
        <w:r w:rsidR="007E7BB8" w:rsidRPr="00693533" w:rsidDel="00376255">
          <w:rPr>
            <w:rFonts w:cs="Arial"/>
          </w:rPr>
          <w:delText xml:space="preserve">should </w:delText>
        </w:r>
      </w:del>
      <w:ins w:id="704" w:author="Jeff Wootton" w:date="2022-07-12T13:51:00Z">
        <w:r w:rsidR="00376255">
          <w:rPr>
            <w:rFonts w:cs="Arial"/>
          </w:rPr>
          <w:t>must</w:t>
        </w:r>
        <w:r w:rsidR="00376255" w:rsidRPr="00693533">
          <w:rPr>
            <w:rFonts w:cs="Arial"/>
          </w:rPr>
          <w:t xml:space="preserve"> </w:t>
        </w:r>
      </w:ins>
      <w:r w:rsidR="007E7BB8" w:rsidRPr="00693533">
        <w:rPr>
          <w:rFonts w:cs="Arial"/>
        </w:rPr>
        <w:t>be shown on the same screen as the chart display.</w:t>
      </w:r>
    </w:p>
    <w:p w14:paraId="33434FE0" w14:textId="1AC57FD4" w:rsidR="00C2007C" w:rsidRDefault="00C2007C" w:rsidP="00C81B2F">
      <w:pPr>
        <w:spacing w:after="120" w:line="240" w:lineRule="auto"/>
        <w:rPr>
          <w:ins w:id="705" w:author="Jeff Wootton" w:date="2022-10-14T22:57:00Z"/>
          <w:rFonts w:cs="Arial"/>
        </w:rPr>
      </w:pPr>
      <w:ins w:id="706" w:author="Jeff Wootton" w:date="2022-12-08T05:46:00Z">
        <w:r>
          <w:rPr>
            <w:rFonts w:cs="Arial"/>
          </w:rPr>
          <w:t>Within ENC schemes</w:t>
        </w:r>
      </w:ins>
      <w:ins w:id="707" w:author="Jeff Wootton" w:date="2022-12-08T05:48:00Z">
        <w:r w:rsidR="00565423">
          <w:rPr>
            <w:rFonts w:cs="Arial"/>
          </w:rPr>
          <w:t xml:space="preserve"> it is preferable that the scale ranges for </w:t>
        </w:r>
      </w:ins>
      <w:ins w:id="708" w:author="Jeff Wootton" w:date="2022-12-08T05:49:00Z">
        <w:r w:rsidR="00565423">
          <w:rPr>
            <w:rFonts w:cs="Arial"/>
          </w:rPr>
          <w:t>different datasets</w:t>
        </w:r>
      </w:ins>
      <w:ins w:id="709" w:author="Jeff Wootton" w:date="2022-12-08T05:50:00Z">
        <w:r w:rsidR="00565423">
          <w:rPr>
            <w:rFonts w:cs="Arial"/>
          </w:rPr>
          <w:t xml:space="preserve"> covering the same geographic</w:t>
        </w:r>
      </w:ins>
      <w:ins w:id="710" w:author="Jeff Wootton" w:date="2022-12-08T05:54:00Z">
        <w:r w:rsidR="00565423">
          <w:rPr>
            <w:rFonts w:cs="Arial"/>
          </w:rPr>
          <w:t>al</w:t>
        </w:r>
      </w:ins>
      <w:ins w:id="711" w:author="Jeff Wootton" w:date="2022-12-08T05:50:00Z">
        <w:r w:rsidR="00565423">
          <w:rPr>
            <w:rFonts w:cs="Arial"/>
          </w:rPr>
          <w:t xml:space="preserve"> area to be continuous</w:t>
        </w:r>
      </w:ins>
      <w:ins w:id="712" w:author="Jeff Wootton" w:date="2022-12-08T05:51:00Z">
        <w:r w:rsidR="00565423">
          <w:rPr>
            <w:rFonts w:cs="Arial"/>
          </w:rPr>
          <w:t xml:space="preserve"> (see clause 4.5.3)</w:t>
        </w:r>
      </w:ins>
      <w:ins w:id="713" w:author="Jeff Wootton" w:date="2022-12-08T05:50:00Z">
        <w:r w:rsidR="00565423">
          <w:rPr>
            <w:rFonts w:cs="Arial"/>
          </w:rPr>
          <w:t xml:space="preserve">. </w:t>
        </w:r>
      </w:ins>
      <w:ins w:id="714" w:author="Jeff Wootton" w:date="2022-12-08T05:51:00Z">
        <w:r w:rsidR="00565423">
          <w:rPr>
            <w:rFonts w:cs="Arial"/>
          </w:rPr>
          <w:t>However, where the scale ranges are</w:t>
        </w:r>
      </w:ins>
      <w:ins w:id="715" w:author="Jeff Wootton" w:date="2022-12-08T05:43:00Z">
        <w:r>
          <w:rPr>
            <w:rFonts w:cs="Arial"/>
          </w:rPr>
          <w:t xml:space="preserve"> non-continuous, the ECDIS will display the large</w:t>
        </w:r>
      </w:ins>
      <w:ins w:id="716" w:author="Jeff Wootton" w:date="2022-12-08T05:55:00Z">
        <w:r w:rsidR="00565423">
          <w:rPr>
            <w:rFonts w:cs="Arial"/>
          </w:rPr>
          <w:t>r</w:t>
        </w:r>
      </w:ins>
      <w:ins w:id="717" w:author="Jeff Wootton" w:date="2022-12-08T05:43:00Z">
        <w:r>
          <w:rPr>
            <w:rFonts w:cs="Arial"/>
          </w:rPr>
          <w:t xml:space="preserve"> scale dataset until the MSVS </w:t>
        </w:r>
      </w:ins>
      <w:ins w:id="718" w:author="Jeff Wootton" w:date="2022-12-08T05:53:00Z">
        <w:r w:rsidR="00565423">
          <w:rPr>
            <w:rFonts w:cs="Arial"/>
          </w:rPr>
          <w:t xml:space="preserve">is </w:t>
        </w:r>
      </w:ins>
      <w:ins w:id="719" w:author="Jeff Wootton" w:date="2022-12-08T05:43:00Z">
        <w:r>
          <w:rPr>
            <w:rFonts w:cs="Arial"/>
          </w:rPr>
          <w:t>equal</w:t>
        </w:r>
      </w:ins>
      <w:ins w:id="720" w:author="Jeff Wootton" w:date="2022-12-08T05:53:00Z">
        <w:r w:rsidR="00565423">
          <w:rPr>
            <w:rFonts w:cs="Arial"/>
          </w:rPr>
          <w:t xml:space="preserve"> to</w:t>
        </w:r>
      </w:ins>
      <w:ins w:id="721" w:author="Jeff Wootton" w:date="2022-12-08T05:52:00Z">
        <w:r w:rsidR="00565423">
          <w:rPr>
            <w:rFonts w:cs="Arial"/>
          </w:rPr>
          <w:t xml:space="preserve"> or at smaller scale than</w:t>
        </w:r>
      </w:ins>
      <w:ins w:id="722" w:author="Jeff Wootton" w:date="2022-12-08T05:43:00Z">
        <w:r>
          <w:rPr>
            <w:rFonts w:cs="Arial"/>
          </w:rPr>
          <w:t xml:space="preserve"> the</w:t>
        </w:r>
      </w:ins>
      <w:ins w:id="723" w:author="Jeff Wootton" w:date="2022-12-08T05:53:00Z">
        <w:r w:rsidR="00565423">
          <w:rPr>
            <w:rFonts w:cs="Arial"/>
          </w:rPr>
          <w:t xml:space="preserve"> </w:t>
        </w:r>
        <w:r w:rsidR="00565423" w:rsidRPr="004507E0">
          <w:rPr>
            <w:rFonts w:cs="Arial"/>
            <w:b/>
          </w:rPr>
          <w:t>maximum display scale</w:t>
        </w:r>
      </w:ins>
      <w:ins w:id="724" w:author="Jeff Wootton" w:date="2022-12-08T05:43:00Z">
        <w:r>
          <w:rPr>
            <w:rFonts w:cs="Arial"/>
          </w:rPr>
          <w:t xml:space="preserve"> </w:t>
        </w:r>
      </w:ins>
      <w:ins w:id="725" w:author="Jeff Wootton" w:date="2022-12-08T05:54:00Z">
        <w:r w:rsidR="00565423">
          <w:rPr>
            <w:rFonts w:cs="Arial"/>
          </w:rPr>
          <w:t>o</w:t>
        </w:r>
      </w:ins>
      <w:ins w:id="726" w:author="Jeff Wootton" w:date="2022-12-08T05:53:00Z">
        <w:r w:rsidR="00565423">
          <w:rPr>
            <w:rFonts w:cs="Arial"/>
          </w:rPr>
          <w:t xml:space="preserve">f the </w:t>
        </w:r>
      </w:ins>
      <w:ins w:id="727" w:author="Jeff Wootton" w:date="2022-12-08T05:43:00Z">
        <w:r>
          <w:rPr>
            <w:rFonts w:cs="Arial"/>
          </w:rPr>
          <w:t>next smaller scale dataset</w:t>
        </w:r>
        <w:r>
          <w:rPr>
            <w:rFonts w:cs="Arial"/>
            <w:b/>
          </w:rPr>
          <w:t>.</w:t>
        </w:r>
      </w:ins>
    </w:p>
    <w:p w14:paraId="6425CB76" w14:textId="77777777" w:rsidR="00C81B2F" w:rsidRPr="00693533" w:rsidRDefault="00C81B2F" w:rsidP="00C81B2F">
      <w:pPr>
        <w:spacing w:after="120" w:line="240" w:lineRule="auto"/>
        <w:rPr>
          <w:rFonts w:cs="Arial"/>
        </w:rPr>
      </w:pPr>
    </w:p>
    <w:p w14:paraId="1FFB8E35" w14:textId="38A224A9" w:rsidR="00E73EDF" w:rsidRPr="004507E0" w:rsidRDefault="007653F1" w:rsidP="00C81B2F">
      <w:pPr>
        <w:pStyle w:val="Heading2"/>
        <w:tabs>
          <w:tab w:val="clear" w:pos="540"/>
        </w:tabs>
        <w:spacing w:before="120" w:after="200" w:line="240" w:lineRule="auto"/>
        <w:ind w:left="709" w:hanging="709"/>
      </w:pPr>
      <w:bookmarkStart w:id="728" w:name="_Toc510785435"/>
      <w:bookmarkStart w:id="729" w:name="_Toc510784286"/>
      <w:bookmarkStart w:id="730" w:name="_Toc439685272"/>
      <w:bookmarkStart w:id="731" w:name="_Toc121374434"/>
      <w:bookmarkEnd w:id="728"/>
      <w:bookmarkEnd w:id="729"/>
      <w:r w:rsidRPr="00693533">
        <w:lastRenderedPageBreak/>
        <w:t xml:space="preserve">Dataset </w:t>
      </w:r>
      <w:r w:rsidR="00C81B2F">
        <w:t>l</w:t>
      </w:r>
      <w:r w:rsidRPr="00693533">
        <w:t xml:space="preserve">oading </w:t>
      </w:r>
      <w:bookmarkEnd w:id="730"/>
      <w:r w:rsidR="004C22F2" w:rsidRPr="00693533">
        <w:t xml:space="preserve">and </w:t>
      </w:r>
      <w:r w:rsidR="00C81B2F">
        <w:t>d</w:t>
      </w:r>
      <w:r w:rsidR="004C22F2" w:rsidRPr="004507E0">
        <w:t xml:space="preserve">isplay </w:t>
      </w:r>
      <w:r w:rsidR="00C81B2F">
        <w:t>o</w:t>
      </w:r>
      <w:r w:rsidR="004C22F2" w:rsidRPr="004507E0">
        <w:t>rder</w:t>
      </w:r>
      <w:bookmarkEnd w:id="731"/>
    </w:p>
    <w:p w14:paraId="108B563B" w14:textId="7B781462" w:rsidR="00E73EDF" w:rsidRDefault="007653F1" w:rsidP="00C81B2F">
      <w:pPr>
        <w:spacing w:after="120" w:line="240" w:lineRule="auto"/>
        <w:rPr>
          <w:ins w:id="732" w:author="Jeff Wootton" w:date="2022-07-12T14:01:00Z"/>
          <w:rFonts w:cs="Arial"/>
        </w:rPr>
      </w:pPr>
      <w:r w:rsidRPr="00693533">
        <w:rPr>
          <w:rFonts w:cs="Arial"/>
        </w:rPr>
        <w:t xml:space="preserve">A new algorithm </w:t>
      </w:r>
      <w:del w:id="733" w:author="Jeff Wootton" w:date="2022-10-15T00:22:00Z">
        <w:r w:rsidRPr="00693533" w:rsidDel="00933739">
          <w:rPr>
            <w:rFonts w:cs="Arial"/>
          </w:rPr>
          <w:delText xml:space="preserve">based on producer defined dataset display scales (minimum and maximum) </w:delText>
        </w:r>
      </w:del>
      <w:r w:rsidRPr="00693533">
        <w:rPr>
          <w:rFonts w:cs="Arial"/>
        </w:rPr>
        <w:t>for dataset loading and unloading within a navigation system is prescribed in S-101 in order for the appropriate ENC to be viewed at the mariner’s selected viewing scale. This will simplify the process for navigation systems, giving clear and concise rules on how and when data is loaded and unloaded.</w:t>
      </w:r>
      <w:r w:rsidR="00EE3367" w:rsidRPr="00693533">
        <w:rPr>
          <w:rFonts w:cs="Arial"/>
        </w:rPr>
        <w:t xml:space="preserve"> </w:t>
      </w:r>
      <w:r w:rsidRPr="00693533">
        <w:rPr>
          <w:rFonts w:cs="Arial"/>
        </w:rPr>
        <w:t xml:space="preserve">The concept of navigation purpose is restricted for use in presenting ENCs in a visual catalogue and must not be used for determining </w:t>
      </w:r>
      <w:r w:rsidRPr="004507E0">
        <w:rPr>
          <w:rFonts w:cs="Arial"/>
        </w:rPr>
        <w:t>which dataset should be displayed.</w:t>
      </w:r>
    </w:p>
    <w:p w14:paraId="3845A6EE" w14:textId="01718512" w:rsidR="00365E38" w:rsidRDefault="00365E38" w:rsidP="00C81B2F">
      <w:pPr>
        <w:spacing w:after="120" w:line="240" w:lineRule="auto"/>
        <w:rPr>
          <w:ins w:id="734" w:author="Jeff Wootton" w:date="2022-10-15T00:22:00Z"/>
          <w:rFonts w:cs="Arial"/>
        </w:rPr>
      </w:pPr>
      <w:ins w:id="735" w:author="Jeff Wootton" w:date="2022-07-12T14:01:00Z">
        <w:r>
          <w:rPr>
            <w:rFonts w:cs="Arial"/>
          </w:rPr>
          <w:t xml:space="preserve">Details of the </w:t>
        </w:r>
        <w:r w:rsidRPr="004507E0">
          <w:rPr>
            <w:rFonts w:cs="Arial"/>
          </w:rPr>
          <w:t xml:space="preserve">dataset loading and </w:t>
        </w:r>
        <w:r>
          <w:rPr>
            <w:rFonts w:cs="Arial"/>
          </w:rPr>
          <w:t>data display</w:t>
        </w:r>
        <w:r w:rsidRPr="004507E0">
          <w:rPr>
            <w:rFonts w:cs="Arial"/>
          </w:rPr>
          <w:t xml:space="preserve"> algorithm</w:t>
        </w:r>
        <w:r>
          <w:rPr>
            <w:rFonts w:cs="Arial"/>
          </w:rPr>
          <w:t xml:space="preserve">s are available in </w:t>
        </w:r>
        <w:bookmarkStart w:id="736" w:name="_Hlk121371744"/>
        <w:r>
          <w:rPr>
            <w:rFonts w:cs="Arial"/>
          </w:rPr>
          <w:t xml:space="preserve">Annex D – </w:t>
        </w:r>
        <w:r w:rsidRPr="004C74B9">
          <w:rPr>
            <w:rFonts w:cs="Arial"/>
            <w:i/>
          </w:rPr>
          <w:t xml:space="preserve">Dataset </w:t>
        </w:r>
      </w:ins>
      <w:ins w:id="737" w:author="Jeff Wootton" w:date="2022-12-05T02:56:00Z">
        <w:r w:rsidR="002D4E29">
          <w:rPr>
            <w:rFonts w:cs="Arial"/>
            <w:i/>
          </w:rPr>
          <w:t>L</w:t>
        </w:r>
      </w:ins>
      <w:ins w:id="738" w:author="Jeff Wootton" w:date="2022-07-12T14:01:00Z">
        <w:r w:rsidRPr="004C74B9">
          <w:rPr>
            <w:rFonts w:cs="Arial"/>
            <w:i/>
          </w:rPr>
          <w:t xml:space="preserve">oading </w:t>
        </w:r>
      </w:ins>
      <w:ins w:id="739" w:author="Jeff Wootton" w:date="2022-12-05T02:56:00Z">
        <w:r w:rsidR="002D4E29">
          <w:rPr>
            <w:rFonts w:cs="Arial"/>
            <w:i/>
          </w:rPr>
          <w:t>A</w:t>
        </w:r>
      </w:ins>
      <w:ins w:id="740" w:author="Jeff Wootton" w:date="2022-07-12T14:01:00Z">
        <w:r w:rsidRPr="004C74B9">
          <w:rPr>
            <w:rFonts w:cs="Arial"/>
            <w:i/>
          </w:rPr>
          <w:t>lgorithm</w:t>
        </w:r>
      </w:ins>
      <w:ins w:id="741" w:author="Jeff Wootton" w:date="2022-12-08T05:59:00Z">
        <w:r w:rsidR="005F0731">
          <w:rPr>
            <w:rFonts w:cs="Arial"/>
            <w:i/>
          </w:rPr>
          <w:t xml:space="preserve"> (Dataset Selection)</w:t>
        </w:r>
      </w:ins>
      <w:ins w:id="742" w:author="Jeff Wootton" w:date="2022-07-12T14:01:00Z">
        <w:r>
          <w:rPr>
            <w:rFonts w:cs="Arial"/>
          </w:rPr>
          <w:t>.</w:t>
        </w:r>
      </w:ins>
      <w:bookmarkEnd w:id="736"/>
    </w:p>
    <w:p w14:paraId="31F39231" w14:textId="33A15E41" w:rsidR="00933739" w:rsidRDefault="00933739" w:rsidP="00933739">
      <w:pPr>
        <w:spacing w:after="120" w:line="240" w:lineRule="auto"/>
        <w:rPr>
          <w:ins w:id="743" w:author="Jeff Wootton" w:date="2022-10-15T00:23:00Z"/>
          <w:rFonts w:cs="Arial"/>
        </w:rPr>
      </w:pPr>
      <w:ins w:id="744" w:author="Jeff Wootton" w:date="2022-10-15T00:23:00Z">
        <w:r>
          <w:rPr>
            <w:rFonts w:cs="Arial"/>
          </w:rPr>
          <w:t>Note</w:t>
        </w:r>
      </w:ins>
      <w:ins w:id="745" w:author="Jeff Wootton" w:date="2022-10-15T00:32:00Z">
        <w:r>
          <w:rPr>
            <w:rFonts w:cs="Arial"/>
          </w:rPr>
          <w:t xml:space="preserve"> 1</w:t>
        </w:r>
      </w:ins>
      <w:ins w:id="746" w:author="Jeff Wootton" w:date="2022-10-15T00:23:00Z">
        <w:r>
          <w:rPr>
            <w:rFonts w:cs="Arial"/>
          </w:rPr>
          <w:t xml:space="preserve">: The algorithms only address loading and display related to visualization within the system graphics window. The application may need to load other datasets to satisfy requirements related to alerts processing, such as </w:t>
        </w:r>
        <w:proofErr w:type="gramStart"/>
        <w:r>
          <w:rPr>
            <w:rFonts w:cs="Arial"/>
          </w:rPr>
          <w:t>MSC.232(</w:t>
        </w:r>
        <w:proofErr w:type="gramEnd"/>
        <w:r>
          <w:rPr>
            <w:rFonts w:cs="Arial"/>
          </w:rPr>
          <w:t>82) A11.2.</w:t>
        </w:r>
      </w:ins>
    </w:p>
    <w:p w14:paraId="683C351E" w14:textId="77777777" w:rsidR="00933739" w:rsidRPr="004507E0" w:rsidRDefault="00933739" w:rsidP="00933739">
      <w:pPr>
        <w:spacing w:after="120" w:line="240" w:lineRule="auto"/>
        <w:rPr>
          <w:ins w:id="747" w:author="Jeff Wootton" w:date="2022-10-15T00:23:00Z"/>
          <w:rFonts w:cs="Arial"/>
          <w:lang w:val="en-AU"/>
        </w:rPr>
      </w:pPr>
      <w:ins w:id="748" w:author="Jeff Wootton" w:date="2022-10-15T00:23:00Z">
        <w:r>
          <w:rPr>
            <w:rFonts w:cs="Arial"/>
          </w:rPr>
          <w:t>Note 2: Light sectors. It should be possible, on request, for the mariner to be capable of identifying the colour of the sectors affecting the ship, even if the lights involved are off the display.</w:t>
        </w:r>
      </w:ins>
    </w:p>
    <w:p w14:paraId="4C77DA24" w14:textId="60A4908B" w:rsidR="00E73EDF" w:rsidRPr="004507E0" w:rsidRDefault="007653F1" w:rsidP="004E2E40">
      <w:pPr>
        <w:pStyle w:val="Heading3"/>
        <w:tabs>
          <w:tab w:val="clear" w:pos="660"/>
          <w:tab w:val="clear" w:pos="880"/>
          <w:tab w:val="left" w:pos="851"/>
        </w:tabs>
        <w:spacing w:before="120" w:after="120" w:line="240" w:lineRule="auto"/>
        <w:ind w:left="851" w:hanging="851"/>
      </w:pPr>
      <w:bookmarkStart w:id="749" w:name="_Toc439685273"/>
      <w:bookmarkStart w:id="750" w:name="_Toc121374435"/>
      <w:r w:rsidRPr="004507E0">
        <w:t xml:space="preserve">Dataset </w:t>
      </w:r>
      <w:r w:rsidR="004E2E40">
        <w:t>l</w:t>
      </w:r>
      <w:r w:rsidRPr="004507E0">
        <w:t xml:space="preserve">oading </w:t>
      </w:r>
      <w:r w:rsidR="004E2E40">
        <w:t>a</w:t>
      </w:r>
      <w:r w:rsidRPr="004507E0">
        <w:t>lgorithm</w:t>
      </w:r>
      <w:bookmarkEnd w:id="749"/>
      <w:ins w:id="751" w:author="Jeff Wootton" w:date="2022-12-08T06:01:00Z">
        <w:r w:rsidR="005F0731">
          <w:t xml:space="preserve"> (dataset selection)</w:t>
        </w:r>
      </w:ins>
      <w:bookmarkEnd w:id="750"/>
    </w:p>
    <w:p w14:paraId="6AF443CE" w14:textId="5BE7B219" w:rsidR="00365E38" w:rsidRPr="005F0731" w:rsidRDefault="005F0731" w:rsidP="00412A1B">
      <w:pPr>
        <w:spacing w:after="120" w:line="240" w:lineRule="auto"/>
        <w:rPr>
          <w:ins w:id="752" w:author="Jeff Wootton" w:date="2022-07-12T14:09:00Z"/>
          <w:rFonts w:cs="Arial"/>
        </w:rPr>
      </w:pPr>
      <w:ins w:id="753" w:author="Jeff Wootton" w:date="2022-12-08T06:02:00Z">
        <w:r>
          <w:rPr>
            <w:rFonts w:cs="Arial"/>
          </w:rPr>
          <w:t xml:space="preserve">See </w:t>
        </w:r>
        <w:r w:rsidRPr="005F0731">
          <w:rPr>
            <w:rFonts w:cs="Arial"/>
          </w:rPr>
          <w:t xml:space="preserve">Annex D – </w:t>
        </w:r>
        <w:r w:rsidRPr="00412A1B">
          <w:rPr>
            <w:rFonts w:cs="Arial"/>
            <w:i/>
          </w:rPr>
          <w:t>Dataset Loading Algorithm (Dataset Selection)</w:t>
        </w:r>
        <w:r w:rsidRPr="005F0731">
          <w:rPr>
            <w:rFonts w:cs="Arial"/>
          </w:rPr>
          <w:t>.</w:t>
        </w:r>
      </w:ins>
    </w:p>
    <w:p w14:paraId="74C9BFFC" w14:textId="0E6FD1BB" w:rsidR="00365E38" w:rsidRDefault="00365E38" w:rsidP="00365E38">
      <w:pPr>
        <w:pStyle w:val="Heading3"/>
        <w:tabs>
          <w:tab w:val="clear" w:pos="660"/>
          <w:tab w:val="clear" w:pos="880"/>
          <w:tab w:val="left" w:pos="851"/>
        </w:tabs>
        <w:spacing w:before="120" w:after="120" w:line="240" w:lineRule="auto"/>
        <w:ind w:left="851" w:hanging="851"/>
        <w:rPr>
          <w:ins w:id="754" w:author="Jeff Wootton" w:date="2022-07-12T14:10:00Z"/>
        </w:rPr>
      </w:pPr>
      <w:bookmarkStart w:id="755" w:name="_Toc121374436"/>
      <w:ins w:id="756" w:author="Jeff Wootton" w:date="2022-07-12T14:10:00Z">
        <w:r w:rsidRPr="005A5D26">
          <w:t>Dataset display order</w:t>
        </w:r>
      </w:ins>
      <w:ins w:id="757" w:author="Jeff Wootton" w:date="2022-12-08T06:02:00Z">
        <w:r w:rsidR="005F0731">
          <w:t xml:space="preserve"> (dataset rendering)</w:t>
        </w:r>
      </w:ins>
      <w:bookmarkEnd w:id="755"/>
    </w:p>
    <w:p w14:paraId="4905D05B" w14:textId="71F16EC9" w:rsidR="00365E38" w:rsidRDefault="005F0731" w:rsidP="005F0731">
      <w:pPr>
        <w:spacing w:after="120" w:line="240" w:lineRule="auto"/>
        <w:rPr>
          <w:ins w:id="758" w:author="Jeff Wootton" w:date="2022-12-08T06:05:00Z"/>
        </w:rPr>
      </w:pPr>
      <w:ins w:id="759" w:author="Jeff Wootton" w:date="2022-12-08T06:05:00Z">
        <w:r>
          <w:t>To assist implementers, a</w:t>
        </w:r>
      </w:ins>
      <w:ins w:id="760" w:author="Jeff Wootton" w:date="2022-12-08T06:04:00Z">
        <w:r>
          <w:t>n algorithm describing how the selected datasets must be drawn will be prepared for S-101 Edition 1.2.0.</w:t>
        </w:r>
      </w:ins>
      <w:ins w:id="761" w:author="Teh Stand" w:date="2022-10-21T15:36:00Z">
        <w:del w:id="762" w:author="Jeff Wootton" w:date="2022-12-08T06:04:00Z">
          <w:r w:rsidR="000B63AA" w:rsidDel="005F0731">
            <w:softHyphen/>
            <w:delText>_S</w:delText>
          </w:r>
        </w:del>
      </w:ins>
    </w:p>
    <w:p w14:paraId="3EC35E3D" w14:textId="53FE11B3" w:rsidR="005F0731" w:rsidRDefault="005F0731" w:rsidP="00412A1B">
      <w:pPr>
        <w:spacing w:after="120" w:line="240" w:lineRule="auto"/>
        <w:rPr>
          <w:ins w:id="763" w:author="Jeff Wootton" w:date="2022-07-12T14:10:00Z"/>
        </w:rPr>
      </w:pPr>
      <w:ins w:id="764" w:author="Jeff Wootton" w:date="2022-12-08T06:06:00Z">
        <w:r>
          <w:t>F</w:t>
        </w:r>
      </w:ins>
      <w:ins w:id="765" w:author="Jeff Wootton" w:date="2022-12-08T06:05:00Z">
        <w:r>
          <w:t xml:space="preserve">igures </w:t>
        </w:r>
      </w:ins>
      <w:ins w:id="766" w:author="Jeff Wootton" w:date="2022-12-08T06:06:00Z">
        <w:r>
          <w:t xml:space="preserve">4-7 to 4-9 below are intended to assist in </w:t>
        </w:r>
      </w:ins>
      <w:ins w:id="767" w:author="Jeff Wootton" w:date="2022-12-08T06:05:00Z">
        <w:r>
          <w:t xml:space="preserve">understanding how the datasets </w:t>
        </w:r>
      </w:ins>
      <w:ins w:id="768" w:author="Jeff Wootton" w:date="2022-12-08T06:07:00Z">
        <w:r>
          <w:t>should</w:t>
        </w:r>
      </w:ins>
      <w:ins w:id="769" w:author="Jeff Wootton" w:date="2022-12-08T06:05:00Z">
        <w:r>
          <w:t xml:space="preserve"> be displayed </w:t>
        </w:r>
      </w:ins>
      <w:ins w:id="770" w:author="Jeff Wootton" w:date="2022-12-08T06:07:00Z">
        <w:r>
          <w:t>i</w:t>
        </w:r>
      </w:ins>
      <w:ins w:id="771" w:author="Jeff Wootton" w:date="2022-12-08T06:05:00Z">
        <w:r>
          <w:t>n the system graphics window:</w:t>
        </w:r>
      </w:ins>
    </w:p>
    <w:p w14:paraId="2CF88693" w14:textId="186DA718" w:rsidR="00E73EDF" w:rsidRPr="004507E0" w:rsidDel="00365E38" w:rsidRDefault="007653F1" w:rsidP="004E2E40">
      <w:pPr>
        <w:spacing w:after="120" w:line="240" w:lineRule="auto"/>
        <w:rPr>
          <w:del w:id="772" w:author="Jeff Wootton" w:date="2022-07-12T14:04:00Z"/>
          <w:rFonts w:cs="Arial"/>
        </w:rPr>
      </w:pPr>
      <w:del w:id="773" w:author="Jeff Wootton" w:date="2022-07-12T14:04:00Z">
        <w:r w:rsidRPr="004507E0" w:rsidDel="00365E38">
          <w:rPr>
            <w:rFonts w:cs="Arial"/>
          </w:rPr>
          <w:delText xml:space="preserve">This clause defines the dataset loading and unloading algorithm for use within </w:delText>
        </w:r>
        <w:r w:rsidR="00634279" w:rsidRPr="004507E0" w:rsidDel="00365E38">
          <w:rPr>
            <w:rFonts w:cs="Arial"/>
          </w:rPr>
          <w:delText xml:space="preserve">marine </w:delText>
        </w:r>
        <w:r w:rsidRPr="004507E0" w:rsidDel="00365E38">
          <w:rPr>
            <w:rFonts w:cs="Arial"/>
          </w:rPr>
          <w:delText xml:space="preserve">navigation systems.  </w:delText>
        </w:r>
      </w:del>
    </w:p>
    <w:p w14:paraId="17835DCC" w14:textId="169F8B5B" w:rsidR="003F7046" w:rsidRPr="004507E0" w:rsidDel="00365E38" w:rsidRDefault="003F7046" w:rsidP="004E2E40">
      <w:pPr>
        <w:spacing w:after="120" w:line="240" w:lineRule="auto"/>
        <w:rPr>
          <w:del w:id="774" w:author="Jeff Wootton" w:date="2022-07-12T14:04:00Z"/>
          <w:rFonts w:cs="Arial"/>
        </w:rPr>
      </w:pPr>
      <w:del w:id="775" w:author="Jeff Wootton" w:date="2022-07-12T14:04:00Z">
        <w:r w:rsidRPr="004507E0" w:rsidDel="00365E38">
          <w:rPr>
            <w:rFonts w:cs="Arial"/>
          </w:rPr>
          <w:delText xml:space="preserve">In order for systems to properly load and unload data as the mariner is zooming in and out using the mariner’s selected viewing scale (MSVS) the following algorithm must be used. </w:delText>
        </w:r>
      </w:del>
    </w:p>
    <w:p w14:paraId="554F73AB" w14:textId="3C588284" w:rsidR="00E73EDF" w:rsidRPr="004507E0" w:rsidRDefault="007653F1" w:rsidP="004E2E40">
      <w:pPr>
        <w:keepNext/>
        <w:spacing w:line="240" w:lineRule="auto"/>
        <w:jc w:val="center"/>
      </w:pPr>
      <w:del w:id="776" w:author="Jeff Wootton" w:date="2022-07-12T14:20:00Z">
        <w:r w:rsidRPr="004507E0" w:rsidDel="00103B14">
          <w:rPr>
            <w:noProof/>
            <w:lang w:val="fr-FR" w:eastAsia="fr-FR"/>
          </w:rPr>
          <w:drawing>
            <wp:inline distT="0" distB="0" distL="0" distR="0" wp14:anchorId="2DC8DD1F" wp14:editId="55910410">
              <wp:extent cx="5306466" cy="378142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68102" cy="3825347"/>
                      </a:xfrm>
                      <a:prstGeom prst="rect">
                        <a:avLst/>
                      </a:prstGeom>
                      <a:noFill/>
                      <a:ln>
                        <a:noFill/>
                      </a:ln>
                    </pic:spPr>
                  </pic:pic>
                </a:graphicData>
              </a:graphic>
            </wp:inline>
          </w:drawing>
        </w:r>
      </w:del>
      <w:ins w:id="777" w:author="Jeff Wootton" w:date="2022-12-08T06:08:00Z">
        <w:r w:rsidR="00412A1B" w:rsidRPr="000A542A">
          <w:rPr>
            <w:noProof/>
            <w:lang w:val="fr-FR" w:eastAsia="fr-FR"/>
          </w:rPr>
          <w:drawing>
            <wp:inline distT="0" distB="0" distL="0" distR="0" wp14:anchorId="2A93CD7C" wp14:editId="503E8DAA">
              <wp:extent cx="5770880" cy="2863850"/>
              <wp:effectExtent l="0" t="0" r="1270" b="0"/>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0880" cy="2863850"/>
                      </a:xfrm>
                      <a:prstGeom prst="rect">
                        <a:avLst/>
                      </a:prstGeom>
                    </pic:spPr>
                  </pic:pic>
                </a:graphicData>
              </a:graphic>
            </wp:inline>
          </w:drawing>
        </w:r>
      </w:ins>
    </w:p>
    <w:p w14:paraId="64153EC9" w14:textId="3795274D" w:rsidR="00E73EDF" w:rsidRPr="00067165" w:rsidRDefault="001D40A3" w:rsidP="004E2E40">
      <w:pPr>
        <w:pStyle w:val="Caption"/>
        <w:spacing w:line="240" w:lineRule="auto"/>
        <w:jc w:val="center"/>
        <w:rPr>
          <w:rFonts w:cs="Arial"/>
          <w:sz w:val="18"/>
          <w:szCs w:val="18"/>
        </w:rPr>
      </w:pPr>
      <w:r w:rsidRPr="00067165">
        <w:rPr>
          <w:sz w:val="18"/>
          <w:szCs w:val="18"/>
        </w:rPr>
        <w:t xml:space="preserve">Figure </w:t>
      </w:r>
      <w:ins w:id="778" w:author="Teh Stand" w:date="2022-06-10T12:05:00Z">
        <w:r w:rsidR="004E2E40" w:rsidRPr="00067165">
          <w:rPr>
            <w:sz w:val="18"/>
            <w:szCs w:val="18"/>
          </w:rPr>
          <w:t>4-</w:t>
        </w:r>
      </w:ins>
      <w:del w:id="779" w:author="Jeff Wootton" w:date="2022-07-12T14:20:00Z">
        <w:r w:rsidRPr="00067165" w:rsidDel="00103B14">
          <w:rPr>
            <w:sz w:val="18"/>
            <w:szCs w:val="18"/>
          </w:rPr>
          <w:delText xml:space="preserve">8 </w:delText>
        </w:r>
      </w:del>
      <w:ins w:id="780" w:author="Jeff Wootton" w:date="2022-12-05T03:17:00Z">
        <w:r w:rsidR="005E12DF">
          <w:rPr>
            <w:sz w:val="18"/>
            <w:szCs w:val="18"/>
          </w:rPr>
          <w:t>7</w:t>
        </w:r>
      </w:ins>
      <w:ins w:id="781" w:author="Jeff Wootton" w:date="2022-07-12T14:20:00Z">
        <w:r w:rsidR="00103B14" w:rsidRPr="00067165">
          <w:rPr>
            <w:sz w:val="18"/>
            <w:szCs w:val="18"/>
          </w:rPr>
          <w:t xml:space="preserve"> </w:t>
        </w:r>
      </w:ins>
      <w:r w:rsidR="004E2E40" w:rsidRPr="00067165">
        <w:rPr>
          <w:sz w:val="18"/>
          <w:szCs w:val="18"/>
        </w:rPr>
        <w:t>–</w:t>
      </w:r>
      <w:r w:rsidRPr="00067165">
        <w:rPr>
          <w:sz w:val="18"/>
          <w:szCs w:val="18"/>
        </w:rPr>
        <w:t xml:space="preserve"> Data</w:t>
      </w:r>
      <w:ins w:id="782" w:author="Jeff Wootton" w:date="2022-07-12T14:20:00Z">
        <w:r w:rsidR="00103B14" w:rsidRPr="00067165">
          <w:rPr>
            <w:sz w:val="18"/>
            <w:szCs w:val="18"/>
          </w:rPr>
          <w:t>set</w:t>
        </w:r>
      </w:ins>
      <w:r w:rsidR="007653F1" w:rsidRPr="00067165">
        <w:rPr>
          <w:sz w:val="18"/>
          <w:szCs w:val="18"/>
        </w:rPr>
        <w:t xml:space="preserve"> </w:t>
      </w:r>
      <w:r w:rsidR="004E2E40" w:rsidRPr="00067165">
        <w:rPr>
          <w:sz w:val="18"/>
          <w:szCs w:val="18"/>
        </w:rPr>
        <w:t>l</w:t>
      </w:r>
      <w:r w:rsidR="007653F1" w:rsidRPr="00067165">
        <w:rPr>
          <w:sz w:val="18"/>
          <w:szCs w:val="18"/>
        </w:rPr>
        <w:t xml:space="preserve">oading </w:t>
      </w:r>
      <w:del w:id="783" w:author="Jeff Wootton" w:date="2022-07-12T14:20:00Z">
        <w:r w:rsidR="004E2E40" w:rsidRPr="00067165" w:rsidDel="00103B14">
          <w:rPr>
            <w:sz w:val="18"/>
            <w:szCs w:val="18"/>
          </w:rPr>
          <w:delText>a</w:delText>
        </w:r>
        <w:r w:rsidR="007653F1" w:rsidRPr="00067165" w:rsidDel="00103B14">
          <w:rPr>
            <w:sz w:val="18"/>
            <w:szCs w:val="18"/>
          </w:rPr>
          <w:delText>lgorithm</w:delText>
        </w:r>
      </w:del>
      <w:ins w:id="784" w:author="Jeff Wootton" w:date="2022-12-08T06:09:00Z">
        <w:r w:rsidR="00412A1B">
          <w:rPr>
            <w:sz w:val="18"/>
            <w:szCs w:val="18"/>
          </w:rPr>
          <w:t>–</w:t>
        </w:r>
      </w:ins>
      <w:ins w:id="785" w:author="Jeff Wootton" w:date="2022-12-08T06:08:00Z">
        <w:r w:rsidR="00412A1B">
          <w:rPr>
            <w:sz w:val="18"/>
            <w:szCs w:val="18"/>
          </w:rPr>
          <w:t xml:space="preserve"> scen</w:t>
        </w:r>
      </w:ins>
      <w:ins w:id="786" w:author="Jeff Wootton" w:date="2022-12-08T06:09:00Z">
        <w:r w:rsidR="00412A1B">
          <w:rPr>
            <w:sz w:val="18"/>
            <w:szCs w:val="18"/>
          </w:rPr>
          <w:t>ario 1</w:t>
        </w:r>
      </w:ins>
    </w:p>
    <w:p w14:paraId="18749A87" w14:textId="435243C0" w:rsidR="00E73EDF" w:rsidRPr="00693533" w:rsidDel="00103B14" w:rsidRDefault="007653F1" w:rsidP="004E2E40">
      <w:pPr>
        <w:numPr>
          <w:ilvl w:val="0"/>
          <w:numId w:val="12"/>
        </w:numPr>
        <w:spacing w:after="60" w:line="240" w:lineRule="auto"/>
        <w:rPr>
          <w:del w:id="787" w:author="Jeff Wootton" w:date="2022-07-12T14:23:00Z"/>
          <w:rFonts w:cs="Arial"/>
        </w:rPr>
      </w:pPr>
      <w:del w:id="788" w:author="Jeff Wootton" w:date="2022-07-12T14:23:00Z">
        <w:r w:rsidRPr="00693533" w:rsidDel="00103B14">
          <w:rPr>
            <w:rFonts w:cs="Arial"/>
          </w:rPr>
          <w:lastRenderedPageBreak/>
          <w:delText>1. Create selection List</w:delText>
        </w:r>
        <w:r w:rsidR="00FD2B86" w:rsidDel="00103B14">
          <w:rPr>
            <w:rFonts w:cs="Arial"/>
          </w:rPr>
          <w:delText>:</w:delText>
        </w:r>
      </w:del>
    </w:p>
    <w:p w14:paraId="4C58EBD5" w14:textId="712209A6" w:rsidR="00E73EDF" w:rsidRPr="00FD2B86" w:rsidDel="00103B14" w:rsidRDefault="007653F1" w:rsidP="004E2E40">
      <w:pPr>
        <w:pStyle w:val="ListParagraph1"/>
        <w:spacing w:after="60" w:line="240" w:lineRule="auto"/>
        <w:rPr>
          <w:del w:id="789" w:author="Jeff Wootton" w:date="2022-07-12T14:23:00Z"/>
          <w:rFonts w:cs="Arial"/>
        </w:rPr>
      </w:pPr>
      <w:del w:id="790" w:author="Jeff Wootton" w:date="2022-07-12T14:23:00Z">
        <w:r w:rsidRPr="00693533" w:rsidDel="00103B14">
          <w:rPr>
            <w:rFonts w:cs="Arial"/>
          </w:rPr>
          <w:delText>a.</w:delText>
        </w:r>
        <w:r w:rsidRPr="00693533" w:rsidDel="00103B14">
          <w:rPr>
            <w:rFonts w:cs="Arial"/>
          </w:rPr>
          <w:tab/>
          <w:delText xml:space="preserve"> All </w:delText>
        </w:r>
        <w:r w:rsidRPr="00693533" w:rsidDel="00103B14">
          <w:rPr>
            <w:rFonts w:cs="Arial"/>
            <w:b/>
          </w:rPr>
          <w:delText>Data Coverage</w:delText>
        </w:r>
        <w:r w:rsidRPr="00693533" w:rsidDel="00103B14">
          <w:rPr>
            <w:rFonts w:cs="Arial"/>
          </w:rPr>
          <w:delText xml:space="preserve"> areas within the graphics window within scale range (covered by the MSVS) are firstly ordered by </w:delText>
        </w:r>
        <w:r w:rsidRPr="00693533" w:rsidDel="00103B14">
          <w:rPr>
            <w:rFonts w:cs="Arial"/>
            <w:b/>
          </w:rPr>
          <w:delText xml:space="preserve">maximum </w:delText>
        </w:r>
        <w:r w:rsidR="00A617E6" w:rsidRPr="00693533" w:rsidDel="00103B14">
          <w:rPr>
            <w:rFonts w:cs="Arial"/>
            <w:b/>
          </w:rPr>
          <w:delText>display scale</w:delText>
        </w:r>
        <w:r w:rsidR="00A617E6" w:rsidRPr="00693533" w:rsidDel="00103B14">
          <w:rPr>
            <w:rFonts w:cs="Arial"/>
          </w:rPr>
          <w:delText xml:space="preserve"> </w:delText>
        </w:r>
        <w:r w:rsidRPr="00693533" w:rsidDel="00103B14">
          <w:rPr>
            <w:rFonts w:cs="Arial"/>
          </w:rPr>
          <w:delText xml:space="preserve">and secondly by the largest percentage of coverage if </w:delText>
        </w:r>
        <w:r w:rsidRPr="00693533" w:rsidDel="00103B14">
          <w:rPr>
            <w:rFonts w:cs="Arial"/>
            <w:b/>
          </w:rPr>
          <w:delText>Data Coverage</w:delText>
        </w:r>
        <w:r w:rsidRPr="00693533" w:rsidDel="00103B14">
          <w:rPr>
            <w:rFonts w:cs="Arial"/>
          </w:rPr>
          <w:delText xml:space="preserve"> areas have the same </w:delText>
        </w:r>
        <w:r w:rsidRPr="00693533" w:rsidDel="00103B14">
          <w:rPr>
            <w:rFonts w:cs="Arial"/>
            <w:b/>
          </w:rPr>
          <w:delText xml:space="preserve">maximum </w:delText>
        </w:r>
        <w:r w:rsidR="00A617E6" w:rsidRPr="00693533" w:rsidDel="00103B14">
          <w:rPr>
            <w:rFonts w:cs="Arial"/>
            <w:b/>
          </w:rPr>
          <w:delText>display scale</w:delText>
        </w:r>
        <w:r w:rsidR="00FD2B86" w:rsidDel="00103B14">
          <w:rPr>
            <w:rFonts w:cs="Arial"/>
          </w:rPr>
          <w:delText>.</w:delText>
        </w:r>
      </w:del>
    </w:p>
    <w:p w14:paraId="0A5C2C77" w14:textId="5488A476" w:rsidR="00E73EDF" w:rsidRPr="00FD2B86" w:rsidDel="00103B14" w:rsidRDefault="007653F1" w:rsidP="004E2E40">
      <w:pPr>
        <w:pStyle w:val="ListParagraph1"/>
        <w:spacing w:after="60" w:line="240" w:lineRule="auto"/>
        <w:ind w:left="680"/>
        <w:rPr>
          <w:del w:id="791" w:author="Jeff Wootton" w:date="2022-07-12T14:23:00Z"/>
          <w:rFonts w:cs="Arial"/>
        </w:rPr>
      </w:pPr>
      <w:del w:id="792" w:author="Jeff Wootton" w:date="2022-07-12T14:23:00Z">
        <w:r w:rsidRPr="00693533" w:rsidDel="00103B14">
          <w:rPr>
            <w:rFonts w:cs="Arial"/>
          </w:rPr>
          <w:delText xml:space="preserve">b. </w:delText>
        </w:r>
        <w:r w:rsidRPr="00693533" w:rsidDel="00103B14">
          <w:rPr>
            <w:rFonts w:cs="Arial"/>
          </w:rPr>
          <w:tab/>
          <w:delText xml:space="preserve">All other smaller scale </w:delText>
        </w:r>
        <w:r w:rsidRPr="00693533" w:rsidDel="00103B14">
          <w:rPr>
            <w:rFonts w:cs="Arial"/>
            <w:b/>
          </w:rPr>
          <w:delText>Data Coverage</w:delText>
        </w:r>
        <w:r w:rsidRPr="00693533" w:rsidDel="00103B14">
          <w:rPr>
            <w:rFonts w:cs="Arial"/>
          </w:rPr>
          <w:delText xml:space="preserve"> areas within the graphics window are firstly ordered by </w:delText>
        </w:r>
        <w:r w:rsidRPr="00693533" w:rsidDel="00103B14">
          <w:rPr>
            <w:rFonts w:cs="Arial"/>
            <w:b/>
          </w:rPr>
          <w:delText xml:space="preserve">maximum </w:delText>
        </w:r>
        <w:r w:rsidR="00A617E6" w:rsidRPr="00693533" w:rsidDel="00103B14">
          <w:rPr>
            <w:rFonts w:cs="Arial"/>
            <w:b/>
          </w:rPr>
          <w:delText>display scale</w:delText>
        </w:r>
        <w:r w:rsidR="00A617E6" w:rsidRPr="00693533" w:rsidDel="00103B14">
          <w:rPr>
            <w:rFonts w:cs="Arial"/>
          </w:rPr>
          <w:delText xml:space="preserve"> </w:delText>
        </w:r>
        <w:r w:rsidRPr="00693533" w:rsidDel="00103B14">
          <w:rPr>
            <w:rFonts w:cs="Arial"/>
          </w:rPr>
          <w:delText xml:space="preserve">and secondly by the largest percentage of coverage if </w:delText>
        </w:r>
        <w:r w:rsidRPr="00693533" w:rsidDel="00103B14">
          <w:rPr>
            <w:rFonts w:cs="Arial"/>
            <w:b/>
          </w:rPr>
          <w:delText>Data Coverage</w:delText>
        </w:r>
        <w:r w:rsidRPr="00693533" w:rsidDel="00103B14">
          <w:rPr>
            <w:rFonts w:cs="Arial"/>
          </w:rPr>
          <w:delText xml:space="preserve"> areas have the same </w:delText>
        </w:r>
        <w:r w:rsidRPr="00693533" w:rsidDel="00103B14">
          <w:rPr>
            <w:rFonts w:cs="Arial"/>
            <w:b/>
          </w:rPr>
          <w:delText xml:space="preserve">maximum </w:delText>
        </w:r>
        <w:r w:rsidR="00A617E6" w:rsidRPr="00693533" w:rsidDel="00103B14">
          <w:rPr>
            <w:rFonts w:cs="Arial"/>
            <w:b/>
          </w:rPr>
          <w:delText>display scale</w:delText>
        </w:r>
        <w:r w:rsidR="00FD2B86" w:rsidDel="00103B14">
          <w:rPr>
            <w:rFonts w:cs="Arial"/>
          </w:rPr>
          <w:delText>.</w:delText>
        </w:r>
      </w:del>
    </w:p>
    <w:p w14:paraId="0D227BCB" w14:textId="5310FE56" w:rsidR="00E73EDF" w:rsidRPr="00693533" w:rsidDel="00103B14" w:rsidRDefault="007653F1" w:rsidP="004E2E40">
      <w:pPr>
        <w:pStyle w:val="ListParagraph1"/>
        <w:spacing w:after="60" w:line="240" w:lineRule="auto"/>
        <w:ind w:left="680"/>
        <w:rPr>
          <w:del w:id="793" w:author="Jeff Wootton" w:date="2022-07-12T14:23:00Z"/>
          <w:rFonts w:cs="Arial"/>
        </w:rPr>
      </w:pPr>
      <w:del w:id="794" w:author="Jeff Wootton" w:date="2022-07-12T14:23:00Z">
        <w:r w:rsidRPr="00693533" w:rsidDel="00103B14">
          <w:rPr>
            <w:rFonts w:cs="Arial"/>
          </w:rPr>
          <w:delText xml:space="preserve">c. </w:delText>
        </w:r>
        <w:r w:rsidRPr="00693533" w:rsidDel="00103B14">
          <w:rPr>
            <w:rFonts w:cs="Arial"/>
          </w:rPr>
          <w:tab/>
          <w:delText xml:space="preserve">The display order is from the smallest </w:delText>
        </w:r>
        <w:r w:rsidRPr="00693533" w:rsidDel="00103B14">
          <w:rPr>
            <w:rFonts w:cs="Arial"/>
            <w:b/>
          </w:rPr>
          <w:delText xml:space="preserve">maximum </w:delText>
        </w:r>
        <w:r w:rsidR="00A617E6" w:rsidRPr="00693533" w:rsidDel="00103B14">
          <w:rPr>
            <w:rFonts w:cs="Arial"/>
            <w:b/>
          </w:rPr>
          <w:delText>display scale</w:delText>
        </w:r>
        <w:r w:rsidR="00A617E6" w:rsidRPr="00693533" w:rsidDel="00103B14">
          <w:rPr>
            <w:rFonts w:cs="Arial"/>
          </w:rPr>
          <w:delText xml:space="preserve"> </w:delText>
        </w:r>
        <w:r w:rsidRPr="00693533" w:rsidDel="00103B14">
          <w:rPr>
            <w:rFonts w:cs="Arial"/>
          </w:rPr>
          <w:delText xml:space="preserve">to the largest </w:delText>
        </w:r>
        <w:r w:rsidRPr="00693533" w:rsidDel="00103B14">
          <w:rPr>
            <w:rFonts w:cs="Arial"/>
            <w:b/>
          </w:rPr>
          <w:delText xml:space="preserve">maximum </w:delText>
        </w:r>
        <w:r w:rsidR="00A617E6" w:rsidRPr="00693533" w:rsidDel="00103B14">
          <w:rPr>
            <w:rFonts w:cs="Arial"/>
            <w:b/>
          </w:rPr>
          <w:delText>display scale</w:delText>
        </w:r>
        <w:r w:rsidR="00FD2B86" w:rsidDel="00103B14">
          <w:rPr>
            <w:rFonts w:cs="Arial"/>
          </w:rPr>
          <w:delText>;</w:delText>
        </w:r>
        <w:r w:rsidRPr="00693533" w:rsidDel="00103B14">
          <w:rPr>
            <w:rFonts w:cs="Arial"/>
          </w:rPr>
          <w:delText xml:space="preserve"> </w:delText>
        </w:r>
        <w:r w:rsidRPr="00693533" w:rsidDel="00103B14">
          <w:rPr>
            <w:rFonts w:cs="Arial" w:hint="eastAsia"/>
          </w:rPr>
          <w:delText>that is</w:delText>
        </w:r>
        <w:r w:rsidR="00FD2B86" w:rsidDel="00103B14">
          <w:rPr>
            <w:rFonts w:cs="Arial"/>
          </w:rPr>
          <w:delText>,</w:delText>
        </w:r>
        <w:r w:rsidRPr="00693533" w:rsidDel="00103B14">
          <w:rPr>
            <w:rFonts w:cs="Arial"/>
          </w:rPr>
          <w:delText xml:space="preserve"> the </w:delText>
        </w:r>
        <w:r w:rsidRPr="00693533" w:rsidDel="00103B14">
          <w:rPr>
            <w:rFonts w:cs="Arial"/>
            <w:b/>
          </w:rPr>
          <w:delText>Data Coverage</w:delText>
        </w:r>
        <w:r w:rsidRPr="00693533" w:rsidDel="00103B14">
          <w:rPr>
            <w:rFonts w:cs="Arial"/>
          </w:rPr>
          <w:delText xml:space="preserve"> area with largest </w:delText>
        </w:r>
        <w:r w:rsidRPr="00693533" w:rsidDel="00103B14">
          <w:rPr>
            <w:rFonts w:cs="Arial"/>
            <w:b/>
          </w:rPr>
          <w:delText xml:space="preserve">maximum </w:delText>
        </w:r>
        <w:r w:rsidR="00A617E6" w:rsidRPr="00693533" w:rsidDel="00103B14">
          <w:rPr>
            <w:rFonts w:cs="Arial"/>
            <w:b/>
          </w:rPr>
          <w:delText>display scale</w:delText>
        </w:r>
        <w:r w:rsidR="00A617E6" w:rsidRPr="00693533" w:rsidDel="00103B14">
          <w:rPr>
            <w:rFonts w:cs="Arial"/>
          </w:rPr>
          <w:delText xml:space="preserve"> </w:delText>
        </w:r>
        <w:r w:rsidRPr="00693533" w:rsidDel="00103B14">
          <w:rPr>
            <w:rFonts w:cs="Arial"/>
          </w:rPr>
          <w:delText>will be displayed with the highest priority</w:delText>
        </w:r>
        <w:r w:rsidR="00FD2B86" w:rsidDel="00103B14">
          <w:rPr>
            <w:rFonts w:cs="Arial"/>
          </w:rPr>
          <w:delText>.</w:delText>
        </w:r>
      </w:del>
    </w:p>
    <w:p w14:paraId="1CD84093" w14:textId="339FFC77" w:rsidR="005E1B00" w:rsidRPr="00693533" w:rsidDel="00103B14" w:rsidRDefault="005E1B00" w:rsidP="00FD2B86">
      <w:pPr>
        <w:pStyle w:val="ListParagraph1"/>
        <w:spacing w:after="120" w:line="240" w:lineRule="auto"/>
        <w:ind w:left="680"/>
        <w:rPr>
          <w:del w:id="795" w:author="Jeff Wootton" w:date="2022-07-12T14:23:00Z"/>
          <w:rFonts w:cs="Arial"/>
        </w:rPr>
      </w:pPr>
      <w:del w:id="796" w:author="Jeff Wootton" w:date="2022-07-12T14:23:00Z">
        <w:r w:rsidRPr="00693533" w:rsidDel="00103B14">
          <w:rPr>
            <w:rFonts w:cs="Arial"/>
          </w:rPr>
          <w:delText>d.</w:delText>
        </w:r>
        <w:r w:rsidRPr="00693533" w:rsidDel="00103B14">
          <w:rPr>
            <w:rFonts w:cs="Arial"/>
          </w:rPr>
          <w:tab/>
          <w:delText xml:space="preserve">If adjacent data coverages have the same </w:delText>
        </w:r>
        <w:r w:rsidRPr="00693533" w:rsidDel="00103B14">
          <w:rPr>
            <w:rFonts w:cs="Arial"/>
            <w:b/>
          </w:rPr>
          <w:delText>maximum display scale</w:delText>
        </w:r>
        <w:r w:rsidRPr="00693533" w:rsidDel="00103B14">
          <w:rPr>
            <w:rFonts w:cs="Arial"/>
          </w:rPr>
          <w:delText xml:space="preserve"> they should be drawn so that all </w:delText>
        </w:r>
        <w:r w:rsidR="0003433B" w:rsidDel="00103B14">
          <w:rPr>
            <w:rFonts w:cs="Arial"/>
          </w:rPr>
          <w:delText>feature</w:delText>
        </w:r>
        <w:r w:rsidRPr="00693533" w:rsidDel="00103B14">
          <w:rPr>
            <w:rFonts w:cs="Arial"/>
          </w:rPr>
          <w:delText xml:space="preserve">s of a given display priority from the adjacent data coverages are drawn prior to drawing </w:delText>
        </w:r>
        <w:r w:rsidR="0003433B" w:rsidDel="00103B14">
          <w:rPr>
            <w:rFonts w:cs="Arial"/>
          </w:rPr>
          <w:delText>feature</w:delText>
        </w:r>
        <w:r w:rsidRPr="00693533" w:rsidDel="00103B14">
          <w:rPr>
            <w:rFonts w:cs="Arial"/>
          </w:rPr>
          <w:delText>s of the next display priority</w:delText>
        </w:r>
        <w:r w:rsidR="00FD2B86" w:rsidDel="00103B14">
          <w:rPr>
            <w:rFonts w:cs="Arial"/>
          </w:rPr>
          <w:delText>.</w:delText>
        </w:r>
      </w:del>
    </w:p>
    <w:p w14:paraId="7EF3D4D0" w14:textId="2B0B00AD" w:rsidR="00E73EDF" w:rsidRPr="00693533" w:rsidDel="00103B14" w:rsidRDefault="007653F1" w:rsidP="00FD2B86">
      <w:pPr>
        <w:spacing w:after="120" w:line="240" w:lineRule="auto"/>
        <w:ind w:left="340"/>
        <w:rPr>
          <w:del w:id="797" w:author="Jeff Wootton" w:date="2022-07-12T14:23:00Z"/>
          <w:rFonts w:cs="Arial"/>
        </w:rPr>
      </w:pPr>
      <w:del w:id="798" w:author="Jeff Wootton" w:date="2022-07-12T14:23:00Z">
        <w:r w:rsidRPr="00693533" w:rsidDel="00103B14">
          <w:rPr>
            <w:rFonts w:cs="Arial"/>
          </w:rPr>
          <w:delText xml:space="preserve">2. </w:delText>
        </w:r>
        <w:r w:rsidRPr="00693533" w:rsidDel="00103B14">
          <w:rPr>
            <w:rFonts w:cs="Arial"/>
          </w:rPr>
          <w:tab/>
          <w:delText xml:space="preserve">If the MSVS is larger than the </w:delText>
        </w:r>
        <w:r w:rsidRPr="00693533" w:rsidDel="00103B14">
          <w:rPr>
            <w:rFonts w:cs="Arial"/>
            <w:b/>
          </w:rPr>
          <w:delText xml:space="preserve">maximum </w:delText>
        </w:r>
        <w:r w:rsidR="00A617E6" w:rsidRPr="00693533" w:rsidDel="00103B14">
          <w:rPr>
            <w:rFonts w:cs="Arial"/>
            <w:b/>
          </w:rPr>
          <w:delText>display scale</w:delText>
        </w:r>
        <w:r w:rsidR="00A617E6" w:rsidRPr="00693533" w:rsidDel="00103B14">
          <w:rPr>
            <w:rFonts w:cs="Arial"/>
          </w:rPr>
          <w:delText xml:space="preserve"> </w:delText>
        </w:r>
        <w:r w:rsidRPr="00693533" w:rsidDel="00103B14">
          <w:rPr>
            <w:rFonts w:cs="Arial"/>
          </w:rPr>
          <w:delText>of an area within the window, turn on overscale indication.</w:delText>
        </w:r>
      </w:del>
    </w:p>
    <w:p w14:paraId="6B3826FF" w14:textId="14DB56E2" w:rsidR="00E73EDF" w:rsidRPr="00693533" w:rsidDel="00103B14" w:rsidRDefault="007653F1" w:rsidP="00FD2B86">
      <w:pPr>
        <w:spacing w:after="120" w:line="240" w:lineRule="auto"/>
        <w:ind w:left="340"/>
        <w:rPr>
          <w:del w:id="799" w:author="Jeff Wootton" w:date="2022-07-12T14:23:00Z"/>
          <w:rFonts w:cs="Arial"/>
        </w:rPr>
      </w:pPr>
      <w:del w:id="800" w:author="Jeff Wootton" w:date="2022-07-12T14:23:00Z">
        <w:r w:rsidRPr="00693533" w:rsidDel="00103B14">
          <w:rPr>
            <w:rFonts w:cs="Arial"/>
          </w:rPr>
          <w:delText>3.</w:delText>
        </w:r>
        <w:r w:rsidRPr="00693533" w:rsidDel="00103B14">
          <w:rPr>
            <w:rFonts w:cs="Arial"/>
          </w:rPr>
          <w:tab/>
          <w:delText xml:space="preserve">If the mariner selects an individual dataset to load it must be displayed at its </w:delText>
        </w:r>
        <w:r w:rsidRPr="00693533" w:rsidDel="00103B14">
          <w:rPr>
            <w:rFonts w:cs="Arial"/>
            <w:b/>
          </w:rPr>
          <w:delText xml:space="preserve">maximum </w:delText>
        </w:r>
        <w:r w:rsidR="00A617E6" w:rsidRPr="00693533" w:rsidDel="00103B14">
          <w:rPr>
            <w:rFonts w:cs="Arial"/>
            <w:b/>
          </w:rPr>
          <w:delText>display scale</w:delText>
        </w:r>
        <w:r w:rsidR="00FD2B86" w:rsidDel="00103B14">
          <w:rPr>
            <w:rFonts w:cs="Arial"/>
          </w:rPr>
          <w:delText>;</w:delText>
        </w:r>
        <w:r w:rsidRPr="00693533" w:rsidDel="00103B14">
          <w:rPr>
            <w:rFonts w:cs="Arial"/>
          </w:rPr>
          <w:delText xml:space="preserve"> </w:delText>
        </w:r>
        <w:r w:rsidRPr="00693533" w:rsidDel="00103B14">
          <w:rPr>
            <w:rFonts w:cs="Arial" w:hint="eastAsia"/>
          </w:rPr>
          <w:delText>that is</w:delText>
        </w:r>
        <w:r w:rsidR="00FD2B86" w:rsidDel="00103B14">
          <w:rPr>
            <w:rFonts w:cs="Arial"/>
          </w:rPr>
          <w:delText>,</w:delText>
        </w:r>
        <w:r w:rsidRPr="00693533" w:rsidDel="00103B14">
          <w:rPr>
            <w:rFonts w:cs="Arial"/>
          </w:rPr>
          <w:delText xml:space="preserve"> MSVS is set to the </w:delText>
        </w:r>
        <w:r w:rsidRPr="00693533" w:rsidDel="00103B14">
          <w:rPr>
            <w:rFonts w:cs="Arial"/>
            <w:b/>
          </w:rPr>
          <w:delText xml:space="preserve">maximum </w:delText>
        </w:r>
        <w:r w:rsidR="00A67488" w:rsidRPr="00693533" w:rsidDel="00103B14">
          <w:rPr>
            <w:rFonts w:cs="Arial"/>
            <w:b/>
          </w:rPr>
          <w:delText>display scale</w:delText>
        </w:r>
        <w:r w:rsidR="00A67488" w:rsidRPr="00693533" w:rsidDel="00103B14">
          <w:rPr>
            <w:rFonts w:cs="Arial"/>
          </w:rPr>
          <w:delText xml:space="preserve"> </w:delText>
        </w:r>
        <w:r w:rsidRPr="00693533" w:rsidDel="00103B14">
          <w:rPr>
            <w:rFonts w:cs="Arial"/>
          </w:rPr>
          <w:delText>of the selected dataset, and then the algorithm is used to fill the graphics window.</w:delText>
        </w:r>
      </w:del>
    </w:p>
    <w:p w14:paraId="643CF327" w14:textId="25562912" w:rsidR="00E73EDF" w:rsidRPr="00693533" w:rsidDel="00103B14" w:rsidRDefault="007653F1" w:rsidP="00C128E3">
      <w:pPr>
        <w:spacing w:line="240" w:lineRule="auto"/>
        <w:rPr>
          <w:del w:id="801" w:author="Jeff Wootton" w:date="2022-07-12T14:23:00Z"/>
        </w:rPr>
      </w:pPr>
      <w:del w:id="802" w:author="Jeff Wootton" w:date="2022-07-12T14:23:00Z">
        <w:r w:rsidRPr="00693533" w:rsidDel="00103B14">
          <w:delText xml:space="preserve">The example below works through four scenarios and uses four different types of </w:delText>
        </w:r>
        <w:r w:rsidRPr="00693533" w:rsidDel="00103B14">
          <w:rPr>
            <w:b/>
          </w:rPr>
          <w:delText>Data Coverage</w:delText>
        </w:r>
        <w:r w:rsidRPr="00693533" w:rsidDel="00103B14">
          <w:delText xml:space="preserve"> with different </w:delText>
        </w:r>
        <w:r w:rsidRPr="00693533" w:rsidDel="00103B14">
          <w:rPr>
            <w:b/>
          </w:rPr>
          <w:delText xml:space="preserve">maximum </w:delText>
        </w:r>
        <w:r w:rsidR="00A67488" w:rsidRPr="00693533" w:rsidDel="00103B14">
          <w:rPr>
            <w:b/>
          </w:rPr>
          <w:delText>display scale</w:delText>
        </w:r>
        <w:r w:rsidR="00A67488" w:rsidRPr="00693533" w:rsidDel="00103B14">
          <w:delText xml:space="preserve"> </w:delText>
        </w:r>
        <w:r w:rsidRPr="00693533" w:rsidDel="00103B14">
          <w:delText xml:space="preserve">and </w:delText>
        </w:r>
        <w:r w:rsidRPr="00693533" w:rsidDel="00103B14">
          <w:rPr>
            <w:b/>
          </w:rPr>
          <w:delText xml:space="preserve">minimum </w:delText>
        </w:r>
        <w:r w:rsidR="00A67488" w:rsidRPr="00693533" w:rsidDel="00103B14">
          <w:rPr>
            <w:b/>
          </w:rPr>
          <w:delText>display scale</w:delText>
        </w:r>
        <w:r w:rsidRPr="00693533" w:rsidDel="00103B14">
          <w:delText>.  They are denoted as areas A, B, C and D.</w:delText>
        </w:r>
      </w:del>
    </w:p>
    <w:p w14:paraId="11491C60" w14:textId="11D66F7C" w:rsidR="00E73EDF" w:rsidRPr="00723450" w:rsidRDefault="007653F1" w:rsidP="00FD2B86">
      <w:pPr>
        <w:keepNext/>
        <w:spacing w:line="240" w:lineRule="auto"/>
        <w:jc w:val="center"/>
      </w:pPr>
      <w:del w:id="803" w:author="Jeff Wootton" w:date="2022-07-12T14:24:00Z">
        <w:r w:rsidRPr="00723450" w:rsidDel="00103B14">
          <w:object w:dxaOrig="9091" w:dyaOrig="6263" w14:anchorId="27F3D856">
            <v:shape id="_x0000_i1025" type="#_x0000_t75" style="width:454.5pt;height:313.5pt" o:ole="">
              <v:imagedata r:id="rId37" o:title=""/>
            </v:shape>
            <o:OLEObject Type="Embed" ProgID="Visio.Drawing.11" ShapeID="_x0000_i1025" DrawAspect="Content" ObjectID="_1732103460" r:id="rId38"/>
          </w:object>
        </w:r>
      </w:del>
      <w:ins w:id="804" w:author="Jeff Wootton" w:date="2022-12-08T06:09:00Z">
        <w:r w:rsidR="00412A1B" w:rsidRPr="00082993">
          <w:rPr>
            <w:noProof/>
            <w:lang w:val="fr-FR" w:eastAsia="fr-FR"/>
          </w:rPr>
          <w:drawing>
            <wp:inline distT="0" distB="0" distL="0" distR="0" wp14:anchorId="6A7F9467" wp14:editId="4CE062D5">
              <wp:extent cx="5770880" cy="2874010"/>
              <wp:effectExtent l="0" t="0" r="1270" b="2540"/>
              <wp:docPr id="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0880" cy="2874010"/>
                      </a:xfrm>
                      <a:prstGeom prst="rect">
                        <a:avLst/>
                      </a:prstGeom>
                    </pic:spPr>
                  </pic:pic>
                </a:graphicData>
              </a:graphic>
            </wp:inline>
          </w:drawing>
        </w:r>
      </w:ins>
    </w:p>
    <w:p w14:paraId="3CD2565B" w14:textId="6D119CC8" w:rsidR="00E73EDF" w:rsidRPr="00067165" w:rsidRDefault="001D40A3" w:rsidP="00FD2B86">
      <w:pPr>
        <w:pStyle w:val="Caption"/>
        <w:spacing w:line="240" w:lineRule="auto"/>
        <w:jc w:val="center"/>
        <w:rPr>
          <w:ins w:id="805" w:author="Jeff Wootton" w:date="2022-07-12T14:25:00Z"/>
          <w:sz w:val="18"/>
          <w:szCs w:val="18"/>
        </w:rPr>
      </w:pPr>
      <w:r w:rsidRPr="00067165">
        <w:rPr>
          <w:sz w:val="18"/>
          <w:szCs w:val="18"/>
        </w:rPr>
        <w:t xml:space="preserve">Figure </w:t>
      </w:r>
      <w:ins w:id="806" w:author="Teh Stand" w:date="2022-06-10T12:10:00Z">
        <w:r w:rsidR="00FD2B86" w:rsidRPr="00067165">
          <w:rPr>
            <w:sz w:val="18"/>
            <w:szCs w:val="18"/>
          </w:rPr>
          <w:t>4-</w:t>
        </w:r>
      </w:ins>
      <w:del w:id="807" w:author="Jeff Wootton" w:date="2022-07-12T14:24:00Z">
        <w:r w:rsidRPr="00067165" w:rsidDel="00103B14">
          <w:rPr>
            <w:sz w:val="18"/>
            <w:szCs w:val="18"/>
          </w:rPr>
          <w:delText xml:space="preserve">9 </w:delText>
        </w:r>
      </w:del>
      <w:ins w:id="808" w:author="Jeff Wootton" w:date="2022-12-05T03:31:00Z">
        <w:r w:rsidR="005E12DF">
          <w:rPr>
            <w:sz w:val="18"/>
            <w:szCs w:val="18"/>
          </w:rPr>
          <w:t>8</w:t>
        </w:r>
      </w:ins>
      <w:ins w:id="809" w:author="Jeff Wootton" w:date="2022-07-12T14:24:00Z">
        <w:r w:rsidR="00103B14" w:rsidRPr="00067165">
          <w:rPr>
            <w:sz w:val="18"/>
            <w:szCs w:val="18"/>
          </w:rPr>
          <w:t xml:space="preserve"> </w:t>
        </w:r>
      </w:ins>
      <w:r w:rsidR="00FD2B86" w:rsidRPr="00067165">
        <w:rPr>
          <w:sz w:val="18"/>
          <w:szCs w:val="18"/>
        </w:rPr>
        <w:t>–</w:t>
      </w:r>
      <w:r w:rsidRPr="00067165">
        <w:rPr>
          <w:sz w:val="18"/>
          <w:szCs w:val="18"/>
        </w:rPr>
        <w:t xml:space="preserve"> </w:t>
      </w:r>
      <w:ins w:id="810" w:author="Jeff Wootton" w:date="2022-12-08T06:10:00Z">
        <w:r w:rsidR="00412A1B" w:rsidRPr="00067165">
          <w:rPr>
            <w:sz w:val="18"/>
            <w:szCs w:val="18"/>
          </w:rPr>
          <w:t xml:space="preserve">Dataset loading </w:t>
        </w:r>
        <w:r w:rsidR="00412A1B">
          <w:rPr>
            <w:sz w:val="18"/>
            <w:szCs w:val="18"/>
          </w:rPr>
          <w:t>– scenario 2</w:t>
        </w:r>
      </w:ins>
      <w:del w:id="811" w:author="Jeff Wootton" w:date="2022-12-08T06:10:00Z">
        <w:r w:rsidRPr="00067165" w:rsidDel="00412A1B">
          <w:rPr>
            <w:sz w:val="18"/>
            <w:szCs w:val="18"/>
          </w:rPr>
          <w:delText>Scenario</w:delText>
        </w:r>
        <w:r w:rsidR="007653F1" w:rsidRPr="00067165" w:rsidDel="00412A1B">
          <w:rPr>
            <w:sz w:val="18"/>
            <w:szCs w:val="18"/>
          </w:rPr>
          <w:delText xml:space="preserve"> 1: Simple Data Coverage </w:delText>
        </w:r>
        <w:r w:rsidR="00FD2B86" w:rsidRPr="00067165" w:rsidDel="00412A1B">
          <w:rPr>
            <w:sz w:val="18"/>
            <w:szCs w:val="18"/>
          </w:rPr>
          <w:delText>d</w:delText>
        </w:r>
        <w:r w:rsidR="007653F1" w:rsidRPr="00067165" w:rsidDel="00412A1B">
          <w:rPr>
            <w:sz w:val="18"/>
            <w:szCs w:val="18"/>
          </w:rPr>
          <w:delText>isplay</w:delText>
        </w:r>
      </w:del>
    </w:p>
    <w:p w14:paraId="6FD0690B" w14:textId="77777777" w:rsidR="00103B14" w:rsidRPr="00103B14" w:rsidRDefault="00103B14" w:rsidP="005E12DF">
      <w:pPr>
        <w:spacing w:after="120" w:line="240" w:lineRule="auto"/>
      </w:pPr>
    </w:p>
    <w:p w14:paraId="6C47C5D6" w14:textId="593387BE" w:rsidR="00E73EDF" w:rsidRPr="00723450" w:rsidRDefault="007653F1" w:rsidP="00C128E3">
      <w:pPr>
        <w:spacing w:before="120" w:line="240" w:lineRule="auto"/>
        <w:jc w:val="center"/>
      </w:pPr>
      <w:del w:id="812" w:author="Jeff Wootton" w:date="2022-07-12T14:24:00Z">
        <w:r w:rsidRPr="00723450" w:rsidDel="00103B14">
          <w:object w:dxaOrig="9091" w:dyaOrig="6090" w14:anchorId="50BF329C">
            <v:shape id="_x0000_i1026" type="#_x0000_t75" style="width:454.5pt;height:304.5pt" o:ole="">
              <v:imagedata r:id="rId40" o:title=""/>
            </v:shape>
            <o:OLEObject Type="Embed" ProgID="Visio.Drawing.11" ShapeID="_x0000_i1026" DrawAspect="Content" ObjectID="_1732103461" r:id="rId41"/>
          </w:object>
        </w:r>
      </w:del>
      <w:ins w:id="813" w:author="Jeff Wootton" w:date="2022-12-08T06:10:00Z">
        <w:r w:rsidR="00412A1B" w:rsidRPr="00AE31B4">
          <w:rPr>
            <w:noProof/>
            <w:lang w:val="fr-FR" w:eastAsia="fr-FR"/>
          </w:rPr>
          <w:drawing>
            <wp:inline distT="0" distB="0" distL="0" distR="0" wp14:anchorId="28EB6B80" wp14:editId="3A2DB4D4">
              <wp:extent cx="5770880" cy="2877820"/>
              <wp:effectExtent l="0" t="0" r="1270" b="0"/>
              <wp:docPr id="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0880" cy="2877820"/>
                      </a:xfrm>
                      <a:prstGeom prst="rect">
                        <a:avLst/>
                      </a:prstGeom>
                    </pic:spPr>
                  </pic:pic>
                </a:graphicData>
              </a:graphic>
            </wp:inline>
          </w:drawing>
        </w:r>
      </w:ins>
    </w:p>
    <w:p w14:paraId="187D8859" w14:textId="05FAE6F9" w:rsidR="00E73EDF" w:rsidRPr="00067165" w:rsidRDefault="001D40A3" w:rsidP="00FD2B86">
      <w:pPr>
        <w:spacing w:before="120" w:after="120" w:line="240" w:lineRule="auto"/>
        <w:jc w:val="center"/>
        <w:rPr>
          <w:b/>
          <w:sz w:val="18"/>
          <w:szCs w:val="18"/>
        </w:rPr>
      </w:pPr>
      <w:r w:rsidRPr="00067165">
        <w:rPr>
          <w:b/>
          <w:sz w:val="18"/>
          <w:szCs w:val="18"/>
        </w:rPr>
        <w:t xml:space="preserve">Figure </w:t>
      </w:r>
      <w:ins w:id="814" w:author="Teh Stand" w:date="2022-06-10T12:12:00Z">
        <w:r w:rsidR="006108BC" w:rsidRPr="00067165">
          <w:rPr>
            <w:b/>
            <w:sz w:val="18"/>
            <w:szCs w:val="18"/>
          </w:rPr>
          <w:t>4-</w:t>
        </w:r>
      </w:ins>
      <w:del w:id="815" w:author="Jeff Wootton" w:date="2022-07-12T14:25:00Z">
        <w:r w:rsidRPr="00067165" w:rsidDel="00103B14">
          <w:rPr>
            <w:b/>
            <w:sz w:val="18"/>
            <w:szCs w:val="18"/>
          </w:rPr>
          <w:delText xml:space="preserve">10 </w:delText>
        </w:r>
      </w:del>
      <w:ins w:id="816" w:author="Jeff Wootton" w:date="2022-12-05T03:31:00Z">
        <w:r w:rsidR="005E12DF">
          <w:rPr>
            <w:b/>
            <w:sz w:val="18"/>
            <w:szCs w:val="18"/>
          </w:rPr>
          <w:t>9</w:t>
        </w:r>
      </w:ins>
      <w:ins w:id="817" w:author="Jeff Wootton" w:date="2022-07-12T14:25:00Z">
        <w:r w:rsidR="00103B14" w:rsidRPr="00067165">
          <w:rPr>
            <w:b/>
            <w:sz w:val="18"/>
            <w:szCs w:val="18"/>
          </w:rPr>
          <w:t xml:space="preserve"> </w:t>
        </w:r>
      </w:ins>
      <w:r w:rsidR="006108BC" w:rsidRPr="00067165">
        <w:rPr>
          <w:b/>
          <w:sz w:val="18"/>
          <w:szCs w:val="18"/>
        </w:rPr>
        <w:t>–</w:t>
      </w:r>
      <w:r w:rsidRPr="00067165">
        <w:rPr>
          <w:b/>
          <w:sz w:val="18"/>
          <w:szCs w:val="18"/>
        </w:rPr>
        <w:t xml:space="preserve"> </w:t>
      </w:r>
      <w:ins w:id="818" w:author="Jeff Wootton" w:date="2022-12-08T06:11:00Z">
        <w:r w:rsidR="00412A1B" w:rsidRPr="00412A1B">
          <w:rPr>
            <w:b/>
            <w:sz w:val="18"/>
            <w:szCs w:val="18"/>
          </w:rPr>
          <w:t xml:space="preserve">Dataset loading – scenario </w:t>
        </w:r>
        <w:r w:rsidR="00412A1B">
          <w:rPr>
            <w:b/>
            <w:sz w:val="18"/>
            <w:szCs w:val="18"/>
          </w:rPr>
          <w:t>3</w:t>
        </w:r>
      </w:ins>
      <w:del w:id="819" w:author="Jeff Wootton" w:date="2022-12-08T06:11:00Z">
        <w:r w:rsidRPr="00067165" w:rsidDel="00412A1B">
          <w:rPr>
            <w:b/>
            <w:sz w:val="18"/>
            <w:szCs w:val="18"/>
          </w:rPr>
          <w:delText>Scenario</w:delText>
        </w:r>
        <w:r w:rsidR="007653F1" w:rsidRPr="00067165" w:rsidDel="00412A1B">
          <w:rPr>
            <w:b/>
            <w:sz w:val="18"/>
            <w:szCs w:val="18"/>
          </w:rPr>
          <w:delText xml:space="preserve"> 2: Display of </w:delText>
        </w:r>
      </w:del>
      <w:del w:id="820" w:author="Jeff Wootton" w:date="2022-07-12T14:25:00Z">
        <w:r w:rsidR="007653F1" w:rsidRPr="00067165" w:rsidDel="00103B14">
          <w:rPr>
            <w:b/>
            <w:sz w:val="18"/>
            <w:szCs w:val="18"/>
          </w:rPr>
          <w:delText xml:space="preserve">two different </w:delText>
        </w:r>
      </w:del>
      <w:del w:id="821" w:author="Jeff Wootton" w:date="2022-12-08T06:11:00Z">
        <w:r w:rsidR="007653F1" w:rsidRPr="00067165" w:rsidDel="00412A1B">
          <w:rPr>
            <w:b/>
            <w:sz w:val="18"/>
            <w:szCs w:val="18"/>
          </w:rPr>
          <w:delText>overlapping Data Coverages</w:delText>
        </w:r>
      </w:del>
    </w:p>
    <w:p w14:paraId="22E47D80" w14:textId="405794D1" w:rsidR="00E73EDF" w:rsidRPr="00103B14" w:rsidDel="00412A1B" w:rsidRDefault="00E73EDF" w:rsidP="00412A1B">
      <w:pPr>
        <w:spacing w:after="120" w:line="240" w:lineRule="auto"/>
        <w:rPr>
          <w:del w:id="822" w:author="Jeff Wootton" w:date="2022-12-08T06:14:00Z"/>
        </w:rPr>
      </w:pPr>
    </w:p>
    <w:p w14:paraId="32AF4FB3" w14:textId="5EEEA057" w:rsidR="00E73EDF" w:rsidRPr="00723450" w:rsidDel="00412A1B" w:rsidRDefault="007653F1" w:rsidP="00C128E3">
      <w:pPr>
        <w:spacing w:before="120" w:line="240" w:lineRule="auto"/>
        <w:jc w:val="center"/>
        <w:rPr>
          <w:del w:id="823" w:author="Jeff Wootton" w:date="2022-12-08T06:14:00Z"/>
        </w:rPr>
      </w:pPr>
      <w:del w:id="824" w:author="Jeff Wootton" w:date="2022-07-12T14:26:00Z">
        <w:r w:rsidRPr="00723450" w:rsidDel="00103B14">
          <w:object w:dxaOrig="9091" w:dyaOrig="5951" w14:anchorId="52055C91">
            <v:shape id="_x0000_i1027" type="#_x0000_t75" style="width:454.5pt;height:298.5pt" o:ole="">
              <v:imagedata r:id="rId43" o:title=""/>
            </v:shape>
            <o:OLEObject Type="Embed" ProgID="Visio.Drawing.11" ShapeID="_x0000_i1027" DrawAspect="Content" ObjectID="_1732103462" r:id="rId44"/>
          </w:object>
        </w:r>
      </w:del>
    </w:p>
    <w:p w14:paraId="0A914259" w14:textId="3A147ACA" w:rsidR="00E73EDF" w:rsidRPr="00067165" w:rsidDel="00412A1B" w:rsidRDefault="001D40A3" w:rsidP="006108BC">
      <w:pPr>
        <w:spacing w:before="120" w:after="120" w:line="240" w:lineRule="auto"/>
        <w:jc w:val="center"/>
        <w:rPr>
          <w:del w:id="825" w:author="Jeff Wootton" w:date="2022-12-08T06:14:00Z"/>
          <w:sz w:val="18"/>
          <w:szCs w:val="18"/>
        </w:rPr>
      </w:pPr>
      <w:del w:id="826" w:author="Jeff Wootton" w:date="2022-12-08T06:14:00Z">
        <w:r w:rsidRPr="00067165" w:rsidDel="00412A1B">
          <w:rPr>
            <w:b/>
            <w:sz w:val="18"/>
            <w:szCs w:val="18"/>
          </w:rPr>
          <w:delText xml:space="preserve">Figure </w:delText>
        </w:r>
      </w:del>
      <w:ins w:id="827" w:author="Teh Stand" w:date="2022-06-10T12:12:00Z">
        <w:del w:id="828" w:author="Jeff Wootton" w:date="2022-12-08T06:14:00Z">
          <w:r w:rsidR="006108BC" w:rsidRPr="00067165" w:rsidDel="00412A1B">
            <w:rPr>
              <w:b/>
              <w:sz w:val="18"/>
              <w:szCs w:val="18"/>
            </w:rPr>
            <w:delText>4-</w:delText>
          </w:r>
        </w:del>
      </w:ins>
      <w:del w:id="829" w:author="Jeff Wootton" w:date="2022-07-12T14:26:00Z">
        <w:r w:rsidRPr="00067165" w:rsidDel="00103B14">
          <w:rPr>
            <w:b/>
            <w:sz w:val="18"/>
            <w:szCs w:val="18"/>
          </w:rPr>
          <w:delText xml:space="preserve">11 </w:delText>
        </w:r>
      </w:del>
      <w:del w:id="830" w:author="Jeff Wootton" w:date="2022-12-08T06:14:00Z">
        <w:r w:rsidR="006108BC" w:rsidRPr="00067165" w:rsidDel="00412A1B">
          <w:rPr>
            <w:b/>
            <w:sz w:val="18"/>
            <w:szCs w:val="18"/>
          </w:rPr>
          <w:delText>–</w:delText>
        </w:r>
        <w:r w:rsidRPr="00067165" w:rsidDel="00412A1B">
          <w:rPr>
            <w:b/>
            <w:sz w:val="18"/>
            <w:szCs w:val="18"/>
          </w:rPr>
          <w:delText xml:space="preserve"> Scenario </w:delText>
        </w:r>
        <w:r w:rsidR="007653F1" w:rsidRPr="00067165" w:rsidDel="00412A1B">
          <w:rPr>
            <w:b/>
            <w:sz w:val="18"/>
            <w:szCs w:val="18"/>
          </w:rPr>
          <w:delText xml:space="preserve">3: Display of </w:delText>
        </w:r>
      </w:del>
      <w:del w:id="831" w:author="Jeff Wootton" w:date="2022-07-12T14:27:00Z">
        <w:r w:rsidR="007653F1" w:rsidRPr="00067165" w:rsidDel="00103B14">
          <w:rPr>
            <w:b/>
            <w:sz w:val="18"/>
            <w:szCs w:val="18"/>
          </w:rPr>
          <w:delText xml:space="preserve">three different </w:delText>
        </w:r>
      </w:del>
      <w:del w:id="832" w:author="Jeff Wootton" w:date="2022-12-08T06:14:00Z">
        <w:r w:rsidR="007653F1" w:rsidRPr="00067165" w:rsidDel="00412A1B">
          <w:rPr>
            <w:b/>
            <w:sz w:val="18"/>
            <w:szCs w:val="18"/>
          </w:rPr>
          <w:delText>overlapping Data Coverages</w:delText>
        </w:r>
      </w:del>
    </w:p>
    <w:p w14:paraId="01AB0C47" w14:textId="21CBD4C5" w:rsidR="00E73EDF" w:rsidRPr="00284E7D" w:rsidDel="00103B14" w:rsidRDefault="007653F1" w:rsidP="00C128E3">
      <w:pPr>
        <w:pStyle w:val="Caption"/>
        <w:spacing w:after="240" w:line="240" w:lineRule="auto"/>
        <w:jc w:val="center"/>
        <w:rPr>
          <w:del w:id="833" w:author="Jeff Wootton" w:date="2022-07-12T14:27:00Z"/>
        </w:rPr>
      </w:pPr>
      <w:del w:id="834" w:author="Jeff Wootton" w:date="2022-07-12T14:27:00Z">
        <w:r w:rsidRPr="00284E7D" w:rsidDel="00103B14">
          <w:object w:dxaOrig="9091" w:dyaOrig="6263" w14:anchorId="32BD14F9">
            <v:shape id="_x0000_i1028" type="#_x0000_t75" style="width:454.5pt;height:313.5pt" o:ole="">
              <v:imagedata r:id="rId45" o:title=""/>
            </v:shape>
            <o:OLEObject Type="Embed" ProgID="Visio.Drawing.11" ShapeID="_x0000_i1028" DrawAspect="Content" ObjectID="_1732103463" r:id="rId46"/>
          </w:object>
        </w:r>
      </w:del>
    </w:p>
    <w:p w14:paraId="1A02BF43" w14:textId="07C3F84B" w:rsidR="00E73EDF" w:rsidDel="00103B14" w:rsidRDefault="001D40A3" w:rsidP="006108BC">
      <w:pPr>
        <w:pStyle w:val="Caption"/>
        <w:spacing w:line="240" w:lineRule="auto"/>
        <w:jc w:val="center"/>
        <w:rPr>
          <w:del w:id="835" w:author="Jeff Wootton" w:date="2022-07-12T14:27:00Z"/>
        </w:rPr>
      </w:pPr>
      <w:del w:id="836" w:author="Jeff Wootton" w:date="2022-07-12T14:27:00Z">
        <w:r w:rsidRPr="006108BC" w:rsidDel="00103B14">
          <w:delText xml:space="preserve">Figure </w:delText>
        </w:r>
      </w:del>
      <w:ins w:id="837" w:author="Teh Stand" w:date="2022-06-10T12:13:00Z">
        <w:del w:id="838" w:author="Jeff Wootton" w:date="2022-07-12T14:27:00Z">
          <w:r w:rsidR="006108BC" w:rsidDel="00103B14">
            <w:delText>4-</w:delText>
          </w:r>
        </w:del>
      </w:ins>
      <w:del w:id="839" w:author="Jeff Wootton" w:date="2022-07-12T14:27:00Z">
        <w:r w:rsidRPr="006108BC" w:rsidDel="00103B14">
          <w:delText xml:space="preserve">12 </w:delText>
        </w:r>
        <w:r w:rsidR="006108BC" w:rsidDel="00103B14">
          <w:delText>–</w:delText>
        </w:r>
        <w:r w:rsidRPr="006108BC" w:rsidDel="00103B14">
          <w:delText xml:space="preserve"> Scenario</w:delText>
        </w:r>
        <w:r w:rsidR="007653F1" w:rsidRPr="006108BC" w:rsidDel="00103B14">
          <w:delText xml:space="preserve"> 4: Display of four different overlapping coverages</w:delText>
        </w:r>
      </w:del>
    </w:p>
    <w:p w14:paraId="3C5E50FF" w14:textId="77777777" w:rsidR="006108BC" w:rsidRPr="006108BC" w:rsidRDefault="006108BC" w:rsidP="006108BC">
      <w:pPr>
        <w:spacing w:after="120" w:line="240" w:lineRule="auto"/>
      </w:pPr>
    </w:p>
    <w:p w14:paraId="45CA848F" w14:textId="771163F3" w:rsidR="00E73EDF" w:rsidRPr="00284E7D" w:rsidRDefault="007653F1" w:rsidP="00017115">
      <w:pPr>
        <w:pStyle w:val="Heading2"/>
        <w:tabs>
          <w:tab w:val="clear" w:pos="540"/>
        </w:tabs>
        <w:autoSpaceDE w:val="0"/>
        <w:autoSpaceDN w:val="0"/>
        <w:adjustRightInd w:val="0"/>
        <w:spacing w:before="120" w:after="200" w:line="240" w:lineRule="auto"/>
        <w:ind w:left="709" w:hanging="709"/>
      </w:pPr>
      <w:bookmarkStart w:id="840" w:name="_Toc510784289"/>
      <w:bookmarkStart w:id="841" w:name="_Toc510785438"/>
      <w:bookmarkStart w:id="842" w:name="_Toc439685274"/>
      <w:bookmarkStart w:id="843" w:name="_Toc121374437"/>
      <w:bookmarkEnd w:id="840"/>
      <w:bookmarkEnd w:id="841"/>
      <w:r w:rsidRPr="00284E7D">
        <w:t>Geometry</w:t>
      </w:r>
      <w:bookmarkEnd w:id="576"/>
      <w:bookmarkEnd w:id="577"/>
      <w:bookmarkEnd w:id="842"/>
      <w:bookmarkEnd w:id="843"/>
    </w:p>
    <w:p w14:paraId="58C10480" w14:textId="2B9022E3" w:rsidR="00E73EDF" w:rsidRPr="00284E7D" w:rsidRDefault="007653F1" w:rsidP="00017115">
      <w:pPr>
        <w:pStyle w:val="Heading3"/>
        <w:tabs>
          <w:tab w:val="clear" w:pos="660"/>
          <w:tab w:val="clear" w:pos="880"/>
          <w:tab w:val="left" w:pos="851"/>
        </w:tabs>
        <w:spacing w:before="120" w:after="120" w:line="240" w:lineRule="auto"/>
        <w:ind w:left="851" w:hanging="851"/>
        <w:jc w:val="both"/>
      </w:pPr>
      <w:bookmarkStart w:id="844" w:name="_Toc439685275"/>
      <w:bookmarkStart w:id="845" w:name="_Toc121374438"/>
      <w:r w:rsidRPr="00284E7D">
        <w:t xml:space="preserve">S-100 </w:t>
      </w:r>
      <w:r w:rsidR="00885BE8">
        <w:t>l</w:t>
      </w:r>
      <w:r w:rsidRPr="00284E7D">
        <w:t xml:space="preserve">evel 3a </w:t>
      </w:r>
      <w:r w:rsidR="00885BE8">
        <w:t>g</w:t>
      </w:r>
      <w:r w:rsidRPr="00284E7D">
        <w:t>eometry</w:t>
      </w:r>
      <w:bookmarkEnd w:id="844"/>
      <w:bookmarkEnd w:id="845"/>
    </w:p>
    <w:p w14:paraId="7FD69729" w14:textId="77777777" w:rsidR="00E73EDF" w:rsidRPr="00284E7D" w:rsidRDefault="007653F1" w:rsidP="00017115">
      <w:pPr>
        <w:autoSpaceDE w:val="0"/>
        <w:autoSpaceDN w:val="0"/>
        <w:adjustRightInd w:val="0"/>
        <w:spacing w:after="120" w:line="240" w:lineRule="auto"/>
        <w:rPr>
          <w:rFonts w:eastAsia="Times New Roman" w:cs="Arial"/>
          <w:bCs/>
          <w:lang w:eastAsia="en-GB"/>
        </w:rPr>
      </w:pPr>
      <w:r w:rsidRPr="00284E7D">
        <w:t xml:space="preserve">The underlying geometry of an ENC is constrained to </w:t>
      </w:r>
      <w:r w:rsidRPr="00284E7D">
        <w:rPr>
          <w:rFonts w:eastAsia="Times New Roman" w:cs="Arial"/>
          <w:bCs/>
          <w:lang w:eastAsia="en-GB"/>
        </w:rPr>
        <w:t xml:space="preserve">level 3a which supports 0, 1 and 2 dimensional features (points, curves and surfaces) as defined by S-100 Part 7 – </w:t>
      </w:r>
      <w:r w:rsidRPr="00067165">
        <w:rPr>
          <w:rFonts w:eastAsia="Times New Roman" w:cs="Arial"/>
          <w:bCs/>
          <w:i/>
          <w:iCs/>
          <w:lang w:eastAsia="en-GB"/>
        </w:rPr>
        <w:t>Spatial Schema</w:t>
      </w:r>
      <w:r w:rsidRPr="00284E7D">
        <w:rPr>
          <w:rFonts w:eastAsia="Times New Roman" w:cs="Arial"/>
          <w:bCs/>
          <w:lang w:eastAsia="en-GB"/>
        </w:rPr>
        <w:t>.</w:t>
      </w:r>
    </w:p>
    <w:p w14:paraId="6671F8FA" w14:textId="77777777" w:rsidR="00E73EDF" w:rsidRPr="00284E7D" w:rsidRDefault="007653F1" w:rsidP="00017115">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Level 3a is described by the following constraints:</w:t>
      </w:r>
    </w:p>
    <w:p w14:paraId="3D697D0A" w14:textId="77777777" w:rsidR="00E73EDF" w:rsidRPr="00284E7D" w:rsidRDefault="007653F1" w:rsidP="00017115">
      <w:pPr>
        <w:numPr>
          <w:ilvl w:val="0"/>
          <w:numId w:val="13"/>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Each curve must reference a start and end point (they may be the same).</w:t>
      </w:r>
    </w:p>
    <w:p w14:paraId="12EEC9E5" w14:textId="1B3978AD" w:rsidR="00E73EDF" w:rsidRPr="00284E7D" w:rsidRDefault="007653F1" w:rsidP="00017115">
      <w:pPr>
        <w:numPr>
          <w:ilvl w:val="0"/>
          <w:numId w:val="13"/>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 xml:space="preserve">Curves must not </w:t>
      </w:r>
      <w:proofErr w:type="spellStart"/>
      <w:r w:rsidRPr="00284E7D">
        <w:rPr>
          <w:rFonts w:eastAsia="Times New Roman" w:cs="Arial"/>
          <w:lang w:eastAsia="en-GB"/>
        </w:rPr>
        <w:t>self intersect</w:t>
      </w:r>
      <w:proofErr w:type="spellEnd"/>
      <w:r w:rsidRPr="00284E7D">
        <w:rPr>
          <w:rFonts w:eastAsia="Times New Roman" w:cs="Arial"/>
          <w:lang w:eastAsia="en-GB"/>
        </w:rPr>
        <w:t xml:space="preserve">. </w:t>
      </w:r>
      <w:r w:rsidR="00656219" w:rsidRPr="00284E7D">
        <w:rPr>
          <w:rFonts w:eastAsia="Times New Roman" w:cs="Arial"/>
          <w:lang w:eastAsia="en-GB"/>
        </w:rPr>
        <w:t xml:space="preserve"> </w:t>
      </w:r>
      <w:r w:rsidRPr="00284E7D">
        <w:rPr>
          <w:rFonts w:eastAsia="Times New Roman" w:cs="Arial"/>
          <w:lang w:eastAsia="en-GB"/>
        </w:rPr>
        <w:t xml:space="preserve">See Figure </w:t>
      </w:r>
      <w:ins w:id="846" w:author="Teh Stand" w:date="2022-06-10T12:22:00Z">
        <w:r w:rsidR="00885BE8">
          <w:rPr>
            <w:rFonts w:eastAsia="Times New Roman" w:cs="Arial"/>
            <w:lang w:eastAsia="en-GB"/>
          </w:rPr>
          <w:t>4-</w:t>
        </w:r>
      </w:ins>
      <w:del w:id="847" w:author="Jeff Wootton" w:date="2022-12-04T21:26:00Z">
        <w:r w:rsidRPr="00284E7D" w:rsidDel="000975C4">
          <w:rPr>
            <w:rFonts w:eastAsia="Times New Roman" w:cs="Arial"/>
            <w:lang w:eastAsia="en-GB"/>
          </w:rPr>
          <w:delText>13</w:delText>
        </w:r>
      </w:del>
      <w:ins w:id="848" w:author="Jeff Wootton" w:date="2022-12-04T21:26:00Z">
        <w:r w:rsidR="000975C4" w:rsidRPr="00284E7D">
          <w:rPr>
            <w:rFonts w:eastAsia="Times New Roman" w:cs="Arial"/>
            <w:lang w:eastAsia="en-GB"/>
          </w:rPr>
          <w:t>1</w:t>
        </w:r>
      </w:ins>
      <w:ins w:id="849" w:author="Jeff Wootton" w:date="2022-12-05T03:34:00Z">
        <w:r w:rsidR="00546E0E">
          <w:rPr>
            <w:rFonts w:eastAsia="Times New Roman" w:cs="Arial"/>
            <w:lang w:eastAsia="en-GB"/>
          </w:rPr>
          <w:t>1</w:t>
        </w:r>
      </w:ins>
      <w:r w:rsidRPr="00284E7D">
        <w:rPr>
          <w:rFonts w:eastAsia="Times New Roman" w:cs="Arial"/>
          <w:lang w:eastAsia="en-GB"/>
        </w:rPr>
        <w:t>.</w:t>
      </w:r>
    </w:p>
    <w:p w14:paraId="6DC400D3" w14:textId="77777777" w:rsidR="00E73EDF" w:rsidRPr="00284E7D" w:rsidRDefault="007653F1" w:rsidP="00017115">
      <w:pPr>
        <w:numPr>
          <w:ilvl w:val="0"/>
          <w:numId w:val="13"/>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Areas are represented by a closed loop of curves beginning and ending at a common point.</w:t>
      </w:r>
    </w:p>
    <w:p w14:paraId="1360860E" w14:textId="6BCF1934" w:rsidR="00E73EDF" w:rsidRPr="00284E7D" w:rsidRDefault="007653F1" w:rsidP="00017115">
      <w:pPr>
        <w:numPr>
          <w:ilvl w:val="0"/>
          <w:numId w:val="13"/>
        </w:numPr>
        <w:autoSpaceDE w:val="0"/>
        <w:autoSpaceDN w:val="0"/>
        <w:adjustRightInd w:val="0"/>
        <w:spacing w:after="60" w:line="240" w:lineRule="auto"/>
        <w:ind w:left="567" w:hanging="283"/>
        <w:rPr>
          <w:rFonts w:eastAsia="Times New Roman" w:cs="Arial"/>
          <w:lang w:eastAsia="en-GB"/>
        </w:rPr>
      </w:pPr>
      <w:r w:rsidRPr="00284E7D">
        <w:rPr>
          <w:rFonts w:cs="Arial"/>
        </w:rPr>
        <w:lastRenderedPageBreak/>
        <w:t>In the case of areas with holes, all internal boundaries must be completely contained within the external boundary and the internal boundaries must not intersect each other or the external boundary. Internal boundaries may touch other internal boundaries or the external boundary tangentially (t</w:t>
      </w:r>
      <w:r w:rsidRPr="00284E7D">
        <w:rPr>
          <w:rFonts w:cs="Arial" w:hint="eastAsia"/>
        </w:rPr>
        <w:t>hat is</w:t>
      </w:r>
      <w:r w:rsidRPr="00284E7D">
        <w:rPr>
          <w:rFonts w:cs="Arial"/>
        </w:rPr>
        <w:t xml:space="preserve"> at one point) as shown in Figure</w:t>
      </w:r>
      <w:r w:rsidRPr="00284E7D">
        <w:rPr>
          <w:rFonts w:eastAsia="Times New Roman" w:cs="Arial"/>
          <w:lang w:eastAsia="en-GB"/>
        </w:rPr>
        <w:t xml:space="preserve"> </w:t>
      </w:r>
      <w:ins w:id="850" w:author="Teh Stand" w:date="2022-06-10T12:23:00Z">
        <w:r w:rsidR="00885BE8">
          <w:rPr>
            <w:rFonts w:eastAsia="Times New Roman" w:cs="Arial"/>
            <w:lang w:eastAsia="en-GB"/>
          </w:rPr>
          <w:t>4-</w:t>
        </w:r>
      </w:ins>
      <w:del w:id="851" w:author="Jeff Wootton" w:date="2022-12-04T21:26:00Z">
        <w:r w:rsidRPr="00284E7D" w:rsidDel="000975C4">
          <w:rPr>
            <w:rFonts w:eastAsia="Times New Roman" w:cs="Arial"/>
            <w:lang w:eastAsia="en-GB"/>
          </w:rPr>
          <w:delText>14</w:delText>
        </w:r>
      </w:del>
      <w:ins w:id="852" w:author="Jeff Wootton" w:date="2022-12-04T21:26:00Z">
        <w:r w:rsidR="000975C4" w:rsidRPr="00284E7D">
          <w:rPr>
            <w:rFonts w:eastAsia="Times New Roman" w:cs="Arial"/>
            <w:lang w:eastAsia="en-GB"/>
          </w:rPr>
          <w:t>1</w:t>
        </w:r>
      </w:ins>
      <w:ins w:id="853" w:author="Jeff Wootton" w:date="2022-12-05T03:34:00Z">
        <w:r w:rsidR="00546E0E">
          <w:rPr>
            <w:rFonts w:eastAsia="Times New Roman" w:cs="Arial"/>
            <w:lang w:eastAsia="en-GB"/>
          </w:rPr>
          <w:t>2</w:t>
        </w:r>
      </w:ins>
      <w:r w:rsidRPr="00284E7D">
        <w:rPr>
          <w:rFonts w:eastAsia="Times New Roman" w:cs="Arial"/>
          <w:lang w:eastAsia="en-GB"/>
        </w:rPr>
        <w:t>.</w:t>
      </w:r>
    </w:p>
    <w:p w14:paraId="79039409" w14:textId="7EDF2307" w:rsidR="00E73EDF" w:rsidRPr="00284E7D" w:rsidRDefault="007653F1" w:rsidP="00885BE8">
      <w:pPr>
        <w:numPr>
          <w:ilvl w:val="0"/>
          <w:numId w:val="13"/>
        </w:numPr>
        <w:autoSpaceDE w:val="0"/>
        <w:autoSpaceDN w:val="0"/>
        <w:adjustRightInd w:val="0"/>
        <w:spacing w:after="120" w:line="240" w:lineRule="auto"/>
        <w:ind w:left="567" w:hanging="283"/>
        <w:rPr>
          <w:rFonts w:eastAsia="Times New Roman" w:cs="Arial"/>
          <w:lang w:eastAsia="en-GB"/>
        </w:rPr>
      </w:pPr>
      <w:r w:rsidRPr="00284E7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ins w:id="854" w:author="Teh Stand" w:date="2022-06-10T12:23:00Z">
        <w:r w:rsidR="00885BE8">
          <w:t>4-</w:t>
        </w:r>
      </w:ins>
      <w:del w:id="855" w:author="Jeff Wootton" w:date="2022-12-04T21:26:00Z">
        <w:r w:rsidRPr="00284E7D" w:rsidDel="000975C4">
          <w:delText>15</w:delText>
        </w:r>
      </w:del>
      <w:ins w:id="856" w:author="Jeff Wootton" w:date="2022-12-04T21:26:00Z">
        <w:r w:rsidR="000975C4" w:rsidRPr="00284E7D">
          <w:t>1</w:t>
        </w:r>
      </w:ins>
      <w:ins w:id="857" w:author="Jeff Wootton" w:date="2022-12-05T03:34:00Z">
        <w:r w:rsidR="00546E0E">
          <w:t>3</w:t>
        </w:r>
      </w:ins>
      <w:r w:rsidRPr="00284E7D">
        <w:t>.</w:t>
      </w:r>
    </w:p>
    <w:p w14:paraId="2200BAEA"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S-101 further constrains Level 3a with the following:</w:t>
      </w:r>
    </w:p>
    <w:p w14:paraId="110F6519" w14:textId="77777777" w:rsidR="00E73EDF" w:rsidRPr="00284E7D" w:rsidRDefault="007653F1" w:rsidP="00885BE8">
      <w:pPr>
        <w:pStyle w:val="NormalWeb"/>
        <w:numPr>
          <w:ilvl w:val="0"/>
          <w:numId w:val="14"/>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 xml:space="preserve">Coincident linear geometry must be avoided when there is a dependency between features. </w:t>
      </w:r>
    </w:p>
    <w:p w14:paraId="16A62B81" w14:textId="77777777" w:rsidR="00E73EDF" w:rsidRPr="00284E7D" w:rsidRDefault="007653F1" w:rsidP="00885BE8">
      <w:pPr>
        <w:pStyle w:val="NormalWeb"/>
        <w:numPr>
          <w:ilvl w:val="0"/>
          <w:numId w:val="14"/>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The interpolation of GM_CurveSegment must be loxodromic.</w:t>
      </w:r>
    </w:p>
    <w:p w14:paraId="7FDFA8E9" w14:textId="292318F2" w:rsidR="00E73EDF" w:rsidRPr="00284E7D" w:rsidRDefault="007653F1" w:rsidP="00885BE8">
      <w:pPr>
        <w:pStyle w:val="NormalWeb"/>
        <w:numPr>
          <w:ilvl w:val="0"/>
          <w:numId w:val="14"/>
        </w:numPr>
        <w:spacing w:before="0" w:beforeAutospacing="0" w:after="120" w:afterAutospacing="0"/>
        <w:ind w:left="567" w:hanging="283"/>
        <w:jc w:val="both"/>
        <w:rPr>
          <w:rFonts w:ascii="Arial" w:hAnsi="Arial" w:cs="Arial"/>
          <w:sz w:val="20"/>
          <w:szCs w:val="20"/>
        </w:rPr>
      </w:pPr>
      <w:r w:rsidRPr="00284E7D">
        <w:rPr>
          <w:rFonts w:ascii="Arial" w:hAnsi="Arial" w:cs="Arial"/>
          <w:sz w:val="20"/>
          <w:szCs w:val="20"/>
          <w:lang w:val="en-US"/>
        </w:rPr>
        <w:t>Linear geometry is defined by curves which are made of curve segments. Each curve segment contains the geographic coordinates as control points and defines an interpolation method between them. The distance between two consecutive control points must not be less than 0.3 mm at the maximum display scale</w:t>
      </w:r>
      <w:ins w:id="858" w:author="Teh Stand" w:date="2022-06-10T12:24:00Z">
        <w:r w:rsidR="00885BE8">
          <w:rPr>
            <w:rFonts w:ascii="Arial" w:hAnsi="Arial" w:cs="Arial"/>
            <w:sz w:val="20"/>
            <w:szCs w:val="20"/>
            <w:lang w:val="en-US"/>
          </w:rPr>
          <w:t xml:space="preserve"> of the data</w:t>
        </w:r>
      </w:ins>
      <w:r w:rsidRPr="00284E7D">
        <w:rPr>
          <w:rFonts w:ascii="Arial" w:hAnsi="Arial" w:cs="Arial"/>
          <w:sz w:val="20"/>
          <w:szCs w:val="20"/>
          <w:lang w:val="en-US"/>
        </w:rPr>
        <w:t>.</w:t>
      </w:r>
    </w:p>
    <w:p w14:paraId="3A180284"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lang w:eastAsia="en-GB"/>
        </w:rPr>
        <w:t>The following exception applies to S-101:</w:t>
      </w:r>
    </w:p>
    <w:p w14:paraId="46255187" w14:textId="69FFA566" w:rsidR="00E73EDF" w:rsidRPr="00284E7D" w:rsidRDefault="007653F1" w:rsidP="00885BE8">
      <w:pPr>
        <w:numPr>
          <w:ilvl w:val="0"/>
          <w:numId w:val="15"/>
        </w:numPr>
        <w:spacing w:after="120" w:line="240" w:lineRule="auto"/>
        <w:ind w:left="567" w:hanging="283"/>
      </w:pPr>
      <w:r w:rsidRPr="00284E7D">
        <w:t xml:space="preserve">The use of coordinates is restricted to two dimensions, except in the case of </w:t>
      </w:r>
      <w:r w:rsidR="00355017" w:rsidRPr="00284E7D">
        <w:t xml:space="preserve">features encoded using </w:t>
      </w:r>
      <w:proofErr w:type="spellStart"/>
      <w:r w:rsidR="00355017" w:rsidRPr="00284E7D">
        <w:t>GM_Point</w:t>
      </w:r>
      <w:proofErr w:type="spellEnd"/>
      <w:r w:rsidR="00355017" w:rsidRPr="00284E7D">
        <w:t xml:space="preserve"> (point) and</w:t>
      </w:r>
      <w:r w:rsidRPr="00284E7D">
        <w:t xml:space="preserve"> </w:t>
      </w:r>
      <w:proofErr w:type="spellStart"/>
      <w:r w:rsidRPr="00284E7D">
        <w:t>GM_Multipoint</w:t>
      </w:r>
      <w:proofErr w:type="spellEnd"/>
      <w:r w:rsidR="00355017" w:rsidRPr="00284E7D">
        <w:t xml:space="preserve"> (</w:t>
      </w:r>
      <w:proofErr w:type="spellStart"/>
      <w:r w:rsidR="00355017" w:rsidRPr="00284E7D">
        <w:t>pointSet</w:t>
      </w:r>
      <w:proofErr w:type="spellEnd"/>
      <w:r w:rsidR="00355017" w:rsidRPr="00284E7D">
        <w:t>)</w:t>
      </w:r>
      <w:r w:rsidRPr="00284E7D">
        <w:t xml:space="preserve"> </w:t>
      </w:r>
      <w:r w:rsidR="00355017" w:rsidRPr="00284E7D">
        <w:t xml:space="preserve">which </w:t>
      </w:r>
      <w:r w:rsidR="00530A1E" w:rsidRPr="00284E7D">
        <w:t xml:space="preserve">may </w:t>
      </w:r>
      <w:r w:rsidR="00355017" w:rsidRPr="00284E7D">
        <w:t xml:space="preserve">have </w:t>
      </w:r>
      <w:r w:rsidRPr="00284E7D">
        <w:t>three dimensional coordinates.</w:t>
      </w:r>
    </w:p>
    <w:p w14:paraId="20B57E23"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drawing>
          <wp:inline distT="0" distB="0" distL="0" distR="0" wp14:anchorId="1ADA5652" wp14:editId="2CF0FC0B">
            <wp:extent cx="5591017" cy="26117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rotWithShape="1">
                    <a:blip r:embed="rId47">
                      <a:extLst>
                        <a:ext uri="{28A0092B-C50C-407E-A947-70E740481C1C}">
                          <a14:useLocalDpi xmlns:a14="http://schemas.microsoft.com/office/drawing/2010/main" val="0"/>
                        </a:ext>
                      </a:extLst>
                    </a:blip>
                    <a:srcRect t="22764" b="11182"/>
                    <a:stretch/>
                  </pic:blipFill>
                  <pic:spPr bwMode="auto">
                    <a:xfrm>
                      <a:off x="0" y="0"/>
                      <a:ext cx="5605750" cy="2618637"/>
                    </a:xfrm>
                    <a:prstGeom prst="rect">
                      <a:avLst/>
                    </a:prstGeom>
                    <a:ln>
                      <a:noFill/>
                    </a:ln>
                    <a:extLst>
                      <a:ext uri="{53640926-AAD7-44D8-BBD7-CCE9431645EC}">
                        <a14:shadowObscured xmlns:a14="http://schemas.microsoft.com/office/drawing/2010/main"/>
                      </a:ext>
                    </a:extLst>
                  </pic:spPr>
                </pic:pic>
              </a:graphicData>
            </a:graphic>
          </wp:inline>
        </w:drawing>
      </w:r>
    </w:p>
    <w:p w14:paraId="6DB4D33D" w14:textId="435F4A67" w:rsidR="00E73EDF" w:rsidRPr="00C44B4D" w:rsidRDefault="00442051" w:rsidP="00885BE8">
      <w:pPr>
        <w:pStyle w:val="Caption"/>
        <w:spacing w:line="240" w:lineRule="auto"/>
        <w:jc w:val="center"/>
        <w:rPr>
          <w:sz w:val="18"/>
          <w:szCs w:val="18"/>
        </w:rPr>
      </w:pPr>
      <w:r w:rsidRPr="00C44B4D">
        <w:rPr>
          <w:sz w:val="18"/>
          <w:szCs w:val="18"/>
        </w:rPr>
        <w:t xml:space="preserve">Figure </w:t>
      </w:r>
      <w:ins w:id="859" w:author="Teh Stand" w:date="2022-06-10T12:27:00Z">
        <w:r w:rsidR="00885BE8" w:rsidRPr="00C44B4D">
          <w:rPr>
            <w:sz w:val="18"/>
            <w:szCs w:val="18"/>
          </w:rPr>
          <w:t>4-</w:t>
        </w:r>
      </w:ins>
      <w:del w:id="860" w:author="Jeff Wootton" w:date="2022-12-04T21:25:00Z">
        <w:r w:rsidRPr="00C44B4D" w:rsidDel="000975C4">
          <w:rPr>
            <w:sz w:val="18"/>
            <w:szCs w:val="18"/>
          </w:rPr>
          <w:delText xml:space="preserve">13 </w:delText>
        </w:r>
      </w:del>
      <w:ins w:id="861" w:author="Jeff Wootton" w:date="2022-12-04T21:25:00Z">
        <w:r w:rsidR="000975C4" w:rsidRPr="00C44B4D">
          <w:rPr>
            <w:sz w:val="18"/>
            <w:szCs w:val="18"/>
          </w:rPr>
          <w:t>1</w:t>
        </w:r>
      </w:ins>
      <w:ins w:id="862" w:author="Jeff Wootton" w:date="2022-12-05T03:33:00Z">
        <w:r w:rsidR="00546E0E">
          <w:rPr>
            <w:sz w:val="18"/>
            <w:szCs w:val="18"/>
          </w:rPr>
          <w:t>1</w:t>
        </w:r>
      </w:ins>
      <w:ins w:id="863" w:author="Jeff Wootton" w:date="2022-12-04T21:25:00Z">
        <w:r w:rsidR="000975C4" w:rsidRPr="00C44B4D">
          <w:rPr>
            <w:sz w:val="18"/>
            <w:szCs w:val="18"/>
          </w:rPr>
          <w:t xml:space="preserve"> </w:t>
        </w:r>
      </w:ins>
      <w:r w:rsidR="00885BE8" w:rsidRPr="00C44B4D">
        <w:rPr>
          <w:sz w:val="18"/>
          <w:szCs w:val="18"/>
        </w:rPr>
        <w:t>–</w:t>
      </w:r>
      <w:r w:rsidRPr="00C44B4D">
        <w:rPr>
          <w:sz w:val="18"/>
          <w:szCs w:val="18"/>
        </w:rPr>
        <w:t xml:space="preserve"> Self</w:t>
      </w:r>
      <w:r w:rsidR="007653F1" w:rsidRPr="00C44B4D">
        <w:rPr>
          <w:sz w:val="18"/>
          <w:szCs w:val="18"/>
        </w:rPr>
        <w:t xml:space="preserve"> </w:t>
      </w:r>
      <w:r w:rsidR="00885BE8" w:rsidRPr="00C44B4D">
        <w:rPr>
          <w:sz w:val="18"/>
          <w:szCs w:val="18"/>
        </w:rPr>
        <w:t>i</w:t>
      </w:r>
      <w:r w:rsidR="007653F1" w:rsidRPr="00C44B4D">
        <w:rPr>
          <w:sz w:val="18"/>
          <w:szCs w:val="18"/>
        </w:rPr>
        <w:t xml:space="preserve">ntersect </w:t>
      </w:r>
      <w:r w:rsidR="00885BE8" w:rsidRPr="00C44B4D">
        <w:rPr>
          <w:sz w:val="18"/>
          <w:szCs w:val="18"/>
        </w:rPr>
        <w:t>e</w:t>
      </w:r>
      <w:r w:rsidR="007653F1" w:rsidRPr="00C44B4D">
        <w:rPr>
          <w:sz w:val="18"/>
          <w:szCs w:val="18"/>
        </w:rPr>
        <w:t>xample</w:t>
      </w:r>
    </w:p>
    <w:p w14:paraId="6D9E15A0"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pPr>
    </w:p>
    <w:p w14:paraId="64B083CC"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lastRenderedPageBreak/>
        <w:drawing>
          <wp:inline distT="0" distB="0" distL="0" distR="0" wp14:anchorId="1D72E589" wp14:editId="5BDC8233">
            <wp:extent cx="4338320" cy="2987675"/>
            <wp:effectExtent l="0" t="0" r="5080" b="3175"/>
            <wp:docPr id="8" name="Picture 8" descr="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ounda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338320" cy="2987675"/>
                    </a:xfrm>
                    <a:prstGeom prst="rect">
                      <a:avLst/>
                    </a:prstGeom>
                    <a:noFill/>
                    <a:ln>
                      <a:noFill/>
                    </a:ln>
                  </pic:spPr>
                </pic:pic>
              </a:graphicData>
            </a:graphic>
          </wp:inline>
        </w:drawing>
      </w:r>
    </w:p>
    <w:p w14:paraId="0C7C8408" w14:textId="70F576C9" w:rsidR="00E73EDF" w:rsidRPr="00C44B4D" w:rsidRDefault="007653F1" w:rsidP="00275D57">
      <w:pPr>
        <w:pStyle w:val="Caption"/>
        <w:spacing w:line="240" w:lineRule="auto"/>
        <w:jc w:val="center"/>
        <w:rPr>
          <w:sz w:val="18"/>
          <w:szCs w:val="18"/>
        </w:rPr>
      </w:pPr>
      <w:r w:rsidRPr="00C44B4D">
        <w:rPr>
          <w:sz w:val="18"/>
          <w:szCs w:val="18"/>
        </w:rPr>
        <w:t xml:space="preserve">Figure </w:t>
      </w:r>
      <w:ins w:id="864" w:author="Teh Stand" w:date="2022-06-10T12:27:00Z">
        <w:r w:rsidR="00275D57" w:rsidRPr="00C44B4D">
          <w:rPr>
            <w:sz w:val="18"/>
            <w:szCs w:val="18"/>
          </w:rPr>
          <w:t>4-</w:t>
        </w:r>
      </w:ins>
      <w:del w:id="865" w:author="Jeff Wootton" w:date="2022-12-04T21:26:00Z">
        <w:r w:rsidRPr="00C44B4D" w:rsidDel="000975C4">
          <w:rPr>
            <w:sz w:val="18"/>
            <w:szCs w:val="18"/>
          </w:rPr>
          <w:delText xml:space="preserve">14 </w:delText>
        </w:r>
      </w:del>
      <w:ins w:id="866" w:author="Jeff Wootton" w:date="2022-12-04T21:26:00Z">
        <w:r w:rsidR="000975C4" w:rsidRPr="00C44B4D">
          <w:rPr>
            <w:sz w:val="18"/>
            <w:szCs w:val="18"/>
          </w:rPr>
          <w:t>1</w:t>
        </w:r>
      </w:ins>
      <w:ins w:id="867" w:author="Jeff Wootton" w:date="2022-12-05T03:33:00Z">
        <w:r w:rsidR="00546E0E">
          <w:rPr>
            <w:sz w:val="18"/>
            <w:szCs w:val="18"/>
          </w:rPr>
          <w:t>2</w:t>
        </w:r>
      </w:ins>
      <w:ins w:id="868" w:author="Jeff Wootton" w:date="2022-12-04T21:26:00Z">
        <w:r w:rsidR="000975C4" w:rsidRPr="00C44B4D">
          <w:rPr>
            <w:sz w:val="18"/>
            <w:szCs w:val="18"/>
          </w:rPr>
          <w:t xml:space="preserve"> </w:t>
        </w:r>
      </w:ins>
      <w:r w:rsidR="00275D57" w:rsidRPr="00C44B4D">
        <w:rPr>
          <w:sz w:val="18"/>
          <w:szCs w:val="18"/>
        </w:rPr>
        <w:t>–</w:t>
      </w:r>
      <w:r w:rsidRPr="00C44B4D">
        <w:rPr>
          <w:sz w:val="18"/>
          <w:szCs w:val="18"/>
        </w:rPr>
        <w:t xml:space="preserve"> Area Holes</w:t>
      </w:r>
    </w:p>
    <w:p w14:paraId="3986109D"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pPr>
    </w:p>
    <w:p w14:paraId="67383884" w14:textId="77777777" w:rsidR="00E73EDF" w:rsidRPr="00284E7D" w:rsidRDefault="007653F1" w:rsidP="00C128E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jc w:val="center"/>
      </w:pPr>
      <w:r w:rsidRPr="00284E7D">
        <w:rPr>
          <w:noProof/>
          <w:lang w:val="fr-FR" w:eastAsia="fr-FR"/>
        </w:rPr>
        <w:drawing>
          <wp:inline distT="0" distB="0" distL="0" distR="0" wp14:anchorId="357BB8AB" wp14:editId="66683F4D">
            <wp:extent cx="4359275" cy="1998980"/>
            <wp:effectExtent l="0" t="0" r="3175" b="1270"/>
            <wp:docPr id="9" name="Picture 9" descr="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rec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359275" cy="1998980"/>
                    </a:xfrm>
                    <a:prstGeom prst="rect">
                      <a:avLst/>
                    </a:prstGeom>
                    <a:noFill/>
                    <a:ln>
                      <a:noFill/>
                    </a:ln>
                  </pic:spPr>
                </pic:pic>
              </a:graphicData>
            </a:graphic>
          </wp:inline>
        </w:drawing>
      </w:r>
    </w:p>
    <w:p w14:paraId="72DD05DA" w14:textId="7FDA969E" w:rsidR="00E73EDF" w:rsidRDefault="007653F1" w:rsidP="00275D57">
      <w:pPr>
        <w:pStyle w:val="Caption"/>
        <w:spacing w:line="240" w:lineRule="auto"/>
        <w:jc w:val="center"/>
        <w:rPr>
          <w:ins w:id="869" w:author="Jeff Wootton" w:date="2022-12-07T00:31:00Z"/>
          <w:sz w:val="18"/>
          <w:szCs w:val="18"/>
        </w:rPr>
      </w:pPr>
      <w:r w:rsidRPr="00C44B4D">
        <w:rPr>
          <w:sz w:val="18"/>
          <w:szCs w:val="18"/>
        </w:rPr>
        <w:t xml:space="preserve">Figure </w:t>
      </w:r>
      <w:ins w:id="870" w:author="Teh Stand" w:date="2022-06-10T12:27:00Z">
        <w:r w:rsidR="00275D57" w:rsidRPr="00C44B4D">
          <w:rPr>
            <w:sz w:val="18"/>
            <w:szCs w:val="18"/>
          </w:rPr>
          <w:t>4-</w:t>
        </w:r>
      </w:ins>
      <w:del w:id="871" w:author="Jeff Wootton" w:date="2022-12-04T21:26:00Z">
        <w:r w:rsidRPr="00C44B4D" w:rsidDel="000975C4">
          <w:rPr>
            <w:sz w:val="18"/>
            <w:szCs w:val="18"/>
          </w:rPr>
          <w:delText xml:space="preserve">15 </w:delText>
        </w:r>
      </w:del>
      <w:ins w:id="872" w:author="Jeff Wootton" w:date="2022-12-04T21:26:00Z">
        <w:r w:rsidR="000975C4" w:rsidRPr="00C44B4D">
          <w:rPr>
            <w:sz w:val="18"/>
            <w:szCs w:val="18"/>
          </w:rPr>
          <w:t>1</w:t>
        </w:r>
      </w:ins>
      <w:ins w:id="873" w:author="Jeff Wootton" w:date="2022-12-05T03:34:00Z">
        <w:r w:rsidR="00546E0E">
          <w:rPr>
            <w:sz w:val="18"/>
            <w:szCs w:val="18"/>
          </w:rPr>
          <w:t>3</w:t>
        </w:r>
      </w:ins>
      <w:ins w:id="874" w:author="Jeff Wootton" w:date="2022-12-04T21:26:00Z">
        <w:r w:rsidR="000975C4" w:rsidRPr="00C44B4D">
          <w:rPr>
            <w:sz w:val="18"/>
            <w:szCs w:val="18"/>
          </w:rPr>
          <w:t xml:space="preserve"> </w:t>
        </w:r>
      </w:ins>
      <w:r w:rsidR="00275D57" w:rsidRPr="00C44B4D">
        <w:rPr>
          <w:sz w:val="18"/>
          <w:szCs w:val="18"/>
        </w:rPr>
        <w:t>–</w:t>
      </w:r>
      <w:r w:rsidRPr="00C44B4D">
        <w:rPr>
          <w:sz w:val="18"/>
          <w:szCs w:val="18"/>
        </w:rPr>
        <w:t xml:space="preserve"> Boundary </w:t>
      </w:r>
      <w:r w:rsidR="00275D57" w:rsidRPr="00C44B4D">
        <w:rPr>
          <w:sz w:val="18"/>
          <w:szCs w:val="18"/>
        </w:rPr>
        <w:t>d</w:t>
      </w:r>
      <w:r w:rsidRPr="00C44B4D">
        <w:rPr>
          <w:sz w:val="18"/>
          <w:szCs w:val="18"/>
        </w:rPr>
        <w:t>irection</w:t>
      </w:r>
    </w:p>
    <w:p w14:paraId="7FD11ABD" w14:textId="77777777" w:rsidR="00555076" w:rsidRPr="00555076" w:rsidRDefault="00555076" w:rsidP="00555076">
      <w:pPr>
        <w:spacing w:after="0" w:line="240" w:lineRule="auto"/>
      </w:pPr>
    </w:p>
    <w:p w14:paraId="24367D99" w14:textId="77777777" w:rsidR="00E73EDF" w:rsidRPr="00284E7D" w:rsidRDefault="007653F1" w:rsidP="00275D57">
      <w:pPr>
        <w:pStyle w:val="Heading3"/>
        <w:tabs>
          <w:tab w:val="clear" w:pos="660"/>
          <w:tab w:val="clear" w:pos="880"/>
          <w:tab w:val="left" w:pos="851"/>
        </w:tabs>
        <w:spacing w:before="120" w:after="120" w:line="240" w:lineRule="auto"/>
        <w:ind w:left="851" w:hanging="851"/>
        <w:jc w:val="both"/>
      </w:pPr>
      <w:bookmarkStart w:id="875" w:name="_Toc439685276"/>
      <w:bookmarkStart w:id="876" w:name="_Toc121374439"/>
      <w:r w:rsidRPr="00284E7D">
        <w:t>Masking</w:t>
      </w:r>
      <w:bookmarkEnd w:id="875"/>
      <w:bookmarkEnd w:id="876"/>
    </w:p>
    <w:p w14:paraId="597D24BB" w14:textId="64836218" w:rsidR="00E73EDF" w:rsidRPr="00284E7D" w:rsidRDefault="007653F1" w:rsidP="00275D57">
      <w:pPr>
        <w:autoSpaceDE w:val="0"/>
        <w:autoSpaceDN w:val="0"/>
        <w:adjustRightInd w:val="0"/>
        <w:spacing w:after="120" w:line="240" w:lineRule="auto"/>
        <w:rPr>
          <w:rFonts w:cs="Arial"/>
        </w:rPr>
      </w:pPr>
      <w:r w:rsidRPr="00284E7D">
        <w:rPr>
          <w:rFonts w:cs="Arial"/>
        </w:rPr>
        <w:t xml:space="preserve">In certain circumstances, the symbolisation of a curve may need to be suppressed. This is done using the Masked Spatial Type [MASK] field of the Feature Type record. The Mask Update Instruction [MUIN] must be set to {1} and Referenced Record </w:t>
      </w:r>
      <w:del w:id="877" w:author="Teh Stand" w:date="2022-06-10T12:29:00Z">
        <w:r w:rsidRPr="00284E7D" w:rsidDel="00275D57">
          <w:rPr>
            <w:rFonts w:cs="Arial"/>
          </w:rPr>
          <w:delText xml:space="preserve">name </w:delText>
        </w:r>
      </w:del>
      <w:ins w:id="878" w:author="Teh Stand" w:date="2022-06-10T12:29:00Z">
        <w:r w:rsidR="00275D57">
          <w:rPr>
            <w:rFonts w:cs="Arial"/>
          </w:rPr>
          <w:t>N</w:t>
        </w:r>
        <w:r w:rsidR="00275D57" w:rsidRPr="00284E7D">
          <w:rPr>
            <w:rFonts w:cs="Arial"/>
          </w:rPr>
          <w:t xml:space="preserve">ame </w:t>
        </w:r>
      </w:ins>
      <w:r w:rsidRPr="00284E7D">
        <w:rPr>
          <w:rFonts w:cs="Arial"/>
        </w:rPr>
        <w:t xml:space="preserve">[RRNM] and Referenced Record </w:t>
      </w:r>
      <w:del w:id="879" w:author="Teh Stand" w:date="2022-06-10T12:29:00Z">
        <w:r w:rsidRPr="00284E7D" w:rsidDel="00275D57">
          <w:rPr>
            <w:rFonts w:cs="Arial"/>
          </w:rPr>
          <w:delText xml:space="preserve">identifier </w:delText>
        </w:r>
      </w:del>
      <w:ins w:id="880" w:author="Teh Stand" w:date="2022-06-10T12:29:00Z">
        <w:r w:rsidR="00275D57">
          <w:rPr>
            <w:rFonts w:cs="Arial"/>
          </w:rPr>
          <w:t>I</w:t>
        </w:r>
        <w:r w:rsidR="00275D57" w:rsidRPr="00284E7D">
          <w:rPr>
            <w:rFonts w:cs="Arial"/>
          </w:rPr>
          <w:t xml:space="preserve">dentifier </w:t>
        </w:r>
      </w:ins>
      <w:r w:rsidRPr="00284E7D">
        <w:rPr>
          <w:rFonts w:cs="Arial"/>
        </w:rPr>
        <w:t xml:space="preserve">[RRID] fields must be populated with the values of the referenced spatial record. The Mask Indicator [MIND] </w:t>
      </w:r>
      <w:r w:rsidR="00476F78" w:rsidRPr="00284E7D">
        <w:rPr>
          <w:rFonts w:cs="Arial"/>
        </w:rPr>
        <w:t xml:space="preserve">subfield </w:t>
      </w:r>
      <w:r w:rsidRPr="00284E7D">
        <w:rPr>
          <w:rFonts w:cs="Arial"/>
        </w:rPr>
        <w:t>must be set to either {1} or {2} (see Annex B – clause B</w:t>
      </w:r>
      <w:ins w:id="881" w:author="Teh Stand" w:date="2022-06-10T12:30:00Z">
        <w:r w:rsidR="00275D57">
          <w:rPr>
            <w:rFonts w:cs="Arial"/>
          </w:rPr>
          <w:t>-</w:t>
        </w:r>
      </w:ins>
      <w:r w:rsidR="00120B1F" w:rsidRPr="00284E7D">
        <w:rPr>
          <w:rFonts w:cs="Arial"/>
        </w:rPr>
        <w:t>5.1.33</w:t>
      </w:r>
      <w:r w:rsidRPr="00284E7D">
        <w:rPr>
          <w:rFonts w:cs="Arial"/>
        </w:rPr>
        <w:t>)</w:t>
      </w:r>
      <w:r w:rsidR="00120B1F" w:rsidRPr="00284E7D">
        <w:rPr>
          <w:rFonts w:cs="Arial"/>
        </w:rPr>
        <w:t>.</w:t>
      </w:r>
    </w:p>
    <w:p w14:paraId="30F70515" w14:textId="5928BD2C" w:rsidR="00E73EDF" w:rsidRPr="00284E7D" w:rsidRDefault="007653F1" w:rsidP="00275D57">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spacing w:after="120" w:line="240" w:lineRule="auto"/>
        <w:rPr>
          <w:rFonts w:cs="Arial"/>
          <w:b/>
        </w:rPr>
      </w:pPr>
      <w:r w:rsidRPr="00284E7D">
        <w:rPr>
          <w:rFonts w:cs="Arial"/>
        </w:rPr>
        <w:t xml:space="preserve">Figure </w:t>
      </w:r>
      <w:ins w:id="882" w:author="Teh Stand" w:date="2022-06-10T12:30:00Z">
        <w:r w:rsidR="00275D57">
          <w:rPr>
            <w:rFonts w:cs="Arial"/>
          </w:rPr>
          <w:t>4-</w:t>
        </w:r>
      </w:ins>
      <w:del w:id="883" w:author="Jeff Wootton" w:date="2022-12-04T21:27:00Z">
        <w:r w:rsidRPr="00284E7D" w:rsidDel="000975C4">
          <w:rPr>
            <w:rFonts w:cs="Arial"/>
          </w:rPr>
          <w:delText xml:space="preserve">16 </w:delText>
        </w:r>
      </w:del>
      <w:ins w:id="884" w:author="Jeff Wootton" w:date="2022-12-04T21:27:00Z">
        <w:r w:rsidR="000975C4" w:rsidRPr="00284E7D">
          <w:rPr>
            <w:rFonts w:cs="Arial"/>
          </w:rPr>
          <w:t>1</w:t>
        </w:r>
      </w:ins>
      <w:ins w:id="885" w:author="Jeff Wootton" w:date="2022-12-05T03:34:00Z">
        <w:r w:rsidR="00546E0E">
          <w:rPr>
            <w:rFonts w:cs="Arial"/>
          </w:rPr>
          <w:t>4</w:t>
        </w:r>
      </w:ins>
      <w:ins w:id="886" w:author="Jeff Wootton" w:date="2022-12-04T21:27:00Z">
        <w:r w:rsidR="000975C4" w:rsidRPr="00284E7D">
          <w:rPr>
            <w:rFonts w:cs="Arial"/>
          </w:rPr>
          <w:t xml:space="preserve"> </w:t>
        </w:r>
      </w:ins>
      <w:r w:rsidRPr="00284E7D">
        <w:rPr>
          <w:rFonts w:cs="Arial"/>
        </w:rPr>
        <w:t xml:space="preserve">is an example without masking and Figure </w:t>
      </w:r>
      <w:ins w:id="887" w:author="Teh Stand" w:date="2022-06-10T12:30:00Z">
        <w:r w:rsidR="00275D57">
          <w:rPr>
            <w:rFonts w:cs="Arial"/>
          </w:rPr>
          <w:t>4-</w:t>
        </w:r>
      </w:ins>
      <w:del w:id="888" w:author="Jeff Wootton" w:date="2022-12-04T21:27:00Z">
        <w:r w:rsidRPr="00284E7D" w:rsidDel="000975C4">
          <w:rPr>
            <w:rFonts w:cs="Arial"/>
          </w:rPr>
          <w:delText xml:space="preserve">17 </w:delText>
        </w:r>
      </w:del>
      <w:ins w:id="889" w:author="Jeff Wootton" w:date="2022-12-04T21:27:00Z">
        <w:r w:rsidR="000975C4" w:rsidRPr="00284E7D">
          <w:rPr>
            <w:rFonts w:cs="Arial"/>
          </w:rPr>
          <w:t>1</w:t>
        </w:r>
      </w:ins>
      <w:ins w:id="890" w:author="Jeff Wootton" w:date="2022-12-05T03:35:00Z">
        <w:r w:rsidR="00546E0E">
          <w:rPr>
            <w:rFonts w:cs="Arial"/>
          </w:rPr>
          <w:t>5</w:t>
        </w:r>
      </w:ins>
      <w:ins w:id="891" w:author="Jeff Wootton" w:date="2022-12-04T21:27:00Z">
        <w:r w:rsidR="000975C4" w:rsidRPr="00284E7D">
          <w:rPr>
            <w:rFonts w:cs="Arial"/>
          </w:rPr>
          <w:t xml:space="preserve"> </w:t>
        </w:r>
      </w:ins>
      <w:r w:rsidRPr="00284E7D">
        <w:rPr>
          <w:rFonts w:cs="Arial"/>
        </w:rPr>
        <w:t xml:space="preserve">is an example of a masked edge </w:t>
      </w:r>
      <w:r w:rsidRPr="00284E7D">
        <w:t xml:space="preserve">between </w:t>
      </w:r>
      <w:r w:rsidRPr="00284E7D">
        <w:rPr>
          <w:b/>
        </w:rPr>
        <w:t>River</w:t>
      </w:r>
      <w:r w:rsidRPr="00284E7D">
        <w:t xml:space="preserve"> and </w:t>
      </w:r>
      <w:r w:rsidRPr="00284E7D">
        <w:rPr>
          <w:b/>
        </w:rPr>
        <w:t>Depth Area</w:t>
      </w:r>
      <w:r w:rsidRPr="00284E7D">
        <w:t xml:space="preserve"> features, where the seaward edge of the </w:t>
      </w:r>
      <w:r w:rsidRPr="00284E7D">
        <w:rPr>
          <w:b/>
        </w:rPr>
        <w:t>River</w:t>
      </w:r>
      <w:r w:rsidRPr="00284E7D">
        <w:t xml:space="preserve"> should be masked</w:t>
      </w:r>
      <w:r w:rsidR="00275D57">
        <w:t xml:space="preserve">. </w:t>
      </w:r>
      <w:r w:rsidRPr="00284E7D">
        <w:t>In this example MIND is set to {2} – sup</w:t>
      </w:r>
      <w:r w:rsidR="003424BE" w:rsidRPr="00284E7D">
        <w:t>p</w:t>
      </w:r>
      <w:r w:rsidRPr="00284E7D">
        <w:t xml:space="preserve">ress portrayal. </w:t>
      </w:r>
      <w:r w:rsidRPr="00284E7D">
        <w:rPr>
          <w:rFonts w:cs="Arial"/>
        </w:rPr>
        <w:t xml:space="preserve"> </w:t>
      </w:r>
    </w:p>
    <w:p w14:paraId="67810D4E" w14:textId="77777777" w:rsidR="00E73EDF" w:rsidRPr="00284E7D" w:rsidRDefault="007653F1" w:rsidP="00C128E3">
      <w:pPr>
        <w:keepNext/>
        <w:spacing w:line="240" w:lineRule="auto"/>
        <w:jc w:val="center"/>
      </w:pPr>
      <w:r w:rsidRPr="00284E7D">
        <w:rPr>
          <w:noProof/>
          <w:lang w:val="fr-FR" w:eastAsia="fr-FR"/>
        </w:rPr>
        <w:lastRenderedPageBreak/>
        <w:drawing>
          <wp:inline distT="0" distB="0" distL="0" distR="0" wp14:anchorId="48515C3E" wp14:editId="744C863F">
            <wp:extent cx="3252470" cy="2764790"/>
            <wp:effectExtent l="0" t="0" r="508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260064" cy="2771054"/>
                    </a:xfrm>
                    <a:prstGeom prst="rect">
                      <a:avLst/>
                    </a:prstGeom>
                  </pic:spPr>
                </pic:pic>
              </a:graphicData>
            </a:graphic>
          </wp:inline>
        </w:drawing>
      </w:r>
    </w:p>
    <w:p w14:paraId="5CE85395" w14:textId="372B50E9" w:rsidR="00E73EDF" w:rsidRPr="00C44B4D" w:rsidRDefault="007653F1" w:rsidP="00275D57">
      <w:pPr>
        <w:pStyle w:val="Caption"/>
        <w:spacing w:line="240" w:lineRule="auto"/>
        <w:jc w:val="center"/>
        <w:rPr>
          <w:sz w:val="18"/>
          <w:szCs w:val="18"/>
        </w:rPr>
      </w:pPr>
      <w:r w:rsidRPr="00C44B4D">
        <w:rPr>
          <w:sz w:val="18"/>
          <w:szCs w:val="18"/>
        </w:rPr>
        <w:t xml:space="preserve">Figure </w:t>
      </w:r>
      <w:ins w:id="892" w:author="Teh Stand" w:date="2022-06-10T12:31:00Z">
        <w:r w:rsidR="00275D57" w:rsidRPr="00C44B4D">
          <w:rPr>
            <w:sz w:val="18"/>
            <w:szCs w:val="18"/>
          </w:rPr>
          <w:t>4-</w:t>
        </w:r>
      </w:ins>
      <w:del w:id="893" w:author="Jeff Wootton" w:date="2022-12-04T21:27:00Z">
        <w:r w:rsidRPr="00C44B4D" w:rsidDel="000975C4">
          <w:rPr>
            <w:sz w:val="18"/>
            <w:szCs w:val="18"/>
          </w:rPr>
          <w:delText xml:space="preserve">16 </w:delText>
        </w:r>
      </w:del>
      <w:ins w:id="894" w:author="Jeff Wootton" w:date="2022-12-04T21:27:00Z">
        <w:r w:rsidR="000975C4" w:rsidRPr="00C44B4D">
          <w:rPr>
            <w:sz w:val="18"/>
            <w:szCs w:val="18"/>
          </w:rPr>
          <w:t>1</w:t>
        </w:r>
      </w:ins>
      <w:ins w:id="895" w:author="Jeff Wootton" w:date="2022-12-05T03:34:00Z">
        <w:r w:rsidR="00546E0E">
          <w:rPr>
            <w:sz w:val="18"/>
            <w:szCs w:val="18"/>
          </w:rPr>
          <w:t>4</w:t>
        </w:r>
      </w:ins>
      <w:ins w:id="896" w:author="Jeff Wootton" w:date="2022-12-04T21:27:00Z">
        <w:r w:rsidR="000975C4" w:rsidRPr="00C44B4D">
          <w:rPr>
            <w:sz w:val="18"/>
            <w:szCs w:val="18"/>
          </w:rPr>
          <w:t xml:space="preserve"> </w:t>
        </w:r>
      </w:ins>
      <w:r w:rsidR="00275D57" w:rsidRPr="00C44B4D">
        <w:rPr>
          <w:sz w:val="18"/>
          <w:szCs w:val="18"/>
        </w:rPr>
        <w:t>–</w:t>
      </w:r>
      <w:r w:rsidRPr="00C44B4D">
        <w:rPr>
          <w:sz w:val="18"/>
          <w:szCs w:val="18"/>
        </w:rPr>
        <w:t xml:space="preserve"> Example without masking</w:t>
      </w:r>
    </w:p>
    <w:p w14:paraId="17991A44" w14:textId="77777777" w:rsidR="00E73EDF" w:rsidRPr="00284E7D" w:rsidRDefault="007653F1" w:rsidP="00C128E3">
      <w:pPr>
        <w:keepNext/>
        <w:spacing w:line="240" w:lineRule="auto"/>
        <w:jc w:val="center"/>
      </w:pPr>
      <w:r w:rsidRPr="00284E7D">
        <w:rPr>
          <w:noProof/>
          <w:lang w:val="fr-FR" w:eastAsia="fr-FR"/>
        </w:rPr>
        <w:drawing>
          <wp:inline distT="0" distB="0" distL="0" distR="0" wp14:anchorId="36C702EB" wp14:editId="0BC7B7BB">
            <wp:extent cx="3298825" cy="280416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295749" cy="2801387"/>
                    </a:xfrm>
                    <a:prstGeom prst="rect">
                      <a:avLst/>
                    </a:prstGeom>
                  </pic:spPr>
                </pic:pic>
              </a:graphicData>
            </a:graphic>
          </wp:inline>
        </w:drawing>
      </w:r>
      <w:bookmarkStart w:id="897" w:name="_Toc225648316"/>
      <w:bookmarkStart w:id="898" w:name="_Toc225065173"/>
    </w:p>
    <w:p w14:paraId="67914FE2" w14:textId="54606332" w:rsidR="00E73EDF" w:rsidRPr="00C44B4D" w:rsidRDefault="007653F1" w:rsidP="00275D57">
      <w:pPr>
        <w:pStyle w:val="Caption"/>
        <w:spacing w:line="240" w:lineRule="auto"/>
        <w:jc w:val="center"/>
        <w:rPr>
          <w:sz w:val="18"/>
          <w:szCs w:val="18"/>
        </w:rPr>
      </w:pPr>
      <w:r w:rsidRPr="00C44B4D">
        <w:rPr>
          <w:sz w:val="18"/>
          <w:szCs w:val="18"/>
        </w:rPr>
        <w:t xml:space="preserve">Figure </w:t>
      </w:r>
      <w:ins w:id="899" w:author="Teh Stand" w:date="2022-06-10T12:31:00Z">
        <w:r w:rsidR="00275D57" w:rsidRPr="00C44B4D">
          <w:rPr>
            <w:sz w:val="18"/>
            <w:szCs w:val="18"/>
          </w:rPr>
          <w:t>4-</w:t>
        </w:r>
      </w:ins>
      <w:del w:id="900" w:author="Jeff Wootton" w:date="2022-12-04T21:27:00Z">
        <w:r w:rsidRPr="00C44B4D" w:rsidDel="000975C4">
          <w:rPr>
            <w:sz w:val="18"/>
            <w:szCs w:val="18"/>
          </w:rPr>
          <w:delText xml:space="preserve">17 </w:delText>
        </w:r>
      </w:del>
      <w:ins w:id="901" w:author="Jeff Wootton" w:date="2022-12-04T21:27:00Z">
        <w:r w:rsidR="000975C4" w:rsidRPr="00C44B4D">
          <w:rPr>
            <w:sz w:val="18"/>
            <w:szCs w:val="18"/>
          </w:rPr>
          <w:t>1</w:t>
        </w:r>
      </w:ins>
      <w:ins w:id="902" w:author="Jeff Wootton" w:date="2022-12-05T03:34:00Z">
        <w:r w:rsidR="00546E0E">
          <w:rPr>
            <w:sz w:val="18"/>
            <w:szCs w:val="18"/>
          </w:rPr>
          <w:t>5</w:t>
        </w:r>
      </w:ins>
      <w:ins w:id="903" w:author="Jeff Wootton" w:date="2022-12-04T21:27:00Z">
        <w:r w:rsidR="000975C4" w:rsidRPr="00C44B4D">
          <w:rPr>
            <w:sz w:val="18"/>
            <w:szCs w:val="18"/>
          </w:rPr>
          <w:t xml:space="preserve"> </w:t>
        </w:r>
      </w:ins>
      <w:r w:rsidR="00275D57" w:rsidRPr="00C44B4D">
        <w:rPr>
          <w:sz w:val="18"/>
          <w:szCs w:val="18"/>
        </w:rPr>
        <w:t>–</w:t>
      </w:r>
      <w:r w:rsidRPr="00C44B4D">
        <w:rPr>
          <w:sz w:val="18"/>
          <w:szCs w:val="18"/>
        </w:rPr>
        <w:t xml:space="preserve"> Example with masking</w:t>
      </w:r>
    </w:p>
    <w:p w14:paraId="76C86E2C" w14:textId="1EBE0031" w:rsidR="00E73EDF" w:rsidRPr="00284E7D" w:rsidRDefault="00E73EDF" w:rsidP="00275D57">
      <w:pPr>
        <w:spacing w:after="120" w:line="240" w:lineRule="auto"/>
      </w:pPr>
    </w:p>
    <w:p w14:paraId="02378978" w14:textId="77777777" w:rsidR="00E73EDF" w:rsidRPr="00284E7D" w:rsidRDefault="007653F1" w:rsidP="00940AF0">
      <w:pPr>
        <w:pStyle w:val="Heading1"/>
        <w:tabs>
          <w:tab w:val="clear" w:pos="400"/>
        </w:tabs>
        <w:spacing w:before="120" w:after="200" w:line="240" w:lineRule="auto"/>
        <w:ind w:left="567" w:hanging="567"/>
      </w:pPr>
      <w:bookmarkStart w:id="904" w:name="_Toc439685277"/>
      <w:bookmarkStart w:id="905" w:name="_Toc121374440"/>
      <w:r w:rsidRPr="00C44B4D">
        <w:t>Coordinate Reference Systems (CRS)</w:t>
      </w:r>
      <w:bookmarkEnd w:id="897"/>
      <w:bookmarkEnd w:id="898"/>
      <w:bookmarkEnd w:id="904"/>
      <w:bookmarkEnd w:id="905"/>
    </w:p>
    <w:p w14:paraId="27A18142" w14:textId="77777777" w:rsidR="00E73EDF" w:rsidRPr="00284E7D" w:rsidRDefault="007653F1" w:rsidP="00940AF0">
      <w:pPr>
        <w:pStyle w:val="Heading2"/>
        <w:tabs>
          <w:tab w:val="clear" w:pos="540"/>
        </w:tabs>
        <w:spacing w:before="120" w:after="200" w:line="240" w:lineRule="auto"/>
        <w:ind w:left="709" w:hanging="709"/>
      </w:pPr>
      <w:bookmarkStart w:id="906" w:name="_Toc439685278"/>
      <w:bookmarkStart w:id="907" w:name="_Toc225065174"/>
      <w:bookmarkStart w:id="908" w:name="_Toc225648317"/>
      <w:bookmarkStart w:id="909" w:name="_Toc121374441"/>
      <w:r w:rsidRPr="00284E7D">
        <w:t>Introduction</w:t>
      </w:r>
      <w:bookmarkEnd w:id="906"/>
      <w:bookmarkEnd w:id="907"/>
      <w:bookmarkEnd w:id="908"/>
      <w:bookmarkEnd w:id="909"/>
      <w:r w:rsidRPr="00284E7D">
        <w:t xml:space="preserve"> </w:t>
      </w:r>
    </w:p>
    <w:p w14:paraId="79E89173" w14:textId="18BF7194" w:rsidR="00E73EDF" w:rsidRDefault="007653F1" w:rsidP="00940AF0">
      <w:pPr>
        <w:spacing w:after="120" w:line="240" w:lineRule="auto"/>
        <w:rPr>
          <w:rFonts w:cs="Arial"/>
          <w:lang w:eastAsia="en-GB"/>
        </w:rPr>
      </w:pPr>
      <w:bookmarkStart w:id="910" w:name="_Toc225648318"/>
      <w:bookmarkStart w:id="911" w:name="_Toc225065175"/>
      <w:r w:rsidRPr="00284E7D">
        <w:rPr>
          <w:rFonts w:cs="Arial"/>
          <w:lang w:eastAsia="en-GB"/>
        </w:rPr>
        <w:t>An ENC dataset must define at least one compound CRS, which must be composed of one geod</w:t>
      </w:r>
      <w:r w:rsidR="00940AF0">
        <w:rPr>
          <w:rFonts w:cs="Arial"/>
          <w:lang w:eastAsia="en-GB"/>
        </w:rPr>
        <w:t xml:space="preserve">etic CRS and one vertical CRS. </w:t>
      </w:r>
      <w:r w:rsidRPr="00284E7D">
        <w:rPr>
          <w:rFonts w:cs="Arial"/>
          <w:lang w:eastAsia="en-GB"/>
        </w:rPr>
        <w:t>All compound CRSs within the same dataset must use the same geodetic CRS.</w:t>
      </w:r>
    </w:p>
    <w:p w14:paraId="0374EEB2" w14:textId="77777777" w:rsidR="00940AF0" w:rsidRPr="00284E7D" w:rsidRDefault="00940AF0" w:rsidP="00940AF0">
      <w:pPr>
        <w:spacing w:after="120" w:line="240" w:lineRule="auto"/>
        <w:rPr>
          <w:rFonts w:cs="Arial"/>
          <w:lang w:eastAsia="en-GB"/>
        </w:rPr>
      </w:pPr>
    </w:p>
    <w:p w14:paraId="6A20DCC4" w14:textId="77777777" w:rsidR="00E73EDF" w:rsidRPr="00284E7D" w:rsidRDefault="007653F1" w:rsidP="00940AF0">
      <w:pPr>
        <w:pStyle w:val="Heading2"/>
        <w:tabs>
          <w:tab w:val="clear" w:pos="540"/>
        </w:tabs>
        <w:spacing w:before="120" w:after="200" w:line="240" w:lineRule="auto"/>
        <w:ind w:left="709" w:hanging="709"/>
      </w:pPr>
      <w:bookmarkStart w:id="912" w:name="_Toc439685279"/>
      <w:bookmarkStart w:id="913" w:name="_Toc121374442"/>
      <w:r w:rsidRPr="00284E7D">
        <w:t xml:space="preserve">Horizontal </w:t>
      </w:r>
      <w:bookmarkEnd w:id="910"/>
      <w:bookmarkEnd w:id="911"/>
      <w:r w:rsidRPr="00284E7D">
        <w:t>Coordinate Reference System</w:t>
      </w:r>
      <w:bookmarkEnd w:id="912"/>
      <w:bookmarkEnd w:id="913"/>
      <w:r w:rsidRPr="00284E7D">
        <w:t xml:space="preserve"> </w:t>
      </w:r>
    </w:p>
    <w:p w14:paraId="09C22BF0" w14:textId="77777777" w:rsidR="00E73EDF" w:rsidRDefault="007653F1" w:rsidP="00940AF0">
      <w:pPr>
        <w:autoSpaceDE w:val="0"/>
        <w:autoSpaceDN w:val="0"/>
        <w:adjustRightInd w:val="0"/>
        <w:spacing w:after="120" w:line="240" w:lineRule="auto"/>
        <w:rPr>
          <w:rFonts w:eastAsia="Times New Roman" w:cs="Arial"/>
          <w:lang w:eastAsia="en-GB"/>
        </w:rPr>
      </w:pPr>
      <w:bookmarkStart w:id="914" w:name="_Toc225065177"/>
      <w:bookmarkStart w:id="915" w:name="_Toc225648320"/>
      <w:r w:rsidRPr="00284E7D">
        <w:rPr>
          <w:rFonts w:eastAsia="Times New Roman" w:cs="Arial"/>
          <w:lang w:eastAsia="en-GB"/>
        </w:rPr>
        <w:t xml:space="preserve">For ENC </w:t>
      </w:r>
      <w:r w:rsidRPr="00284E7D">
        <w:rPr>
          <w:rFonts w:cs="Arial"/>
        </w:rPr>
        <w:t>the horizontal CRS</w:t>
      </w:r>
      <w:r w:rsidRPr="00284E7D">
        <w:rPr>
          <w:rFonts w:eastAsia="Times New Roman" w:cs="Arial"/>
          <w:lang w:eastAsia="en-GB"/>
        </w:rPr>
        <w:t xml:space="preserve"> must be EPSG</w:t>
      </w:r>
      <w:proofErr w:type="gramStart"/>
      <w:r w:rsidRPr="00284E7D">
        <w:rPr>
          <w:rFonts w:eastAsia="Times New Roman" w:cs="Arial"/>
          <w:lang w:eastAsia="en-GB"/>
        </w:rPr>
        <w:t>:4326</w:t>
      </w:r>
      <w:proofErr w:type="gramEnd"/>
      <w:r w:rsidRPr="00284E7D">
        <w:rPr>
          <w:rFonts w:eastAsia="Times New Roman" w:cs="Arial"/>
          <w:lang w:eastAsia="en-GB"/>
        </w:rPr>
        <w:t xml:space="preserve"> (WGS84).  The full reference to EPSG</w:t>
      </w:r>
      <w:proofErr w:type="gramStart"/>
      <w:r w:rsidRPr="00284E7D">
        <w:rPr>
          <w:rFonts w:eastAsia="Times New Roman" w:cs="Arial"/>
          <w:lang w:eastAsia="en-GB"/>
        </w:rPr>
        <w:t>:</w:t>
      </w:r>
      <w:proofErr w:type="gramEnd"/>
      <w:del w:id="916" w:author="Jeff Wootton" w:date="2022-10-25T22:42:00Z">
        <w:r w:rsidRPr="00284E7D" w:rsidDel="00C44B4D">
          <w:rPr>
            <w:rFonts w:eastAsia="Times New Roman" w:cs="Arial"/>
            <w:lang w:eastAsia="en-GB"/>
          </w:rPr>
          <w:delText xml:space="preserve"> </w:delText>
        </w:r>
      </w:del>
      <w:r w:rsidRPr="00284E7D">
        <w:rPr>
          <w:rFonts w:eastAsia="Times New Roman" w:cs="Arial"/>
          <w:lang w:eastAsia="en-GB"/>
        </w:rPr>
        <w:t xml:space="preserve">4326 can be </w:t>
      </w:r>
      <w:r>
        <w:rPr>
          <w:rFonts w:eastAsia="Times New Roman" w:cs="Arial"/>
          <w:lang w:eastAsia="en-GB"/>
        </w:rPr>
        <w:t xml:space="preserve">found at </w:t>
      </w:r>
      <w:hyperlink r:id="rId52" w:history="1">
        <w:r>
          <w:rPr>
            <w:rStyle w:val="Hyperlink"/>
            <w:rFonts w:eastAsia="Times New Roman" w:cs="Arial"/>
            <w:lang w:val="en-GB" w:eastAsia="en-GB"/>
          </w:rPr>
          <w:t>www.epsg-registry.org</w:t>
        </w:r>
      </w:hyperlink>
      <w:r>
        <w:rPr>
          <w:rFonts w:eastAsia="Times New Roman" w:cs="Arial"/>
          <w:lang w:eastAsia="en-GB"/>
        </w:rPr>
        <w:t>.</w:t>
      </w:r>
    </w:p>
    <w:p w14:paraId="501FCF73" w14:textId="646FAA10" w:rsidR="00E73EDF" w:rsidRPr="00284E7D" w:rsidRDefault="007653F1" w:rsidP="00940AF0">
      <w:pPr>
        <w:spacing w:after="60" w:line="240" w:lineRule="auto"/>
        <w:ind w:left="4111" w:hanging="4111"/>
      </w:pPr>
      <w:r w:rsidRPr="00284E7D">
        <w:rPr>
          <w:b/>
        </w:rPr>
        <w:t xml:space="preserve">Horizontal </w:t>
      </w:r>
      <w:r w:rsidR="00940AF0">
        <w:rPr>
          <w:b/>
        </w:rPr>
        <w:t>C</w:t>
      </w:r>
      <w:r w:rsidRPr="00284E7D">
        <w:rPr>
          <w:b/>
        </w:rPr>
        <w:t xml:space="preserve">oordinate </w:t>
      </w:r>
      <w:r w:rsidR="00940AF0">
        <w:rPr>
          <w:b/>
        </w:rPr>
        <w:t>R</w:t>
      </w:r>
      <w:r w:rsidRPr="00284E7D">
        <w:rPr>
          <w:b/>
        </w:rPr>
        <w:t xml:space="preserve">eference </w:t>
      </w:r>
      <w:r w:rsidR="00940AF0">
        <w:rPr>
          <w:b/>
        </w:rPr>
        <w:t>S</w:t>
      </w:r>
      <w:r w:rsidRPr="00284E7D">
        <w:rPr>
          <w:b/>
        </w:rPr>
        <w:t>ystem:</w:t>
      </w:r>
      <w:r w:rsidRPr="00284E7D">
        <w:t xml:space="preserve"> </w:t>
      </w:r>
      <w:r w:rsidRPr="00284E7D">
        <w:tab/>
      </w:r>
      <w:bookmarkStart w:id="917" w:name="_Toc288812326"/>
      <w:bookmarkStart w:id="918" w:name="_Toc288810279"/>
      <w:r w:rsidRPr="00284E7D">
        <w:t>EPSG</w:t>
      </w:r>
      <w:proofErr w:type="gramStart"/>
      <w:r w:rsidRPr="00284E7D">
        <w:t>:4326</w:t>
      </w:r>
      <w:proofErr w:type="gramEnd"/>
      <w:r w:rsidRPr="00284E7D">
        <w:t xml:space="preserve"> (WGS84)</w:t>
      </w:r>
    </w:p>
    <w:p w14:paraId="6F665F8B" w14:textId="0E3FE03F" w:rsidR="00E73EDF" w:rsidRPr="00284E7D" w:rsidRDefault="007653F1" w:rsidP="00940AF0">
      <w:pPr>
        <w:spacing w:after="60" w:line="240" w:lineRule="auto"/>
        <w:ind w:left="4111" w:hanging="4111"/>
      </w:pPr>
      <w:bookmarkStart w:id="919" w:name="_Toc288810277"/>
      <w:bookmarkStart w:id="920" w:name="_Toc288812324"/>
      <w:r w:rsidRPr="00284E7D">
        <w:rPr>
          <w:b/>
        </w:rPr>
        <w:t xml:space="preserve">Projection: </w:t>
      </w:r>
      <w:r w:rsidRPr="00284E7D">
        <w:rPr>
          <w:b/>
        </w:rPr>
        <w:tab/>
      </w:r>
      <w:bookmarkEnd w:id="919"/>
      <w:bookmarkEnd w:id="920"/>
      <w:r w:rsidRPr="00284E7D">
        <w:t>None</w:t>
      </w:r>
    </w:p>
    <w:p w14:paraId="456C3F7F" w14:textId="03FE83FC" w:rsidR="00E73EDF" w:rsidRPr="00284E7D" w:rsidRDefault="00940AF0" w:rsidP="00940AF0">
      <w:pPr>
        <w:spacing w:after="60" w:line="240" w:lineRule="auto"/>
        <w:ind w:left="4111" w:hanging="4111"/>
      </w:pPr>
      <w:r>
        <w:rPr>
          <w:b/>
        </w:rPr>
        <w:lastRenderedPageBreak/>
        <w:t xml:space="preserve">Temporal reference system: </w:t>
      </w:r>
      <w:r>
        <w:rPr>
          <w:b/>
        </w:rPr>
        <w:tab/>
      </w:r>
      <w:r w:rsidR="007653F1" w:rsidRPr="00284E7D">
        <w:t>Gregorian calendar</w:t>
      </w:r>
      <w:r w:rsidR="007653F1" w:rsidRPr="00284E7D">
        <w:rPr>
          <w:b/>
        </w:rPr>
        <w:tab/>
      </w:r>
      <w:bookmarkEnd w:id="917"/>
      <w:bookmarkEnd w:id="918"/>
    </w:p>
    <w:p w14:paraId="64CCC978" w14:textId="3F7DF304" w:rsidR="00E73EDF" w:rsidRDefault="007653F1" w:rsidP="00940AF0">
      <w:pPr>
        <w:spacing w:after="60" w:line="240" w:lineRule="auto"/>
        <w:ind w:left="4111" w:hanging="4111"/>
      </w:pPr>
      <w:bookmarkStart w:id="921" w:name="_Toc288812327"/>
      <w:bookmarkStart w:id="922" w:name="_Toc288810280"/>
      <w:r>
        <w:rPr>
          <w:b/>
        </w:rPr>
        <w:t xml:space="preserve">Coordinate </w:t>
      </w:r>
      <w:r w:rsidR="00940AF0">
        <w:rPr>
          <w:b/>
        </w:rPr>
        <w:t>R</w:t>
      </w:r>
      <w:r>
        <w:rPr>
          <w:b/>
        </w:rPr>
        <w:t xml:space="preserve">eference </w:t>
      </w:r>
      <w:r w:rsidR="00940AF0">
        <w:rPr>
          <w:b/>
        </w:rPr>
        <w:t>S</w:t>
      </w:r>
      <w:r>
        <w:rPr>
          <w:b/>
        </w:rPr>
        <w:t>ystem registry:</w:t>
      </w:r>
      <w:r>
        <w:t xml:space="preserve"> </w:t>
      </w:r>
      <w:r>
        <w:tab/>
      </w:r>
      <w:hyperlink r:id="rId53" w:history="1">
        <w:r>
          <w:rPr>
            <w:rStyle w:val="Hyperlink"/>
            <w:lang w:val="en-US"/>
          </w:rPr>
          <w:t xml:space="preserve">EPSG Geodetic Parameter </w:t>
        </w:r>
        <w:bookmarkEnd w:id="921"/>
        <w:bookmarkEnd w:id="922"/>
        <w:r>
          <w:rPr>
            <w:rStyle w:val="Hyperlink"/>
            <w:lang w:val="en-US"/>
          </w:rPr>
          <w:t>Registry</w:t>
        </w:r>
      </w:hyperlink>
      <w:r>
        <w:t xml:space="preserve"> </w:t>
      </w:r>
    </w:p>
    <w:p w14:paraId="1F59F4BC" w14:textId="77777777" w:rsidR="00E73EDF" w:rsidRPr="004A70BB" w:rsidRDefault="007653F1" w:rsidP="00940AF0">
      <w:pPr>
        <w:spacing w:after="60" w:line="240" w:lineRule="auto"/>
        <w:ind w:left="4111" w:hanging="4111"/>
      </w:pPr>
      <w:bookmarkStart w:id="923" w:name="_Toc288812329"/>
      <w:bookmarkStart w:id="924" w:name="_Toc288810282"/>
      <w:r w:rsidRPr="004A70BB">
        <w:rPr>
          <w:b/>
        </w:rPr>
        <w:t>Date type (according to ISO 19115):</w:t>
      </w:r>
      <w:r w:rsidRPr="004A70BB">
        <w:t xml:space="preserve">  </w:t>
      </w:r>
      <w:r w:rsidRPr="004A70BB">
        <w:tab/>
      </w:r>
      <w:bookmarkEnd w:id="923"/>
      <w:bookmarkEnd w:id="924"/>
      <w:r w:rsidRPr="004A70BB">
        <w:t>002- publication</w:t>
      </w:r>
    </w:p>
    <w:p w14:paraId="3A49E48D" w14:textId="7E593232" w:rsidR="00940AF0" w:rsidRDefault="007653F1" w:rsidP="00940AF0">
      <w:pPr>
        <w:spacing w:after="60" w:line="240" w:lineRule="auto"/>
        <w:ind w:left="4111" w:hanging="4111"/>
      </w:pPr>
      <w:bookmarkStart w:id="925" w:name="_Toc288812330"/>
      <w:bookmarkStart w:id="926" w:name="_Toc288810283"/>
      <w:r w:rsidRPr="004A70BB">
        <w:rPr>
          <w:b/>
        </w:rPr>
        <w:t>Responsible party:</w:t>
      </w:r>
      <w:r w:rsidR="00940AF0">
        <w:t xml:space="preserve">  </w:t>
      </w:r>
      <w:r w:rsidR="00940AF0">
        <w:tab/>
      </w:r>
      <w:r w:rsidRPr="004A70BB">
        <w:t>International Organisation of Oil and Gas Producers</w:t>
      </w:r>
      <w:bookmarkEnd w:id="925"/>
      <w:bookmarkEnd w:id="926"/>
      <w:r w:rsidRPr="004A70BB">
        <w:t xml:space="preserve"> (</w:t>
      </w:r>
      <w:r w:rsidR="0025683E" w:rsidRPr="004A70BB">
        <w:t>I</w:t>
      </w:r>
      <w:bookmarkStart w:id="927" w:name="_Toc288810284"/>
      <w:bookmarkStart w:id="928" w:name="_Toc288812331"/>
      <w:r w:rsidR="00940AF0">
        <w:t>OGP)</w:t>
      </w:r>
    </w:p>
    <w:p w14:paraId="590E989A" w14:textId="3AE9D80E" w:rsidR="00E73EDF" w:rsidRDefault="007653F1" w:rsidP="00940AF0">
      <w:pPr>
        <w:spacing w:after="120" w:line="240" w:lineRule="auto"/>
        <w:ind w:left="4111" w:hanging="4111"/>
        <w:rPr>
          <w:rStyle w:val="Hyperlink"/>
          <w:lang w:val="en-GB"/>
        </w:rPr>
      </w:pPr>
      <w:r>
        <w:rPr>
          <w:b/>
        </w:rPr>
        <w:t>URL:</w:t>
      </w:r>
      <w:r>
        <w:t xml:space="preserve"> </w:t>
      </w:r>
      <w:r>
        <w:tab/>
      </w:r>
      <w:bookmarkEnd w:id="927"/>
      <w:bookmarkEnd w:id="928"/>
      <w:r>
        <w:fldChar w:fldCharType="begin"/>
      </w:r>
      <w:r>
        <w:instrText xml:space="preserve"> HYPERLINK "http://www.iogp.org" </w:instrText>
      </w:r>
      <w:r>
        <w:fldChar w:fldCharType="separate"/>
      </w:r>
      <w:r>
        <w:rPr>
          <w:rStyle w:val="Hyperlink"/>
          <w:rFonts w:hint="eastAsia"/>
          <w:lang w:val="en-GB"/>
        </w:rPr>
        <w:t>http://www.iogp.org</w:t>
      </w:r>
      <w:r>
        <w:rPr>
          <w:rStyle w:val="Hyperlink"/>
          <w:lang w:val="en-GB"/>
        </w:rPr>
        <w:fldChar w:fldCharType="end"/>
      </w:r>
    </w:p>
    <w:p w14:paraId="768D792C" w14:textId="77777777" w:rsidR="00940AF0" w:rsidRPr="00940AF0" w:rsidRDefault="00940AF0" w:rsidP="00940AF0">
      <w:pPr>
        <w:spacing w:after="120" w:line="240" w:lineRule="auto"/>
        <w:rPr>
          <w:rFonts w:eastAsia="Times New Roman" w:cs="Arial"/>
          <w:lang w:eastAsia="en-GB"/>
        </w:rPr>
      </w:pPr>
    </w:p>
    <w:p w14:paraId="200130A7" w14:textId="77777777" w:rsidR="00E73EDF" w:rsidRPr="004A70BB" w:rsidRDefault="007653F1" w:rsidP="00EC5777">
      <w:pPr>
        <w:pStyle w:val="Heading2"/>
        <w:tabs>
          <w:tab w:val="clear" w:pos="540"/>
        </w:tabs>
        <w:spacing w:before="120" w:after="200" w:line="240" w:lineRule="auto"/>
        <w:ind w:left="709" w:hanging="709"/>
      </w:pPr>
      <w:bookmarkStart w:id="929" w:name="_Toc439685280"/>
      <w:bookmarkStart w:id="930" w:name="_Toc121374443"/>
      <w:r w:rsidRPr="004A70BB">
        <w:t xml:space="preserve">Vertical </w:t>
      </w:r>
      <w:bookmarkEnd w:id="914"/>
      <w:bookmarkEnd w:id="915"/>
      <w:r w:rsidRPr="004A70BB">
        <w:t>CRS for Soundings</w:t>
      </w:r>
      <w:bookmarkEnd w:id="929"/>
      <w:bookmarkEnd w:id="930"/>
      <w:r w:rsidRPr="004A70BB">
        <w:t xml:space="preserve"> </w:t>
      </w:r>
    </w:p>
    <w:p w14:paraId="68B42EF0" w14:textId="43920481" w:rsidR="00E73EDF" w:rsidRPr="004A70BB" w:rsidRDefault="007653F1" w:rsidP="00EC5777">
      <w:pPr>
        <w:spacing w:after="120" w:line="240" w:lineRule="auto"/>
        <w:rPr>
          <w:rFonts w:cs="Arial"/>
        </w:rPr>
      </w:pPr>
      <w:r w:rsidRPr="004A70BB">
        <w:rPr>
          <w:rFonts w:cs="Arial"/>
        </w:rPr>
        <w:t xml:space="preserve">For ENC the </w:t>
      </w:r>
      <w:r w:rsidR="00EC5777">
        <w:rPr>
          <w:rFonts w:cs="Arial"/>
        </w:rPr>
        <w:t xml:space="preserve">vertical CRS must be in metres. </w:t>
      </w:r>
      <w:r w:rsidRPr="004A70BB">
        <w:rPr>
          <w:rFonts w:cs="Arial"/>
        </w:rPr>
        <w:t>Depths are represented by positive values, while negative values indicate intertidal (drying) soundings.</w:t>
      </w:r>
    </w:p>
    <w:p w14:paraId="637996D6" w14:textId="5A615EFE" w:rsidR="00E73EDF" w:rsidRPr="004A70BB" w:rsidRDefault="007653F1" w:rsidP="00EC5777">
      <w:pPr>
        <w:spacing w:after="120" w:line="240" w:lineRule="auto"/>
        <w:rPr>
          <w:rFonts w:cs="Arial"/>
        </w:rPr>
      </w:pPr>
      <w:r w:rsidRPr="004A70BB">
        <w:rPr>
          <w:rFonts w:cs="Arial"/>
        </w:rPr>
        <w:t xml:space="preserve">Although all coordinates in a </w:t>
      </w:r>
      <w:r w:rsidRPr="004A70BB">
        <w:rPr>
          <w:rFonts w:cs="Arial" w:hint="eastAsia"/>
        </w:rPr>
        <w:t>dataset</w:t>
      </w:r>
      <w:r w:rsidRPr="004A70BB">
        <w:rPr>
          <w:rFonts w:cs="Arial"/>
        </w:rPr>
        <w:t xml:space="preserve"> must refer to the same geodetic CRS, different Vertical </w:t>
      </w:r>
      <w:proofErr w:type="spellStart"/>
      <w:r w:rsidRPr="004A70BB">
        <w:rPr>
          <w:rFonts w:cs="Arial"/>
        </w:rPr>
        <w:t>Datums</w:t>
      </w:r>
      <w:proofErr w:type="spellEnd"/>
      <w:r w:rsidRPr="004A70BB">
        <w:rPr>
          <w:rFonts w:cs="Arial"/>
        </w:rPr>
        <w:t xml:space="preserve"> can be used for the depth component of a coordinate tuple. Therefore the vertical CRS can be repeated. For each vertical CRS a unique identifier is defined. Those identifiers will be used to indicate which Vertical CRS is used. </w:t>
      </w:r>
    </w:p>
    <w:p w14:paraId="4A9C6DED" w14:textId="433D2E8A" w:rsidR="00E73EDF" w:rsidRDefault="007653F1" w:rsidP="00EC5777">
      <w:pPr>
        <w:pStyle w:val="NoSpacing1"/>
        <w:spacing w:after="120" w:line="240" w:lineRule="auto"/>
        <w:jc w:val="both"/>
        <w:rPr>
          <w:rFonts w:ascii="Arial" w:eastAsia="MS Mincho" w:hAnsi="Arial" w:cs="Arial"/>
          <w:lang w:eastAsia="ja-JP"/>
        </w:rPr>
      </w:pPr>
      <w:r w:rsidRPr="004A70BB">
        <w:rPr>
          <w:rFonts w:ascii="Arial" w:eastAsia="MS Mincho" w:hAnsi="Arial" w:cs="Arial"/>
          <w:lang w:eastAsia="ja-JP"/>
        </w:rPr>
        <w:t xml:space="preserve">The encoding </w:t>
      </w:r>
      <w:del w:id="931" w:author="Jeff Wootton" w:date="2022-10-25T23:00:00Z">
        <w:r w:rsidRPr="004A70BB" w:rsidDel="00703037">
          <w:rPr>
            <w:rFonts w:ascii="Arial" w:eastAsia="MS Mincho" w:hAnsi="Arial" w:cs="Arial"/>
            <w:lang w:eastAsia="ja-JP"/>
          </w:rPr>
          <w:delText xml:space="preserve">of </w:delText>
        </w:r>
      </w:del>
      <w:ins w:id="932" w:author="Jeff Wootton" w:date="2022-10-25T23:00:00Z">
        <w:r w:rsidR="00703037">
          <w:rPr>
            <w:rFonts w:ascii="Arial" w:eastAsia="MS Mincho" w:hAnsi="Arial" w:cs="Arial"/>
            <w:lang w:eastAsia="ja-JP"/>
          </w:rPr>
          <w:t>for</w:t>
        </w:r>
        <w:r w:rsidR="00703037" w:rsidRPr="004A70BB">
          <w:rPr>
            <w:rFonts w:ascii="Arial" w:eastAsia="MS Mincho" w:hAnsi="Arial" w:cs="Arial"/>
            <w:lang w:eastAsia="ja-JP"/>
          </w:rPr>
          <w:t xml:space="preserve"> </w:t>
        </w:r>
      </w:ins>
      <w:r w:rsidRPr="004A70BB">
        <w:rPr>
          <w:rFonts w:ascii="Arial" w:eastAsia="MS Mincho" w:hAnsi="Arial" w:cs="Arial"/>
          <w:lang w:eastAsia="ja-JP"/>
        </w:rPr>
        <w:t>the Coordinate Reference System record</w:t>
      </w:r>
      <w:ins w:id="933" w:author="Jeff Wootton" w:date="2022-10-25T23:01:00Z">
        <w:r w:rsidR="00703037">
          <w:rPr>
            <w:rFonts w:ascii="Arial" w:eastAsia="MS Mincho" w:hAnsi="Arial" w:cs="Arial"/>
            <w:lang w:eastAsia="ja-JP"/>
          </w:rPr>
          <w:t xml:space="preserve"> </w:t>
        </w:r>
      </w:ins>
      <w:ins w:id="934" w:author="Jeff Wootton" w:date="2022-10-25T23:06:00Z">
        <w:r w:rsidR="00703037">
          <w:rPr>
            <w:rFonts w:ascii="Arial" w:eastAsia="MS Mincho" w:hAnsi="Arial" w:cs="Arial"/>
            <w:lang w:eastAsia="ja-JP"/>
          </w:rPr>
          <w:t xml:space="preserve">fields </w:t>
        </w:r>
      </w:ins>
      <w:ins w:id="935" w:author="Jeff Wootton" w:date="2022-10-25T23:01:00Z">
        <w:r w:rsidR="00703037">
          <w:rPr>
            <w:rFonts w:ascii="Arial" w:eastAsia="MS Mincho" w:hAnsi="Arial" w:cs="Arial"/>
            <w:lang w:eastAsia="ja-JP"/>
          </w:rPr>
          <w:t xml:space="preserve">can be found at </w:t>
        </w:r>
      </w:ins>
      <w:ins w:id="936" w:author="Jeff Wootton" w:date="2022-10-25T23:02:00Z">
        <w:r w:rsidR="00703037">
          <w:rPr>
            <w:rFonts w:ascii="Arial" w:eastAsia="MS Mincho" w:hAnsi="Arial" w:cs="Arial"/>
            <w:lang w:eastAsia="ja-JP"/>
          </w:rPr>
          <w:t xml:space="preserve">Annex B, </w:t>
        </w:r>
      </w:ins>
      <w:ins w:id="937" w:author="Jeff Wootton" w:date="2022-10-25T23:01:00Z">
        <w:r w:rsidR="00703037">
          <w:rPr>
            <w:rFonts w:ascii="Arial" w:eastAsia="MS Mincho" w:hAnsi="Arial" w:cs="Arial"/>
            <w:lang w:eastAsia="ja-JP"/>
          </w:rPr>
          <w:t>clauses</w:t>
        </w:r>
      </w:ins>
      <w:ins w:id="938" w:author="Jeff Wootton" w:date="2022-10-25T23:02:00Z">
        <w:r w:rsidR="00703037">
          <w:rPr>
            <w:rFonts w:ascii="Arial" w:eastAsia="MS Mincho" w:hAnsi="Arial" w:cs="Arial"/>
            <w:lang w:eastAsia="ja-JP"/>
          </w:rPr>
          <w:t xml:space="preserve"> B-5.1.9 to B-5.1.12; and</w:t>
        </w:r>
      </w:ins>
      <w:r w:rsidRPr="004A70BB">
        <w:rPr>
          <w:rFonts w:ascii="Arial" w:eastAsia="MS Mincho" w:hAnsi="Arial" w:cs="Arial"/>
          <w:lang w:eastAsia="ja-JP"/>
        </w:rPr>
        <w:t xml:space="preserve"> </w:t>
      </w:r>
      <w:del w:id="939" w:author="Jeff Wootton" w:date="2022-10-25T23:02:00Z">
        <w:r w:rsidRPr="004A70BB" w:rsidDel="00703037">
          <w:rPr>
            <w:rFonts w:ascii="Arial" w:eastAsia="MS Mincho" w:hAnsi="Arial" w:cs="Arial"/>
            <w:lang w:eastAsia="ja-JP"/>
          </w:rPr>
          <w:delText>will be</w:delText>
        </w:r>
      </w:del>
      <w:ins w:id="940" w:author="Jeff Wootton" w:date="2022-10-25T23:02:00Z">
        <w:r w:rsidR="00703037">
          <w:rPr>
            <w:rFonts w:ascii="Arial" w:eastAsia="MS Mincho" w:hAnsi="Arial" w:cs="Arial"/>
            <w:lang w:eastAsia="ja-JP"/>
          </w:rPr>
          <w:t>is</w:t>
        </w:r>
      </w:ins>
      <w:r w:rsidRPr="004A70BB">
        <w:rPr>
          <w:rFonts w:ascii="Arial" w:eastAsia="MS Mincho" w:hAnsi="Arial" w:cs="Arial"/>
          <w:lang w:eastAsia="ja-JP"/>
        </w:rPr>
        <w:t xml:space="preserve"> demonstrate</w:t>
      </w:r>
      <w:r w:rsidR="00BE7F49">
        <w:rPr>
          <w:rFonts w:ascii="Arial" w:eastAsia="MS Mincho" w:hAnsi="Arial" w:cs="Arial"/>
          <w:lang w:eastAsia="ja-JP"/>
        </w:rPr>
        <w:t xml:space="preserve">d with the following examples. </w:t>
      </w:r>
      <w:r w:rsidRPr="004A70BB">
        <w:rPr>
          <w:rFonts w:ascii="Arial" w:eastAsia="MS Mincho" w:hAnsi="Arial" w:cs="Arial"/>
          <w:lang w:eastAsia="ja-JP"/>
        </w:rPr>
        <w:t xml:space="preserve">The example </w:t>
      </w:r>
      <w:r w:rsidR="00E03E80" w:rsidRPr="004A70BB">
        <w:rPr>
          <w:rFonts w:ascii="Arial" w:eastAsia="MS Mincho" w:hAnsi="Arial" w:cs="Arial"/>
          <w:lang w:eastAsia="ja-JP"/>
        </w:rPr>
        <w:t xml:space="preserve">at Table </w:t>
      </w:r>
      <w:del w:id="941" w:author="Teh Stand" w:date="2022-06-10T12:43:00Z">
        <w:r w:rsidR="00E03E80" w:rsidRPr="004A70BB" w:rsidDel="00BE7F49">
          <w:rPr>
            <w:rFonts w:ascii="Arial" w:eastAsia="MS Mincho" w:hAnsi="Arial" w:cs="Arial"/>
            <w:lang w:eastAsia="ja-JP"/>
          </w:rPr>
          <w:delText xml:space="preserve">3 </w:delText>
        </w:r>
      </w:del>
      <w:ins w:id="942" w:author="Teh Stand" w:date="2022-06-10T12:43:00Z">
        <w:r w:rsidR="00BE7F49">
          <w:rPr>
            <w:rFonts w:ascii="Arial" w:eastAsia="MS Mincho" w:hAnsi="Arial" w:cs="Arial"/>
            <w:lang w:eastAsia="ja-JP"/>
          </w:rPr>
          <w:t>5-1</w:t>
        </w:r>
        <w:r w:rsidR="00BE7F49" w:rsidRPr="004A70BB">
          <w:rPr>
            <w:rFonts w:ascii="Arial" w:eastAsia="MS Mincho" w:hAnsi="Arial" w:cs="Arial"/>
            <w:lang w:eastAsia="ja-JP"/>
          </w:rPr>
          <w:t xml:space="preserve"> </w:t>
        </w:r>
      </w:ins>
      <w:r w:rsidRPr="004A70BB">
        <w:rPr>
          <w:rFonts w:ascii="Arial" w:eastAsia="MS Mincho" w:hAnsi="Arial" w:cs="Arial"/>
          <w:lang w:eastAsia="ja-JP"/>
        </w:rPr>
        <w:t xml:space="preserve">specifies a compound CRS. The first component is a 2D Geographic CRS (WGS84). The second component is a Vertical CRS for depth using the Vertical Datum: </w:t>
      </w:r>
      <w:r w:rsidR="0006197E" w:rsidRPr="004A70BB">
        <w:rPr>
          <w:rFonts w:ascii="Arial" w:eastAsia="MS Mincho" w:hAnsi="Arial" w:cs="Arial"/>
          <w:lang w:eastAsia="ja-JP"/>
        </w:rPr>
        <w:t>Lowest Astronomical Tide</w:t>
      </w:r>
      <w:r w:rsidRPr="004A70BB">
        <w:rPr>
          <w:rFonts w:ascii="Arial" w:eastAsia="MS Mincho" w:hAnsi="Arial" w:cs="Arial"/>
          <w:lang w:eastAsia="ja-JP"/>
        </w:rPr>
        <w:t>.</w:t>
      </w:r>
    </w:p>
    <w:p w14:paraId="11EF3155" w14:textId="391577E4" w:rsidR="00FC2543" w:rsidRPr="00044DEE" w:rsidRDefault="00FC2543" w:rsidP="00FC2543">
      <w:pPr>
        <w:pStyle w:val="Caption"/>
        <w:spacing w:line="240" w:lineRule="auto"/>
        <w:jc w:val="center"/>
        <w:rPr>
          <w:sz w:val="18"/>
          <w:szCs w:val="18"/>
        </w:rPr>
      </w:pPr>
      <w:r w:rsidRPr="00044DEE">
        <w:rPr>
          <w:sz w:val="18"/>
          <w:szCs w:val="18"/>
        </w:rPr>
        <w:t xml:space="preserve">Table </w:t>
      </w:r>
      <w:del w:id="943" w:author="Teh Stand" w:date="2022-06-10T12:43:00Z">
        <w:r w:rsidRPr="00044DEE" w:rsidDel="00BE7F49">
          <w:rPr>
            <w:sz w:val="18"/>
            <w:szCs w:val="18"/>
          </w:rPr>
          <w:delText xml:space="preserve">3 </w:delText>
        </w:r>
      </w:del>
      <w:ins w:id="944" w:author="Teh Stand" w:date="2022-06-10T12:43:00Z">
        <w:r w:rsidRPr="00044DEE">
          <w:rPr>
            <w:sz w:val="18"/>
            <w:szCs w:val="18"/>
          </w:rPr>
          <w:t xml:space="preserve">5-1 </w:t>
        </w:r>
      </w:ins>
      <w:r w:rsidRPr="00044DEE">
        <w:rPr>
          <w:sz w:val="18"/>
          <w:szCs w:val="18"/>
        </w:rPr>
        <w:t>– Compound CRS (WGS84 and Lowest Astronomical Tide)</w:t>
      </w:r>
    </w:p>
    <w:tbl>
      <w:tblPr>
        <w:tblStyle w:val="TableGrid1"/>
        <w:tblW w:w="9304" w:type="dxa"/>
        <w:tblLayout w:type="fixed"/>
        <w:tblLook w:val="04A0" w:firstRow="1" w:lastRow="0" w:firstColumn="1" w:lastColumn="0" w:noHBand="0" w:noVBand="1"/>
      </w:tblPr>
      <w:tblGrid>
        <w:gridCol w:w="783"/>
        <w:gridCol w:w="939"/>
        <w:gridCol w:w="1788"/>
        <w:gridCol w:w="5794"/>
      </w:tblGrid>
      <w:tr w:rsidR="00E73EDF" w:rsidRPr="00BE7F49" w14:paraId="074B4109" w14:textId="77777777" w:rsidTr="00BE7F49">
        <w:tc>
          <w:tcPr>
            <w:tcW w:w="783" w:type="dxa"/>
            <w:shd w:val="clear" w:color="auto" w:fill="D9D9D9" w:themeFill="background1" w:themeFillShade="D9"/>
          </w:tcPr>
          <w:p w14:paraId="0FB57186"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Field</w:t>
            </w:r>
          </w:p>
        </w:tc>
        <w:tc>
          <w:tcPr>
            <w:tcW w:w="939" w:type="dxa"/>
            <w:shd w:val="clear" w:color="auto" w:fill="D9D9D9" w:themeFill="background1" w:themeFillShade="D9"/>
          </w:tcPr>
          <w:p w14:paraId="3ED0DF5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Subfield</w:t>
            </w:r>
          </w:p>
        </w:tc>
        <w:tc>
          <w:tcPr>
            <w:tcW w:w="1788" w:type="dxa"/>
            <w:shd w:val="clear" w:color="auto" w:fill="D9D9D9" w:themeFill="background1" w:themeFillShade="D9"/>
          </w:tcPr>
          <w:p w14:paraId="6E151F9D"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Value</w:t>
            </w:r>
          </w:p>
        </w:tc>
        <w:tc>
          <w:tcPr>
            <w:tcW w:w="5794" w:type="dxa"/>
            <w:shd w:val="clear" w:color="auto" w:fill="D9D9D9" w:themeFill="background1" w:themeFillShade="D9"/>
          </w:tcPr>
          <w:p w14:paraId="3B6AB26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Description</w:t>
            </w:r>
          </w:p>
        </w:tc>
      </w:tr>
      <w:tr w:rsidR="00E73EDF" w:rsidRPr="00BE7F49" w14:paraId="3E295408" w14:textId="77777777" w:rsidTr="0006197E">
        <w:tc>
          <w:tcPr>
            <w:tcW w:w="783" w:type="dxa"/>
          </w:tcPr>
          <w:p w14:paraId="6D0AB6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CSID</w:t>
            </w:r>
          </w:p>
        </w:tc>
        <w:tc>
          <w:tcPr>
            <w:tcW w:w="939" w:type="dxa"/>
          </w:tcPr>
          <w:p w14:paraId="4F04A03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F82BE6F"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5D0967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Record Identifier</w:t>
            </w:r>
          </w:p>
        </w:tc>
      </w:tr>
      <w:tr w:rsidR="00E73EDF" w:rsidRPr="00BE7F49" w14:paraId="6A87CE04" w14:textId="77777777" w:rsidTr="0006197E">
        <w:tc>
          <w:tcPr>
            <w:tcW w:w="783" w:type="dxa"/>
          </w:tcPr>
          <w:p w14:paraId="528999F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3E4512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RCNM</w:t>
            </w:r>
          </w:p>
        </w:tc>
        <w:tc>
          <w:tcPr>
            <w:tcW w:w="1788" w:type="dxa"/>
          </w:tcPr>
          <w:p w14:paraId="690A16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15</w:t>
            </w:r>
          </w:p>
        </w:tc>
        <w:tc>
          <w:tcPr>
            <w:tcW w:w="5794" w:type="dxa"/>
          </w:tcPr>
          <w:p w14:paraId="4309D04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Record Name </w:t>
            </w:r>
            <w:del w:id="945" w:author="Jeff Wootton" w:date="2022-10-25T23:07:00Z">
              <w:r w:rsidRPr="00BE7F49" w:rsidDel="00703037">
                <w:rPr>
                  <w:rFonts w:cs="Arial"/>
                  <w:snapToGrid w:val="0"/>
                  <w:sz w:val="18"/>
                  <w:szCs w:val="18"/>
                  <w:lang w:val="en-US" w:eastAsia="en-US"/>
                </w:rPr>
                <w:delText xml:space="preserve"> </w:delText>
              </w:r>
            </w:del>
            <w:r w:rsidRPr="00BE7F49">
              <w:rPr>
                <w:rFonts w:cs="Arial"/>
                <w:snapToGrid w:val="0"/>
                <w:sz w:val="18"/>
                <w:szCs w:val="18"/>
                <w:lang w:val="en-US" w:eastAsia="en-US"/>
              </w:rPr>
              <w:t>(15 = Coordinate Reference System Identifier)</w:t>
            </w:r>
          </w:p>
        </w:tc>
      </w:tr>
      <w:tr w:rsidR="00E73EDF" w:rsidRPr="00BE7F49" w14:paraId="324BA86A" w14:textId="77777777" w:rsidTr="0006197E">
        <w:tc>
          <w:tcPr>
            <w:tcW w:w="783" w:type="dxa"/>
          </w:tcPr>
          <w:p w14:paraId="76F75F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B10ADE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RCID</w:t>
            </w:r>
          </w:p>
        </w:tc>
        <w:tc>
          <w:tcPr>
            <w:tcW w:w="1788" w:type="dxa"/>
          </w:tcPr>
          <w:p w14:paraId="19EC139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10B95DA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Identification Number</w:t>
            </w:r>
          </w:p>
        </w:tc>
      </w:tr>
      <w:tr w:rsidR="00E73EDF" w:rsidRPr="00BE7F49" w14:paraId="18477A12" w14:textId="77777777" w:rsidTr="0006197E">
        <w:tc>
          <w:tcPr>
            <w:tcW w:w="783" w:type="dxa"/>
          </w:tcPr>
          <w:p w14:paraId="1B88B9E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751CDF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NCRC</w:t>
            </w:r>
          </w:p>
        </w:tc>
        <w:tc>
          <w:tcPr>
            <w:tcW w:w="1788" w:type="dxa"/>
          </w:tcPr>
          <w:p w14:paraId="4857ECF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02A0D27"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Number of CRS Components</w:t>
            </w:r>
          </w:p>
        </w:tc>
      </w:tr>
      <w:tr w:rsidR="00E73EDF" w:rsidRPr="00BE7F49" w14:paraId="5FB6060D" w14:textId="77777777" w:rsidTr="0006197E">
        <w:tc>
          <w:tcPr>
            <w:tcW w:w="783" w:type="dxa"/>
          </w:tcPr>
          <w:p w14:paraId="0922C3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15AF2F7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CBCDB6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7439927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61A2CE42" w14:textId="77777777" w:rsidTr="0006197E">
        <w:tc>
          <w:tcPr>
            <w:tcW w:w="783" w:type="dxa"/>
          </w:tcPr>
          <w:p w14:paraId="6512FA8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42337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762797E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67FCA06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0D582CFE" w14:textId="77777777" w:rsidTr="0006197E">
        <w:tc>
          <w:tcPr>
            <w:tcW w:w="783" w:type="dxa"/>
          </w:tcPr>
          <w:p w14:paraId="3DCFAC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312804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7D12B3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0E73D8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(1 = 2D Geographic)</w:t>
            </w:r>
          </w:p>
        </w:tc>
      </w:tr>
      <w:tr w:rsidR="00E73EDF" w:rsidRPr="00BE7F49" w14:paraId="29BDA90F" w14:textId="77777777" w:rsidTr="0006197E">
        <w:tc>
          <w:tcPr>
            <w:tcW w:w="783" w:type="dxa"/>
          </w:tcPr>
          <w:p w14:paraId="0AC2BFE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C48BA2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3D1AAE6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43A19AD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(1 = Ellipsoidal CS)</w:t>
            </w:r>
          </w:p>
        </w:tc>
      </w:tr>
      <w:tr w:rsidR="00E73EDF" w:rsidRPr="00BE7F49" w14:paraId="211C4E89" w14:textId="77777777" w:rsidTr="0006197E">
        <w:tc>
          <w:tcPr>
            <w:tcW w:w="783" w:type="dxa"/>
          </w:tcPr>
          <w:p w14:paraId="6C0B697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CD9928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11D6596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WGS84</w:t>
            </w:r>
          </w:p>
        </w:tc>
        <w:tc>
          <w:tcPr>
            <w:tcW w:w="5794" w:type="dxa"/>
          </w:tcPr>
          <w:p w14:paraId="672F6AA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70BAA262" w14:textId="77777777" w:rsidTr="0006197E">
        <w:tc>
          <w:tcPr>
            <w:tcW w:w="783" w:type="dxa"/>
          </w:tcPr>
          <w:p w14:paraId="55FD8F8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77D28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3ED496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4326</w:t>
            </w:r>
          </w:p>
        </w:tc>
        <w:tc>
          <w:tcPr>
            <w:tcW w:w="5794" w:type="dxa"/>
          </w:tcPr>
          <w:p w14:paraId="7CAC155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w:t>
            </w:r>
          </w:p>
        </w:tc>
      </w:tr>
      <w:tr w:rsidR="00E73EDF" w:rsidRPr="00BE7F49" w14:paraId="3B18C8C1" w14:textId="77777777" w:rsidTr="0006197E">
        <w:tc>
          <w:tcPr>
            <w:tcW w:w="783" w:type="dxa"/>
          </w:tcPr>
          <w:p w14:paraId="42F48169"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915841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097861B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A4A2FC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(2 = EPSG)</w:t>
            </w:r>
          </w:p>
        </w:tc>
      </w:tr>
      <w:tr w:rsidR="00E73EDF" w:rsidRPr="00BE7F49" w14:paraId="1DE55ED1" w14:textId="77777777" w:rsidTr="0006197E">
        <w:tc>
          <w:tcPr>
            <w:tcW w:w="783" w:type="dxa"/>
          </w:tcPr>
          <w:p w14:paraId="40DA629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5040E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57BF261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B24628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44097C8E" w14:textId="77777777" w:rsidTr="0006197E">
        <w:tc>
          <w:tcPr>
            <w:tcW w:w="783" w:type="dxa"/>
          </w:tcPr>
          <w:p w14:paraId="0373361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75EFED9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7AD21D"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2DB599B"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2096C5D3" w14:textId="77777777" w:rsidTr="0006197E">
        <w:tc>
          <w:tcPr>
            <w:tcW w:w="783" w:type="dxa"/>
          </w:tcPr>
          <w:p w14:paraId="3AFC26FB"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6704B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4D091DD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1CB555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7D2AD8C6" w14:textId="77777777" w:rsidTr="0006197E">
        <w:tc>
          <w:tcPr>
            <w:tcW w:w="783" w:type="dxa"/>
          </w:tcPr>
          <w:p w14:paraId="532FFF0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3568A8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A0E1E1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5</w:t>
            </w:r>
          </w:p>
        </w:tc>
        <w:tc>
          <w:tcPr>
            <w:tcW w:w="5794" w:type="dxa"/>
          </w:tcPr>
          <w:p w14:paraId="6AA5FEB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(5 = Vertical)</w:t>
            </w:r>
          </w:p>
        </w:tc>
      </w:tr>
      <w:tr w:rsidR="00E73EDF" w:rsidRPr="00BE7F49" w14:paraId="37936EE4" w14:textId="77777777" w:rsidTr="0006197E">
        <w:tc>
          <w:tcPr>
            <w:tcW w:w="783" w:type="dxa"/>
          </w:tcPr>
          <w:p w14:paraId="6FCB19A4"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5DA3903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66DFFCD2"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3</w:t>
            </w:r>
          </w:p>
        </w:tc>
        <w:tc>
          <w:tcPr>
            <w:tcW w:w="5794" w:type="dxa"/>
          </w:tcPr>
          <w:p w14:paraId="39F2EDA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(3 = Vertical)</w:t>
            </w:r>
          </w:p>
        </w:tc>
      </w:tr>
      <w:tr w:rsidR="00E73EDF" w:rsidRPr="00BE7F49" w14:paraId="61F1F50E" w14:textId="77777777" w:rsidTr="0006197E">
        <w:tc>
          <w:tcPr>
            <w:tcW w:w="783" w:type="dxa"/>
          </w:tcPr>
          <w:p w14:paraId="2E11F1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15D343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6FA91405" w14:textId="2C64F13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Depth </w:t>
            </w:r>
            <w:r w:rsidR="0006197E" w:rsidRPr="00BE7F49">
              <w:rPr>
                <w:rFonts w:cs="Arial"/>
                <w:snapToGrid w:val="0"/>
                <w:sz w:val="18"/>
                <w:szCs w:val="18"/>
                <w:lang w:val="en-US" w:eastAsia="en-US"/>
              </w:rPr>
              <w:t>-</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p>
        </w:tc>
        <w:tc>
          <w:tcPr>
            <w:tcW w:w="5794" w:type="dxa"/>
          </w:tcPr>
          <w:p w14:paraId="4471EF3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3E34544B" w14:textId="77777777" w:rsidTr="0006197E">
        <w:tc>
          <w:tcPr>
            <w:tcW w:w="783" w:type="dxa"/>
          </w:tcPr>
          <w:p w14:paraId="1A52F4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6D3C6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28B248A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A9917D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 (omitted)</w:t>
            </w:r>
          </w:p>
        </w:tc>
      </w:tr>
      <w:tr w:rsidR="00E73EDF" w:rsidRPr="00BE7F49" w14:paraId="66F68CD3" w14:textId="77777777" w:rsidTr="0006197E">
        <w:tc>
          <w:tcPr>
            <w:tcW w:w="783" w:type="dxa"/>
          </w:tcPr>
          <w:p w14:paraId="78929C2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B7CAA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68B3599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255</w:t>
            </w:r>
          </w:p>
        </w:tc>
        <w:tc>
          <w:tcPr>
            <w:tcW w:w="5794" w:type="dxa"/>
          </w:tcPr>
          <w:p w14:paraId="4381D5DE" w14:textId="77777777" w:rsidR="00E73EDF" w:rsidRPr="00BE7F49" w:rsidRDefault="007653F1" w:rsidP="00BE7F49">
            <w:pPr>
              <w:spacing w:before="60" w:after="60" w:line="240" w:lineRule="auto"/>
              <w:jc w:val="left"/>
              <w:rPr>
                <w:rFonts w:eastAsiaTheme="minorEastAsia" w:cs="Arial"/>
                <w:snapToGrid w:val="0"/>
                <w:sz w:val="18"/>
                <w:szCs w:val="18"/>
                <w:lang w:val="en-US"/>
              </w:rPr>
            </w:pPr>
            <w:r w:rsidRPr="00BE7F49">
              <w:rPr>
                <w:rFonts w:cs="Arial"/>
                <w:snapToGrid w:val="0"/>
                <w:sz w:val="18"/>
                <w:szCs w:val="18"/>
                <w:lang w:val="en-US" w:eastAsia="en-US"/>
              </w:rPr>
              <w:t>CRS Source (</w:t>
            </w:r>
            <w:r w:rsidRPr="00BE7F49">
              <w:rPr>
                <w:rFonts w:eastAsiaTheme="minorEastAsia" w:cs="Arial"/>
                <w:snapToGrid w:val="0"/>
                <w:sz w:val="18"/>
                <w:szCs w:val="18"/>
                <w:lang w:val="en-US"/>
              </w:rPr>
              <w:t>255 = Not Applicable</w:t>
            </w:r>
            <w:r w:rsidRPr="00BE7F49">
              <w:rPr>
                <w:rFonts w:cs="Arial"/>
                <w:snapToGrid w:val="0"/>
                <w:sz w:val="18"/>
                <w:szCs w:val="18"/>
                <w:lang w:val="en-US" w:eastAsia="en-US"/>
              </w:rPr>
              <w:t>)</w:t>
            </w:r>
          </w:p>
        </w:tc>
      </w:tr>
      <w:tr w:rsidR="00E73EDF" w:rsidRPr="00BE7F49" w14:paraId="70404D12" w14:textId="77777777" w:rsidTr="0006197E">
        <w:tc>
          <w:tcPr>
            <w:tcW w:w="783" w:type="dxa"/>
          </w:tcPr>
          <w:p w14:paraId="1B85591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5B68F8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27AE2523"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ED36E6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533FD94B" w14:textId="77777777" w:rsidTr="0006197E">
        <w:tc>
          <w:tcPr>
            <w:tcW w:w="783" w:type="dxa"/>
          </w:tcPr>
          <w:p w14:paraId="6DD9A6F2"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CSAX</w:t>
            </w:r>
          </w:p>
        </w:tc>
        <w:tc>
          <w:tcPr>
            <w:tcW w:w="939" w:type="dxa"/>
          </w:tcPr>
          <w:p w14:paraId="51E6720C"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B21200"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1A69431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System Axes</w:t>
            </w:r>
          </w:p>
        </w:tc>
      </w:tr>
      <w:tr w:rsidR="00E73EDF" w:rsidRPr="00BE7F49" w14:paraId="7989347B" w14:textId="77777777" w:rsidTr="0006197E">
        <w:tc>
          <w:tcPr>
            <w:tcW w:w="783" w:type="dxa"/>
          </w:tcPr>
          <w:p w14:paraId="537FE97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D2C3E3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AXTY</w:t>
            </w:r>
          </w:p>
        </w:tc>
        <w:tc>
          <w:tcPr>
            <w:tcW w:w="1788" w:type="dxa"/>
          </w:tcPr>
          <w:p w14:paraId="555AAD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12</w:t>
            </w:r>
          </w:p>
        </w:tc>
        <w:tc>
          <w:tcPr>
            <w:tcW w:w="5794" w:type="dxa"/>
          </w:tcPr>
          <w:p w14:paraId="12D1111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Axis Type (12 = Gravity Related Depth)</w:t>
            </w:r>
          </w:p>
        </w:tc>
      </w:tr>
      <w:tr w:rsidR="00E73EDF" w:rsidRPr="00BE7F49" w14:paraId="159C874B" w14:textId="77777777" w:rsidTr="0006197E">
        <w:tc>
          <w:tcPr>
            <w:tcW w:w="783" w:type="dxa"/>
          </w:tcPr>
          <w:p w14:paraId="1FAF5B6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553517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AXUM</w:t>
            </w:r>
          </w:p>
        </w:tc>
        <w:tc>
          <w:tcPr>
            <w:tcW w:w="1788" w:type="dxa"/>
          </w:tcPr>
          <w:p w14:paraId="08693F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w:t>
            </w:r>
          </w:p>
        </w:tc>
        <w:tc>
          <w:tcPr>
            <w:tcW w:w="5794" w:type="dxa"/>
          </w:tcPr>
          <w:p w14:paraId="48B6530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Axis Unit of Measure (4 = </w:t>
            </w:r>
            <w:proofErr w:type="spellStart"/>
            <w:r w:rsidRPr="00BE7F49">
              <w:rPr>
                <w:rFonts w:cs="Arial"/>
                <w:snapToGrid w:val="0"/>
                <w:sz w:val="18"/>
                <w:szCs w:val="18"/>
                <w:lang w:val="en-US" w:eastAsia="en-US"/>
              </w:rPr>
              <w:t>Metres</w:t>
            </w:r>
            <w:proofErr w:type="spellEnd"/>
            <w:r w:rsidRPr="00BE7F49">
              <w:rPr>
                <w:rFonts w:cs="Arial"/>
                <w:snapToGrid w:val="0"/>
                <w:sz w:val="18"/>
                <w:szCs w:val="18"/>
                <w:lang w:val="en-US" w:eastAsia="en-US"/>
              </w:rPr>
              <w:t>)</w:t>
            </w:r>
          </w:p>
        </w:tc>
      </w:tr>
      <w:tr w:rsidR="00E73EDF" w:rsidRPr="00BE7F49" w14:paraId="152F8983" w14:textId="77777777" w:rsidTr="0006197E">
        <w:tc>
          <w:tcPr>
            <w:tcW w:w="783" w:type="dxa"/>
          </w:tcPr>
          <w:p w14:paraId="30FF07DD"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lastRenderedPageBreak/>
              <w:t>VDAT</w:t>
            </w:r>
          </w:p>
        </w:tc>
        <w:tc>
          <w:tcPr>
            <w:tcW w:w="939" w:type="dxa"/>
          </w:tcPr>
          <w:p w14:paraId="42DD64EE"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4275C86A"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3B966F10"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Vertical Datum</w:t>
            </w:r>
          </w:p>
        </w:tc>
      </w:tr>
      <w:tr w:rsidR="00E73EDF" w:rsidRPr="00BE7F49" w14:paraId="7DDF7B05" w14:textId="77777777" w:rsidTr="0006197E">
        <w:tc>
          <w:tcPr>
            <w:tcW w:w="783" w:type="dxa"/>
          </w:tcPr>
          <w:p w14:paraId="5BBB321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77E865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DTNM</w:t>
            </w:r>
          </w:p>
        </w:tc>
        <w:tc>
          <w:tcPr>
            <w:tcW w:w="1788" w:type="dxa"/>
          </w:tcPr>
          <w:p w14:paraId="0BF45821" w14:textId="4406371B"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lowest astronomical tide</w:t>
            </w:r>
          </w:p>
        </w:tc>
        <w:tc>
          <w:tcPr>
            <w:tcW w:w="5794" w:type="dxa"/>
          </w:tcPr>
          <w:p w14:paraId="37E5970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Name</w:t>
            </w:r>
          </w:p>
        </w:tc>
      </w:tr>
      <w:tr w:rsidR="00E73EDF" w:rsidRPr="00BE7F49" w14:paraId="0010180D" w14:textId="77777777" w:rsidTr="0006197E">
        <w:tc>
          <w:tcPr>
            <w:tcW w:w="783" w:type="dxa"/>
          </w:tcPr>
          <w:p w14:paraId="017F77B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220559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DTID</w:t>
            </w:r>
          </w:p>
        </w:tc>
        <w:tc>
          <w:tcPr>
            <w:tcW w:w="1788" w:type="dxa"/>
          </w:tcPr>
          <w:p w14:paraId="7D7F43FC" w14:textId="3D7CEBF6"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23</w:t>
            </w:r>
          </w:p>
        </w:tc>
        <w:tc>
          <w:tcPr>
            <w:tcW w:w="5794" w:type="dxa"/>
          </w:tcPr>
          <w:p w14:paraId="16601B9D" w14:textId="341DF2B3"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Identifier (</w:t>
            </w:r>
            <w:r w:rsidR="0006197E" w:rsidRPr="00BE7F49">
              <w:rPr>
                <w:rFonts w:cs="Arial"/>
                <w:snapToGrid w:val="0"/>
                <w:sz w:val="18"/>
                <w:szCs w:val="18"/>
                <w:lang w:val="en-US" w:eastAsia="en-US"/>
              </w:rPr>
              <w:t xml:space="preserve">23 </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r w:rsidRPr="00BE7F49">
              <w:rPr>
                <w:rFonts w:cs="Arial"/>
                <w:snapToGrid w:val="0"/>
                <w:sz w:val="18"/>
                <w:szCs w:val="18"/>
                <w:lang w:val="en-US" w:eastAsia="en-US"/>
              </w:rPr>
              <w:t>)</w:t>
            </w:r>
          </w:p>
        </w:tc>
      </w:tr>
      <w:tr w:rsidR="00E73EDF" w:rsidRPr="00BE7F49" w14:paraId="4C5CB59B" w14:textId="77777777" w:rsidTr="0006197E">
        <w:tc>
          <w:tcPr>
            <w:tcW w:w="783" w:type="dxa"/>
          </w:tcPr>
          <w:p w14:paraId="04775F2D"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28AFA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DTSR</w:t>
            </w:r>
          </w:p>
        </w:tc>
        <w:tc>
          <w:tcPr>
            <w:tcW w:w="1788" w:type="dxa"/>
          </w:tcPr>
          <w:p w14:paraId="58B9982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30EDDB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(2 = Feature Catalogue)</w:t>
            </w:r>
          </w:p>
        </w:tc>
      </w:tr>
      <w:tr w:rsidR="00E73EDF" w:rsidRPr="00BE7F49" w14:paraId="4828691C" w14:textId="77777777" w:rsidTr="0006197E">
        <w:tc>
          <w:tcPr>
            <w:tcW w:w="783" w:type="dxa"/>
          </w:tcPr>
          <w:p w14:paraId="1BAFEC6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470BFC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31DE2FD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33DD343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Information (omitted)</w:t>
            </w:r>
          </w:p>
        </w:tc>
      </w:tr>
    </w:tbl>
    <w:p w14:paraId="07A53C99" w14:textId="77777777" w:rsidR="00FC2543" w:rsidRDefault="00FC2543" w:rsidP="00FC2543">
      <w:pPr>
        <w:spacing w:after="0" w:line="240" w:lineRule="auto"/>
        <w:rPr>
          <w:rFonts w:cs="Arial"/>
        </w:rPr>
      </w:pPr>
    </w:p>
    <w:p w14:paraId="4D0C68D6" w14:textId="1037B22C" w:rsidR="00E73EDF" w:rsidRDefault="007653F1" w:rsidP="00BE7F49">
      <w:pPr>
        <w:spacing w:after="120" w:line="240" w:lineRule="auto"/>
        <w:rPr>
          <w:rFonts w:cs="Arial"/>
        </w:rPr>
      </w:pPr>
      <w:r w:rsidRPr="004A70BB">
        <w:rPr>
          <w:rFonts w:cs="Arial"/>
        </w:rPr>
        <w:t xml:space="preserve">The example </w:t>
      </w:r>
      <w:r w:rsidR="000B6B36" w:rsidRPr="004A70BB">
        <w:rPr>
          <w:rFonts w:cs="Arial"/>
        </w:rPr>
        <w:t xml:space="preserve">at Table </w:t>
      </w:r>
      <w:del w:id="946" w:author="Teh Stand" w:date="2022-06-10T12:43:00Z">
        <w:r w:rsidR="000B6B36" w:rsidRPr="004A70BB" w:rsidDel="00BE7F49">
          <w:rPr>
            <w:rFonts w:cs="Arial"/>
          </w:rPr>
          <w:delText xml:space="preserve">4 </w:delText>
        </w:r>
      </w:del>
      <w:ins w:id="947" w:author="Teh Stand" w:date="2022-06-10T12:43:00Z">
        <w:r w:rsidR="00BE7F49">
          <w:rPr>
            <w:rFonts w:cs="Arial"/>
          </w:rPr>
          <w:t>5-2</w:t>
        </w:r>
        <w:r w:rsidR="00BE7F49" w:rsidRPr="004A70BB">
          <w:rPr>
            <w:rFonts w:cs="Arial"/>
          </w:rPr>
          <w:t xml:space="preserve"> </w:t>
        </w:r>
      </w:ins>
      <w:r w:rsidRPr="004A70BB">
        <w:rPr>
          <w:rFonts w:cs="Arial"/>
        </w:rPr>
        <w:t xml:space="preserve">is similar to the </w:t>
      </w:r>
      <w:r w:rsidR="000B6B36" w:rsidRPr="004A70BB">
        <w:rPr>
          <w:rFonts w:cs="Arial"/>
        </w:rPr>
        <w:t xml:space="preserve">above </w:t>
      </w:r>
      <w:r w:rsidRPr="004A70BB">
        <w:rPr>
          <w:rFonts w:cs="Arial"/>
        </w:rPr>
        <w:t>except that its second component is encoded with the Vertical Datum: Mean Sea Level.</w:t>
      </w:r>
    </w:p>
    <w:p w14:paraId="64F2C326" w14:textId="0771BF76" w:rsidR="00FC2543" w:rsidRPr="00044DEE" w:rsidRDefault="00FC2543" w:rsidP="00FC2543">
      <w:pPr>
        <w:pStyle w:val="Caption"/>
        <w:spacing w:line="240" w:lineRule="auto"/>
        <w:jc w:val="center"/>
        <w:rPr>
          <w:sz w:val="18"/>
          <w:szCs w:val="18"/>
        </w:rPr>
      </w:pPr>
      <w:r w:rsidRPr="00044DEE">
        <w:rPr>
          <w:sz w:val="18"/>
          <w:szCs w:val="18"/>
        </w:rPr>
        <w:t xml:space="preserve">Table </w:t>
      </w:r>
      <w:del w:id="948" w:author="Teh Stand" w:date="2022-06-10T12:43:00Z">
        <w:r w:rsidRPr="00044DEE" w:rsidDel="00BE7F49">
          <w:rPr>
            <w:sz w:val="18"/>
            <w:szCs w:val="18"/>
          </w:rPr>
          <w:delText xml:space="preserve">4 </w:delText>
        </w:r>
      </w:del>
      <w:ins w:id="949" w:author="Teh Stand" w:date="2022-06-10T12:43:00Z">
        <w:r w:rsidRPr="00044DEE">
          <w:rPr>
            <w:sz w:val="18"/>
            <w:szCs w:val="18"/>
          </w:rPr>
          <w:t xml:space="preserve">5-2 </w:t>
        </w:r>
      </w:ins>
      <w:r w:rsidRPr="00044DEE">
        <w:rPr>
          <w:sz w:val="18"/>
          <w:szCs w:val="18"/>
        </w:rPr>
        <w:t>– Compound CRS (WGS84 and Mean Sea Level)</w:t>
      </w:r>
    </w:p>
    <w:tbl>
      <w:tblPr>
        <w:tblStyle w:val="TableGrid2"/>
        <w:tblW w:w="9304" w:type="dxa"/>
        <w:tblLayout w:type="fixed"/>
        <w:tblLook w:val="04A0" w:firstRow="1" w:lastRow="0" w:firstColumn="1" w:lastColumn="0" w:noHBand="0" w:noVBand="1"/>
      </w:tblPr>
      <w:tblGrid>
        <w:gridCol w:w="783"/>
        <w:gridCol w:w="939"/>
        <w:gridCol w:w="1831"/>
        <w:gridCol w:w="5751"/>
      </w:tblGrid>
      <w:tr w:rsidR="00E73EDF" w:rsidRPr="00FC2543" w14:paraId="4A647616" w14:textId="77777777" w:rsidTr="00FC2543">
        <w:tc>
          <w:tcPr>
            <w:tcW w:w="783" w:type="dxa"/>
            <w:shd w:val="clear" w:color="auto" w:fill="D9D9D9" w:themeFill="background1" w:themeFillShade="D9"/>
          </w:tcPr>
          <w:p w14:paraId="701EC9AF"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Field</w:t>
            </w:r>
          </w:p>
        </w:tc>
        <w:tc>
          <w:tcPr>
            <w:tcW w:w="939" w:type="dxa"/>
            <w:shd w:val="clear" w:color="auto" w:fill="D9D9D9" w:themeFill="background1" w:themeFillShade="D9"/>
          </w:tcPr>
          <w:p w14:paraId="682C26A6"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Subfield</w:t>
            </w:r>
          </w:p>
        </w:tc>
        <w:tc>
          <w:tcPr>
            <w:tcW w:w="1831" w:type="dxa"/>
            <w:shd w:val="clear" w:color="auto" w:fill="D9D9D9" w:themeFill="background1" w:themeFillShade="D9"/>
          </w:tcPr>
          <w:p w14:paraId="00D393B0"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Value</w:t>
            </w:r>
          </w:p>
        </w:tc>
        <w:tc>
          <w:tcPr>
            <w:tcW w:w="5751" w:type="dxa"/>
            <w:shd w:val="clear" w:color="auto" w:fill="D9D9D9" w:themeFill="background1" w:themeFillShade="D9"/>
          </w:tcPr>
          <w:p w14:paraId="4FD571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Description</w:t>
            </w:r>
          </w:p>
        </w:tc>
      </w:tr>
      <w:tr w:rsidR="00E73EDF" w:rsidRPr="00FC2543" w14:paraId="4F5F60ED" w14:textId="77777777" w:rsidTr="0006197E">
        <w:tc>
          <w:tcPr>
            <w:tcW w:w="783" w:type="dxa"/>
          </w:tcPr>
          <w:p w14:paraId="0B131704"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CSID</w:t>
            </w:r>
          </w:p>
        </w:tc>
        <w:tc>
          <w:tcPr>
            <w:tcW w:w="939" w:type="dxa"/>
          </w:tcPr>
          <w:p w14:paraId="7666B2F1"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CEBB41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969EAB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Record Identifier</w:t>
            </w:r>
          </w:p>
        </w:tc>
      </w:tr>
      <w:tr w:rsidR="00E73EDF" w:rsidRPr="00FC2543" w14:paraId="2E75E58A" w14:textId="77777777" w:rsidTr="0006197E">
        <w:tc>
          <w:tcPr>
            <w:tcW w:w="783" w:type="dxa"/>
          </w:tcPr>
          <w:p w14:paraId="19163F2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580EFC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RCNM</w:t>
            </w:r>
          </w:p>
        </w:tc>
        <w:tc>
          <w:tcPr>
            <w:tcW w:w="1831" w:type="dxa"/>
          </w:tcPr>
          <w:p w14:paraId="3E7BFC9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15</w:t>
            </w:r>
          </w:p>
        </w:tc>
        <w:tc>
          <w:tcPr>
            <w:tcW w:w="5751" w:type="dxa"/>
          </w:tcPr>
          <w:p w14:paraId="3594F48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Name  (15 = Coordinate Reference System Identifier)</w:t>
            </w:r>
          </w:p>
        </w:tc>
      </w:tr>
      <w:tr w:rsidR="00E73EDF" w:rsidRPr="00FC2543" w14:paraId="5C14445C" w14:textId="77777777" w:rsidTr="0006197E">
        <w:tc>
          <w:tcPr>
            <w:tcW w:w="783" w:type="dxa"/>
          </w:tcPr>
          <w:p w14:paraId="7BF3BAB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04E172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RCID</w:t>
            </w:r>
          </w:p>
        </w:tc>
        <w:tc>
          <w:tcPr>
            <w:tcW w:w="1831" w:type="dxa"/>
          </w:tcPr>
          <w:p w14:paraId="5EDB20F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78B750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Identification Number</w:t>
            </w:r>
          </w:p>
        </w:tc>
      </w:tr>
      <w:tr w:rsidR="00E73EDF" w:rsidRPr="00FC2543" w14:paraId="0C358A1E" w14:textId="77777777" w:rsidTr="0006197E">
        <w:tc>
          <w:tcPr>
            <w:tcW w:w="783" w:type="dxa"/>
          </w:tcPr>
          <w:p w14:paraId="108F629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C5837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NCRC</w:t>
            </w:r>
          </w:p>
        </w:tc>
        <w:tc>
          <w:tcPr>
            <w:tcW w:w="1831" w:type="dxa"/>
          </w:tcPr>
          <w:p w14:paraId="1F51FCF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62968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Number of CRS Components</w:t>
            </w:r>
          </w:p>
        </w:tc>
      </w:tr>
      <w:tr w:rsidR="00E73EDF" w:rsidRPr="00FC2543" w14:paraId="23B2542E" w14:textId="77777777" w:rsidTr="0006197E">
        <w:tc>
          <w:tcPr>
            <w:tcW w:w="783" w:type="dxa"/>
          </w:tcPr>
          <w:p w14:paraId="7D0068E7"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13C5551D"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45F024B"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BE7B909"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12C161D1" w14:textId="77777777" w:rsidTr="0006197E">
        <w:tc>
          <w:tcPr>
            <w:tcW w:w="783" w:type="dxa"/>
          </w:tcPr>
          <w:p w14:paraId="0B542E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77EEFF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1BC7CE3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5B3EC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2E816AF" w14:textId="77777777" w:rsidTr="0006197E">
        <w:tc>
          <w:tcPr>
            <w:tcW w:w="783" w:type="dxa"/>
          </w:tcPr>
          <w:p w14:paraId="1FD249E6"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169AE2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2E4B17D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1DD53E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(1 = 2D Geographic)</w:t>
            </w:r>
          </w:p>
        </w:tc>
      </w:tr>
      <w:tr w:rsidR="00E73EDF" w:rsidRPr="00FC2543" w14:paraId="2E5768EB" w14:textId="77777777" w:rsidTr="0006197E">
        <w:tc>
          <w:tcPr>
            <w:tcW w:w="783" w:type="dxa"/>
          </w:tcPr>
          <w:p w14:paraId="4CBB350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ED43E6"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5D52B4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48F306C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(1 = Ellipsoidal CS)</w:t>
            </w:r>
          </w:p>
        </w:tc>
      </w:tr>
      <w:tr w:rsidR="00E73EDF" w:rsidRPr="00FC2543" w14:paraId="5A68F6D9" w14:textId="77777777" w:rsidTr="0006197E">
        <w:tc>
          <w:tcPr>
            <w:tcW w:w="783" w:type="dxa"/>
          </w:tcPr>
          <w:p w14:paraId="6A60BF6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C9CEA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4AE7AB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WGS84</w:t>
            </w:r>
          </w:p>
        </w:tc>
        <w:tc>
          <w:tcPr>
            <w:tcW w:w="5751" w:type="dxa"/>
          </w:tcPr>
          <w:p w14:paraId="34B9E3E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34D7B081" w14:textId="77777777" w:rsidTr="0006197E">
        <w:tc>
          <w:tcPr>
            <w:tcW w:w="783" w:type="dxa"/>
          </w:tcPr>
          <w:p w14:paraId="07D2CC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CEFE96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5AD94B4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4326</w:t>
            </w:r>
          </w:p>
        </w:tc>
        <w:tc>
          <w:tcPr>
            <w:tcW w:w="5751" w:type="dxa"/>
          </w:tcPr>
          <w:p w14:paraId="5D2A24E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w:t>
            </w:r>
          </w:p>
        </w:tc>
      </w:tr>
      <w:tr w:rsidR="00E73EDF" w:rsidRPr="00FC2543" w14:paraId="0728EB13" w14:textId="77777777" w:rsidTr="0006197E">
        <w:tc>
          <w:tcPr>
            <w:tcW w:w="783" w:type="dxa"/>
          </w:tcPr>
          <w:p w14:paraId="519B09D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3D6950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1A1F8E9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47AE5CB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(2 = EPSG)</w:t>
            </w:r>
          </w:p>
        </w:tc>
      </w:tr>
      <w:tr w:rsidR="00E73EDF" w:rsidRPr="00FC2543" w14:paraId="1D232668" w14:textId="77777777" w:rsidTr="0006197E">
        <w:tc>
          <w:tcPr>
            <w:tcW w:w="783" w:type="dxa"/>
          </w:tcPr>
          <w:p w14:paraId="47CEE9A8"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E69C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151D758D"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63367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20147C1B" w14:textId="77777777" w:rsidTr="0006197E">
        <w:tc>
          <w:tcPr>
            <w:tcW w:w="783" w:type="dxa"/>
          </w:tcPr>
          <w:p w14:paraId="688516F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54CE912A"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3A3E2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126FF1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50D0AE00" w14:textId="77777777" w:rsidTr="0006197E">
        <w:tc>
          <w:tcPr>
            <w:tcW w:w="783" w:type="dxa"/>
          </w:tcPr>
          <w:p w14:paraId="4CE9E97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AEED1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05C9C02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DC7DB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3DFD2E8" w14:textId="77777777" w:rsidTr="0006197E">
        <w:tc>
          <w:tcPr>
            <w:tcW w:w="783" w:type="dxa"/>
          </w:tcPr>
          <w:p w14:paraId="70B016E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2E6AB09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4E069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5</w:t>
            </w:r>
          </w:p>
        </w:tc>
        <w:tc>
          <w:tcPr>
            <w:tcW w:w="5751" w:type="dxa"/>
          </w:tcPr>
          <w:p w14:paraId="6E37F5D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(5 = Vertical)</w:t>
            </w:r>
          </w:p>
        </w:tc>
      </w:tr>
      <w:tr w:rsidR="00E73EDF" w:rsidRPr="00FC2543" w14:paraId="4EE63EAD" w14:textId="77777777" w:rsidTr="0006197E">
        <w:tc>
          <w:tcPr>
            <w:tcW w:w="783" w:type="dxa"/>
          </w:tcPr>
          <w:p w14:paraId="6CAB145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7A37B2B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45CF9BA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48931DA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(3 = Vertical)</w:t>
            </w:r>
          </w:p>
        </w:tc>
      </w:tr>
      <w:tr w:rsidR="00E73EDF" w:rsidRPr="00FC2543" w14:paraId="0E9B5AD6" w14:textId="77777777" w:rsidTr="0006197E">
        <w:tc>
          <w:tcPr>
            <w:tcW w:w="783" w:type="dxa"/>
          </w:tcPr>
          <w:p w14:paraId="71FF61F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D5E28E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50532C2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Depth - mean sea level</w:t>
            </w:r>
          </w:p>
        </w:tc>
        <w:tc>
          <w:tcPr>
            <w:tcW w:w="5751" w:type="dxa"/>
          </w:tcPr>
          <w:p w14:paraId="21D1F47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45ED1780" w14:textId="77777777" w:rsidTr="0006197E">
        <w:tc>
          <w:tcPr>
            <w:tcW w:w="783" w:type="dxa"/>
          </w:tcPr>
          <w:p w14:paraId="78F877AA"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F13B03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615CFB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471D30F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 (omitted)</w:t>
            </w:r>
          </w:p>
        </w:tc>
      </w:tr>
      <w:tr w:rsidR="00E73EDF" w:rsidRPr="00FC2543" w14:paraId="19DD5607" w14:textId="77777777" w:rsidTr="0006197E">
        <w:tc>
          <w:tcPr>
            <w:tcW w:w="783" w:type="dxa"/>
          </w:tcPr>
          <w:p w14:paraId="33AB6F2E"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2D4FDD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501B21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255</w:t>
            </w:r>
          </w:p>
        </w:tc>
        <w:tc>
          <w:tcPr>
            <w:tcW w:w="5751" w:type="dxa"/>
          </w:tcPr>
          <w:p w14:paraId="3BF0A456" w14:textId="084AC8E4"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w:t>
            </w:r>
            <w:r w:rsidRPr="00FC2543">
              <w:rPr>
                <w:rFonts w:eastAsiaTheme="minorEastAsia" w:cs="Arial"/>
                <w:snapToGrid w:val="0"/>
                <w:sz w:val="18"/>
                <w:szCs w:val="18"/>
                <w:lang w:val="en-US"/>
              </w:rPr>
              <w:t xml:space="preserve">255 = Not </w:t>
            </w:r>
            <w:r w:rsidR="00FF5200" w:rsidRPr="00FC2543">
              <w:rPr>
                <w:rFonts w:eastAsiaTheme="minorEastAsia" w:cs="Arial"/>
                <w:snapToGrid w:val="0"/>
                <w:sz w:val="18"/>
                <w:szCs w:val="18"/>
                <w:lang w:val="en-US"/>
              </w:rPr>
              <w:t>Applicable</w:t>
            </w:r>
            <w:r w:rsidRPr="00FC2543">
              <w:rPr>
                <w:rFonts w:cs="Arial"/>
                <w:snapToGrid w:val="0"/>
                <w:sz w:val="18"/>
                <w:szCs w:val="18"/>
                <w:lang w:val="en-US" w:eastAsia="en-US"/>
              </w:rPr>
              <w:t>)</w:t>
            </w:r>
          </w:p>
        </w:tc>
      </w:tr>
      <w:tr w:rsidR="00E73EDF" w:rsidRPr="00FC2543" w14:paraId="726EB145" w14:textId="77777777" w:rsidTr="0006197E">
        <w:tc>
          <w:tcPr>
            <w:tcW w:w="783" w:type="dxa"/>
          </w:tcPr>
          <w:p w14:paraId="5B3A1BC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F48042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68D3E66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43A7A3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5261BE22" w14:textId="77777777" w:rsidTr="0006197E">
        <w:tc>
          <w:tcPr>
            <w:tcW w:w="783" w:type="dxa"/>
          </w:tcPr>
          <w:p w14:paraId="1B938D7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CSAX</w:t>
            </w:r>
          </w:p>
        </w:tc>
        <w:tc>
          <w:tcPr>
            <w:tcW w:w="939" w:type="dxa"/>
          </w:tcPr>
          <w:p w14:paraId="06A7E4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71E79928"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CEB85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System Axes</w:t>
            </w:r>
          </w:p>
        </w:tc>
      </w:tr>
      <w:tr w:rsidR="00E73EDF" w:rsidRPr="00FC2543" w14:paraId="3A35DA8C" w14:textId="77777777" w:rsidTr="0006197E">
        <w:tc>
          <w:tcPr>
            <w:tcW w:w="783" w:type="dxa"/>
          </w:tcPr>
          <w:p w14:paraId="0AC7F892"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497A0D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AXTY</w:t>
            </w:r>
          </w:p>
        </w:tc>
        <w:tc>
          <w:tcPr>
            <w:tcW w:w="1831" w:type="dxa"/>
          </w:tcPr>
          <w:p w14:paraId="3801A9C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12</w:t>
            </w:r>
          </w:p>
        </w:tc>
        <w:tc>
          <w:tcPr>
            <w:tcW w:w="5751" w:type="dxa"/>
          </w:tcPr>
          <w:p w14:paraId="32DBED9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Axis Type (12 = Gravity Related Depth)</w:t>
            </w:r>
          </w:p>
        </w:tc>
      </w:tr>
      <w:tr w:rsidR="00E73EDF" w:rsidRPr="00FC2543" w14:paraId="18459AFB" w14:textId="77777777" w:rsidTr="0006197E">
        <w:tc>
          <w:tcPr>
            <w:tcW w:w="783" w:type="dxa"/>
          </w:tcPr>
          <w:p w14:paraId="3F0E04E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7DED5C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AXUM</w:t>
            </w:r>
          </w:p>
        </w:tc>
        <w:tc>
          <w:tcPr>
            <w:tcW w:w="1831" w:type="dxa"/>
          </w:tcPr>
          <w:p w14:paraId="5ABD090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w:t>
            </w:r>
          </w:p>
        </w:tc>
        <w:tc>
          <w:tcPr>
            <w:tcW w:w="5751" w:type="dxa"/>
          </w:tcPr>
          <w:p w14:paraId="2110B03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 xml:space="preserve">Axis Unit of Measure (4 = </w:t>
            </w:r>
            <w:proofErr w:type="spellStart"/>
            <w:r w:rsidRPr="00FC2543">
              <w:rPr>
                <w:rFonts w:cs="Arial"/>
                <w:snapToGrid w:val="0"/>
                <w:sz w:val="18"/>
                <w:szCs w:val="18"/>
                <w:lang w:val="en-US" w:eastAsia="en-US"/>
              </w:rPr>
              <w:t>Metres</w:t>
            </w:r>
            <w:proofErr w:type="spellEnd"/>
            <w:r w:rsidRPr="00FC2543">
              <w:rPr>
                <w:rFonts w:cs="Arial"/>
                <w:snapToGrid w:val="0"/>
                <w:sz w:val="18"/>
                <w:szCs w:val="18"/>
                <w:lang w:val="en-US" w:eastAsia="en-US"/>
              </w:rPr>
              <w:t>)</w:t>
            </w:r>
          </w:p>
        </w:tc>
      </w:tr>
      <w:tr w:rsidR="00E73EDF" w:rsidRPr="00FC2543" w14:paraId="1A47B6AC" w14:textId="77777777" w:rsidTr="0006197E">
        <w:tc>
          <w:tcPr>
            <w:tcW w:w="783" w:type="dxa"/>
          </w:tcPr>
          <w:p w14:paraId="415756F7"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VDAT</w:t>
            </w:r>
          </w:p>
        </w:tc>
        <w:tc>
          <w:tcPr>
            <w:tcW w:w="939" w:type="dxa"/>
          </w:tcPr>
          <w:p w14:paraId="4EB01C05"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52FC0E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240977DA"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Vertical Datum</w:t>
            </w:r>
          </w:p>
        </w:tc>
      </w:tr>
      <w:tr w:rsidR="00E73EDF" w:rsidRPr="00FC2543" w14:paraId="57FEAE2E" w14:textId="77777777" w:rsidTr="0006197E">
        <w:tc>
          <w:tcPr>
            <w:tcW w:w="783" w:type="dxa"/>
          </w:tcPr>
          <w:p w14:paraId="4C379B1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4644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DTNM</w:t>
            </w:r>
          </w:p>
        </w:tc>
        <w:tc>
          <w:tcPr>
            <w:tcW w:w="1831" w:type="dxa"/>
          </w:tcPr>
          <w:p w14:paraId="7EC2DA6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mean sea level</w:t>
            </w:r>
          </w:p>
        </w:tc>
        <w:tc>
          <w:tcPr>
            <w:tcW w:w="5751" w:type="dxa"/>
          </w:tcPr>
          <w:p w14:paraId="14428BE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Name</w:t>
            </w:r>
          </w:p>
        </w:tc>
      </w:tr>
      <w:tr w:rsidR="00E73EDF" w:rsidRPr="00FC2543" w14:paraId="206BA9A6" w14:textId="77777777" w:rsidTr="0006197E">
        <w:tc>
          <w:tcPr>
            <w:tcW w:w="783" w:type="dxa"/>
          </w:tcPr>
          <w:p w14:paraId="606D058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17B198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DTID</w:t>
            </w:r>
          </w:p>
        </w:tc>
        <w:tc>
          <w:tcPr>
            <w:tcW w:w="1831" w:type="dxa"/>
          </w:tcPr>
          <w:p w14:paraId="7A8F8DC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703E486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Identifier (3 = Mean Sea Level)</w:t>
            </w:r>
          </w:p>
        </w:tc>
      </w:tr>
      <w:tr w:rsidR="00E73EDF" w:rsidRPr="00FC2543" w14:paraId="6041DFB7" w14:textId="77777777" w:rsidTr="0006197E">
        <w:tc>
          <w:tcPr>
            <w:tcW w:w="783" w:type="dxa"/>
          </w:tcPr>
          <w:p w14:paraId="5D581B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81A26D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DTSR</w:t>
            </w:r>
          </w:p>
        </w:tc>
        <w:tc>
          <w:tcPr>
            <w:tcW w:w="1831" w:type="dxa"/>
          </w:tcPr>
          <w:p w14:paraId="3E50CF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3D3974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(2 = Feature Catalogue)</w:t>
            </w:r>
          </w:p>
        </w:tc>
      </w:tr>
      <w:tr w:rsidR="00E73EDF" w:rsidRPr="00FC2543" w14:paraId="3B54F919" w14:textId="77777777" w:rsidTr="0006197E">
        <w:tc>
          <w:tcPr>
            <w:tcW w:w="783" w:type="dxa"/>
          </w:tcPr>
          <w:p w14:paraId="5A305F1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BE1A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74180670"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58BBE53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Information (omitted)</w:t>
            </w:r>
          </w:p>
        </w:tc>
      </w:tr>
    </w:tbl>
    <w:p w14:paraId="71EC56A3" w14:textId="77777777" w:rsidR="00FC2543" w:rsidRPr="00FC2543" w:rsidRDefault="00FC2543" w:rsidP="00FC2543">
      <w:pPr>
        <w:spacing w:after="120" w:line="240" w:lineRule="auto"/>
      </w:pPr>
    </w:p>
    <w:p w14:paraId="7C93A816" w14:textId="77777777" w:rsidR="00E73EDF" w:rsidRPr="004A70BB" w:rsidRDefault="007653F1" w:rsidP="00F42AB4">
      <w:pPr>
        <w:pStyle w:val="Heading1"/>
        <w:tabs>
          <w:tab w:val="clear" w:pos="400"/>
        </w:tabs>
        <w:spacing w:before="120" w:after="200" w:line="240" w:lineRule="auto"/>
        <w:ind w:left="567" w:hanging="567"/>
      </w:pPr>
      <w:bookmarkStart w:id="950" w:name="_Toc517858859"/>
      <w:bookmarkStart w:id="951" w:name="_Toc519859099"/>
      <w:bookmarkStart w:id="952" w:name="_Toc521495143"/>
      <w:bookmarkStart w:id="953" w:name="_Toc527117756"/>
      <w:bookmarkStart w:id="954" w:name="_Toc527620283"/>
      <w:bookmarkStart w:id="955" w:name="_Toc529974525"/>
      <w:bookmarkStart w:id="956" w:name="_Toc225648327"/>
      <w:bookmarkStart w:id="957" w:name="_Toc439685281"/>
      <w:bookmarkStart w:id="958" w:name="_Toc225065184"/>
      <w:bookmarkStart w:id="959" w:name="_Toc121374444"/>
      <w:bookmarkEnd w:id="950"/>
      <w:bookmarkEnd w:id="951"/>
      <w:bookmarkEnd w:id="952"/>
      <w:bookmarkEnd w:id="953"/>
      <w:bookmarkEnd w:id="954"/>
      <w:bookmarkEnd w:id="955"/>
      <w:r w:rsidRPr="004A70BB">
        <w:lastRenderedPageBreak/>
        <w:t>Data Quality</w:t>
      </w:r>
      <w:bookmarkEnd w:id="956"/>
      <w:bookmarkEnd w:id="957"/>
      <w:bookmarkEnd w:id="958"/>
      <w:bookmarkEnd w:id="959"/>
      <w:r w:rsidRPr="004A70BB">
        <w:t xml:space="preserve"> </w:t>
      </w:r>
    </w:p>
    <w:p w14:paraId="47A45FF5" w14:textId="77777777" w:rsidR="00E73EDF" w:rsidRPr="004A70BB" w:rsidRDefault="007653F1" w:rsidP="00F42AB4">
      <w:pPr>
        <w:pStyle w:val="Heading2"/>
        <w:tabs>
          <w:tab w:val="clear" w:pos="540"/>
        </w:tabs>
        <w:spacing w:before="120" w:after="200" w:line="240" w:lineRule="auto"/>
        <w:ind w:left="709" w:hanging="709"/>
      </w:pPr>
      <w:bookmarkStart w:id="960" w:name="_Toc439685282"/>
      <w:bookmarkStart w:id="961" w:name="_Toc121374445"/>
      <w:bookmarkStart w:id="962" w:name="_Toc225648328"/>
      <w:bookmarkStart w:id="963" w:name="_Toc225065185"/>
      <w:bookmarkStart w:id="964" w:name="_Toc8629844"/>
      <w:bookmarkStart w:id="965" w:name="_Toc422735435"/>
      <w:bookmarkStart w:id="966" w:name="_Toc8629976"/>
      <w:bookmarkStart w:id="967" w:name="_Toc19077363"/>
      <w:bookmarkStart w:id="968" w:name="_Toc191284893"/>
      <w:r w:rsidRPr="004A70BB">
        <w:t>Introduction</w:t>
      </w:r>
      <w:bookmarkEnd w:id="960"/>
      <w:bookmarkEnd w:id="961"/>
    </w:p>
    <w:p w14:paraId="5512E168" w14:textId="7325D2E8" w:rsidR="00793F40" w:rsidRPr="004A70BB" w:rsidRDefault="00793F40" w:rsidP="00F42AB4">
      <w:pPr>
        <w:spacing w:after="120" w:line="240" w:lineRule="auto"/>
        <w:rPr>
          <w:lang w:val="en-US"/>
        </w:rPr>
      </w:pPr>
      <w:r w:rsidRPr="004A70BB">
        <w:rPr>
          <w:lang w:val="en-US"/>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w:t>
      </w:r>
      <w:ins w:id="969" w:author="Teh Stand" w:date="2022-06-10T14:42:00Z">
        <w:r w:rsidR="00F42AB4">
          <w:rPr>
            <w:lang w:val="en-US"/>
          </w:rPr>
          <w:t xml:space="preserve">scope for </w:t>
        </w:r>
      </w:ins>
      <w:r w:rsidRPr="004A70BB">
        <w:rPr>
          <w:lang w:val="en-US"/>
        </w:rPr>
        <w:t xml:space="preserve">usage </w:t>
      </w:r>
      <w:r w:rsidRPr="004A70BB">
        <w:t>by user groups that the data product was not originally intended for. The secondary users can make assessments of the data product usefulness in their application based on the reported data quality measures.</w:t>
      </w:r>
    </w:p>
    <w:p w14:paraId="490D93FC" w14:textId="159B1961" w:rsidR="00793F40" w:rsidRPr="004A70BB" w:rsidRDefault="00793F40" w:rsidP="00F42AB4">
      <w:pPr>
        <w:spacing w:after="60" w:line="240" w:lineRule="auto"/>
        <w:rPr>
          <w:lang w:val="en-US"/>
        </w:rPr>
      </w:pPr>
      <w:r w:rsidRPr="004A70BB">
        <w:rPr>
          <w:lang w:val="en-US"/>
        </w:rPr>
        <w:t>For S-101 the following data qual</w:t>
      </w:r>
      <w:r w:rsidR="00F42AB4">
        <w:rPr>
          <w:lang w:val="en-US"/>
        </w:rPr>
        <w:t>ity elements have been included:</w:t>
      </w:r>
    </w:p>
    <w:p w14:paraId="28F2FD58" w14:textId="77777777" w:rsidR="00793F40" w:rsidRPr="004A70BB" w:rsidRDefault="00793F40" w:rsidP="00F42AB4">
      <w:pPr>
        <w:numPr>
          <w:ilvl w:val="0"/>
          <w:numId w:val="30"/>
        </w:numPr>
        <w:spacing w:after="60" w:line="240" w:lineRule="auto"/>
        <w:ind w:left="567" w:hanging="283"/>
        <w:rPr>
          <w:lang w:val="en-US"/>
        </w:rPr>
      </w:pPr>
      <w:r w:rsidRPr="004A70BB">
        <w:rPr>
          <w:lang w:val="en-US"/>
        </w:rPr>
        <w:t>Conformance to this Product Specification;</w:t>
      </w:r>
    </w:p>
    <w:p w14:paraId="0CEDE7CC" w14:textId="77777777" w:rsidR="00793F40" w:rsidRPr="004A70BB" w:rsidRDefault="00793F40" w:rsidP="00F42AB4">
      <w:pPr>
        <w:numPr>
          <w:ilvl w:val="0"/>
          <w:numId w:val="30"/>
        </w:numPr>
        <w:spacing w:after="60" w:line="240" w:lineRule="auto"/>
        <w:ind w:left="567" w:hanging="283"/>
        <w:rPr>
          <w:lang w:val="en-US"/>
        </w:rPr>
      </w:pPr>
      <w:r w:rsidRPr="004A70BB">
        <w:rPr>
          <w:lang w:val="en-US"/>
        </w:rPr>
        <w:t>Intended purpose of the data product;</w:t>
      </w:r>
    </w:p>
    <w:p w14:paraId="1DE233E2" w14:textId="77777777" w:rsidR="00793F40" w:rsidRPr="004A70BB" w:rsidRDefault="00793F40" w:rsidP="00F42AB4">
      <w:pPr>
        <w:numPr>
          <w:ilvl w:val="0"/>
          <w:numId w:val="30"/>
        </w:numPr>
        <w:spacing w:after="60" w:line="240" w:lineRule="auto"/>
        <w:ind w:left="567" w:hanging="283"/>
        <w:rPr>
          <w:lang w:val="en-US"/>
        </w:rPr>
      </w:pPr>
      <w:r w:rsidRPr="004A70BB">
        <w:rPr>
          <w:lang w:val="en-US"/>
        </w:rPr>
        <w:t>Completeness of the data product in terms of coverage;</w:t>
      </w:r>
    </w:p>
    <w:p w14:paraId="09ED367A" w14:textId="20C8AD48" w:rsidR="00793F40" w:rsidRPr="0076198D" w:rsidRDefault="00793F40" w:rsidP="00F42AB4">
      <w:pPr>
        <w:numPr>
          <w:ilvl w:val="0"/>
          <w:numId w:val="30"/>
        </w:numPr>
        <w:spacing w:after="60" w:line="240" w:lineRule="auto"/>
        <w:ind w:left="567" w:hanging="283"/>
        <w:rPr>
          <w:lang w:val="en-US"/>
        </w:rPr>
      </w:pPr>
      <w:r w:rsidRPr="0076198D">
        <w:rPr>
          <w:lang w:val="en-US"/>
        </w:rPr>
        <w:t xml:space="preserve">Logical </w:t>
      </w:r>
      <w:r w:rsidR="00F42AB4">
        <w:rPr>
          <w:lang w:val="en-US"/>
        </w:rPr>
        <w:t>c</w:t>
      </w:r>
      <w:r w:rsidRPr="0076198D">
        <w:rPr>
          <w:lang w:val="en-US"/>
        </w:rPr>
        <w:t>onsistency;</w:t>
      </w:r>
    </w:p>
    <w:p w14:paraId="52C861C2" w14:textId="2693AF04" w:rsidR="00E87947" w:rsidRPr="0076198D" w:rsidRDefault="00E87947" w:rsidP="00F42AB4">
      <w:pPr>
        <w:numPr>
          <w:ilvl w:val="0"/>
          <w:numId w:val="30"/>
        </w:numPr>
        <w:spacing w:after="60" w:line="240" w:lineRule="auto"/>
        <w:ind w:left="567" w:hanging="283"/>
        <w:rPr>
          <w:lang w:val="en-US"/>
        </w:rPr>
      </w:pPr>
      <w:r w:rsidRPr="0076198D">
        <w:rPr>
          <w:lang w:val="en-US"/>
        </w:rPr>
        <w:t xml:space="preserve">Depth </w:t>
      </w:r>
      <w:r w:rsidR="00F42AB4">
        <w:rPr>
          <w:lang w:val="en-US"/>
        </w:rPr>
        <w:t>u</w:t>
      </w:r>
      <w:r w:rsidRPr="0076198D">
        <w:rPr>
          <w:lang w:val="en-US"/>
        </w:rPr>
        <w:t xml:space="preserve">ncertainty and </w:t>
      </w:r>
      <w:r w:rsidR="00F42AB4">
        <w:rPr>
          <w:lang w:val="en-US"/>
        </w:rPr>
        <w:t>a</w:t>
      </w:r>
      <w:r w:rsidRPr="0076198D">
        <w:rPr>
          <w:lang w:val="en-US"/>
        </w:rPr>
        <w:t>ccuracy;</w:t>
      </w:r>
    </w:p>
    <w:p w14:paraId="6C4FA3D6" w14:textId="0E5211C7" w:rsidR="00793F40" w:rsidRPr="0076198D" w:rsidRDefault="00793F40" w:rsidP="00F42AB4">
      <w:pPr>
        <w:numPr>
          <w:ilvl w:val="0"/>
          <w:numId w:val="30"/>
        </w:numPr>
        <w:spacing w:after="60" w:line="240" w:lineRule="auto"/>
        <w:ind w:left="567" w:hanging="283"/>
        <w:rPr>
          <w:lang w:val="en-US"/>
        </w:rPr>
      </w:pPr>
      <w:r w:rsidRPr="0076198D">
        <w:rPr>
          <w:lang w:val="en-US"/>
        </w:rPr>
        <w:t xml:space="preserve">Positional </w:t>
      </w:r>
      <w:r w:rsidR="00F42AB4">
        <w:rPr>
          <w:lang w:val="en-US"/>
        </w:rPr>
        <w:t>u</w:t>
      </w:r>
      <w:r w:rsidRPr="0076198D">
        <w:rPr>
          <w:lang w:val="en-US"/>
        </w:rPr>
        <w:t xml:space="preserve">ncertainty and </w:t>
      </w:r>
      <w:r w:rsidR="00F42AB4">
        <w:rPr>
          <w:lang w:val="en-US"/>
        </w:rPr>
        <w:t>a</w:t>
      </w:r>
      <w:r w:rsidRPr="0076198D">
        <w:rPr>
          <w:lang w:val="en-US"/>
        </w:rPr>
        <w:t>ccuracy;</w:t>
      </w:r>
    </w:p>
    <w:p w14:paraId="464D2774" w14:textId="4E70B490" w:rsidR="00793F40" w:rsidRPr="0076198D" w:rsidRDefault="00793F40" w:rsidP="00F42AB4">
      <w:pPr>
        <w:numPr>
          <w:ilvl w:val="0"/>
          <w:numId w:val="30"/>
        </w:numPr>
        <w:spacing w:after="60" w:line="240" w:lineRule="auto"/>
        <w:ind w:left="567" w:hanging="283"/>
        <w:rPr>
          <w:lang w:val="en-US"/>
        </w:rPr>
      </w:pPr>
      <w:r w:rsidRPr="0076198D">
        <w:rPr>
          <w:lang w:val="en-US"/>
        </w:rPr>
        <w:t xml:space="preserve">Thematic </w:t>
      </w:r>
      <w:r w:rsidR="00F42AB4">
        <w:rPr>
          <w:lang w:val="en-US"/>
        </w:rPr>
        <w:t>a</w:t>
      </w:r>
      <w:r w:rsidRPr="0076198D">
        <w:rPr>
          <w:lang w:val="en-US"/>
        </w:rPr>
        <w:t>ccuracy;</w:t>
      </w:r>
    </w:p>
    <w:p w14:paraId="18EF5766" w14:textId="2CF05552" w:rsidR="00793F40" w:rsidRPr="0076198D" w:rsidRDefault="00793F40" w:rsidP="00F42AB4">
      <w:pPr>
        <w:numPr>
          <w:ilvl w:val="0"/>
          <w:numId w:val="30"/>
        </w:numPr>
        <w:spacing w:after="60" w:line="240" w:lineRule="auto"/>
        <w:ind w:left="567" w:hanging="283"/>
        <w:rPr>
          <w:lang w:val="en-US"/>
        </w:rPr>
      </w:pPr>
      <w:r w:rsidRPr="0076198D">
        <w:rPr>
          <w:lang w:val="en-US"/>
        </w:rPr>
        <w:t xml:space="preserve">Temporal </w:t>
      </w:r>
      <w:r w:rsidR="00F42AB4">
        <w:rPr>
          <w:lang w:val="en-US"/>
        </w:rPr>
        <w:t>q</w:t>
      </w:r>
      <w:r w:rsidRPr="0076198D">
        <w:rPr>
          <w:lang w:val="en-US"/>
        </w:rPr>
        <w:t>uality;</w:t>
      </w:r>
    </w:p>
    <w:p w14:paraId="30F897C2" w14:textId="77777777" w:rsidR="00793F40" w:rsidRPr="0076198D" w:rsidRDefault="00793F40" w:rsidP="00F42AB4">
      <w:pPr>
        <w:numPr>
          <w:ilvl w:val="0"/>
          <w:numId w:val="30"/>
        </w:numPr>
        <w:spacing w:after="60" w:line="240" w:lineRule="auto"/>
        <w:ind w:left="567" w:hanging="283"/>
        <w:rPr>
          <w:lang w:val="en-US"/>
        </w:rPr>
      </w:pPr>
      <w:r w:rsidRPr="0076198D">
        <w:rPr>
          <w:lang w:val="en-US"/>
        </w:rPr>
        <w:t>Aggregation measures;</w:t>
      </w:r>
    </w:p>
    <w:p w14:paraId="522E2C54" w14:textId="77777777" w:rsidR="00793F40" w:rsidRPr="0076198D" w:rsidRDefault="00793F40" w:rsidP="00F42AB4">
      <w:pPr>
        <w:numPr>
          <w:ilvl w:val="0"/>
          <w:numId w:val="30"/>
        </w:numPr>
        <w:spacing w:after="0" w:line="240" w:lineRule="auto"/>
        <w:ind w:left="567" w:hanging="283"/>
        <w:rPr>
          <w:lang w:val="en-US"/>
        </w:rPr>
      </w:pPr>
      <w:r w:rsidRPr="0076198D">
        <w:rPr>
          <w:lang w:val="en-US"/>
        </w:rPr>
        <w:t>Validation checks or conformance checks including:</w:t>
      </w:r>
    </w:p>
    <w:p w14:paraId="506761DD" w14:textId="1B05F6B2" w:rsidR="00793F40" w:rsidRPr="0076198D" w:rsidRDefault="00793F40" w:rsidP="00F42AB4">
      <w:pPr>
        <w:numPr>
          <w:ilvl w:val="0"/>
          <w:numId w:val="31"/>
        </w:numPr>
        <w:spacing w:after="0" w:line="240" w:lineRule="auto"/>
        <w:ind w:left="851" w:hanging="284"/>
        <w:rPr>
          <w:lang w:val="en-US"/>
        </w:rPr>
      </w:pPr>
      <w:r w:rsidRPr="0076198D">
        <w:rPr>
          <w:lang w:val="en-US"/>
        </w:rPr>
        <w:t>General tests for dataset integrity;</w:t>
      </w:r>
      <w:r w:rsidR="00F42AB4">
        <w:rPr>
          <w:lang w:val="en-US"/>
        </w:rPr>
        <w:t xml:space="preserve"> and</w:t>
      </w:r>
    </w:p>
    <w:p w14:paraId="4395351D" w14:textId="1E53B21F" w:rsidR="00793F40" w:rsidRPr="0076198D" w:rsidRDefault="00793F40" w:rsidP="00F42AB4">
      <w:pPr>
        <w:numPr>
          <w:ilvl w:val="0"/>
          <w:numId w:val="31"/>
        </w:numPr>
        <w:spacing w:after="120" w:line="240" w:lineRule="auto"/>
        <w:ind w:left="851" w:hanging="284"/>
        <w:rPr>
          <w:lang w:val="en-US"/>
        </w:rPr>
      </w:pPr>
      <w:r w:rsidRPr="0076198D">
        <w:rPr>
          <w:lang w:val="en-US"/>
        </w:rPr>
        <w:t xml:space="preserve">Specific tests </w:t>
      </w:r>
      <w:r w:rsidR="0054734A" w:rsidRPr="0076198D">
        <w:rPr>
          <w:lang w:val="en-US"/>
        </w:rPr>
        <w:t xml:space="preserve">for compliance </w:t>
      </w:r>
      <w:r w:rsidR="0072028A" w:rsidRPr="0076198D">
        <w:rPr>
          <w:lang w:val="en-US"/>
        </w:rPr>
        <w:t>against the S-101</w:t>
      </w:r>
      <w:r w:rsidRPr="0076198D">
        <w:rPr>
          <w:lang w:val="en-US"/>
        </w:rPr>
        <w:t xml:space="preserve"> data model.</w:t>
      </w:r>
    </w:p>
    <w:p w14:paraId="08021F89" w14:textId="24571E86" w:rsidR="00E73EDF" w:rsidRPr="00F74A0D" w:rsidRDefault="00793F40" w:rsidP="00F42AB4">
      <w:pPr>
        <w:spacing w:after="120" w:line="240" w:lineRule="auto"/>
      </w:pPr>
      <w:r w:rsidRPr="00F74A0D">
        <w:t>F</w:t>
      </w:r>
      <w:r w:rsidR="007653F1" w:rsidRPr="00F74A0D">
        <w:t xml:space="preserve">or S-101 </w:t>
      </w:r>
      <w:r w:rsidRPr="00F74A0D">
        <w:t xml:space="preserve">data quality </w:t>
      </w:r>
      <w:r w:rsidR="007653F1" w:rsidRPr="00F74A0D">
        <w:t>is divided into two parts – data compliance</w:t>
      </w:r>
      <w:r w:rsidR="00513327" w:rsidRPr="00F74A0D">
        <w:t>, usability</w:t>
      </w:r>
      <w:r w:rsidR="007653F1" w:rsidRPr="00F74A0D">
        <w:t xml:space="preserve"> and integrity against all requirements of S-101; and bathymetric data quality.  </w:t>
      </w:r>
    </w:p>
    <w:p w14:paraId="548082F7" w14:textId="58D87230" w:rsidR="00E73EDF" w:rsidRPr="00F74A0D" w:rsidRDefault="007653F1" w:rsidP="00F42AB4">
      <w:pPr>
        <w:pStyle w:val="Heading3"/>
        <w:tabs>
          <w:tab w:val="clear" w:pos="660"/>
          <w:tab w:val="clear" w:pos="880"/>
          <w:tab w:val="left" w:pos="851"/>
        </w:tabs>
        <w:spacing w:before="120" w:after="120" w:line="240" w:lineRule="auto"/>
        <w:ind w:left="851" w:hanging="851"/>
        <w:jc w:val="both"/>
      </w:pPr>
      <w:bookmarkStart w:id="970" w:name="_Toc439685283"/>
      <w:bookmarkStart w:id="971" w:name="_Toc121374446"/>
      <w:r w:rsidRPr="00F74A0D">
        <w:t xml:space="preserve">Data </w:t>
      </w:r>
      <w:r w:rsidR="00FF5200">
        <w:t>c</w:t>
      </w:r>
      <w:r w:rsidRPr="00F74A0D">
        <w:t xml:space="preserve">ompliance and </w:t>
      </w:r>
      <w:bookmarkEnd w:id="970"/>
      <w:r w:rsidR="00FF5200">
        <w:t>u</w:t>
      </w:r>
      <w:r w:rsidR="00C24C01" w:rsidRPr="00F74A0D">
        <w:t>sability</w:t>
      </w:r>
      <w:bookmarkEnd w:id="971"/>
    </w:p>
    <w:p w14:paraId="612D2069" w14:textId="1BFCC285" w:rsidR="00E73EDF" w:rsidRPr="00F74A0D" w:rsidRDefault="0012488D" w:rsidP="00FF5200">
      <w:pPr>
        <w:spacing w:after="120" w:line="240" w:lineRule="auto"/>
      </w:pPr>
      <w:r w:rsidRPr="00F74A0D">
        <w:t xml:space="preserve">All </w:t>
      </w:r>
      <w:r w:rsidR="007653F1" w:rsidRPr="00F74A0D">
        <w:t>S-101 data</w:t>
      </w:r>
      <w:r w:rsidRPr="00F74A0D">
        <w:t>sets</w:t>
      </w:r>
      <w:r w:rsidR="007653F1" w:rsidRPr="00F74A0D">
        <w:t xml:space="preserve"> must be validated</w:t>
      </w:r>
      <w:r w:rsidR="0091681C" w:rsidRPr="00F74A0D">
        <w:t xml:space="preserve"> against the above data quality elements</w:t>
      </w:r>
      <w:r w:rsidR="007653F1" w:rsidRPr="00F74A0D">
        <w:t xml:space="preserve"> using conformance checks that are located in Annex </w:t>
      </w:r>
      <w:r w:rsidR="000721D7" w:rsidRPr="00F74A0D">
        <w:t>C</w:t>
      </w:r>
      <w:r w:rsidR="007653F1" w:rsidRPr="00F74A0D">
        <w:t xml:space="preserve"> – </w:t>
      </w:r>
      <w:r w:rsidR="007653F1" w:rsidRPr="00FF5200">
        <w:rPr>
          <w:i/>
        </w:rPr>
        <w:t>ENC Validation Checks</w:t>
      </w:r>
      <w:r w:rsidR="007653F1" w:rsidRPr="00F74A0D">
        <w:t xml:space="preserve">. </w:t>
      </w:r>
      <w:r w:rsidR="008F0E8A" w:rsidRPr="00F74A0D">
        <w:t>As a minimum requirement, all datasets must conform to all checks that are categorized as “Critical” in Annex C.</w:t>
      </w:r>
    </w:p>
    <w:p w14:paraId="1B413E74" w14:textId="62350880" w:rsidR="00E73EDF" w:rsidRPr="00F74A0D" w:rsidRDefault="007653F1" w:rsidP="00FF5200">
      <w:pPr>
        <w:spacing w:after="120" w:line="240" w:lineRule="auto"/>
      </w:pPr>
      <w:r w:rsidRPr="00F74A0D">
        <w:t xml:space="preserve">S-101 datasets must conform to all mandatory elements of Annex A – </w:t>
      </w:r>
      <w:r w:rsidRPr="00FF5200">
        <w:rPr>
          <w:i/>
        </w:rPr>
        <w:t>Data Classification and Encoding Guide</w:t>
      </w:r>
      <w:r w:rsidRPr="00F74A0D">
        <w:t>, where the word ‘must’ is used.</w:t>
      </w:r>
    </w:p>
    <w:p w14:paraId="2E9392A8" w14:textId="77777777" w:rsidR="00513327" w:rsidRPr="00F74A0D" w:rsidRDefault="00E92C1A" w:rsidP="00FF5200">
      <w:pPr>
        <w:spacing w:after="60" w:line="240" w:lineRule="auto"/>
      </w:pPr>
      <w:r w:rsidRPr="00F74A0D">
        <w:t>In addition to the above, dataset usability must be assessed against</w:t>
      </w:r>
      <w:r w:rsidR="00513327" w:rsidRPr="00F74A0D">
        <w:t>:</w:t>
      </w:r>
    </w:p>
    <w:p w14:paraId="4B5E295B" w14:textId="4F403D5B" w:rsidR="00C24C01" w:rsidRPr="00F74A0D" w:rsidRDefault="00513327" w:rsidP="00FF5200">
      <w:pPr>
        <w:pStyle w:val="ListParagraph"/>
        <w:numPr>
          <w:ilvl w:val="0"/>
          <w:numId w:val="32"/>
        </w:numPr>
        <w:spacing w:after="60" w:line="240" w:lineRule="auto"/>
        <w:ind w:left="567" w:hanging="283"/>
        <w:contextualSpacing w:val="0"/>
      </w:pPr>
      <w:r w:rsidRPr="00F74A0D">
        <w:t>I</w:t>
      </w:r>
      <w:r w:rsidR="00E92C1A" w:rsidRPr="00F74A0D">
        <w:t>ntended user requirements in regard to coverage, scale and specific content requirements as defined by the Produci</w:t>
      </w:r>
      <w:r w:rsidRPr="00F74A0D">
        <w:t>ng Agency and key stakeholders;</w:t>
      </w:r>
    </w:p>
    <w:p w14:paraId="668D2138" w14:textId="08A7C148" w:rsidR="00513327" w:rsidRPr="00F74A0D" w:rsidRDefault="00600EB6" w:rsidP="00FF5200">
      <w:pPr>
        <w:pStyle w:val="ListParagraph"/>
        <w:numPr>
          <w:ilvl w:val="0"/>
          <w:numId w:val="32"/>
        </w:numPr>
        <w:spacing w:after="60" w:line="240" w:lineRule="auto"/>
        <w:ind w:left="567" w:hanging="283"/>
        <w:contextualSpacing w:val="0"/>
      </w:pPr>
      <w:r w:rsidRPr="00F74A0D">
        <w:t>Conformance to</w:t>
      </w:r>
      <w:r w:rsidR="00840A09" w:rsidRPr="00F74A0D">
        <w:t xml:space="preserve"> e</w:t>
      </w:r>
      <w:r w:rsidR="00513327" w:rsidRPr="00F74A0D">
        <w:t>stablished maintenance processes (see Section 8); and</w:t>
      </w:r>
    </w:p>
    <w:p w14:paraId="6E7EA7FE" w14:textId="0EC21898" w:rsidR="00513327" w:rsidRPr="00F74A0D" w:rsidRDefault="00513327" w:rsidP="00FF5200">
      <w:pPr>
        <w:pStyle w:val="ListParagraph"/>
        <w:numPr>
          <w:ilvl w:val="0"/>
          <w:numId w:val="32"/>
        </w:numPr>
        <w:spacing w:after="120" w:line="240" w:lineRule="auto"/>
        <w:ind w:left="567" w:hanging="283"/>
      </w:pPr>
      <w:r w:rsidRPr="00F74A0D">
        <w:t>Overall compliance with the S-101 Product Specification</w:t>
      </w:r>
      <w:r w:rsidR="00330C96" w:rsidRPr="00F74A0D">
        <w:t xml:space="preserve">, including context-specific evaluation of individual </w:t>
      </w:r>
      <w:r w:rsidR="00840A09" w:rsidRPr="00F74A0D">
        <w:t xml:space="preserve">encoding </w:t>
      </w:r>
      <w:r w:rsidR="00330C96" w:rsidRPr="00F74A0D">
        <w:t xml:space="preserve">instances </w:t>
      </w:r>
      <w:r w:rsidR="00840A09" w:rsidRPr="00F74A0D">
        <w:t>for</w:t>
      </w:r>
      <w:r w:rsidR="00330C96" w:rsidRPr="00F74A0D">
        <w:t xml:space="preserve"> </w:t>
      </w:r>
      <w:r w:rsidR="00600EB6" w:rsidRPr="00F74A0D">
        <w:t xml:space="preserve">requirement of </w:t>
      </w:r>
      <w:r w:rsidR="00330C96" w:rsidRPr="00F74A0D">
        <w:t xml:space="preserve">conformance to checks classified as “Error” and “Warning” in Annex C – </w:t>
      </w:r>
      <w:r w:rsidR="00330C96" w:rsidRPr="00FF5200">
        <w:rPr>
          <w:i/>
        </w:rPr>
        <w:t>ENC Validation Checks</w:t>
      </w:r>
      <w:r w:rsidR="00330C96" w:rsidRPr="00F74A0D">
        <w:t>.</w:t>
      </w:r>
      <w:r w:rsidRPr="00F74A0D">
        <w:t xml:space="preserve"> </w:t>
      </w:r>
    </w:p>
    <w:p w14:paraId="6D1CE89C" w14:textId="7ED2916E" w:rsidR="00330C96" w:rsidRPr="00F74A0D" w:rsidRDefault="00330C96" w:rsidP="00FF5200">
      <w:pPr>
        <w:spacing w:after="120" w:line="240" w:lineRule="auto"/>
      </w:pPr>
      <w:r w:rsidRPr="00F74A0D">
        <w:t>For dataset integrity requirements, see clause 11.6.</w:t>
      </w:r>
    </w:p>
    <w:p w14:paraId="67697EA0" w14:textId="77777777" w:rsidR="00E73EDF" w:rsidRPr="00F74A0D" w:rsidRDefault="00E73EDF" w:rsidP="00FF5200">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120" w:line="240" w:lineRule="auto"/>
      </w:pPr>
      <w:bookmarkStart w:id="972" w:name="_Toc510784300"/>
      <w:bookmarkStart w:id="973" w:name="_Toc510785449"/>
      <w:bookmarkEnd w:id="972"/>
      <w:bookmarkEnd w:id="973"/>
    </w:p>
    <w:p w14:paraId="552BA760" w14:textId="77777777" w:rsidR="00E73EDF" w:rsidRPr="00F74A0D" w:rsidRDefault="007653F1" w:rsidP="004A47EC">
      <w:pPr>
        <w:pStyle w:val="Heading1"/>
        <w:tabs>
          <w:tab w:val="clear" w:pos="400"/>
        </w:tabs>
        <w:spacing w:before="120" w:after="200" w:line="240" w:lineRule="auto"/>
        <w:ind w:left="567" w:hanging="567"/>
      </w:pPr>
      <w:bookmarkStart w:id="974" w:name="_Toc225065206"/>
      <w:bookmarkStart w:id="975" w:name="_Toc225648349"/>
      <w:bookmarkStart w:id="976" w:name="_Toc439685287"/>
      <w:bookmarkStart w:id="977" w:name="_Toc121374447"/>
      <w:bookmarkEnd w:id="962"/>
      <w:bookmarkEnd w:id="963"/>
      <w:bookmarkEnd w:id="964"/>
      <w:bookmarkEnd w:id="965"/>
      <w:bookmarkEnd w:id="966"/>
      <w:bookmarkEnd w:id="967"/>
      <w:bookmarkEnd w:id="968"/>
      <w:r w:rsidRPr="00F74A0D">
        <w:t>Data Capture and Classification</w:t>
      </w:r>
      <w:bookmarkEnd w:id="974"/>
      <w:bookmarkEnd w:id="975"/>
      <w:bookmarkEnd w:id="976"/>
      <w:bookmarkEnd w:id="977"/>
    </w:p>
    <w:p w14:paraId="3340D53D" w14:textId="33B07B9C" w:rsidR="00E73EDF" w:rsidRPr="00F74A0D" w:rsidRDefault="007653F1" w:rsidP="004A47EC">
      <w:pPr>
        <w:spacing w:after="120" w:line="240" w:lineRule="auto"/>
      </w:pPr>
      <w:r w:rsidRPr="00F74A0D">
        <w:t xml:space="preserve">The S-101 ENC Data Classification and Encoding Guide (DCEG) </w:t>
      </w:r>
      <w:r w:rsidRPr="00F74A0D">
        <w:rPr>
          <w:lang w:eastAsia="en-GB"/>
        </w:rPr>
        <w:t>describes how data describing the real world should be captured using the types defined in the S-101 Feature Catalogue</w:t>
      </w:r>
      <w:r w:rsidRPr="00F74A0D">
        <w:t xml:space="preserve">. This Guide is located </w:t>
      </w:r>
      <w:r w:rsidR="00881F3F" w:rsidRPr="00F74A0D">
        <w:t xml:space="preserve">at </w:t>
      </w:r>
      <w:r w:rsidRPr="00F74A0D">
        <w:t xml:space="preserve">Annex A. </w:t>
      </w:r>
    </w:p>
    <w:p w14:paraId="594149B8" w14:textId="77777777" w:rsidR="00E73EDF" w:rsidRPr="00F74A0D" w:rsidRDefault="00E73EDF" w:rsidP="004A47EC">
      <w:pPr>
        <w:spacing w:after="120" w:line="240" w:lineRule="auto"/>
      </w:pPr>
    </w:p>
    <w:p w14:paraId="38B5F967" w14:textId="77777777" w:rsidR="00E73EDF" w:rsidRPr="00F74A0D" w:rsidRDefault="007653F1" w:rsidP="004A47EC">
      <w:pPr>
        <w:pStyle w:val="Heading1"/>
        <w:tabs>
          <w:tab w:val="clear" w:pos="400"/>
        </w:tabs>
        <w:spacing w:before="120" w:after="200" w:line="240" w:lineRule="auto"/>
        <w:ind w:left="567" w:hanging="567"/>
      </w:pPr>
      <w:bookmarkStart w:id="978" w:name="_Toc191284919"/>
      <w:bookmarkStart w:id="979" w:name="_Toc8629863"/>
      <w:bookmarkStart w:id="980" w:name="_Toc19077382"/>
      <w:bookmarkStart w:id="981" w:name="_Toc8629995"/>
      <w:bookmarkStart w:id="982" w:name="_Toc225065208"/>
      <w:bookmarkStart w:id="983" w:name="_Toc439685289"/>
      <w:bookmarkStart w:id="984" w:name="_Toc225648351"/>
      <w:bookmarkStart w:id="985" w:name="_Toc121374448"/>
      <w:bookmarkEnd w:id="978"/>
      <w:bookmarkEnd w:id="979"/>
      <w:bookmarkEnd w:id="980"/>
      <w:bookmarkEnd w:id="981"/>
      <w:r w:rsidRPr="00F74A0D">
        <w:lastRenderedPageBreak/>
        <w:t>Maintenance</w:t>
      </w:r>
      <w:bookmarkEnd w:id="982"/>
      <w:bookmarkEnd w:id="983"/>
      <w:bookmarkEnd w:id="984"/>
      <w:bookmarkEnd w:id="985"/>
    </w:p>
    <w:p w14:paraId="382DAAED" w14:textId="77777777" w:rsidR="00E73EDF" w:rsidRPr="00F74A0D" w:rsidRDefault="007653F1" w:rsidP="00636ED5">
      <w:pPr>
        <w:pStyle w:val="Heading2"/>
        <w:tabs>
          <w:tab w:val="clear" w:pos="540"/>
          <w:tab w:val="clear" w:pos="700"/>
          <w:tab w:val="left" w:pos="709"/>
        </w:tabs>
        <w:spacing w:before="120" w:after="200" w:line="240" w:lineRule="auto"/>
        <w:ind w:left="709" w:hanging="709"/>
      </w:pPr>
      <w:bookmarkStart w:id="986" w:name="_Toc439685290"/>
      <w:bookmarkStart w:id="987" w:name="_Toc121374449"/>
      <w:r w:rsidRPr="00F74A0D">
        <w:t>Introduction</w:t>
      </w:r>
      <w:bookmarkEnd w:id="986"/>
      <w:bookmarkEnd w:id="987"/>
    </w:p>
    <w:p w14:paraId="4B031D04" w14:textId="523FD68A" w:rsidR="00E73EDF" w:rsidRDefault="007653F1" w:rsidP="00636ED5">
      <w:pPr>
        <w:spacing w:after="120" w:line="240" w:lineRule="auto"/>
      </w:pPr>
      <w:r w:rsidRPr="00F74A0D">
        <w:t xml:space="preserve">This clause describes the </w:t>
      </w:r>
      <w:r w:rsidR="00D34F9D" w:rsidRPr="00F74A0D">
        <w:t xml:space="preserve">requirement to </w:t>
      </w:r>
      <w:r w:rsidR="00D12EDA" w:rsidRPr="00F74A0D">
        <w:t xml:space="preserve">adequately </w:t>
      </w:r>
      <w:r w:rsidR="00D34F9D" w:rsidRPr="00F74A0D">
        <w:t xml:space="preserve">maintain </w:t>
      </w:r>
      <w:r w:rsidRPr="00F74A0D">
        <w:t>datasets</w:t>
      </w:r>
      <w:r w:rsidR="00D34F9D" w:rsidRPr="00F74A0D">
        <w:t>;</w:t>
      </w:r>
      <w:r w:rsidRPr="00F74A0D">
        <w:t xml:space="preserve"> </w:t>
      </w:r>
      <w:r w:rsidR="00D34F9D" w:rsidRPr="00F74A0D">
        <w:t xml:space="preserve">use of newly acquired </w:t>
      </w:r>
      <w:r w:rsidRPr="00F74A0D">
        <w:t>source</w:t>
      </w:r>
      <w:r w:rsidR="00D34F9D" w:rsidRPr="00F74A0D">
        <w:t xml:space="preserve"> data;</w:t>
      </w:r>
      <w:r w:rsidRPr="00F74A0D">
        <w:t xml:space="preserve"> </w:t>
      </w:r>
      <w:r w:rsidR="00D34F9D" w:rsidRPr="00F74A0D">
        <w:t xml:space="preserve">maintenance requirements within the overall </w:t>
      </w:r>
      <w:r w:rsidRPr="00F74A0D">
        <w:t>production process</w:t>
      </w:r>
      <w:r w:rsidR="00D34F9D" w:rsidRPr="00F74A0D">
        <w:t>;</w:t>
      </w:r>
      <w:r w:rsidRPr="00F74A0D">
        <w:t xml:space="preserve"> and how </w:t>
      </w:r>
      <w:r w:rsidR="00A5342D" w:rsidRPr="00F74A0D">
        <w:t xml:space="preserve">Feature </w:t>
      </w:r>
      <w:r w:rsidRPr="00F74A0D">
        <w:t xml:space="preserve">and </w:t>
      </w:r>
      <w:r w:rsidR="00A5342D" w:rsidRPr="00F74A0D">
        <w:t xml:space="preserve">Portrayal Catalogues </w:t>
      </w:r>
      <w:r w:rsidRPr="00F74A0D">
        <w:t xml:space="preserve">are to be managed within an S-100 </w:t>
      </w:r>
      <w:r w:rsidR="00535E66" w:rsidRPr="00F74A0D">
        <w:t xml:space="preserve">based marine navigation </w:t>
      </w:r>
      <w:r w:rsidRPr="00F74A0D">
        <w:t>system.</w:t>
      </w:r>
    </w:p>
    <w:p w14:paraId="2908AFA1" w14:textId="77777777" w:rsidR="00636ED5" w:rsidRPr="00F74A0D" w:rsidRDefault="00636ED5" w:rsidP="00636ED5">
      <w:pPr>
        <w:spacing w:after="120" w:line="240" w:lineRule="auto"/>
      </w:pPr>
    </w:p>
    <w:p w14:paraId="517CF0E7" w14:textId="3F747AD0" w:rsidR="00E73EDF" w:rsidRPr="00F74A0D" w:rsidRDefault="007653F1" w:rsidP="00636ED5">
      <w:pPr>
        <w:pStyle w:val="Heading2"/>
        <w:tabs>
          <w:tab w:val="clear" w:pos="540"/>
          <w:tab w:val="clear" w:pos="700"/>
          <w:tab w:val="left" w:pos="709"/>
        </w:tabs>
        <w:spacing w:before="120" w:after="200" w:line="240" w:lineRule="auto"/>
        <w:ind w:left="709" w:hanging="709"/>
      </w:pPr>
      <w:bookmarkStart w:id="988" w:name="_Toc439685291"/>
      <w:bookmarkStart w:id="989" w:name="_Toc121374450"/>
      <w:r w:rsidRPr="00F74A0D">
        <w:t xml:space="preserve">Maintenance and </w:t>
      </w:r>
      <w:r w:rsidR="00636ED5">
        <w:t>u</w:t>
      </w:r>
      <w:r w:rsidRPr="00F74A0D">
        <w:t xml:space="preserve">pdate </w:t>
      </w:r>
      <w:r w:rsidR="00636ED5">
        <w:t>f</w:t>
      </w:r>
      <w:r w:rsidRPr="00F74A0D">
        <w:t>requency</w:t>
      </w:r>
      <w:bookmarkEnd w:id="988"/>
      <w:bookmarkEnd w:id="989"/>
    </w:p>
    <w:p w14:paraId="4132AE93" w14:textId="5DDA7FF4" w:rsidR="00E73EDF" w:rsidRDefault="007653F1" w:rsidP="00975677">
      <w:pPr>
        <w:spacing w:after="120" w:line="240" w:lineRule="auto"/>
        <w:rPr>
          <w:rFonts w:ascii="Verdana" w:hAnsi="Verdana" w:cs="Verdana"/>
          <w:sz w:val="22"/>
          <w:szCs w:val="22"/>
          <w:lang w:val="en-US" w:eastAsia="en-US"/>
        </w:rPr>
      </w:pPr>
      <w:r w:rsidRPr="00F74A0D">
        <w:t xml:space="preserve">Datasets </w:t>
      </w:r>
      <w:r w:rsidR="00745987" w:rsidRPr="00F74A0D">
        <w:t xml:space="preserve">must be </w:t>
      </w:r>
      <w:r w:rsidRPr="00F74A0D">
        <w:t>maintained as needed</w:t>
      </w:r>
      <w:r w:rsidR="00745987" w:rsidRPr="00F74A0D">
        <w:t>;</w:t>
      </w:r>
      <w:r w:rsidRPr="00F74A0D">
        <w:t xml:space="preserve"> and</w:t>
      </w:r>
      <w:r w:rsidR="00745987" w:rsidRPr="00F74A0D">
        <w:t xml:space="preserve"> the overall production process </w:t>
      </w:r>
      <w:r w:rsidRPr="00F74A0D">
        <w:rPr>
          <w:rFonts w:cs="Arial"/>
          <w:lang w:val="en-US" w:eastAsia="en-US"/>
        </w:rPr>
        <w:t>must include mechanisms for ENC updating designed to meet the needs of the mariner regarding safety of navigation.</w:t>
      </w:r>
    </w:p>
    <w:p w14:paraId="226B944D" w14:textId="77777777" w:rsidR="00975677" w:rsidRPr="00F74A0D" w:rsidRDefault="00975677" w:rsidP="00975677">
      <w:pPr>
        <w:spacing w:after="120" w:line="240" w:lineRule="auto"/>
        <w:rPr>
          <w:b/>
        </w:rPr>
      </w:pPr>
    </w:p>
    <w:p w14:paraId="50602361" w14:textId="4EBEC5BF" w:rsidR="00E73EDF" w:rsidRPr="00F74A0D" w:rsidRDefault="007653F1" w:rsidP="00975677">
      <w:pPr>
        <w:pStyle w:val="Heading2"/>
        <w:tabs>
          <w:tab w:val="clear" w:pos="540"/>
        </w:tabs>
        <w:spacing w:before="120" w:after="200" w:line="240" w:lineRule="auto"/>
        <w:ind w:left="709" w:hanging="709"/>
      </w:pPr>
      <w:bookmarkStart w:id="990" w:name="_Toc439685292"/>
      <w:bookmarkStart w:id="991" w:name="_Toc121374451"/>
      <w:r w:rsidRPr="00F74A0D">
        <w:t xml:space="preserve">Data </w:t>
      </w:r>
      <w:del w:id="992" w:author="Jeff Wootton" w:date="2022-10-11T04:28:00Z">
        <w:r w:rsidRPr="00F74A0D" w:rsidDel="00D24503">
          <w:delText>Source</w:delText>
        </w:r>
      </w:del>
      <w:bookmarkEnd w:id="990"/>
      <w:ins w:id="993" w:author="Jeff Wootton" w:date="2022-10-11T04:28:00Z">
        <w:r w:rsidR="00D24503">
          <w:t>s</w:t>
        </w:r>
        <w:r w:rsidR="00D24503" w:rsidRPr="00F74A0D">
          <w:t>ource</w:t>
        </w:r>
      </w:ins>
      <w:bookmarkEnd w:id="991"/>
    </w:p>
    <w:p w14:paraId="133A223F" w14:textId="15509975" w:rsidR="00E73EDF" w:rsidRDefault="007653F1" w:rsidP="00975677">
      <w:pPr>
        <w:spacing w:after="120" w:line="240" w:lineRule="auto"/>
      </w:pPr>
      <w:r w:rsidRPr="00F74A0D">
        <w:t xml:space="preserve">Data Producers must use </w:t>
      </w:r>
      <w:r w:rsidR="00D34F9D" w:rsidRPr="00F74A0D">
        <w:t>all available</w:t>
      </w:r>
      <w:r w:rsidR="00D12EDA" w:rsidRPr="00F74A0D">
        <w:t xml:space="preserve"> and</w:t>
      </w:r>
      <w:r w:rsidR="00D34F9D" w:rsidRPr="00F74A0D">
        <w:t xml:space="preserve"> </w:t>
      </w:r>
      <w:r w:rsidRPr="00F74A0D">
        <w:t>applicable sources</w:t>
      </w:r>
      <w:r w:rsidR="00D34F9D" w:rsidRPr="00F74A0D">
        <w:t>, as evaluated against a robust data assessment process,</w:t>
      </w:r>
      <w:r w:rsidRPr="00F74A0D">
        <w:t xml:space="preserve"> to maintain and update </w:t>
      </w:r>
      <w:r w:rsidR="00D34F9D" w:rsidRPr="00F74A0D">
        <w:t xml:space="preserve">ENC </w:t>
      </w:r>
      <w:r w:rsidRPr="00F74A0D">
        <w:t>data</w:t>
      </w:r>
      <w:r w:rsidR="00D34F9D" w:rsidRPr="00F74A0D">
        <w:t>sets</w:t>
      </w:r>
      <w:r w:rsidR="00745987" w:rsidRPr="00F74A0D">
        <w:t xml:space="preserve"> as required</w:t>
      </w:r>
      <w:r w:rsidR="00975677">
        <w:t xml:space="preserve">. </w:t>
      </w:r>
    </w:p>
    <w:p w14:paraId="6C87157F" w14:textId="77777777" w:rsidR="00975677" w:rsidRPr="00F74A0D" w:rsidRDefault="00975677" w:rsidP="00975677">
      <w:pPr>
        <w:spacing w:after="120" w:line="240" w:lineRule="auto"/>
      </w:pPr>
    </w:p>
    <w:p w14:paraId="384094D7" w14:textId="7E738E5A" w:rsidR="00E73EDF" w:rsidRPr="00F74A0D" w:rsidRDefault="007653F1" w:rsidP="00975677">
      <w:pPr>
        <w:pStyle w:val="Heading2"/>
        <w:tabs>
          <w:tab w:val="clear" w:pos="540"/>
        </w:tabs>
        <w:spacing w:before="120" w:after="200" w:line="240" w:lineRule="auto"/>
        <w:ind w:left="709" w:hanging="709"/>
      </w:pPr>
      <w:bookmarkStart w:id="994" w:name="_Toc439685293"/>
      <w:bookmarkStart w:id="995" w:name="_Toc121374452"/>
      <w:r w:rsidRPr="00F74A0D">
        <w:t xml:space="preserve">Production </w:t>
      </w:r>
      <w:del w:id="996" w:author="Jeff Wootton" w:date="2022-10-11T04:29:00Z">
        <w:r w:rsidRPr="00F74A0D" w:rsidDel="00D24503">
          <w:delText>Process</w:delText>
        </w:r>
      </w:del>
      <w:bookmarkEnd w:id="994"/>
      <w:ins w:id="997" w:author="Jeff Wootton" w:date="2022-10-11T04:29:00Z">
        <w:r w:rsidR="00D24503">
          <w:t>p</w:t>
        </w:r>
        <w:r w:rsidR="00D24503" w:rsidRPr="00F74A0D">
          <w:t>rocess</w:t>
        </w:r>
      </w:ins>
      <w:bookmarkEnd w:id="995"/>
    </w:p>
    <w:p w14:paraId="209AE0A9" w14:textId="69C8B11B" w:rsidR="00E73EDF" w:rsidRPr="00F74A0D" w:rsidRDefault="007653F1" w:rsidP="00975677">
      <w:pPr>
        <w:spacing w:after="120" w:line="240" w:lineRule="auto"/>
      </w:pPr>
      <w:r w:rsidRPr="00F74A0D">
        <w:t xml:space="preserve">Data Producers should follow their established production processes for maintaining and updating datasets. Data </w:t>
      </w:r>
      <w:r w:rsidR="00745987" w:rsidRPr="00F74A0D">
        <w:t xml:space="preserve">must be maintained </w:t>
      </w:r>
      <w:r w:rsidRPr="00F74A0D">
        <w:t xml:space="preserve">against S-101 Annex A – </w:t>
      </w:r>
      <w:r w:rsidRPr="00FA6483">
        <w:rPr>
          <w:i/>
        </w:rPr>
        <w:t>Data Classification and Encoding Guide</w:t>
      </w:r>
      <w:r w:rsidRPr="00F74A0D">
        <w:t xml:space="preserve">, checked against S-101 Annex </w:t>
      </w:r>
      <w:r w:rsidR="000721D7" w:rsidRPr="00F74A0D">
        <w:t>C</w:t>
      </w:r>
      <w:r w:rsidRPr="00F74A0D">
        <w:t xml:space="preserve"> – </w:t>
      </w:r>
      <w:r w:rsidRPr="00FA6483">
        <w:rPr>
          <w:i/>
        </w:rPr>
        <w:t>ENC Validation Checks</w:t>
      </w:r>
      <w:r w:rsidRPr="00F74A0D">
        <w:t>, and encapsulated in ISO/IEC 8211.</w:t>
      </w:r>
    </w:p>
    <w:p w14:paraId="70A98417" w14:textId="6006CBC8" w:rsidR="00E73EDF" w:rsidRDefault="007653F1" w:rsidP="00975677">
      <w:pPr>
        <w:spacing w:after="120" w:line="240" w:lineRule="auto"/>
        <w:rPr>
          <w:lang w:val="en-AU"/>
        </w:rPr>
      </w:pPr>
      <w:r w:rsidRPr="003F76E9">
        <w:rPr>
          <w:lang w:val="en-AU"/>
        </w:rPr>
        <w:t xml:space="preserve">Only </w:t>
      </w:r>
      <w:r w:rsidR="00745987" w:rsidRPr="003F76E9">
        <w:rPr>
          <w:lang w:val="en-AU"/>
        </w:rPr>
        <w:t xml:space="preserve">maintained </w:t>
      </w:r>
      <w:r w:rsidRPr="003F76E9">
        <w:rPr>
          <w:lang w:val="en-AU"/>
        </w:rPr>
        <w:t>datasets that conform to the mandatory requirements outlined in S-101 will be considered to be an ENC</w:t>
      </w:r>
      <w:r w:rsidR="00745987" w:rsidRPr="003F76E9">
        <w:rPr>
          <w:lang w:val="en-AU"/>
        </w:rPr>
        <w:t xml:space="preserve"> satisfying the </w:t>
      </w:r>
      <w:r w:rsidR="00D12EDA" w:rsidRPr="003F76E9">
        <w:rPr>
          <w:lang w:val="en-AU"/>
        </w:rPr>
        <w:t xml:space="preserve">SOLAS </w:t>
      </w:r>
      <w:r w:rsidR="00745987" w:rsidRPr="003F76E9">
        <w:rPr>
          <w:lang w:val="en-AU"/>
        </w:rPr>
        <w:t>chart carriage requirements for use in an ECDIS</w:t>
      </w:r>
      <w:r w:rsidRPr="003F76E9">
        <w:rPr>
          <w:lang w:val="en-AU"/>
        </w:rPr>
        <w:t>.</w:t>
      </w:r>
    </w:p>
    <w:p w14:paraId="466169A9" w14:textId="77777777" w:rsidR="00975677" w:rsidRPr="003F76E9" w:rsidRDefault="00975677" w:rsidP="00975677">
      <w:pPr>
        <w:spacing w:after="120" w:line="240" w:lineRule="auto"/>
        <w:rPr>
          <w:lang w:val="en-AU"/>
        </w:rPr>
      </w:pPr>
    </w:p>
    <w:p w14:paraId="766F4652" w14:textId="4862D18E" w:rsidR="00E73EDF" w:rsidRPr="003F76E9" w:rsidRDefault="007653F1" w:rsidP="00975677">
      <w:pPr>
        <w:pStyle w:val="Heading2"/>
        <w:tabs>
          <w:tab w:val="clear" w:pos="540"/>
        </w:tabs>
        <w:spacing w:before="120" w:after="200" w:line="240" w:lineRule="auto"/>
        <w:ind w:left="709" w:hanging="709"/>
        <w:rPr>
          <w:lang w:val="en-AU"/>
        </w:rPr>
      </w:pPr>
      <w:bookmarkStart w:id="998" w:name="_Toc510785459"/>
      <w:bookmarkStart w:id="999" w:name="_Toc510784310"/>
      <w:bookmarkStart w:id="1000" w:name="_Toc439685294"/>
      <w:bookmarkStart w:id="1001" w:name="_Toc121374453"/>
      <w:bookmarkEnd w:id="998"/>
      <w:bookmarkEnd w:id="999"/>
      <w:r w:rsidRPr="003F76E9">
        <w:rPr>
          <w:lang w:val="en-AU"/>
        </w:rPr>
        <w:t xml:space="preserve">Feature and Portrayal Catalogue </w:t>
      </w:r>
      <w:r w:rsidR="00975677">
        <w:rPr>
          <w:lang w:val="en-AU"/>
        </w:rPr>
        <w:t>m</w:t>
      </w:r>
      <w:r w:rsidRPr="003F76E9">
        <w:rPr>
          <w:lang w:val="en-AU"/>
        </w:rPr>
        <w:t>anagement</w:t>
      </w:r>
      <w:bookmarkEnd w:id="1000"/>
      <w:bookmarkEnd w:id="1001"/>
    </w:p>
    <w:p w14:paraId="25E9A509" w14:textId="7EC49026" w:rsidR="00E73EDF" w:rsidRPr="003F76E9" w:rsidRDefault="007653F1" w:rsidP="00975677">
      <w:pPr>
        <w:spacing w:after="120" w:line="240" w:lineRule="auto"/>
        <w:rPr>
          <w:lang w:val="en-AU"/>
        </w:rPr>
      </w:pPr>
      <w:r w:rsidRPr="003F76E9">
        <w:rPr>
          <w:lang w:val="en-AU"/>
        </w:rPr>
        <w:t xml:space="preserve">For each new version of the S-101 Product Specification a new </w:t>
      </w:r>
      <w:r w:rsidR="0012488D" w:rsidRPr="003F76E9">
        <w:rPr>
          <w:lang w:val="en-AU"/>
        </w:rPr>
        <w:t xml:space="preserve">Feature </w:t>
      </w:r>
      <w:r w:rsidRPr="003F76E9">
        <w:rPr>
          <w:lang w:val="en-AU"/>
        </w:rPr>
        <w:t>and</w:t>
      </w:r>
      <w:ins w:id="1002" w:author="Jeff Wootton" w:date="2022-12-05T03:59:00Z">
        <w:r w:rsidR="00AD7D2D">
          <w:rPr>
            <w:lang w:val="en-AU"/>
          </w:rPr>
          <w:t>/or</w:t>
        </w:r>
      </w:ins>
      <w:r w:rsidRPr="003F76E9">
        <w:rPr>
          <w:lang w:val="en-AU"/>
        </w:rPr>
        <w:t xml:space="preserve"> </w:t>
      </w:r>
      <w:r w:rsidR="0012488D" w:rsidRPr="003F76E9">
        <w:rPr>
          <w:lang w:val="en-AU"/>
        </w:rPr>
        <w:t xml:space="preserve">Portrayal Catalogue </w:t>
      </w:r>
      <w:del w:id="1003" w:author="Jeff Wootton" w:date="2022-12-05T03:59:00Z">
        <w:r w:rsidR="00FA6483" w:rsidDel="00AD7D2D">
          <w:rPr>
            <w:lang w:val="en-AU"/>
          </w:rPr>
          <w:delText xml:space="preserve">will </w:delText>
        </w:r>
      </w:del>
      <w:ins w:id="1004" w:author="Jeff Wootton" w:date="2022-12-05T03:59:00Z">
        <w:r w:rsidR="00AD7D2D">
          <w:rPr>
            <w:lang w:val="en-AU"/>
          </w:rPr>
          <w:t>ma</w:t>
        </w:r>
      </w:ins>
      <w:ins w:id="1005" w:author="Jeff Wootton" w:date="2022-12-05T04:00:00Z">
        <w:r w:rsidR="00AD7D2D">
          <w:rPr>
            <w:lang w:val="en-AU"/>
          </w:rPr>
          <w:t>y</w:t>
        </w:r>
      </w:ins>
      <w:ins w:id="1006" w:author="Jeff Wootton" w:date="2022-12-05T03:59:00Z">
        <w:r w:rsidR="00AD7D2D">
          <w:rPr>
            <w:lang w:val="en-AU"/>
          </w:rPr>
          <w:t xml:space="preserve"> </w:t>
        </w:r>
      </w:ins>
      <w:r w:rsidR="00FA6483">
        <w:rPr>
          <w:lang w:val="en-AU"/>
        </w:rPr>
        <w:t xml:space="preserve">be released. </w:t>
      </w:r>
      <w:r w:rsidRPr="003F76E9">
        <w:rPr>
          <w:lang w:val="en-AU"/>
        </w:rPr>
        <w:t>The</w:t>
      </w:r>
      <w:ins w:id="1007" w:author="Jeff Wootton" w:date="2022-12-05T03:58:00Z">
        <w:r w:rsidR="00AD7D2D">
          <w:rPr>
            <w:lang w:val="en-AU"/>
          </w:rPr>
          <w:t xml:space="preserve"> management of Feature and Portrayal Catalogues in</w:t>
        </w:r>
      </w:ins>
      <w:r w:rsidRPr="003F76E9">
        <w:rPr>
          <w:lang w:val="en-AU"/>
        </w:rPr>
        <w:t xml:space="preserve"> end user system</w:t>
      </w:r>
      <w:ins w:id="1008" w:author="Jeff Wootton" w:date="2022-12-05T03:59:00Z">
        <w:r w:rsidR="00AD7D2D">
          <w:rPr>
            <w:lang w:val="en-AU"/>
          </w:rPr>
          <w:t>s</w:t>
        </w:r>
      </w:ins>
      <w:r w:rsidRPr="003F76E9">
        <w:rPr>
          <w:lang w:val="en-AU"/>
        </w:rPr>
        <w:t xml:space="preserve"> </w:t>
      </w:r>
      <w:del w:id="1009" w:author="Jeff Wootton" w:date="2022-12-05T04:00:00Z">
        <w:r w:rsidRPr="003F76E9" w:rsidDel="00AD7D2D">
          <w:rPr>
            <w:lang w:val="en-AU"/>
          </w:rPr>
          <w:delText xml:space="preserve">must be able to manage datasets and their </w:delText>
        </w:r>
        <w:r w:rsidR="00275B1C" w:rsidRPr="003F76E9" w:rsidDel="00AD7D2D">
          <w:rPr>
            <w:lang w:val="en-AU"/>
          </w:rPr>
          <w:delText xml:space="preserve">corresponding </w:delText>
        </w:r>
        <w:r w:rsidR="00FA6483" w:rsidDel="00AD7D2D">
          <w:rPr>
            <w:lang w:val="en-AU"/>
          </w:rPr>
          <w:delText>C</w:delText>
        </w:r>
        <w:r w:rsidRPr="003F76E9" w:rsidDel="00AD7D2D">
          <w:rPr>
            <w:lang w:val="en-AU"/>
          </w:rPr>
          <w:delText>atalogues that are created using different versions of the S-101 Product Specification</w:delText>
        </w:r>
      </w:del>
      <w:ins w:id="1010" w:author="Jeff Wootton" w:date="2022-12-05T04:00:00Z">
        <w:r w:rsidR="00AD7D2D">
          <w:rPr>
            <w:lang w:val="en-AU"/>
          </w:rPr>
          <w:t xml:space="preserve">is described in IHO Publication S-98 – </w:t>
        </w:r>
        <w:r w:rsidR="00AD7D2D">
          <w:rPr>
            <w:i/>
            <w:iCs/>
            <w:lang w:val="en-AU"/>
          </w:rPr>
          <w:t xml:space="preserve">Data Product Interoperability in S-100 </w:t>
        </w:r>
      </w:ins>
      <w:ins w:id="1011" w:author="Jeff Wootton" w:date="2022-12-05T04:01:00Z">
        <w:r w:rsidR="00AD7D2D">
          <w:rPr>
            <w:i/>
            <w:iCs/>
            <w:lang w:val="en-AU"/>
          </w:rPr>
          <w:t>Navigation Systems</w:t>
        </w:r>
      </w:ins>
      <w:r w:rsidRPr="003F76E9">
        <w:rPr>
          <w:lang w:val="en-AU"/>
        </w:rPr>
        <w:t>.</w:t>
      </w:r>
    </w:p>
    <w:p w14:paraId="53F7D40B" w14:textId="77777777" w:rsidR="00E73EDF" w:rsidRPr="003F76E9" w:rsidRDefault="00E73EDF" w:rsidP="00975677">
      <w:pPr>
        <w:spacing w:after="120" w:line="240" w:lineRule="auto"/>
        <w:rPr>
          <w:lang w:val="en-AU"/>
        </w:rPr>
      </w:pPr>
    </w:p>
    <w:p w14:paraId="658E7F1D" w14:textId="77777777" w:rsidR="00E73EDF" w:rsidRPr="003F76E9" w:rsidRDefault="007653F1" w:rsidP="00FA6483">
      <w:pPr>
        <w:pStyle w:val="Heading1"/>
        <w:tabs>
          <w:tab w:val="clear" w:pos="400"/>
        </w:tabs>
        <w:spacing w:before="120" w:after="200" w:line="240" w:lineRule="auto"/>
        <w:ind w:left="567" w:hanging="567"/>
      </w:pPr>
      <w:bookmarkStart w:id="1012" w:name="_Toc225065220"/>
      <w:bookmarkStart w:id="1013" w:name="_Toc439685295"/>
      <w:bookmarkStart w:id="1014" w:name="_Toc225648363"/>
      <w:bookmarkStart w:id="1015" w:name="_Toc121374454"/>
      <w:r w:rsidRPr="003F76E9">
        <w:t>Portrayal</w:t>
      </w:r>
      <w:bookmarkEnd w:id="1012"/>
      <w:bookmarkEnd w:id="1013"/>
      <w:bookmarkEnd w:id="1014"/>
      <w:bookmarkEnd w:id="1015"/>
    </w:p>
    <w:p w14:paraId="26AF6290" w14:textId="77777777" w:rsidR="00E73EDF" w:rsidRPr="003F76E9" w:rsidRDefault="007653F1" w:rsidP="00750665">
      <w:pPr>
        <w:pStyle w:val="Heading2"/>
        <w:tabs>
          <w:tab w:val="clear" w:pos="540"/>
        </w:tabs>
        <w:spacing w:before="120" w:after="200" w:line="240" w:lineRule="auto"/>
        <w:ind w:left="709" w:hanging="709"/>
      </w:pPr>
      <w:bookmarkStart w:id="1016" w:name="_Toc439685296"/>
      <w:bookmarkStart w:id="1017" w:name="_Toc121374455"/>
      <w:r w:rsidRPr="003F76E9">
        <w:t>Introduction</w:t>
      </w:r>
      <w:bookmarkEnd w:id="1016"/>
      <w:bookmarkEnd w:id="1017"/>
    </w:p>
    <w:p w14:paraId="3164FEC9" w14:textId="266CE54E" w:rsidR="00E73EDF" w:rsidRPr="003F76E9" w:rsidRDefault="007653F1" w:rsidP="00FA6483">
      <w:pPr>
        <w:tabs>
          <w:tab w:val="left" w:pos="993"/>
          <w:tab w:val="left" w:pos="1440"/>
          <w:tab w:val="left" w:pos="1985"/>
        </w:tabs>
        <w:snapToGrid w:val="0"/>
        <w:spacing w:after="60" w:line="240" w:lineRule="auto"/>
        <w:rPr>
          <w:rFonts w:cs="Arial"/>
          <w:szCs w:val="22"/>
        </w:rPr>
      </w:pPr>
      <w:r w:rsidRPr="003F76E9">
        <w:rPr>
          <w:rFonts w:cs="Arial"/>
          <w:szCs w:val="22"/>
        </w:rPr>
        <w:t xml:space="preserve">S-101 portrayal is intended to contribute to the safe operation of an S-100 based </w:t>
      </w:r>
      <w:r w:rsidR="00D12EDA" w:rsidRPr="003F76E9">
        <w:rPr>
          <w:rFonts w:cs="Arial"/>
          <w:szCs w:val="22"/>
        </w:rPr>
        <w:t xml:space="preserve">marine navigation </w:t>
      </w:r>
      <w:r w:rsidRPr="003F76E9">
        <w:rPr>
          <w:rFonts w:cs="Arial"/>
          <w:szCs w:val="22"/>
        </w:rPr>
        <w:t>system by:</w:t>
      </w:r>
    </w:p>
    <w:p w14:paraId="0A8F4202" w14:textId="0A5049C2" w:rsidR="00E73EDF" w:rsidRPr="003F76E9" w:rsidRDefault="007653F1" w:rsidP="00FA6483">
      <w:pPr>
        <w:numPr>
          <w:ilvl w:val="0"/>
          <w:numId w:val="16"/>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base and supplementary levels of display for ENC data; standards of symbols, colours and their standardized assignment to features; scale limitations of data presentation; and appropriate compatibility with paper chart symbols as standardized in the Chart Specifications of the IHO (IHO Publication S-4);</w:t>
      </w:r>
    </w:p>
    <w:p w14:paraId="34E40A2A" w14:textId="452A3C7E" w:rsidR="00E73EDF" w:rsidRPr="003F76E9" w:rsidRDefault="007653F1" w:rsidP="00FA6483">
      <w:pPr>
        <w:numPr>
          <w:ilvl w:val="0"/>
          <w:numId w:val="16"/>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the display is clear and unambiguous;</w:t>
      </w:r>
    </w:p>
    <w:p w14:paraId="2B66B305" w14:textId="005F7D47" w:rsidR="00E73EDF" w:rsidRPr="003F76E9" w:rsidRDefault="007653F1" w:rsidP="00FA6483">
      <w:pPr>
        <w:numPr>
          <w:ilvl w:val="0"/>
          <w:numId w:val="16"/>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Establishing an accepted pattern for presentation that becomes familiar to mariners and so can be recognized instantly without confusion; and</w:t>
      </w:r>
    </w:p>
    <w:p w14:paraId="1DEE7E6A" w14:textId="77777777" w:rsidR="00E73EDF" w:rsidRPr="003F76E9" w:rsidRDefault="007653F1" w:rsidP="00750665">
      <w:pPr>
        <w:numPr>
          <w:ilvl w:val="0"/>
          <w:numId w:val="16"/>
        </w:numPr>
        <w:tabs>
          <w:tab w:val="left" w:pos="993"/>
          <w:tab w:val="left" w:pos="1418"/>
          <w:tab w:val="left" w:pos="1985"/>
        </w:tabs>
        <w:snapToGrid w:val="0"/>
        <w:spacing w:after="120" w:line="240" w:lineRule="auto"/>
        <w:ind w:left="567" w:hanging="283"/>
        <w:rPr>
          <w:rFonts w:cs="Arial"/>
          <w:szCs w:val="22"/>
        </w:rPr>
      </w:pPr>
      <w:r w:rsidRPr="003F76E9">
        <w:rPr>
          <w:rFonts w:cs="Arial"/>
          <w:szCs w:val="22"/>
        </w:rPr>
        <w:t>Utilizing the S-100 portrayal model to ensure interoperability.</w:t>
      </w:r>
    </w:p>
    <w:p w14:paraId="4C71B0BF" w14:textId="66C6516A" w:rsidR="00E73EDF" w:rsidRPr="003F76E9" w:rsidRDefault="007653F1" w:rsidP="00750665">
      <w:pPr>
        <w:spacing w:after="120" w:line="240" w:lineRule="auto"/>
        <w:rPr>
          <w:rFonts w:cs="Arial"/>
        </w:rPr>
      </w:pPr>
      <w:r w:rsidRPr="003F76E9">
        <w:rPr>
          <w:rFonts w:cs="Arial"/>
          <w:szCs w:val="22"/>
        </w:rPr>
        <w:t xml:space="preserve">S-101 portrayal is covered by the portrayal model as defined in S-100. This model reflects how the Portrayal Catalogue is defined for use in </w:t>
      </w:r>
      <w:r w:rsidR="00D12EDA" w:rsidRPr="003F76E9">
        <w:rPr>
          <w:rFonts w:cs="Arial"/>
          <w:szCs w:val="22"/>
        </w:rPr>
        <w:t xml:space="preserve">marine navigation </w:t>
      </w:r>
      <w:r w:rsidRPr="003F76E9">
        <w:rPr>
          <w:rFonts w:cs="Arial"/>
          <w:szCs w:val="22"/>
        </w:rPr>
        <w:t xml:space="preserve">systems. The Portrayal Catalogue defines </w:t>
      </w:r>
      <w:proofErr w:type="spellStart"/>
      <w:r w:rsidRPr="003F76E9">
        <w:rPr>
          <w:rFonts w:cs="Arial"/>
          <w:szCs w:val="22"/>
        </w:rPr>
        <w:t>symbology</w:t>
      </w:r>
      <w:proofErr w:type="spellEnd"/>
      <w:r w:rsidRPr="003F76E9">
        <w:rPr>
          <w:rFonts w:cs="Arial"/>
          <w:szCs w:val="22"/>
        </w:rPr>
        <w:t xml:space="preserve"> and the portrayal rules for each feature</w:t>
      </w:r>
      <w:r w:rsidR="00D12EDA" w:rsidRPr="003F76E9">
        <w:rPr>
          <w:rFonts w:cs="Arial"/>
          <w:szCs w:val="22"/>
        </w:rPr>
        <w:t>/</w:t>
      </w:r>
      <w:r w:rsidRPr="003F76E9">
        <w:rPr>
          <w:rFonts w:cs="Arial"/>
          <w:szCs w:val="22"/>
        </w:rPr>
        <w:t xml:space="preserve">attribute combination contained in the Feature </w:t>
      </w:r>
      <w:r w:rsidRPr="003F76E9">
        <w:rPr>
          <w:rFonts w:cs="Arial"/>
        </w:rPr>
        <w:t xml:space="preserve">Catalogue. </w:t>
      </w:r>
    </w:p>
    <w:p w14:paraId="1DA544A0" w14:textId="4DF75F34" w:rsidR="00010978" w:rsidRDefault="00010978" w:rsidP="00750665">
      <w:pPr>
        <w:spacing w:after="120" w:line="240" w:lineRule="auto"/>
      </w:pPr>
      <w:r w:rsidRPr="003F76E9">
        <w:t>S-101 uses the portrayal process defined in S-100 Part 9A.</w:t>
      </w:r>
    </w:p>
    <w:p w14:paraId="5C794F43" w14:textId="77777777" w:rsidR="002D60A8" w:rsidRPr="003F76E9" w:rsidRDefault="002D60A8" w:rsidP="00750665">
      <w:pPr>
        <w:spacing w:after="120" w:line="240" w:lineRule="auto"/>
      </w:pPr>
    </w:p>
    <w:p w14:paraId="12B49A80" w14:textId="77777777" w:rsidR="00E73EDF" w:rsidRPr="003F76E9" w:rsidRDefault="007653F1" w:rsidP="002D60A8">
      <w:pPr>
        <w:pStyle w:val="Heading2"/>
        <w:tabs>
          <w:tab w:val="clear" w:pos="540"/>
        </w:tabs>
        <w:spacing w:before="120" w:after="200" w:line="240" w:lineRule="auto"/>
        <w:ind w:left="709" w:hanging="709"/>
      </w:pPr>
      <w:bookmarkStart w:id="1018" w:name="_Toc439685297"/>
      <w:bookmarkStart w:id="1019" w:name="_Toc121374456"/>
      <w:r w:rsidRPr="003F76E9">
        <w:lastRenderedPageBreak/>
        <w:t>Portrayal Catalogue</w:t>
      </w:r>
      <w:bookmarkEnd w:id="1018"/>
      <w:bookmarkEnd w:id="1019"/>
    </w:p>
    <w:p w14:paraId="691D8645" w14:textId="616007DC" w:rsidR="00235F26" w:rsidRDefault="00235F26" w:rsidP="002D60A8">
      <w:pPr>
        <w:spacing w:after="120" w:line="240" w:lineRule="auto"/>
      </w:pPr>
      <w:r w:rsidRPr="003F76E9">
        <w:t xml:space="preserve">Citation information for the Portrayal Catalogue is provided in Table </w:t>
      </w:r>
      <w:del w:id="1020" w:author="Teh Stand" w:date="2022-06-10T15:18:00Z">
        <w:r w:rsidRPr="003F76E9" w:rsidDel="002D60A8">
          <w:delText xml:space="preserve">5 </w:delText>
        </w:r>
      </w:del>
      <w:ins w:id="1021" w:author="Teh Stand" w:date="2022-06-10T15:18:00Z">
        <w:r w:rsidR="002D60A8">
          <w:t>9-1</w:t>
        </w:r>
        <w:r w:rsidR="002D60A8" w:rsidRPr="003F76E9">
          <w:t xml:space="preserve"> </w:t>
        </w:r>
      </w:ins>
      <w:r w:rsidRPr="003F76E9">
        <w:t>below.</w:t>
      </w:r>
    </w:p>
    <w:p w14:paraId="3C1A66E0" w14:textId="17116544" w:rsidR="002D60A8" w:rsidRPr="004814D2" w:rsidRDefault="002D60A8" w:rsidP="002D60A8">
      <w:pPr>
        <w:pStyle w:val="Caption"/>
        <w:spacing w:line="240" w:lineRule="auto"/>
        <w:jc w:val="center"/>
        <w:rPr>
          <w:sz w:val="18"/>
          <w:szCs w:val="18"/>
        </w:rPr>
      </w:pPr>
      <w:r w:rsidRPr="004814D2">
        <w:rPr>
          <w:sz w:val="18"/>
          <w:szCs w:val="18"/>
        </w:rPr>
        <w:t xml:space="preserve">Table </w:t>
      </w:r>
      <w:del w:id="1022" w:author="Teh Stand" w:date="2022-06-10T15:19:00Z">
        <w:r w:rsidRPr="004814D2" w:rsidDel="002D60A8">
          <w:rPr>
            <w:sz w:val="18"/>
            <w:szCs w:val="18"/>
          </w:rPr>
          <w:delText xml:space="preserve">5 </w:delText>
        </w:r>
      </w:del>
      <w:ins w:id="1023" w:author="Teh Stand" w:date="2022-06-10T15:19:00Z">
        <w:r w:rsidRPr="004814D2">
          <w:rPr>
            <w:sz w:val="18"/>
            <w:szCs w:val="18"/>
          </w:rPr>
          <w:t xml:space="preserve">9-1 </w:t>
        </w:r>
      </w:ins>
      <w:r w:rsidRPr="004814D2">
        <w:rPr>
          <w:sz w:val="18"/>
          <w:szCs w:val="18"/>
        </w:rPr>
        <w:t>– S-101 Portrayal Catalogue</w:t>
      </w:r>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3F76E9" w:rsidRPr="002D60A8" w14:paraId="17742FC7" w14:textId="77777777" w:rsidTr="002D60A8">
        <w:trPr>
          <w:cantSplit/>
          <w:jc w:val="center"/>
        </w:trPr>
        <w:tc>
          <w:tcPr>
            <w:tcW w:w="617" w:type="dxa"/>
            <w:tcBorders>
              <w:bottom w:val="double" w:sz="4" w:space="0" w:color="auto"/>
            </w:tcBorders>
            <w:shd w:val="clear" w:color="auto" w:fill="D9D9D9" w:themeFill="background1" w:themeFillShade="D9"/>
          </w:tcPr>
          <w:p w14:paraId="604D7E6D"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No.</w:t>
            </w:r>
          </w:p>
        </w:tc>
        <w:tc>
          <w:tcPr>
            <w:tcW w:w="2371" w:type="dxa"/>
            <w:tcBorders>
              <w:bottom w:val="double" w:sz="4" w:space="0" w:color="auto"/>
            </w:tcBorders>
            <w:shd w:val="clear" w:color="auto" w:fill="D9D9D9" w:themeFill="background1" w:themeFillShade="D9"/>
          </w:tcPr>
          <w:p w14:paraId="17F7F42B"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ISO class or attribute</w:t>
            </w:r>
          </w:p>
        </w:tc>
        <w:tc>
          <w:tcPr>
            <w:tcW w:w="2028" w:type="dxa"/>
            <w:tcBorders>
              <w:bottom w:val="double" w:sz="4" w:space="0" w:color="auto"/>
            </w:tcBorders>
            <w:shd w:val="clear" w:color="auto" w:fill="D9D9D9" w:themeFill="background1" w:themeFillShade="D9"/>
          </w:tcPr>
          <w:p w14:paraId="1E5ED490"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Type</w:t>
            </w:r>
          </w:p>
        </w:tc>
        <w:tc>
          <w:tcPr>
            <w:tcW w:w="4560" w:type="dxa"/>
            <w:tcBorders>
              <w:bottom w:val="double" w:sz="4" w:space="0" w:color="auto"/>
            </w:tcBorders>
            <w:shd w:val="clear" w:color="auto" w:fill="D9D9D9" w:themeFill="background1" w:themeFillShade="D9"/>
          </w:tcPr>
          <w:p w14:paraId="370D61F8"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Value</w:t>
            </w:r>
          </w:p>
        </w:tc>
      </w:tr>
      <w:tr w:rsidR="003F76E9" w:rsidRPr="002D60A8" w14:paraId="01A3BCB2" w14:textId="77777777" w:rsidTr="002D60A8">
        <w:trPr>
          <w:cantSplit/>
          <w:jc w:val="center"/>
        </w:trPr>
        <w:tc>
          <w:tcPr>
            <w:tcW w:w="617" w:type="dxa"/>
            <w:tcBorders>
              <w:top w:val="double" w:sz="4" w:space="0" w:color="auto"/>
              <w:bottom w:val="single" w:sz="4" w:space="0" w:color="auto"/>
            </w:tcBorders>
          </w:tcPr>
          <w:p w14:paraId="5F59A01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c>
          <w:tcPr>
            <w:tcW w:w="2371" w:type="dxa"/>
            <w:tcBorders>
              <w:top w:val="double" w:sz="4" w:space="0" w:color="auto"/>
              <w:bottom w:val="single" w:sz="4" w:space="0" w:color="auto"/>
            </w:tcBorders>
          </w:tcPr>
          <w:p w14:paraId="0C604291"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CI_Citation</w:t>
            </w:r>
            <w:proofErr w:type="spellEnd"/>
          </w:p>
        </w:tc>
        <w:tc>
          <w:tcPr>
            <w:tcW w:w="2028" w:type="dxa"/>
            <w:tcBorders>
              <w:top w:val="double" w:sz="4" w:space="0" w:color="auto"/>
              <w:bottom w:val="single" w:sz="4" w:space="0" w:color="auto"/>
            </w:tcBorders>
          </w:tcPr>
          <w:p w14:paraId="63E679D5" w14:textId="77777777" w:rsidR="002B17B1" w:rsidRPr="002D60A8" w:rsidRDefault="002B17B1" w:rsidP="002D60A8">
            <w:pPr>
              <w:spacing w:before="60" w:after="60" w:line="240" w:lineRule="auto"/>
              <w:rPr>
                <w:rFonts w:cs="Arial"/>
                <w:sz w:val="18"/>
                <w:szCs w:val="18"/>
              </w:rPr>
            </w:pPr>
            <w:r w:rsidRPr="002D60A8">
              <w:rPr>
                <w:rFonts w:cs="Arial"/>
                <w:sz w:val="18"/>
                <w:szCs w:val="18"/>
              </w:rPr>
              <w:t>Class</w:t>
            </w:r>
          </w:p>
        </w:tc>
        <w:tc>
          <w:tcPr>
            <w:tcW w:w="4560" w:type="dxa"/>
            <w:tcBorders>
              <w:top w:val="double" w:sz="4" w:space="0" w:color="auto"/>
              <w:bottom w:val="single" w:sz="4" w:space="0" w:color="auto"/>
            </w:tcBorders>
          </w:tcPr>
          <w:p w14:paraId="1BDCD352"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46B5A176" w14:textId="77777777" w:rsidTr="002D60A8">
        <w:trPr>
          <w:cantSplit/>
          <w:jc w:val="center"/>
        </w:trPr>
        <w:tc>
          <w:tcPr>
            <w:tcW w:w="617" w:type="dxa"/>
            <w:tcBorders>
              <w:top w:val="single" w:sz="4" w:space="0" w:color="auto"/>
              <w:bottom w:val="single" w:sz="4" w:space="0" w:color="auto"/>
            </w:tcBorders>
          </w:tcPr>
          <w:p w14:paraId="018AAC38" w14:textId="77777777" w:rsidR="002B17B1" w:rsidRPr="002D60A8" w:rsidRDefault="002B17B1" w:rsidP="002D60A8">
            <w:pPr>
              <w:spacing w:before="60" w:after="60" w:line="240" w:lineRule="auto"/>
              <w:rPr>
                <w:rFonts w:cs="Arial"/>
                <w:sz w:val="18"/>
                <w:szCs w:val="18"/>
              </w:rPr>
            </w:pPr>
            <w:r w:rsidRPr="002D60A8">
              <w:rPr>
                <w:rFonts w:cs="Arial"/>
                <w:sz w:val="18"/>
                <w:szCs w:val="18"/>
              </w:rPr>
              <w:t>1</w:t>
            </w:r>
          </w:p>
        </w:tc>
        <w:tc>
          <w:tcPr>
            <w:tcW w:w="2371" w:type="dxa"/>
            <w:tcBorders>
              <w:top w:val="single" w:sz="4" w:space="0" w:color="auto"/>
              <w:bottom w:val="single" w:sz="4" w:space="0" w:color="auto"/>
            </w:tcBorders>
          </w:tcPr>
          <w:p w14:paraId="3FFD929F"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title</w:t>
            </w:r>
          </w:p>
        </w:tc>
        <w:tc>
          <w:tcPr>
            <w:tcW w:w="2028" w:type="dxa"/>
            <w:tcBorders>
              <w:top w:val="single" w:sz="4" w:space="0" w:color="auto"/>
              <w:bottom w:val="single" w:sz="4" w:space="0" w:color="auto"/>
            </w:tcBorders>
          </w:tcPr>
          <w:p w14:paraId="7DEEBE8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4B102DB0" w14:textId="77777777" w:rsidR="002B17B1" w:rsidRPr="002D60A8" w:rsidRDefault="002B17B1" w:rsidP="002D60A8">
            <w:pPr>
              <w:spacing w:before="60" w:after="60" w:line="240" w:lineRule="auto"/>
              <w:rPr>
                <w:rFonts w:cs="Arial"/>
                <w:sz w:val="18"/>
                <w:szCs w:val="18"/>
              </w:rPr>
            </w:pPr>
            <w:r w:rsidRPr="002D60A8">
              <w:rPr>
                <w:rFonts w:cs="Arial"/>
                <w:sz w:val="18"/>
                <w:szCs w:val="18"/>
              </w:rPr>
              <w:t>S-101 Portrayal Catalogue</w:t>
            </w:r>
          </w:p>
        </w:tc>
      </w:tr>
      <w:tr w:rsidR="003F76E9" w:rsidRPr="002D60A8" w14:paraId="63CC34E5" w14:textId="77777777" w:rsidTr="002D60A8">
        <w:trPr>
          <w:cantSplit/>
          <w:jc w:val="center"/>
        </w:trPr>
        <w:tc>
          <w:tcPr>
            <w:tcW w:w="617" w:type="dxa"/>
            <w:tcBorders>
              <w:top w:val="single" w:sz="4" w:space="0" w:color="auto"/>
              <w:bottom w:val="single" w:sz="4" w:space="0" w:color="auto"/>
            </w:tcBorders>
          </w:tcPr>
          <w:p w14:paraId="4100149E" w14:textId="77777777" w:rsidR="002B17B1" w:rsidRPr="002D60A8" w:rsidRDefault="002B17B1" w:rsidP="002D60A8">
            <w:pPr>
              <w:spacing w:before="60" w:after="60" w:line="240" w:lineRule="auto"/>
              <w:rPr>
                <w:rFonts w:cs="Arial"/>
                <w:sz w:val="18"/>
                <w:szCs w:val="18"/>
              </w:rPr>
            </w:pPr>
            <w:r w:rsidRPr="002D60A8">
              <w:rPr>
                <w:rFonts w:cs="Arial"/>
                <w:sz w:val="18"/>
                <w:szCs w:val="18"/>
              </w:rPr>
              <w:t>2</w:t>
            </w:r>
          </w:p>
        </w:tc>
        <w:tc>
          <w:tcPr>
            <w:tcW w:w="2371" w:type="dxa"/>
            <w:tcBorders>
              <w:top w:val="single" w:sz="4" w:space="0" w:color="auto"/>
              <w:bottom w:val="single" w:sz="4" w:space="0" w:color="auto"/>
            </w:tcBorders>
          </w:tcPr>
          <w:p w14:paraId="3B23C8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6D6F93A"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CI_Date</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6024187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21E788AA" w14:textId="77777777" w:rsidTr="002D60A8">
        <w:trPr>
          <w:cantSplit/>
          <w:jc w:val="center"/>
        </w:trPr>
        <w:tc>
          <w:tcPr>
            <w:tcW w:w="617" w:type="dxa"/>
            <w:tcBorders>
              <w:top w:val="single" w:sz="4" w:space="0" w:color="auto"/>
              <w:bottom w:val="single" w:sz="4" w:space="0" w:color="auto"/>
            </w:tcBorders>
          </w:tcPr>
          <w:p w14:paraId="2C162BF4" w14:textId="77777777" w:rsidR="002B17B1" w:rsidRPr="002D60A8" w:rsidRDefault="002B17B1" w:rsidP="002D60A8">
            <w:pPr>
              <w:spacing w:before="60" w:after="60" w:line="240" w:lineRule="auto"/>
              <w:rPr>
                <w:rFonts w:cs="Arial"/>
                <w:sz w:val="18"/>
                <w:szCs w:val="18"/>
              </w:rPr>
            </w:pPr>
            <w:r w:rsidRPr="002D60A8">
              <w:rPr>
                <w:rFonts w:cs="Arial"/>
                <w:sz w:val="18"/>
                <w:szCs w:val="18"/>
              </w:rPr>
              <w:t>2.1</w:t>
            </w:r>
          </w:p>
        </w:tc>
        <w:tc>
          <w:tcPr>
            <w:tcW w:w="2371" w:type="dxa"/>
            <w:tcBorders>
              <w:top w:val="single" w:sz="4" w:space="0" w:color="auto"/>
              <w:bottom w:val="single" w:sz="4" w:space="0" w:color="auto"/>
            </w:tcBorders>
          </w:tcPr>
          <w:p w14:paraId="69A105A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162EBF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DateTime</w:t>
            </w:r>
            <w:proofErr w:type="spellEnd"/>
          </w:p>
        </w:tc>
        <w:tc>
          <w:tcPr>
            <w:tcW w:w="4560" w:type="dxa"/>
            <w:tcBorders>
              <w:top w:val="single" w:sz="4" w:space="0" w:color="auto"/>
              <w:bottom w:val="single" w:sz="4" w:space="0" w:color="auto"/>
            </w:tcBorders>
          </w:tcPr>
          <w:p w14:paraId="2B02B507" w14:textId="428E82A0" w:rsidR="002B17B1" w:rsidRPr="002D60A8" w:rsidRDefault="002B17B1" w:rsidP="002233B4">
            <w:pPr>
              <w:spacing w:before="60" w:after="60" w:line="240" w:lineRule="auto"/>
              <w:rPr>
                <w:rFonts w:cs="Arial"/>
                <w:sz w:val="18"/>
                <w:szCs w:val="18"/>
              </w:rPr>
            </w:pPr>
            <w:del w:id="1024" w:author="Teh Stand" w:date="2022-06-10T15:21:00Z">
              <w:r w:rsidRPr="002D60A8" w:rsidDel="002233B4">
                <w:rPr>
                  <w:rFonts w:cs="Arial"/>
                  <w:sz w:val="18"/>
                  <w:szCs w:val="18"/>
                </w:rPr>
                <w:delText>2018</w:delText>
              </w:r>
            </w:del>
            <w:ins w:id="1025" w:author="Teh Stand" w:date="2022-06-10T15:21:00Z">
              <w:r w:rsidR="002233B4" w:rsidRPr="002D60A8">
                <w:rPr>
                  <w:rFonts w:cs="Arial"/>
                  <w:sz w:val="18"/>
                  <w:szCs w:val="18"/>
                </w:rPr>
                <w:t>20</w:t>
              </w:r>
              <w:r w:rsidR="002233B4">
                <w:rPr>
                  <w:rFonts w:cs="Arial"/>
                  <w:sz w:val="18"/>
                  <w:szCs w:val="18"/>
                </w:rPr>
                <w:t>22</w:t>
              </w:r>
            </w:ins>
            <w:r w:rsidRPr="002D60A8">
              <w:rPr>
                <w:rFonts w:cs="Arial"/>
                <w:sz w:val="18"/>
                <w:szCs w:val="18"/>
              </w:rPr>
              <w:t>-</w:t>
            </w:r>
            <w:del w:id="1026" w:author="Teh Stand" w:date="2022-06-10T15:22:00Z">
              <w:r w:rsidRPr="00102CF0" w:rsidDel="002233B4">
                <w:rPr>
                  <w:rFonts w:cs="Arial"/>
                  <w:color w:val="FF0000"/>
                  <w:sz w:val="18"/>
                  <w:szCs w:val="18"/>
                </w:rPr>
                <w:delText>12</w:delText>
              </w:r>
            </w:del>
            <w:ins w:id="1027" w:author="Teh Stand" w:date="2022-06-10T15:22:00Z">
              <w:r w:rsidR="002233B4">
                <w:rPr>
                  <w:rFonts w:cs="Arial"/>
                  <w:color w:val="FF0000"/>
                  <w:sz w:val="18"/>
                  <w:szCs w:val="18"/>
                </w:rPr>
                <w:t>xx</w:t>
              </w:r>
            </w:ins>
            <w:r w:rsidRPr="002D60A8">
              <w:rPr>
                <w:rFonts w:cs="Arial"/>
                <w:sz w:val="18"/>
                <w:szCs w:val="18"/>
              </w:rPr>
              <w:t>-</w:t>
            </w:r>
            <w:del w:id="1028" w:author="Teh Stand" w:date="2022-06-10T15:22:00Z">
              <w:r w:rsidRPr="00102CF0" w:rsidDel="002233B4">
                <w:rPr>
                  <w:rFonts w:cs="Arial"/>
                  <w:color w:val="FF0000"/>
                  <w:sz w:val="18"/>
                  <w:szCs w:val="18"/>
                </w:rPr>
                <w:delText>31</w:delText>
              </w:r>
              <w:r w:rsidRPr="002D60A8" w:rsidDel="002233B4">
                <w:rPr>
                  <w:rFonts w:cs="Arial"/>
                  <w:sz w:val="18"/>
                  <w:szCs w:val="18"/>
                </w:rPr>
                <w:delText>T00</w:delText>
              </w:r>
            </w:del>
            <w:ins w:id="1029" w:author="Teh Stand" w:date="2022-06-10T15:22:00Z">
              <w:r w:rsidR="002233B4">
                <w:rPr>
                  <w:rFonts w:cs="Arial"/>
                  <w:color w:val="FF0000"/>
                  <w:sz w:val="18"/>
                  <w:szCs w:val="18"/>
                </w:rPr>
                <w:t>xx</w:t>
              </w:r>
              <w:r w:rsidR="002233B4" w:rsidRPr="002D60A8">
                <w:rPr>
                  <w:rFonts w:cs="Arial"/>
                  <w:sz w:val="18"/>
                  <w:szCs w:val="18"/>
                </w:rPr>
                <w:t>T00</w:t>
              </w:r>
            </w:ins>
            <w:r w:rsidRPr="002D60A8">
              <w:rPr>
                <w:rFonts w:cs="Arial"/>
                <w:sz w:val="18"/>
                <w:szCs w:val="18"/>
              </w:rPr>
              <w:t>:00:00</w:t>
            </w:r>
          </w:p>
        </w:tc>
      </w:tr>
      <w:tr w:rsidR="000520A1" w:rsidRPr="002D60A8" w14:paraId="7EB8CACB" w14:textId="77777777" w:rsidTr="002D60A8">
        <w:trPr>
          <w:cantSplit/>
          <w:jc w:val="center"/>
        </w:trPr>
        <w:tc>
          <w:tcPr>
            <w:tcW w:w="617" w:type="dxa"/>
            <w:tcBorders>
              <w:top w:val="single" w:sz="4" w:space="0" w:color="auto"/>
              <w:bottom w:val="single" w:sz="4" w:space="0" w:color="auto"/>
            </w:tcBorders>
          </w:tcPr>
          <w:p w14:paraId="4A72A14C" w14:textId="77777777" w:rsidR="002B17B1" w:rsidRPr="002D60A8" w:rsidRDefault="002B17B1" w:rsidP="002D60A8">
            <w:pPr>
              <w:spacing w:before="60" w:after="60" w:line="240" w:lineRule="auto"/>
              <w:rPr>
                <w:rFonts w:cs="Arial"/>
                <w:sz w:val="18"/>
                <w:szCs w:val="18"/>
              </w:rPr>
            </w:pPr>
            <w:r w:rsidRPr="002D60A8">
              <w:rPr>
                <w:rFonts w:cs="Arial"/>
                <w:sz w:val="18"/>
                <w:szCs w:val="18"/>
              </w:rPr>
              <w:t>2.2</w:t>
            </w:r>
          </w:p>
        </w:tc>
        <w:tc>
          <w:tcPr>
            <w:tcW w:w="2371" w:type="dxa"/>
            <w:tcBorders>
              <w:top w:val="single" w:sz="4" w:space="0" w:color="auto"/>
              <w:bottom w:val="single" w:sz="4" w:space="0" w:color="auto"/>
            </w:tcBorders>
          </w:tcPr>
          <w:p w14:paraId="2AA2BBA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dateType</w:t>
            </w:r>
            <w:proofErr w:type="spellEnd"/>
          </w:p>
        </w:tc>
        <w:tc>
          <w:tcPr>
            <w:tcW w:w="2028" w:type="dxa"/>
            <w:tcBorders>
              <w:top w:val="single" w:sz="4" w:space="0" w:color="auto"/>
              <w:bottom w:val="single" w:sz="4" w:space="0" w:color="auto"/>
            </w:tcBorders>
          </w:tcPr>
          <w:p w14:paraId="40059D61"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CI_DateTypeCode</w:t>
            </w:r>
            <w:proofErr w:type="spellEnd"/>
            <w:r w:rsidRPr="002D60A8">
              <w:rPr>
                <w:rFonts w:cs="Arial"/>
                <w:sz w:val="18"/>
                <w:szCs w:val="18"/>
              </w:rPr>
              <w:t xml:space="preserve"> (ISO </w:t>
            </w:r>
            <w:proofErr w:type="spellStart"/>
            <w:r w:rsidRPr="002D60A8">
              <w:rPr>
                <w:rFonts w:cs="Arial"/>
                <w:sz w:val="18"/>
                <w:szCs w:val="18"/>
              </w:rPr>
              <w:t>codelist</w:t>
            </w:r>
            <w:proofErr w:type="spellEnd"/>
            <w:r w:rsidRPr="002D60A8">
              <w:rPr>
                <w:rFonts w:cs="Arial"/>
                <w:sz w:val="18"/>
                <w:szCs w:val="18"/>
              </w:rPr>
              <w:t>)</w:t>
            </w:r>
          </w:p>
        </w:tc>
        <w:tc>
          <w:tcPr>
            <w:tcW w:w="4560" w:type="dxa"/>
            <w:tcBorders>
              <w:top w:val="single" w:sz="4" w:space="0" w:color="auto"/>
              <w:bottom w:val="single" w:sz="4" w:space="0" w:color="auto"/>
            </w:tcBorders>
          </w:tcPr>
          <w:p w14:paraId="3273766B" w14:textId="77777777" w:rsidR="002B17B1" w:rsidRPr="002D60A8" w:rsidRDefault="002B17B1" w:rsidP="002D60A8">
            <w:pPr>
              <w:spacing w:before="60" w:after="60" w:line="240" w:lineRule="auto"/>
              <w:rPr>
                <w:rFonts w:cs="Arial"/>
                <w:sz w:val="18"/>
                <w:szCs w:val="18"/>
              </w:rPr>
            </w:pPr>
            <w:r w:rsidRPr="002D60A8">
              <w:rPr>
                <w:rFonts w:cs="Arial"/>
                <w:sz w:val="18"/>
                <w:szCs w:val="18"/>
              </w:rPr>
              <w:t>publication</w:t>
            </w:r>
          </w:p>
        </w:tc>
      </w:tr>
      <w:tr w:rsidR="000520A1" w:rsidRPr="002D60A8" w14:paraId="5B5CBBE2" w14:textId="77777777" w:rsidTr="002D60A8">
        <w:trPr>
          <w:cantSplit/>
          <w:jc w:val="center"/>
        </w:trPr>
        <w:tc>
          <w:tcPr>
            <w:tcW w:w="617" w:type="dxa"/>
            <w:tcBorders>
              <w:top w:val="single" w:sz="4" w:space="0" w:color="auto"/>
              <w:bottom w:val="single" w:sz="4" w:space="0" w:color="auto"/>
            </w:tcBorders>
          </w:tcPr>
          <w:p w14:paraId="2220417E" w14:textId="77777777" w:rsidR="002B17B1" w:rsidRPr="002D60A8" w:rsidRDefault="002B17B1" w:rsidP="002D60A8">
            <w:pPr>
              <w:spacing w:before="60" w:after="60" w:line="240" w:lineRule="auto"/>
              <w:rPr>
                <w:rFonts w:cs="Arial"/>
                <w:sz w:val="18"/>
                <w:szCs w:val="18"/>
              </w:rPr>
            </w:pPr>
            <w:r w:rsidRPr="002D60A8">
              <w:rPr>
                <w:rFonts w:cs="Arial"/>
                <w:sz w:val="18"/>
                <w:szCs w:val="18"/>
              </w:rPr>
              <w:t>3</w:t>
            </w:r>
          </w:p>
        </w:tc>
        <w:tc>
          <w:tcPr>
            <w:tcW w:w="2371" w:type="dxa"/>
            <w:tcBorders>
              <w:top w:val="single" w:sz="4" w:space="0" w:color="auto"/>
              <w:bottom w:val="single" w:sz="4" w:space="0" w:color="auto"/>
            </w:tcBorders>
          </w:tcPr>
          <w:p w14:paraId="4A7D33F9"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edition</w:t>
            </w:r>
          </w:p>
        </w:tc>
        <w:tc>
          <w:tcPr>
            <w:tcW w:w="2028" w:type="dxa"/>
            <w:tcBorders>
              <w:top w:val="single" w:sz="4" w:space="0" w:color="auto"/>
              <w:bottom w:val="single" w:sz="4" w:space="0" w:color="auto"/>
            </w:tcBorders>
          </w:tcPr>
          <w:p w14:paraId="403FAFF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664DC49B" w14:textId="4371EB33" w:rsidR="002B17B1" w:rsidRPr="002D60A8" w:rsidRDefault="002B17B1" w:rsidP="002233B4">
            <w:pPr>
              <w:spacing w:before="60" w:after="60" w:line="240" w:lineRule="auto"/>
              <w:rPr>
                <w:rFonts w:cs="Arial"/>
                <w:sz w:val="18"/>
                <w:szCs w:val="18"/>
              </w:rPr>
            </w:pPr>
            <w:r w:rsidRPr="002D60A8">
              <w:rPr>
                <w:rFonts w:cs="Arial"/>
                <w:sz w:val="18"/>
                <w:szCs w:val="18"/>
              </w:rPr>
              <w:t>1.</w:t>
            </w:r>
            <w:del w:id="1030" w:author="Teh Stand" w:date="2022-06-10T15:22:00Z">
              <w:r w:rsidRPr="002D60A8" w:rsidDel="002233B4">
                <w:rPr>
                  <w:rFonts w:cs="Arial"/>
                  <w:sz w:val="18"/>
                  <w:szCs w:val="18"/>
                </w:rPr>
                <w:delText>0</w:delText>
              </w:r>
            </w:del>
            <w:ins w:id="1031" w:author="Teh Stand" w:date="2022-06-10T15:22:00Z">
              <w:r w:rsidR="002233B4">
                <w:rPr>
                  <w:rFonts w:cs="Arial"/>
                  <w:sz w:val="18"/>
                  <w:szCs w:val="18"/>
                </w:rPr>
                <w:t>1</w:t>
              </w:r>
            </w:ins>
            <w:r w:rsidRPr="002D60A8">
              <w:rPr>
                <w:rFonts w:cs="Arial"/>
                <w:sz w:val="18"/>
                <w:szCs w:val="18"/>
              </w:rPr>
              <w:t>.0</w:t>
            </w:r>
          </w:p>
        </w:tc>
      </w:tr>
      <w:tr w:rsidR="000520A1" w:rsidRPr="002D60A8" w14:paraId="3934BE8E" w14:textId="77777777" w:rsidTr="002D60A8">
        <w:trPr>
          <w:cantSplit/>
          <w:jc w:val="center"/>
        </w:trPr>
        <w:tc>
          <w:tcPr>
            <w:tcW w:w="617" w:type="dxa"/>
            <w:tcBorders>
              <w:top w:val="single" w:sz="4" w:space="0" w:color="auto"/>
              <w:bottom w:val="single" w:sz="4" w:space="0" w:color="auto"/>
            </w:tcBorders>
          </w:tcPr>
          <w:p w14:paraId="50356E6F" w14:textId="77777777" w:rsidR="002B17B1" w:rsidRPr="002D60A8" w:rsidRDefault="002B17B1" w:rsidP="002D60A8">
            <w:pPr>
              <w:spacing w:before="60" w:after="60" w:line="240" w:lineRule="auto"/>
              <w:rPr>
                <w:rFonts w:cs="Arial"/>
                <w:sz w:val="18"/>
                <w:szCs w:val="18"/>
              </w:rPr>
            </w:pPr>
            <w:r w:rsidRPr="002D60A8">
              <w:rPr>
                <w:rFonts w:cs="Arial"/>
                <w:sz w:val="18"/>
                <w:szCs w:val="18"/>
              </w:rPr>
              <w:t>4</w:t>
            </w:r>
          </w:p>
        </w:tc>
        <w:tc>
          <w:tcPr>
            <w:tcW w:w="2371" w:type="dxa"/>
            <w:tcBorders>
              <w:top w:val="single" w:sz="4" w:space="0" w:color="auto"/>
              <w:bottom w:val="single" w:sz="4" w:space="0" w:color="auto"/>
            </w:tcBorders>
          </w:tcPr>
          <w:p w14:paraId="2CDA7D1B"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editionDate</w:t>
            </w:r>
            <w:proofErr w:type="spellEnd"/>
          </w:p>
        </w:tc>
        <w:tc>
          <w:tcPr>
            <w:tcW w:w="2028" w:type="dxa"/>
            <w:tcBorders>
              <w:top w:val="single" w:sz="4" w:space="0" w:color="auto"/>
              <w:bottom w:val="single" w:sz="4" w:space="0" w:color="auto"/>
            </w:tcBorders>
          </w:tcPr>
          <w:p w14:paraId="54FE340C"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DateTime</w:t>
            </w:r>
            <w:proofErr w:type="spellEnd"/>
          </w:p>
        </w:tc>
        <w:tc>
          <w:tcPr>
            <w:tcW w:w="4560" w:type="dxa"/>
            <w:tcBorders>
              <w:top w:val="single" w:sz="4" w:space="0" w:color="auto"/>
              <w:bottom w:val="single" w:sz="4" w:space="0" w:color="auto"/>
            </w:tcBorders>
          </w:tcPr>
          <w:p w14:paraId="371F95E3" w14:textId="25B6FEF2" w:rsidR="002B17B1" w:rsidRPr="002D60A8" w:rsidRDefault="002B17B1" w:rsidP="002233B4">
            <w:pPr>
              <w:spacing w:before="60" w:after="60" w:line="240" w:lineRule="auto"/>
              <w:rPr>
                <w:rFonts w:cs="Arial"/>
                <w:sz w:val="18"/>
                <w:szCs w:val="18"/>
              </w:rPr>
            </w:pPr>
            <w:del w:id="1032" w:author="Teh Stand" w:date="2022-06-10T15:22:00Z">
              <w:r w:rsidRPr="002D60A8" w:rsidDel="002233B4">
                <w:rPr>
                  <w:rFonts w:cs="Arial"/>
                  <w:sz w:val="18"/>
                  <w:szCs w:val="18"/>
                </w:rPr>
                <w:delText>2018</w:delText>
              </w:r>
            </w:del>
            <w:ins w:id="1033" w:author="Teh Stand" w:date="2022-06-10T15:22:00Z">
              <w:r w:rsidR="002233B4" w:rsidRPr="002D60A8">
                <w:rPr>
                  <w:rFonts w:cs="Arial"/>
                  <w:sz w:val="18"/>
                  <w:szCs w:val="18"/>
                </w:rPr>
                <w:t>20</w:t>
              </w:r>
              <w:r w:rsidR="002233B4">
                <w:rPr>
                  <w:rFonts w:cs="Arial"/>
                  <w:sz w:val="18"/>
                  <w:szCs w:val="18"/>
                </w:rPr>
                <w:t>22</w:t>
              </w:r>
            </w:ins>
            <w:r w:rsidRPr="002D60A8">
              <w:rPr>
                <w:rFonts w:cs="Arial"/>
                <w:sz w:val="18"/>
                <w:szCs w:val="18"/>
              </w:rPr>
              <w:t>-</w:t>
            </w:r>
            <w:del w:id="1034" w:author="Teh Stand" w:date="2022-06-10T15:22:00Z">
              <w:r w:rsidRPr="002233B4" w:rsidDel="002233B4">
                <w:rPr>
                  <w:rFonts w:cs="Arial"/>
                  <w:color w:val="FF0000"/>
                  <w:sz w:val="18"/>
                  <w:szCs w:val="18"/>
                  <w:rPrChange w:id="1035" w:author="Teh Stand" w:date="2022-06-10T15:22:00Z">
                    <w:rPr>
                      <w:rFonts w:cs="Arial"/>
                      <w:sz w:val="18"/>
                      <w:szCs w:val="18"/>
                    </w:rPr>
                  </w:rPrChange>
                </w:rPr>
                <w:delText>12</w:delText>
              </w:r>
            </w:del>
            <w:ins w:id="1036" w:author="Teh Stand" w:date="2022-06-10T15:22:00Z">
              <w:r w:rsidR="002233B4">
                <w:rPr>
                  <w:rFonts w:cs="Arial"/>
                  <w:color w:val="FF0000"/>
                  <w:sz w:val="18"/>
                  <w:szCs w:val="18"/>
                </w:rPr>
                <w:t>xx</w:t>
              </w:r>
            </w:ins>
            <w:r w:rsidRPr="002D60A8">
              <w:rPr>
                <w:rFonts w:cs="Arial"/>
                <w:sz w:val="18"/>
                <w:szCs w:val="18"/>
              </w:rPr>
              <w:t>-</w:t>
            </w:r>
            <w:del w:id="1037" w:author="Teh Stand" w:date="2022-06-10T15:22:00Z">
              <w:r w:rsidRPr="00102CF0" w:rsidDel="002233B4">
                <w:rPr>
                  <w:rFonts w:cs="Arial"/>
                  <w:color w:val="FF0000"/>
                  <w:sz w:val="18"/>
                  <w:szCs w:val="18"/>
                </w:rPr>
                <w:delText>31</w:delText>
              </w:r>
              <w:r w:rsidRPr="002D60A8" w:rsidDel="002233B4">
                <w:rPr>
                  <w:rFonts w:cs="Arial"/>
                  <w:sz w:val="18"/>
                  <w:szCs w:val="18"/>
                </w:rPr>
                <w:delText>T00</w:delText>
              </w:r>
            </w:del>
            <w:ins w:id="1038" w:author="Teh Stand" w:date="2022-06-10T15:22:00Z">
              <w:r w:rsidR="002233B4">
                <w:rPr>
                  <w:rFonts w:cs="Arial"/>
                  <w:color w:val="FF0000"/>
                  <w:sz w:val="18"/>
                  <w:szCs w:val="18"/>
                </w:rPr>
                <w:t>xx</w:t>
              </w:r>
              <w:r w:rsidR="002233B4" w:rsidRPr="002D60A8">
                <w:rPr>
                  <w:rFonts w:cs="Arial"/>
                  <w:sz w:val="18"/>
                  <w:szCs w:val="18"/>
                </w:rPr>
                <w:t>T00</w:t>
              </w:r>
            </w:ins>
            <w:r w:rsidRPr="002D60A8">
              <w:rPr>
                <w:rFonts w:cs="Arial"/>
                <w:sz w:val="18"/>
                <w:szCs w:val="18"/>
              </w:rPr>
              <w:t>:00:00</w:t>
            </w:r>
          </w:p>
        </w:tc>
      </w:tr>
      <w:tr w:rsidR="000520A1" w:rsidRPr="002D60A8" w14:paraId="1F550F53" w14:textId="77777777" w:rsidTr="002D60A8">
        <w:trPr>
          <w:cantSplit/>
          <w:jc w:val="center"/>
        </w:trPr>
        <w:tc>
          <w:tcPr>
            <w:tcW w:w="617" w:type="dxa"/>
            <w:tcBorders>
              <w:top w:val="single" w:sz="4" w:space="0" w:color="auto"/>
              <w:bottom w:val="single" w:sz="4" w:space="0" w:color="auto"/>
            </w:tcBorders>
          </w:tcPr>
          <w:p w14:paraId="34953CDC" w14:textId="77777777" w:rsidR="002B17B1" w:rsidRPr="002D60A8" w:rsidRDefault="002B17B1" w:rsidP="002D60A8">
            <w:pPr>
              <w:spacing w:before="60" w:after="60" w:line="240" w:lineRule="auto"/>
              <w:rPr>
                <w:rFonts w:cs="Arial"/>
                <w:sz w:val="18"/>
                <w:szCs w:val="18"/>
              </w:rPr>
            </w:pPr>
            <w:r w:rsidRPr="002D60A8">
              <w:rPr>
                <w:rFonts w:cs="Arial"/>
                <w:sz w:val="18"/>
                <w:szCs w:val="18"/>
              </w:rPr>
              <w:t>5</w:t>
            </w:r>
          </w:p>
        </w:tc>
        <w:tc>
          <w:tcPr>
            <w:tcW w:w="2371" w:type="dxa"/>
            <w:tcBorders>
              <w:top w:val="single" w:sz="4" w:space="0" w:color="auto"/>
              <w:bottom w:val="single" w:sz="4" w:space="0" w:color="auto"/>
            </w:tcBorders>
          </w:tcPr>
          <w:p w14:paraId="5C4CA63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citedResponsibleParty</w:t>
            </w:r>
            <w:proofErr w:type="spellEnd"/>
          </w:p>
        </w:tc>
        <w:tc>
          <w:tcPr>
            <w:tcW w:w="2028" w:type="dxa"/>
            <w:tcBorders>
              <w:top w:val="single" w:sz="4" w:space="0" w:color="auto"/>
              <w:bottom w:val="single" w:sz="4" w:space="0" w:color="auto"/>
            </w:tcBorders>
          </w:tcPr>
          <w:p w14:paraId="0391E4E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CI_Responsibility</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0F071FA1"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622F337" w14:textId="77777777" w:rsidTr="002D60A8">
        <w:trPr>
          <w:cantSplit/>
          <w:jc w:val="center"/>
        </w:trPr>
        <w:tc>
          <w:tcPr>
            <w:tcW w:w="617" w:type="dxa"/>
            <w:tcBorders>
              <w:top w:val="single" w:sz="4" w:space="0" w:color="auto"/>
              <w:bottom w:val="single" w:sz="4" w:space="0" w:color="auto"/>
            </w:tcBorders>
          </w:tcPr>
          <w:p w14:paraId="1D39A099" w14:textId="77777777" w:rsidR="002B17B1" w:rsidRPr="002D60A8" w:rsidRDefault="002B17B1" w:rsidP="002D60A8">
            <w:pPr>
              <w:spacing w:before="60" w:after="60" w:line="240" w:lineRule="auto"/>
              <w:rPr>
                <w:rFonts w:cs="Arial"/>
                <w:sz w:val="18"/>
                <w:szCs w:val="18"/>
              </w:rPr>
            </w:pPr>
            <w:r w:rsidRPr="002D60A8">
              <w:rPr>
                <w:rFonts w:cs="Arial"/>
                <w:sz w:val="18"/>
                <w:szCs w:val="18"/>
              </w:rPr>
              <w:t>5.1</w:t>
            </w:r>
          </w:p>
        </w:tc>
        <w:tc>
          <w:tcPr>
            <w:tcW w:w="2371" w:type="dxa"/>
            <w:tcBorders>
              <w:top w:val="single" w:sz="4" w:space="0" w:color="auto"/>
              <w:bottom w:val="single" w:sz="4" w:space="0" w:color="auto"/>
            </w:tcBorders>
          </w:tcPr>
          <w:p w14:paraId="46D2BEF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role</w:t>
            </w:r>
          </w:p>
        </w:tc>
        <w:tc>
          <w:tcPr>
            <w:tcW w:w="2028" w:type="dxa"/>
            <w:tcBorders>
              <w:top w:val="single" w:sz="4" w:space="0" w:color="auto"/>
              <w:bottom w:val="single" w:sz="4" w:space="0" w:color="auto"/>
            </w:tcBorders>
          </w:tcPr>
          <w:p w14:paraId="1DF4B1BF"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CI_RoleCode</w:t>
            </w:r>
            <w:proofErr w:type="spellEnd"/>
            <w:r w:rsidRPr="002D60A8">
              <w:rPr>
                <w:rFonts w:cs="Arial"/>
                <w:sz w:val="18"/>
                <w:szCs w:val="18"/>
              </w:rPr>
              <w:t xml:space="preserve"> (ISO </w:t>
            </w:r>
            <w:proofErr w:type="spellStart"/>
            <w:r w:rsidRPr="002D60A8">
              <w:rPr>
                <w:rFonts w:cs="Arial"/>
                <w:sz w:val="18"/>
                <w:szCs w:val="18"/>
              </w:rPr>
              <w:t>codelist</w:t>
            </w:r>
            <w:proofErr w:type="spellEnd"/>
            <w:r w:rsidRPr="002D60A8">
              <w:rPr>
                <w:rFonts w:cs="Arial"/>
                <w:sz w:val="18"/>
                <w:szCs w:val="18"/>
              </w:rPr>
              <w:t>)</w:t>
            </w:r>
          </w:p>
        </w:tc>
        <w:tc>
          <w:tcPr>
            <w:tcW w:w="4560" w:type="dxa"/>
            <w:tcBorders>
              <w:top w:val="single" w:sz="4" w:space="0" w:color="auto"/>
              <w:bottom w:val="single" w:sz="4" w:space="0" w:color="auto"/>
            </w:tcBorders>
          </w:tcPr>
          <w:p w14:paraId="4F539FB6" w14:textId="77777777" w:rsidR="002B17B1" w:rsidRPr="002D60A8" w:rsidRDefault="002B17B1" w:rsidP="002D60A8">
            <w:pPr>
              <w:spacing w:before="60" w:after="60" w:line="240" w:lineRule="auto"/>
              <w:rPr>
                <w:rFonts w:cs="Arial"/>
                <w:sz w:val="18"/>
                <w:szCs w:val="18"/>
              </w:rPr>
            </w:pPr>
            <w:r w:rsidRPr="002D60A8">
              <w:rPr>
                <w:rFonts w:cs="Arial"/>
                <w:sz w:val="18"/>
                <w:szCs w:val="18"/>
              </w:rPr>
              <w:t>publisher</w:t>
            </w:r>
          </w:p>
        </w:tc>
      </w:tr>
      <w:tr w:rsidR="000520A1" w:rsidRPr="002D60A8" w14:paraId="1088B486" w14:textId="77777777" w:rsidTr="002D60A8">
        <w:trPr>
          <w:cantSplit/>
          <w:jc w:val="center"/>
        </w:trPr>
        <w:tc>
          <w:tcPr>
            <w:tcW w:w="617" w:type="dxa"/>
            <w:tcBorders>
              <w:top w:val="single" w:sz="4" w:space="0" w:color="auto"/>
              <w:bottom w:val="single" w:sz="4" w:space="0" w:color="auto"/>
            </w:tcBorders>
          </w:tcPr>
          <w:p w14:paraId="15D9669D" w14:textId="77777777" w:rsidR="002B17B1" w:rsidRPr="002D60A8" w:rsidRDefault="002B17B1" w:rsidP="002D60A8">
            <w:pPr>
              <w:spacing w:before="60" w:after="60" w:line="240" w:lineRule="auto"/>
              <w:rPr>
                <w:rFonts w:cs="Arial"/>
                <w:sz w:val="18"/>
                <w:szCs w:val="18"/>
              </w:rPr>
            </w:pPr>
            <w:r w:rsidRPr="002D60A8">
              <w:rPr>
                <w:rFonts w:cs="Arial"/>
                <w:sz w:val="18"/>
                <w:szCs w:val="18"/>
              </w:rPr>
              <w:t>5.2</w:t>
            </w:r>
          </w:p>
        </w:tc>
        <w:tc>
          <w:tcPr>
            <w:tcW w:w="2371" w:type="dxa"/>
            <w:tcBorders>
              <w:top w:val="single" w:sz="4" w:space="0" w:color="auto"/>
              <w:bottom w:val="single" w:sz="4" w:space="0" w:color="auto"/>
            </w:tcBorders>
          </w:tcPr>
          <w:p w14:paraId="5042628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party</w:t>
            </w:r>
          </w:p>
        </w:tc>
        <w:tc>
          <w:tcPr>
            <w:tcW w:w="2028" w:type="dxa"/>
            <w:tcBorders>
              <w:top w:val="single" w:sz="4" w:space="0" w:color="auto"/>
              <w:bottom w:val="single" w:sz="4" w:space="0" w:color="auto"/>
            </w:tcBorders>
          </w:tcPr>
          <w:p w14:paraId="1DCA0E6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CI_Organisation</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6B96BAC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74003A06" w14:textId="77777777" w:rsidTr="002D60A8">
        <w:trPr>
          <w:cantSplit/>
          <w:jc w:val="center"/>
        </w:trPr>
        <w:tc>
          <w:tcPr>
            <w:tcW w:w="617" w:type="dxa"/>
            <w:tcBorders>
              <w:top w:val="single" w:sz="4" w:space="0" w:color="auto"/>
              <w:bottom w:val="single" w:sz="4" w:space="0" w:color="auto"/>
            </w:tcBorders>
          </w:tcPr>
          <w:p w14:paraId="678223C3" w14:textId="77777777" w:rsidR="002B17B1" w:rsidRPr="002D60A8" w:rsidRDefault="002B17B1" w:rsidP="002D60A8">
            <w:pPr>
              <w:spacing w:before="60" w:after="60" w:line="240" w:lineRule="auto"/>
              <w:rPr>
                <w:rFonts w:cs="Arial"/>
                <w:sz w:val="18"/>
                <w:szCs w:val="18"/>
              </w:rPr>
            </w:pPr>
            <w:r w:rsidRPr="002D60A8">
              <w:rPr>
                <w:rFonts w:cs="Arial"/>
                <w:sz w:val="18"/>
                <w:szCs w:val="18"/>
              </w:rPr>
              <w:t>5.2.1</w:t>
            </w:r>
          </w:p>
        </w:tc>
        <w:tc>
          <w:tcPr>
            <w:tcW w:w="2371" w:type="dxa"/>
            <w:tcBorders>
              <w:top w:val="single" w:sz="4" w:space="0" w:color="auto"/>
              <w:bottom w:val="single" w:sz="4" w:space="0" w:color="auto"/>
            </w:tcBorders>
          </w:tcPr>
          <w:p w14:paraId="06A2DA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30AC6C8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61CC41AB" w14:textId="77777777" w:rsidR="002B17B1" w:rsidRPr="002D60A8" w:rsidRDefault="002B17B1" w:rsidP="002D60A8">
            <w:pPr>
              <w:spacing w:before="60" w:after="60" w:line="240" w:lineRule="auto"/>
              <w:rPr>
                <w:rFonts w:cs="Arial"/>
                <w:sz w:val="18"/>
                <w:szCs w:val="18"/>
              </w:rPr>
            </w:pPr>
            <w:r w:rsidRPr="002D60A8">
              <w:rPr>
                <w:rFonts w:cs="Arial"/>
                <w:sz w:val="18"/>
                <w:szCs w:val="18"/>
              </w:rPr>
              <w:t>International Hydrographic Organization</w:t>
            </w:r>
          </w:p>
        </w:tc>
      </w:tr>
      <w:tr w:rsidR="000520A1" w:rsidRPr="002D60A8" w14:paraId="450CE65F" w14:textId="77777777" w:rsidTr="002D60A8">
        <w:trPr>
          <w:cantSplit/>
          <w:jc w:val="center"/>
        </w:trPr>
        <w:tc>
          <w:tcPr>
            <w:tcW w:w="617" w:type="dxa"/>
            <w:tcBorders>
              <w:top w:val="single" w:sz="4" w:space="0" w:color="auto"/>
              <w:bottom w:val="single" w:sz="4" w:space="0" w:color="auto"/>
            </w:tcBorders>
          </w:tcPr>
          <w:p w14:paraId="47BEF084" w14:textId="77777777" w:rsidR="002B17B1" w:rsidRPr="002D60A8" w:rsidRDefault="002B17B1" w:rsidP="002D60A8">
            <w:pPr>
              <w:spacing w:before="60" w:after="60" w:line="240" w:lineRule="auto"/>
              <w:rPr>
                <w:rFonts w:cs="Arial"/>
                <w:sz w:val="18"/>
                <w:szCs w:val="18"/>
              </w:rPr>
            </w:pPr>
            <w:r w:rsidRPr="002D60A8">
              <w:rPr>
                <w:rFonts w:cs="Arial"/>
                <w:sz w:val="18"/>
                <w:szCs w:val="18"/>
              </w:rPr>
              <w:t>6</w:t>
            </w:r>
          </w:p>
        </w:tc>
        <w:tc>
          <w:tcPr>
            <w:tcW w:w="2371" w:type="dxa"/>
            <w:tcBorders>
              <w:top w:val="single" w:sz="4" w:space="0" w:color="auto"/>
              <w:bottom w:val="single" w:sz="4" w:space="0" w:color="auto"/>
            </w:tcBorders>
          </w:tcPr>
          <w:p w14:paraId="031DC702"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otherCitationDetails</w:t>
            </w:r>
            <w:proofErr w:type="spellEnd"/>
          </w:p>
        </w:tc>
        <w:tc>
          <w:tcPr>
            <w:tcW w:w="2028" w:type="dxa"/>
            <w:tcBorders>
              <w:top w:val="single" w:sz="4" w:space="0" w:color="auto"/>
              <w:bottom w:val="single" w:sz="4" w:space="0" w:color="auto"/>
            </w:tcBorders>
          </w:tcPr>
          <w:p w14:paraId="28683D0B"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41FA9402" w14:textId="77777777" w:rsidR="002B17B1" w:rsidRPr="002D60A8" w:rsidRDefault="002B17B1" w:rsidP="002D60A8">
            <w:pPr>
              <w:spacing w:before="60" w:after="60" w:line="240" w:lineRule="auto"/>
              <w:rPr>
                <w:rFonts w:cs="Arial"/>
                <w:sz w:val="18"/>
                <w:szCs w:val="18"/>
              </w:rPr>
            </w:pPr>
            <w:r w:rsidRPr="002D60A8">
              <w:rPr>
                <w:rFonts w:cs="Arial"/>
                <w:sz w:val="18"/>
                <w:szCs w:val="18"/>
              </w:rPr>
              <w:t>(Replace with website navigation instructions, etc</w:t>
            </w:r>
            <w:proofErr w:type="gramStart"/>
            <w:r w:rsidRPr="002D60A8">
              <w:rPr>
                <w:rFonts w:cs="Arial"/>
                <w:sz w:val="18"/>
                <w:szCs w:val="18"/>
              </w:rPr>
              <w:t>..</w:t>
            </w:r>
            <w:proofErr w:type="gramEnd"/>
            <w:r w:rsidRPr="002D60A8">
              <w:rPr>
                <w:rFonts w:cs="Arial"/>
                <w:sz w:val="18"/>
                <w:szCs w:val="18"/>
              </w:rPr>
              <w:t xml:space="preserve"> ISO 19115-1 defines this attribute as “other information required to complete the citation that is not recorded elsewhere.”)</w:t>
            </w:r>
          </w:p>
        </w:tc>
      </w:tr>
      <w:tr w:rsidR="000520A1" w:rsidRPr="002D60A8" w14:paraId="2FC2F67C" w14:textId="77777777" w:rsidTr="002D60A8">
        <w:trPr>
          <w:cantSplit/>
          <w:jc w:val="center"/>
        </w:trPr>
        <w:tc>
          <w:tcPr>
            <w:tcW w:w="617" w:type="dxa"/>
            <w:tcBorders>
              <w:top w:val="single" w:sz="4" w:space="0" w:color="auto"/>
              <w:bottom w:val="single" w:sz="4" w:space="0" w:color="auto"/>
            </w:tcBorders>
          </w:tcPr>
          <w:p w14:paraId="1AEE9598" w14:textId="77777777" w:rsidR="002B17B1" w:rsidRPr="002D60A8" w:rsidRDefault="002B17B1" w:rsidP="002D60A8">
            <w:pPr>
              <w:spacing w:before="60" w:after="60" w:line="240" w:lineRule="auto"/>
              <w:rPr>
                <w:rFonts w:cs="Arial"/>
                <w:sz w:val="18"/>
                <w:szCs w:val="18"/>
              </w:rPr>
            </w:pPr>
            <w:r w:rsidRPr="002D60A8">
              <w:rPr>
                <w:rFonts w:cs="Arial"/>
                <w:sz w:val="18"/>
                <w:szCs w:val="18"/>
              </w:rPr>
              <w:t>7</w:t>
            </w:r>
          </w:p>
        </w:tc>
        <w:tc>
          <w:tcPr>
            <w:tcW w:w="2371" w:type="dxa"/>
            <w:tcBorders>
              <w:top w:val="single" w:sz="4" w:space="0" w:color="auto"/>
              <w:bottom w:val="single" w:sz="4" w:space="0" w:color="auto"/>
            </w:tcBorders>
          </w:tcPr>
          <w:p w14:paraId="4DED9BD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onlineResource</w:t>
            </w:r>
            <w:proofErr w:type="spellEnd"/>
          </w:p>
        </w:tc>
        <w:tc>
          <w:tcPr>
            <w:tcW w:w="2028" w:type="dxa"/>
            <w:tcBorders>
              <w:top w:val="single" w:sz="4" w:space="0" w:color="auto"/>
              <w:bottom w:val="single" w:sz="4" w:space="0" w:color="auto"/>
            </w:tcBorders>
          </w:tcPr>
          <w:p w14:paraId="2F808D14"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CI_OnlineResource</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71B1096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8B559B4" w14:textId="77777777" w:rsidTr="002D60A8">
        <w:trPr>
          <w:cantSplit/>
          <w:jc w:val="center"/>
        </w:trPr>
        <w:tc>
          <w:tcPr>
            <w:tcW w:w="617" w:type="dxa"/>
            <w:tcBorders>
              <w:top w:val="single" w:sz="4" w:space="0" w:color="auto"/>
              <w:bottom w:val="single" w:sz="4" w:space="0" w:color="auto"/>
            </w:tcBorders>
          </w:tcPr>
          <w:p w14:paraId="6576B7E7" w14:textId="77777777" w:rsidR="002B17B1" w:rsidRPr="002D60A8" w:rsidRDefault="002B17B1" w:rsidP="002D60A8">
            <w:pPr>
              <w:spacing w:before="60" w:after="60" w:line="240" w:lineRule="auto"/>
              <w:rPr>
                <w:rFonts w:cs="Arial"/>
                <w:sz w:val="18"/>
                <w:szCs w:val="18"/>
              </w:rPr>
            </w:pPr>
            <w:r w:rsidRPr="002D60A8">
              <w:rPr>
                <w:rFonts w:cs="Arial"/>
                <w:sz w:val="18"/>
                <w:szCs w:val="18"/>
              </w:rPr>
              <w:t>7.1</w:t>
            </w:r>
          </w:p>
        </w:tc>
        <w:tc>
          <w:tcPr>
            <w:tcW w:w="2371" w:type="dxa"/>
            <w:tcBorders>
              <w:top w:val="single" w:sz="4" w:space="0" w:color="auto"/>
              <w:bottom w:val="single" w:sz="4" w:space="0" w:color="auto"/>
            </w:tcBorders>
          </w:tcPr>
          <w:p w14:paraId="167A165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linkage</w:t>
            </w:r>
          </w:p>
        </w:tc>
        <w:tc>
          <w:tcPr>
            <w:tcW w:w="2028" w:type="dxa"/>
            <w:tcBorders>
              <w:top w:val="single" w:sz="4" w:space="0" w:color="auto"/>
              <w:bottom w:val="single" w:sz="4" w:space="0" w:color="auto"/>
            </w:tcBorders>
          </w:tcPr>
          <w:p w14:paraId="64B830B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r w:rsidRPr="002D60A8">
              <w:rPr>
                <w:rFonts w:cs="Arial"/>
                <w:sz w:val="18"/>
                <w:szCs w:val="18"/>
              </w:rPr>
              <w:t xml:space="preserve"> (URL)</w:t>
            </w:r>
          </w:p>
        </w:tc>
        <w:tc>
          <w:tcPr>
            <w:tcW w:w="4560" w:type="dxa"/>
            <w:tcBorders>
              <w:top w:val="single" w:sz="4" w:space="0" w:color="auto"/>
              <w:bottom w:val="single" w:sz="4" w:space="0" w:color="auto"/>
            </w:tcBorders>
          </w:tcPr>
          <w:p w14:paraId="0931DB43" w14:textId="4C760DF7" w:rsidR="002B17B1" w:rsidRPr="002D60A8" w:rsidRDefault="00497910" w:rsidP="002233B4">
            <w:pPr>
              <w:spacing w:before="60" w:after="60" w:line="240" w:lineRule="auto"/>
              <w:rPr>
                <w:rFonts w:cs="Arial"/>
                <w:sz w:val="18"/>
                <w:szCs w:val="18"/>
              </w:rPr>
            </w:pPr>
            <w:hyperlink r:id="rId54" w:history="1">
              <w:r w:rsidR="002233B4" w:rsidRPr="006766CB">
                <w:rPr>
                  <w:rStyle w:val="Hyperlink"/>
                  <w:rFonts w:cs="Arial"/>
                  <w:sz w:val="18"/>
                  <w:szCs w:val="18"/>
                  <w:lang w:val="en-GB"/>
                </w:rPr>
                <w:t>https://registry.iho.int/</w:t>
              </w:r>
            </w:hyperlink>
          </w:p>
        </w:tc>
      </w:tr>
      <w:tr w:rsidR="000520A1" w:rsidRPr="002D60A8" w14:paraId="0D608267" w14:textId="77777777" w:rsidTr="002D60A8">
        <w:trPr>
          <w:cantSplit/>
          <w:jc w:val="center"/>
        </w:trPr>
        <w:tc>
          <w:tcPr>
            <w:tcW w:w="617" w:type="dxa"/>
            <w:tcBorders>
              <w:top w:val="single" w:sz="4" w:space="0" w:color="auto"/>
              <w:bottom w:val="single" w:sz="4" w:space="0" w:color="auto"/>
            </w:tcBorders>
          </w:tcPr>
          <w:p w14:paraId="403F295B" w14:textId="77777777" w:rsidR="002B17B1" w:rsidRPr="002D60A8" w:rsidRDefault="002B17B1" w:rsidP="002D60A8">
            <w:pPr>
              <w:spacing w:before="60" w:after="60" w:line="240" w:lineRule="auto"/>
              <w:rPr>
                <w:rFonts w:cs="Arial"/>
                <w:sz w:val="18"/>
                <w:szCs w:val="18"/>
              </w:rPr>
            </w:pPr>
            <w:r w:rsidRPr="002D60A8">
              <w:rPr>
                <w:rFonts w:cs="Arial"/>
                <w:sz w:val="18"/>
                <w:szCs w:val="18"/>
              </w:rPr>
              <w:t>7.2</w:t>
            </w:r>
          </w:p>
        </w:tc>
        <w:tc>
          <w:tcPr>
            <w:tcW w:w="2371" w:type="dxa"/>
            <w:tcBorders>
              <w:top w:val="single" w:sz="4" w:space="0" w:color="auto"/>
              <w:bottom w:val="single" w:sz="4" w:space="0" w:color="auto"/>
            </w:tcBorders>
          </w:tcPr>
          <w:p w14:paraId="52224F2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0943E690"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0CF0CFCC" w14:textId="175D0FF0" w:rsidR="002B17B1" w:rsidRPr="002D60A8" w:rsidRDefault="002B17B1" w:rsidP="002233B4">
            <w:pPr>
              <w:spacing w:before="60" w:after="60" w:line="240" w:lineRule="auto"/>
              <w:rPr>
                <w:rFonts w:cs="Arial"/>
                <w:sz w:val="18"/>
                <w:szCs w:val="18"/>
              </w:rPr>
            </w:pPr>
            <w:r w:rsidRPr="002D60A8">
              <w:rPr>
                <w:rFonts w:cs="Arial"/>
                <w:sz w:val="18"/>
                <w:szCs w:val="18"/>
              </w:rPr>
              <w:t xml:space="preserve">S-101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w:t>
            </w:r>
          </w:p>
        </w:tc>
      </w:tr>
      <w:tr w:rsidR="000520A1" w:rsidRPr="002D60A8" w14:paraId="7A04DA8C" w14:textId="77777777" w:rsidTr="002D60A8">
        <w:trPr>
          <w:cantSplit/>
          <w:jc w:val="center"/>
        </w:trPr>
        <w:tc>
          <w:tcPr>
            <w:tcW w:w="617" w:type="dxa"/>
            <w:tcBorders>
              <w:top w:val="single" w:sz="4" w:space="0" w:color="auto"/>
            </w:tcBorders>
          </w:tcPr>
          <w:p w14:paraId="4A777339" w14:textId="77777777" w:rsidR="002B17B1" w:rsidRPr="002D60A8" w:rsidRDefault="002B17B1" w:rsidP="002D60A8">
            <w:pPr>
              <w:spacing w:before="60" w:after="60" w:line="240" w:lineRule="auto"/>
              <w:rPr>
                <w:rFonts w:cs="Arial"/>
                <w:sz w:val="18"/>
                <w:szCs w:val="18"/>
              </w:rPr>
            </w:pPr>
            <w:r w:rsidRPr="002D60A8">
              <w:rPr>
                <w:rFonts w:cs="Arial"/>
                <w:sz w:val="18"/>
                <w:szCs w:val="18"/>
              </w:rPr>
              <w:t>7.3</w:t>
            </w:r>
          </w:p>
        </w:tc>
        <w:tc>
          <w:tcPr>
            <w:tcW w:w="2371" w:type="dxa"/>
            <w:tcBorders>
              <w:top w:val="single" w:sz="4" w:space="0" w:color="auto"/>
            </w:tcBorders>
          </w:tcPr>
          <w:p w14:paraId="638C285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description</w:t>
            </w:r>
          </w:p>
        </w:tc>
        <w:tc>
          <w:tcPr>
            <w:tcW w:w="2028" w:type="dxa"/>
            <w:tcBorders>
              <w:top w:val="single" w:sz="4" w:space="0" w:color="auto"/>
            </w:tcBorders>
          </w:tcPr>
          <w:p w14:paraId="12F3D118"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tcBorders>
          </w:tcPr>
          <w:p w14:paraId="2EA95080" w14:textId="227BFDF6" w:rsidR="002B17B1" w:rsidRPr="002D60A8" w:rsidRDefault="002B17B1" w:rsidP="002233B4">
            <w:pPr>
              <w:spacing w:before="60" w:after="60" w:line="240" w:lineRule="auto"/>
              <w:rPr>
                <w:rFonts w:cs="Arial"/>
                <w:sz w:val="18"/>
                <w:szCs w:val="18"/>
              </w:rPr>
            </w:pPr>
            <w:r w:rsidRPr="002D60A8">
              <w:rPr>
                <w:rFonts w:cs="Arial"/>
                <w:sz w:val="18"/>
                <w:szCs w:val="18"/>
              </w:rPr>
              <w:t xml:space="preserve">XML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 accompanied by related files for symbo</w:t>
            </w:r>
            <w:r w:rsidR="002233B4">
              <w:rPr>
                <w:rFonts w:cs="Arial"/>
                <w:sz w:val="18"/>
                <w:szCs w:val="18"/>
              </w:rPr>
              <w:t xml:space="preserve">ls, colour profiles, rules, </w:t>
            </w:r>
            <w:proofErr w:type="spellStart"/>
            <w:r w:rsidR="002233B4">
              <w:rPr>
                <w:rFonts w:cs="Arial"/>
                <w:sz w:val="18"/>
                <w:szCs w:val="18"/>
              </w:rPr>
              <w:t>etc</w:t>
            </w:r>
            <w:proofErr w:type="spellEnd"/>
          </w:p>
        </w:tc>
      </w:tr>
    </w:tbl>
    <w:p w14:paraId="5BE9850D" w14:textId="77777777" w:rsidR="002D60A8" w:rsidRPr="002D60A8" w:rsidRDefault="002D60A8" w:rsidP="002D60A8">
      <w:pPr>
        <w:spacing w:after="0" w:line="240" w:lineRule="auto"/>
      </w:pPr>
    </w:p>
    <w:p w14:paraId="2C09B1D0" w14:textId="23DAB96F" w:rsidR="00E73EDF" w:rsidRPr="00177DE2" w:rsidRDefault="007653F1" w:rsidP="00B30DD0">
      <w:pPr>
        <w:spacing w:after="60" w:line="240" w:lineRule="auto"/>
        <w:rPr>
          <w:lang w:eastAsia="en-US"/>
        </w:rPr>
      </w:pPr>
      <w:r w:rsidRPr="00177DE2">
        <w:rPr>
          <w:lang w:eastAsia="en-US"/>
        </w:rPr>
        <w:t>The Portrayal Catalogue contains the mechanisms for the system to portray in</w:t>
      </w:r>
      <w:r w:rsidR="00B30DD0">
        <w:rPr>
          <w:lang w:eastAsia="en-US"/>
        </w:rPr>
        <w:t xml:space="preserve">formation found in S-101 ENCs. </w:t>
      </w:r>
      <w:r w:rsidRPr="00177DE2">
        <w:rPr>
          <w:lang w:eastAsia="en-US"/>
        </w:rPr>
        <w:t>The S-101 Portrayal Catalogue contains the following types of mechanisms and structures:</w:t>
      </w:r>
    </w:p>
    <w:p w14:paraId="49443794" w14:textId="77777777" w:rsidR="00E73EDF" w:rsidRPr="00177DE2" w:rsidRDefault="007653F1" w:rsidP="00B30DD0">
      <w:pPr>
        <w:pStyle w:val="ListParagraph1"/>
        <w:numPr>
          <w:ilvl w:val="0"/>
          <w:numId w:val="17"/>
        </w:numPr>
        <w:spacing w:after="60" w:line="240" w:lineRule="auto"/>
        <w:ind w:left="567" w:hanging="283"/>
        <w:rPr>
          <w:lang w:eastAsia="en-US"/>
        </w:rPr>
      </w:pPr>
      <w:r w:rsidRPr="00177DE2">
        <w:rPr>
          <w:lang w:eastAsia="en-US"/>
        </w:rPr>
        <w:t>Set of portrayal rules;</w:t>
      </w:r>
    </w:p>
    <w:p w14:paraId="15BB89DD" w14:textId="0DD63A31" w:rsidR="00E73EDF" w:rsidRPr="00177DE2" w:rsidRDefault="007653F1" w:rsidP="00B30DD0">
      <w:pPr>
        <w:pStyle w:val="ListParagraph1"/>
        <w:numPr>
          <w:ilvl w:val="0"/>
          <w:numId w:val="17"/>
        </w:numPr>
        <w:spacing w:after="120" w:line="240" w:lineRule="auto"/>
        <w:ind w:left="567" w:hanging="283"/>
        <w:rPr>
          <w:lang w:eastAsia="en-US"/>
        </w:rPr>
      </w:pPr>
      <w:r w:rsidRPr="00177DE2">
        <w:rPr>
          <w:lang w:eastAsia="en-US"/>
        </w:rPr>
        <w:t xml:space="preserve">Set of </w:t>
      </w:r>
      <w:proofErr w:type="spellStart"/>
      <w:r w:rsidR="00E8286A" w:rsidRPr="00177DE2">
        <w:t>pixmaps</w:t>
      </w:r>
      <w:proofErr w:type="spellEnd"/>
      <w:r w:rsidR="00E8286A" w:rsidRPr="00177DE2">
        <w:t>, symbols, complex line styles, area fills, fonts and colour profiles</w:t>
      </w:r>
      <w:r w:rsidRPr="00177DE2">
        <w:rPr>
          <w:lang w:eastAsia="en-US"/>
        </w:rPr>
        <w:t>.</w:t>
      </w:r>
    </w:p>
    <w:p w14:paraId="56A49EDA" w14:textId="18FCBBA3" w:rsidR="00E73EDF" w:rsidRPr="00177DE2" w:rsidRDefault="007653F1" w:rsidP="00B30DD0">
      <w:pPr>
        <w:spacing w:after="120" w:line="240" w:lineRule="auto"/>
        <w:rPr>
          <w:lang w:eastAsia="en-US"/>
        </w:rPr>
      </w:pPr>
      <w:r w:rsidRPr="00177DE2">
        <w:rPr>
          <w:lang w:eastAsia="en-US"/>
        </w:rPr>
        <w:t xml:space="preserve">The </w:t>
      </w:r>
      <w:r w:rsidR="00B30DD0">
        <w:rPr>
          <w:lang w:eastAsia="en-US"/>
        </w:rPr>
        <w:t>P</w:t>
      </w:r>
      <w:r w:rsidRPr="00177DE2">
        <w:rPr>
          <w:lang w:eastAsia="en-US"/>
        </w:rPr>
        <w:t xml:space="preserve">ortrayal </w:t>
      </w:r>
      <w:r w:rsidR="00B30DD0">
        <w:rPr>
          <w:lang w:eastAsia="en-US"/>
        </w:rPr>
        <w:t>C</w:t>
      </w:r>
      <w:r w:rsidRPr="00177DE2">
        <w:rPr>
          <w:lang w:eastAsia="en-US"/>
        </w:rPr>
        <w:t>atalogue model is defined in S-100 Part 9</w:t>
      </w:r>
      <w:ins w:id="1039" w:author="Jeff Wootton" w:date="2022-10-26T00:22:00Z">
        <w:r w:rsidR="00D34F16">
          <w:rPr>
            <w:lang w:eastAsia="en-US"/>
          </w:rPr>
          <w:t>, clause 9-13</w:t>
        </w:r>
      </w:ins>
      <w:r w:rsidRPr="00177DE2">
        <w:rPr>
          <w:lang w:eastAsia="en-US"/>
        </w:rPr>
        <w:t>.</w:t>
      </w:r>
    </w:p>
    <w:p w14:paraId="046EFA8C" w14:textId="1D7B280A" w:rsidR="00E73EDF" w:rsidRPr="00177DE2" w:rsidDel="00A415DA" w:rsidRDefault="007653F1">
      <w:pPr>
        <w:spacing w:after="120" w:line="240" w:lineRule="auto"/>
        <w:rPr>
          <w:del w:id="1040" w:author="Jeff Wootton" w:date="2022-10-26T00:11:00Z"/>
          <w:rFonts w:cs="Arial"/>
        </w:rPr>
      </w:pPr>
      <w:r w:rsidRPr="00177DE2">
        <w:rPr>
          <w:rFonts w:cs="Arial"/>
        </w:rPr>
        <w:t xml:space="preserve">The S-101 Portrayal Catalogue </w:t>
      </w:r>
      <w:del w:id="1041" w:author="Jeff Wootton" w:date="2022-10-26T00:23:00Z">
        <w:r w:rsidRPr="00177DE2" w:rsidDel="00D34F16">
          <w:rPr>
            <w:rFonts w:cs="Arial"/>
          </w:rPr>
          <w:delText>will be</w:delText>
        </w:r>
      </w:del>
      <w:ins w:id="1042" w:author="Jeff Wootton" w:date="2022-10-26T00:23:00Z">
        <w:r w:rsidR="00D34F16">
          <w:rPr>
            <w:rFonts w:cs="Arial"/>
          </w:rPr>
          <w:t>is</w:t>
        </w:r>
      </w:ins>
      <w:r w:rsidRPr="00177DE2">
        <w:rPr>
          <w:rFonts w:cs="Arial"/>
        </w:rPr>
        <w:t xml:space="preserve"> available in an XML document which conforms to the S-100 XML Portrayal Catalogue Schema</w:t>
      </w:r>
      <w:ins w:id="1043" w:author="Jeff Wootton" w:date="2022-10-26T00:23:00Z">
        <w:r w:rsidR="00D34F16">
          <w:rPr>
            <w:rFonts w:cs="Arial"/>
          </w:rPr>
          <w:t xml:space="preserve">. The </w:t>
        </w:r>
      </w:ins>
      <w:ins w:id="1044" w:author="Jeff Wootton" w:date="2022-10-26T00:24:00Z">
        <w:r w:rsidR="004814D2">
          <w:rPr>
            <w:rFonts w:cs="Arial"/>
          </w:rPr>
          <w:t>structure</w:t>
        </w:r>
      </w:ins>
      <w:ins w:id="1045" w:author="Jeff Wootton" w:date="2022-10-26T00:23:00Z">
        <w:r w:rsidR="00D34F16">
          <w:rPr>
            <w:rFonts w:cs="Arial"/>
          </w:rPr>
          <w:t xml:space="preserve"> for the Portrayal Catalogue is described in S-100 Part 9, clause </w:t>
        </w:r>
      </w:ins>
      <w:ins w:id="1046" w:author="Jeff Wootton" w:date="2022-10-26T00:24:00Z">
        <w:r w:rsidR="004814D2">
          <w:rPr>
            <w:rFonts w:cs="Arial"/>
          </w:rPr>
          <w:t>9-13.2</w:t>
        </w:r>
      </w:ins>
      <w:ins w:id="1047" w:author="Jeff Wootton" w:date="2022-10-26T00:11:00Z">
        <w:r w:rsidR="00A415DA">
          <w:rPr>
            <w:rFonts w:cs="Arial"/>
          </w:rPr>
          <w:t>.</w:t>
        </w:r>
      </w:ins>
      <w:ins w:id="1048" w:author="Jeff Wootton" w:date="2022-10-26T00:23:00Z">
        <w:r w:rsidR="00D34F16">
          <w:rPr>
            <w:rFonts w:cs="Arial"/>
          </w:rPr>
          <w:t xml:space="preserve"> </w:t>
        </w:r>
      </w:ins>
      <w:del w:id="1049" w:author="Jeff Wootton" w:date="2022-10-26T00:11:00Z">
        <w:r w:rsidRPr="00177DE2" w:rsidDel="00A415DA">
          <w:rPr>
            <w:rFonts w:cs="Arial"/>
          </w:rPr>
          <w:delText xml:space="preserve"> and is structured as follows:</w:delText>
        </w:r>
      </w:del>
    </w:p>
    <w:p w14:paraId="308E8F2C" w14:textId="19A801F6" w:rsidR="00E73EDF" w:rsidRPr="00177DE2" w:rsidDel="00A415DA" w:rsidRDefault="007653F1" w:rsidP="00102CF0">
      <w:pPr>
        <w:spacing w:after="120" w:line="240" w:lineRule="auto"/>
        <w:rPr>
          <w:del w:id="1050" w:author="Jeff Wootton" w:date="2022-10-26T00:11:00Z"/>
          <w:rFonts w:cs="Arial"/>
        </w:rPr>
      </w:pPr>
      <w:del w:id="1051" w:author="Jeff Wootton" w:date="2022-10-26T00:11:00Z">
        <w:r w:rsidRPr="00177DE2" w:rsidDel="00A415DA">
          <w:rPr>
            <w:rFonts w:cs="Arial"/>
          </w:rPr>
          <w:delText>Root ---- (contains the catalogue named “</w:delText>
        </w:r>
        <w:r w:rsidRPr="00177DE2" w:rsidDel="00A415DA">
          <w:rPr>
            <w:rFonts w:cs="Arial"/>
            <w:b/>
          </w:rPr>
          <w:delText>portrayal_catalogue.xml</w:delText>
        </w:r>
        <w:r w:rsidRPr="00177DE2" w:rsidDel="00A415DA">
          <w:rPr>
            <w:rFonts w:cs="Arial"/>
          </w:rPr>
          <w:delText>”)</w:delText>
        </w:r>
      </w:del>
    </w:p>
    <w:p w14:paraId="68175B4E" w14:textId="4370D1EF" w:rsidR="00E73EDF" w:rsidRPr="00177DE2" w:rsidDel="00A415DA" w:rsidRDefault="007653F1" w:rsidP="00102CF0">
      <w:pPr>
        <w:spacing w:after="120" w:line="240" w:lineRule="auto"/>
        <w:rPr>
          <w:del w:id="1052" w:author="Jeff Wootton" w:date="2022-10-26T00:11:00Z"/>
          <w:rFonts w:cs="Arial"/>
        </w:rPr>
      </w:pPr>
      <w:del w:id="1053" w:author="Jeff Wootton" w:date="2022-10-26T00:11:00Z">
        <w:r w:rsidRPr="00177DE2" w:rsidDel="00A415DA">
          <w:rPr>
            <w:rFonts w:cs="Arial"/>
          </w:rPr>
          <w:delText xml:space="preserve">   |</w:delText>
        </w:r>
      </w:del>
    </w:p>
    <w:p w14:paraId="6316B4BF" w14:textId="63A05307" w:rsidR="00E73EDF" w:rsidRPr="00177DE2" w:rsidDel="00A415DA" w:rsidRDefault="007653F1" w:rsidP="00102CF0">
      <w:pPr>
        <w:spacing w:after="120" w:line="240" w:lineRule="auto"/>
        <w:rPr>
          <w:del w:id="1054" w:author="Jeff Wootton" w:date="2022-10-26T00:11:00Z"/>
          <w:rFonts w:cs="Arial"/>
        </w:rPr>
      </w:pPr>
      <w:del w:id="1055" w:author="Jeff Wootton" w:date="2022-10-26T00:11:00Z">
        <w:r w:rsidRPr="00177DE2" w:rsidDel="00A415DA">
          <w:rPr>
            <w:rFonts w:cs="Arial"/>
          </w:rPr>
          <w:delText xml:space="preserve">   |-- Pixmaps (contains XML files describing pixmaps)</w:delText>
        </w:r>
      </w:del>
    </w:p>
    <w:p w14:paraId="7920F56D" w14:textId="077C0057" w:rsidR="00E73EDF" w:rsidRPr="00177DE2" w:rsidDel="00A415DA" w:rsidRDefault="007653F1" w:rsidP="00102CF0">
      <w:pPr>
        <w:spacing w:after="120" w:line="240" w:lineRule="auto"/>
        <w:rPr>
          <w:del w:id="1056" w:author="Jeff Wootton" w:date="2022-10-26T00:11:00Z"/>
          <w:rFonts w:cs="Arial"/>
        </w:rPr>
      </w:pPr>
      <w:del w:id="1057" w:author="Jeff Wootton" w:date="2022-10-26T00:11:00Z">
        <w:r w:rsidRPr="00177DE2" w:rsidDel="00A415DA">
          <w:rPr>
            <w:rFonts w:cs="Arial"/>
          </w:rPr>
          <w:delText xml:space="preserve">   |</w:delText>
        </w:r>
      </w:del>
    </w:p>
    <w:p w14:paraId="007441F9" w14:textId="77788F03" w:rsidR="00E73EDF" w:rsidRPr="00177DE2" w:rsidDel="00A415DA" w:rsidRDefault="007653F1" w:rsidP="00102CF0">
      <w:pPr>
        <w:spacing w:after="120" w:line="240" w:lineRule="auto"/>
        <w:rPr>
          <w:del w:id="1058" w:author="Jeff Wootton" w:date="2022-10-26T00:11:00Z"/>
          <w:rFonts w:cs="Arial"/>
        </w:rPr>
      </w:pPr>
      <w:del w:id="1059" w:author="Jeff Wootton" w:date="2022-10-26T00:11:00Z">
        <w:r w:rsidRPr="00177DE2" w:rsidDel="00A415DA">
          <w:rPr>
            <w:rFonts w:cs="Arial"/>
          </w:rPr>
          <w:delText xml:space="preserve">   |-- ColorProfiles (contains XML files with colour profiles and CSS2 style sheets)</w:delText>
        </w:r>
      </w:del>
    </w:p>
    <w:p w14:paraId="0713AC2D" w14:textId="6E5C3C29" w:rsidR="00E73EDF" w:rsidRPr="00177DE2" w:rsidDel="00A415DA" w:rsidRDefault="007653F1" w:rsidP="00102CF0">
      <w:pPr>
        <w:spacing w:after="120" w:line="240" w:lineRule="auto"/>
        <w:rPr>
          <w:del w:id="1060" w:author="Jeff Wootton" w:date="2022-10-26T00:11:00Z"/>
          <w:rFonts w:cs="Arial"/>
        </w:rPr>
      </w:pPr>
      <w:del w:id="1061" w:author="Jeff Wootton" w:date="2022-10-26T00:11:00Z">
        <w:r w:rsidRPr="00177DE2" w:rsidDel="00A415DA">
          <w:rPr>
            <w:rFonts w:cs="Arial"/>
          </w:rPr>
          <w:delText xml:space="preserve">   |</w:delText>
        </w:r>
      </w:del>
    </w:p>
    <w:p w14:paraId="18C0EF1A" w14:textId="48ECD86A" w:rsidR="00E73EDF" w:rsidRPr="00177DE2" w:rsidDel="00A415DA" w:rsidRDefault="007653F1" w:rsidP="00102CF0">
      <w:pPr>
        <w:spacing w:after="120" w:line="240" w:lineRule="auto"/>
        <w:rPr>
          <w:del w:id="1062" w:author="Jeff Wootton" w:date="2022-10-26T00:11:00Z"/>
          <w:rFonts w:cs="Arial"/>
        </w:rPr>
      </w:pPr>
      <w:del w:id="1063" w:author="Jeff Wootton" w:date="2022-10-26T00:11:00Z">
        <w:r w:rsidRPr="00177DE2" w:rsidDel="00A415DA">
          <w:rPr>
            <w:rFonts w:cs="Arial"/>
          </w:rPr>
          <w:delText xml:space="preserve">   |-- Symbols (contains SVG files with symbols)</w:delText>
        </w:r>
      </w:del>
    </w:p>
    <w:p w14:paraId="3CA172A1" w14:textId="0005134F" w:rsidR="00E73EDF" w:rsidRPr="00177DE2" w:rsidDel="00A415DA" w:rsidRDefault="007653F1" w:rsidP="00102CF0">
      <w:pPr>
        <w:spacing w:after="120" w:line="240" w:lineRule="auto"/>
        <w:rPr>
          <w:del w:id="1064" w:author="Jeff Wootton" w:date="2022-10-26T00:11:00Z"/>
          <w:rFonts w:cs="Arial"/>
        </w:rPr>
      </w:pPr>
      <w:del w:id="1065" w:author="Jeff Wootton" w:date="2022-10-26T00:11:00Z">
        <w:r w:rsidRPr="00177DE2" w:rsidDel="00A415DA">
          <w:rPr>
            <w:rFonts w:cs="Arial"/>
          </w:rPr>
          <w:delText xml:space="preserve">   |</w:delText>
        </w:r>
      </w:del>
    </w:p>
    <w:p w14:paraId="18B752D6" w14:textId="0471A012" w:rsidR="00E73EDF" w:rsidRPr="00177DE2" w:rsidDel="00A415DA" w:rsidRDefault="007653F1" w:rsidP="00102CF0">
      <w:pPr>
        <w:spacing w:after="120" w:line="240" w:lineRule="auto"/>
        <w:rPr>
          <w:del w:id="1066" w:author="Jeff Wootton" w:date="2022-10-26T00:11:00Z"/>
          <w:rFonts w:cs="Arial"/>
        </w:rPr>
      </w:pPr>
      <w:del w:id="1067" w:author="Jeff Wootton" w:date="2022-10-26T00:11:00Z">
        <w:r w:rsidRPr="00177DE2" w:rsidDel="00A415DA">
          <w:rPr>
            <w:rFonts w:cs="Arial"/>
          </w:rPr>
          <w:delText xml:space="preserve">   |-- LineStyles (contains XML files with line styles)</w:delText>
        </w:r>
      </w:del>
    </w:p>
    <w:p w14:paraId="4BF18A59" w14:textId="7BC67A9A" w:rsidR="00E73EDF" w:rsidRPr="00177DE2" w:rsidDel="00A415DA" w:rsidRDefault="007653F1" w:rsidP="00102CF0">
      <w:pPr>
        <w:spacing w:after="120" w:line="240" w:lineRule="auto"/>
        <w:rPr>
          <w:del w:id="1068" w:author="Jeff Wootton" w:date="2022-10-26T00:11:00Z"/>
          <w:rFonts w:cs="Arial"/>
        </w:rPr>
      </w:pPr>
      <w:del w:id="1069" w:author="Jeff Wootton" w:date="2022-10-26T00:11:00Z">
        <w:r w:rsidRPr="00177DE2" w:rsidDel="00A415DA">
          <w:rPr>
            <w:rFonts w:cs="Arial"/>
          </w:rPr>
          <w:delText xml:space="preserve">   |</w:delText>
        </w:r>
      </w:del>
    </w:p>
    <w:p w14:paraId="0C55516D" w14:textId="776CBEEA" w:rsidR="00E73EDF" w:rsidRPr="00177DE2" w:rsidDel="00A415DA" w:rsidRDefault="007653F1" w:rsidP="00102CF0">
      <w:pPr>
        <w:spacing w:after="120" w:line="240" w:lineRule="auto"/>
        <w:rPr>
          <w:del w:id="1070" w:author="Jeff Wootton" w:date="2022-10-26T00:11:00Z"/>
          <w:rFonts w:cs="Arial"/>
        </w:rPr>
      </w:pPr>
      <w:del w:id="1071" w:author="Jeff Wootton" w:date="2022-10-26T00:11:00Z">
        <w:r w:rsidRPr="00177DE2" w:rsidDel="00A415DA">
          <w:rPr>
            <w:rFonts w:cs="Arial"/>
          </w:rPr>
          <w:delText xml:space="preserve">   |-- AreaFills (contains XML files area fills)</w:delText>
        </w:r>
      </w:del>
    </w:p>
    <w:p w14:paraId="402174F3" w14:textId="7C3B88D3" w:rsidR="00E73EDF" w:rsidRPr="00972F6C" w:rsidDel="00A415DA" w:rsidRDefault="007653F1" w:rsidP="00102CF0">
      <w:pPr>
        <w:spacing w:after="120" w:line="240" w:lineRule="auto"/>
        <w:rPr>
          <w:del w:id="1072" w:author="Jeff Wootton" w:date="2022-10-26T00:11:00Z"/>
          <w:rFonts w:cs="Arial"/>
          <w:lang w:val="en-US"/>
        </w:rPr>
      </w:pPr>
      <w:del w:id="1073" w:author="Jeff Wootton" w:date="2022-10-26T00:11:00Z">
        <w:r w:rsidRPr="00177DE2" w:rsidDel="00A415DA">
          <w:rPr>
            <w:rFonts w:cs="Arial"/>
          </w:rPr>
          <w:delText xml:space="preserve">   </w:delText>
        </w:r>
        <w:r w:rsidRPr="00972F6C" w:rsidDel="00A415DA">
          <w:rPr>
            <w:rFonts w:cs="Arial"/>
            <w:lang w:val="en-US"/>
          </w:rPr>
          <w:delText>|</w:delText>
        </w:r>
      </w:del>
    </w:p>
    <w:p w14:paraId="5E906A83" w14:textId="0CE37501" w:rsidR="00E73EDF" w:rsidRPr="00972F6C" w:rsidDel="00A415DA" w:rsidRDefault="007653F1" w:rsidP="00102CF0">
      <w:pPr>
        <w:spacing w:after="120" w:line="240" w:lineRule="auto"/>
        <w:rPr>
          <w:del w:id="1074" w:author="Jeff Wootton" w:date="2022-10-26T00:11:00Z"/>
          <w:rFonts w:cs="Arial"/>
          <w:lang w:val="en-US"/>
        </w:rPr>
      </w:pPr>
      <w:del w:id="1075" w:author="Jeff Wootton" w:date="2022-10-26T00:11:00Z">
        <w:r w:rsidRPr="00972F6C" w:rsidDel="00A415DA">
          <w:rPr>
            <w:rFonts w:cs="Arial"/>
            <w:lang w:val="en-US"/>
          </w:rPr>
          <w:delText xml:space="preserve">   |-- Fonts (contains TrueType font files)</w:delText>
        </w:r>
      </w:del>
    </w:p>
    <w:p w14:paraId="6553146E" w14:textId="1D6D22DA" w:rsidR="00E73EDF" w:rsidRPr="00177DE2" w:rsidDel="00A415DA" w:rsidRDefault="007653F1" w:rsidP="00102CF0">
      <w:pPr>
        <w:spacing w:after="120" w:line="240" w:lineRule="auto"/>
        <w:rPr>
          <w:del w:id="1076" w:author="Jeff Wootton" w:date="2022-10-26T00:11:00Z"/>
          <w:rFonts w:cs="Arial"/>
        </w:rPr>
      </w:pPr>
      <w:del w:id="1077" w:author="Jeff Wootton" w:date="2022-10-26T00:11:00Z">
        <w:r w:rsidRPr="00972F6C" w:rsidDel="00A415DA">
          <w:rPr>
            <w:rFonts w:cs="Arial"/>
            <w:lang w:val="en-US"/>
          </w:rPr>
          <w:delText xml:space="preserve">   </w:delText>
        </w:r>
        <w:r w:rsidRPr="00177DE2" w:rsidDel="00A415DA">
          <w:rPr>
            <w:rFonts w:cs="Arial"/>
          </w:rPr>
          <w:delText>|</w:delText>
        </w:r>
      </w:del>
    </w:p>
    <w:p w14:paraId="3F43AEEE" w14:textId="0C7DA3E7" w:rsidR="00E73EDF" w:rsidRPr="00177DE2" w:rsidRDefault="007653F1" w:rsidP="00102CF0">
      <w:pPr>
        <w:spacing w:after="120" w:line="240" w:lineRule="auto"/>
        <w:rPr>
          <w:rFonts w:cs="Arial"/>
        </w:rPr>
      </w:pPr>
      <w:del w:id="1078" w:author="Jeff Wootton" w:date="2022-10-26T00:11:00Z">
        <w:r w:rsidRPr="00177DE2" w:rsidDel="00A415DA">
          <w:rPr>
            <w:rFonts w:cs="Arial"/>
          </w:rPr>
          <w:delText xml:space="preserve">   |-- Rules (contains </w:delText>
        </w:r>
        <w:r w:rsidR="00A016D6" w:rsidRPr="00177DE2" w:rsidDel="00A415DA">
          <w:rPr>
            <w:rFonts w:cs="Arial"/>
          </w:rPr>
          <w:delText>files with rules which map features to drawing instructions</w:delText>
        </w:r>
        <w:r w:rsidRPr="00177DE2" w:rsidDel="00A415DA">
          <w:rPr>
            <w:rFonts w:cs="Arial"/>
          </w:rPr>
          <w:delText>)</w:delText>
        </w:r>
      </w:del>
    </w:p>
    <w:p w14:paraId="229ABAAD" w14:textId="77777777" w:rsidR="00E73EDF" w:rsidRPr="00177DE2" w:rsidRDefault="00E73EDF" w:rsidP="00B30DD0">
      <w:pPr>
        <w:spacing w:after="120" w:line="240" w:lineRule="auto"/>
        <w:rPr>
          <w:rFonts w:cs="Arial"/>
        </w:rPr>
      </w:pPr>
    </w:p>
    <w:p w14:paraId="64AEBDC8" w14:textId="01BCD8CF" w:rsidR="00E73EDF" w:rsidRPr="00177DE2" w:rsidRDefault="007653F1" w:rsidP="005F5259">
      <w:pPr>
        <w:pStyle w:val="Heading1"/>
        <w:tabs>
          <w:tab w:val="clear" w:pos="400"/>
        </w:tabs>
        <w:spacing w:before="120" w:after="200" w:line="240" w:lineRule="auto"/>
        <w:ind w:left="567" w:hanging="567"/>
      </w:pPr>
      <w:bookmarkStart w:id="1079" w:name="_Toc510785464"/>
      <w:bookmarkStart w:id="1080" w:name="_Toc510784315"/>
      <w:bookmarkStart w:id="1081" w:name="_Toc439685298"/>
      <w:bookmarkStart w:id="1082" w:name="_Toc121374457"/>
      <w:bookmarkEnd w:id="1079"/>
      <w:bookmarkEnd w:id="1080"/>
      <w:r w:rsidRPr="00177DE2">
        <w:t xml:space="preserve">Data Product </w:t>
      </w:r>
      <w:del w:id="1083" w:author="Jeff Wootton" w:date="2022-10-11T04:29:00Z">
        <w:r w:rsidRPr="00177DE2" w:rsidDel="00D24503">
          <w:delText xml:space="preserve">format </w:delText>
        </w:r>
      </w:del>
      <w:ins w:id="1084" w:author="Jeff Wootton" w:date="2022-10-11T04:29:00Z">
        <w:r w:rsidR="00D24503">
          <w:t>F</w:t>
        </w:r>
        <w:r w:rsidR="00D24503" w:rsidRPr="00177DE2">
          <w:t xml:space="preserve">ormat </w:t>
        </w:r>
      </w:ins>
      <w:r w:rsidRPr="00177DE2">
        <w:t>(</w:t>
      </w:r>
      <w:del w:id="1085" w:author="Jeff Wootton" w:date="2022-10-11T04:29:00Z">
        <w:r w:rsidRPr="00177DE2" w:rsidDel="00D24503">
          <w:delText>encoding</w:delText>
        </w:r>
      </w:del>
      <w:ins w:id="1086" w:author="Jeff Wootton" w:date="2022-10-11T04:29:00Z">
        <w:r w:rsidR="00D24503">
          <w:t>E</w:t>
        </w:r>
        <w:r w:rsidR="00D24503" w:rsidRPr="00177DE2">
          <w:t>ncoding</w:t>
        </w:r>
      </w:ins>
      <w:r w:rsidRPr="00177DE2">
        <w:t>)</w:t>
      </w:r>
      <w:bookmarkEnd w:id="1081"/>
      <w:bookmarkEnd w:id="1082"/>
    </w:p>
    <w:p w14:paraId="1EB3981F" w14:textId="77777777" w:rsidR="00E73EDF" w:rsidRPr="00177DE2" w:rsidRDefault="007653F1" w:rsidP="005F5259">
      <w:pPr>
        <w:pStyle w:val="Heading2"/>
        <w:tabs>
          <w:tab w:val="clear" w:pos="540"/>
        </w:tabs>
        <w:spacing w:before="120" w:after="200" w:line="240" w:lineRule="auto"/>
        <w:ind w:left="709" w:hanging="709"/>
      </w:pPr>
      <w:bookmarkStart w:id="1087" w:name="_Toc439685299"/>
      <w:bookmarkStart w:id="1088" w:name="_Toc121374458"/>
      <w:r w:rsidRPr="00177DE2">
        <w:t>Introduction</w:t>
      </w:r>
      <w:bookmarkEnd w:id="1087"/>
      <w:bookmarkEnd w:id="1088"/>
    </w:p>
    <w:p w14:paraId="6ADF9767" w14:textId="1FA36AD0" w:rsidR="00E73EDF" w:rsidRPr="00177DE2" w:rsidRDefault="007653F1" w:rsidP="005F5259">
      <w:pPr>
        <w:spacing w:after="120" w:line="240" w:lineRule="auto"/>
      </w:pPr>
      <w:r w:rsidRPr="00177DE2">
        <w:t>This clause specifies th</w:t>
      </w:r>
      <w:r w:rsidR="005F5259">
        <w:t xml:space="preserve">e encoding for S-101 datasets. </w:t>
      </w:r>
      <w:r w:rsidRPr="00177DE2">
        <w:t>See Annex B for a complete description of the data records, fields and subfields defined in the encoding.</w:t>
      </w:r>
    </w:p>
    <w:p w14:paraId="1EC048D3" w14:textId="77777777" w:rsidR="00E73EDF" w:rsidRPr="00177DE2" w:rsidRDefault="007653F1" w:rsidP="005F5259">
      <w:pPr>
        <w:spacing w:after="120" w:line="240" w:lineRule="auto"/>
      </w:pPr>
      <w:r w:rsidRPr="00177DE2">
        <w:rPr>
          <w:b/>
        </w:rPr>
        <w:t>Format Name:</w:t>
      </w:r>
      <w:r w:rsidRPr="00177DE2">
        <w:tab/>
      </w:r>
      <w:r w:rsidRPr="00177DE2">
        <w:tab/>
        <w:t>ISO/IEC 8211</w:t>
      </w:r>
    </w:p>
    <w:p w14:paraId="51B68A9D" w14:textId="77777777" w:rsidR="00E73EDF" w:rsidRPr="00177DE2" w:rsidRDefault="007653F1" w:rsidP="005F5259">
      <w:pPr>
        <w:spacing w:after="120" w:line="240" w:lineRule="auto"/>
      </w:pPr>
      <w:r w:rsidRPr="00177DE2">
        <w:rPr>
          <w:b/>
        </w:rPr>
        <w:t>Character Set:</w:t>
      </w:r>
      <w:r w:rsidRPr="00177DE2">
        <w:tab/>
        <w:t>ISO 10646 Base Multilingual Plane</w:t>
      </w:r>
    </w:p>
    <w:p w14:paraId="62F07935" w14:textId="440859F5" w:rsidR="00E73EDF" w:rsidRPr="00177DE2" w:rsidRDefault="007653F1" w:rsidP="005F5259">
      <w:pPr>
        <w:spacing w:after="120" w:line="240" w:lineRule="auto"/>
      </w:pPr>
      <w:r w:rsidRPr="00177DE2">
        <w:rPr>
          <w:b/>
        </w:rPr>
        <w:lastRenderedPageBreak/>
        <w:t>Specification:</w:t>
      </w:r>
      <w:r w:rsidRPr="00177DE2">
        <w:tab/>
      </w:r>
      <w:r w:rsidRPr="00177DE2">
        <w:tab/>
        <w:t>S-100 profile of ISO/IEC 8211 (S-100 Part 10A)</w:t>
      </w:r>
    </w:p>
    <w:p w14:paraId="3E66CDBB" w14:textId="5C905793"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1089" w:name="_Toc439685300"/>
      <w:bookmarkStart w:id="1090" w:name="_Toc121374459"/>
      <w:r w:rsidRPr="005B73F1">
        <w:t xml:space="preserve">Encoding of </w:t>
      </w:r>
      <w:r w:rsidR="005F5259">
        <w:t>l</w:t>
      </w:r>
      <w:r w:rsidRPr="005B73F1">
        <w:t xml:space="preserve">atitude and </w:t>
      </w:r>
      <w:r w:rsidR="005F5259">
        <w:t>l</w:t>
      </w:r>
      <w:r w:rsidRPr="005B73F1">
        <w:t>ongitude</w:t>
      </w:r>
      <w:bookmarkEnd w:id="1089"/>
      <w:bookmarkEnd w:id="1090"/>
      <w:r w:rsidRPr="005B73F1">
        <w:t xml:space="preserve"> </w:t>
      </w:r>
    </w:p>
    <w:p w14:paraId="08EF52DB" w14:textId="5E27CE21"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Coordinates are stored as integers. Latitude and longitude are converted to integers using a multiplication factor held in the Dataset Structure Information field under [CMFX] and [CMFY] (see Annex B – clause B</w:t>
      </w:r>
      <w:ins w:id="1091" w:author="Teh Stand" w:date="2022-06-10T15:43:00Z">
        <w:r w:rsidR="005F5259">
          <w:t>-</w:t>
        </w:r>
      </w:ins>
      <w:r w:rsidR="000907D9" w:rsidRPr="005B73F1">
        <w:t>5.1.2</w:t>
      </w:r>
      <w:r w:rsidRPr="005B73F1">
        <w:t xml:space="preserve">).  </w:t>
      </w:r>
    </w:p>
    <w:p w14:paraId="604A5FD1" w14:textId="77777777"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These coordinate multiplication factors must be set to {10000000} (10</w:t>
      </w:r>
      <w:r w:rsidRPr="005B73F1">
        <w:rPr>
          <w:vertAlign w:val="superscript"/>
        </w:rPr>
        <w:t>7</w:t>
      </w:r>
      <w:r w:rsidRPr="005B73F1">
        <w:t>) for all datasets.</w:t>
      </w:r>
    </w:p>
    <w:p w14:paraId="204AC0FA" w14:textId="54E16D1C" w:rsidR="00E73EDF" w:rsidRPr="005F5259" w:rsidRDefault="007653F1" w:rsidP="005F5259">
      <w:pPr>
        <w:pStyle w:val="Example"/>
        <w:tabs>
          <w:tab w:val="clear" w:pos="1360"/>
          <w:tab w:val="left" w:pos="1134"/>
        </w:tabs>
        <w:spacing w:after="120" w:line="240" w:lineRule="auto"/>
        <w:rPr>
          <w:sz w:val="20"/>
        </w:rPr>
      </w:pPr>
      <w:r w:rsidRPr="005F5259">
        <w:rPr>
          <w:sz w:val="20"/>
        </w:rPr>
        <w:t>EXAMPLE</w:t>
      </w:r>
      <w:r w:rsidR="005F5259">
        <w:rPr>
          <w:sz w:val="20"/>
        </w:rPr>
        <w:t xml:space="preserve">:  </w:t>
      </w:r>
      <w:r w:rsidRPr="005F5259">
        <w:rPr>
          <w:sz w:val="20"/>
        </w:rPr>
        <w:t xml:space="preserve">A longitude = 42.0000 is converted into X = longitude * CMFX = 42.0000 * 10000000 = </w:t>
      </w:r>
      <w:r w:rsidRPr="005F5259">
        <w:rPr>
          <w:sz w:val="20"/>
        </w:rPr>
        <w:tab/>
        <w:t>420000000.</w:t>
      </w:r>
    </w:p>
    <w:p w14:paraId="6ED9E772" w14:textId="1A2430B5"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1092" w:name="_Toc439685301"/>
      <w:bookmarkStart w:id="1093" w:name="_Toc121374460"/>
      <w:bookmarkStart w:id="1094" w:name="_Toc225065183"/>
      <w:bookmarkStart w:id="1095" w:name="_Toc225648326"/>
      <w:r w:rsidRPr="005B73F1">
        <w:t xml:space="preserve">Encoding of </w:t>
      </w:r>
      <w:r w:rsidR="00B4398F">
        <w:t>d</w:t>
      </w:r>
      <w:r w:rsidRPr="005B73F1">
        <w:t>epths</w:t>
      </w:r>
      <w:bookmarkEnd w:id="1092"/>
      <w:ins w:id="1096" w:author="Jeff Wootton" w:date="2022-07-11T08:18:00Z">
        <w:r w:rsidR="00242BA7">
          <w:t xml:space="preserve"> as coordinates</w:t>
        </w:r>
      </w:ins>
      <w:bookmarkEnd w:id="1093"/>
    </w:p>
    <w:p w14:paraId="3890FC32" w14:textId="37FCB9A4"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Depths are converted from decimal metres to integers by means of the [CMFZ] (see Annex B – clause B</w:t>
      </w:r>
      <w:ins w:id="1097" w:author="Teh Stand" w:date="2022-06-10T15:44:00Z">
        <w:r w:rsidR="005F5259">
          <w:t>-</w:t>
        </w:r>
      </w:ins>
      <w:r w:rsidR="000907D9" w:rsidRPr="005B73F1">
        <w:t>5.1.2</w:t>
      </w:r>
      <w:r w:rsidR="005F5259">
        <w:t xml:space="preserve">). </w:t>
      </w:r>
      <w:r w:rsidRPr="005B73F1">
        <w:t xml:space="preserve">This </w:t>
      </w:r>
      <w:r w:rsidR="00C36998" w:rsidRPr="005B73F1">
        <w:t xml:space="preserve">Product Specification </w:t>
      </w:r>
      <w:r w:rsidRPr="005B73F1">
        <w:t xml:space="preserve">limits the resolution to </w:t>
      </w:r>
      <w:del w:id="1098" w:author="Teh Stand" w:date="2022-03-15T07:36:00Z">
        <w:r w:rsidRPr="005B73F1" w:rsidDel="002307F6">
          <w:delText xml:space="preserve">two </w:delText>
        </w:r>
      </w:del>
      <w:ins w:id="1099" w:author="Teh Stand" w:date="2022-03-15T07:36:00Z">
        <w:r w:rsidR="002307F6">
          <w:t>one</w:t>
        </w:r>
        <w:r w:rsidR="002307F6" w:rsidRPr="005B73F1">
          <w:t xml:space="preserve"> </w:t>
        </w:r>
      </w:ins>
      <w:r w:rsidRPr="005B73F1">
        <w:t>decimal place</w:t>
      </w:r>
      <w:del w:id="1100" w:author="Teh Stand" w:date="2022-03-15T07:36:00Z">
        <w:r w:rsidRPr="005B73F1" w:rsidDel="002307F6">
          <w:delText>s</w:delText>
        </w:r>
      </w:del>
      <w:r w:rsidRPr="005B73F1">
        <w:t xml:space="preserve"> and therefore the [CMFZ] must be set to {10</w:t>
      </w:r>
      <w:del w:id="1101" w:author="Teh Stand" w:date="2022-03-15T07:36:00Z">
        <w:r w:rsidRPr="005B73F1" w:rsidDel="002307F6">
          <w:delText>0</w:delText>
        </w:r>
      </w:del>
      <w:r w:rsidRPr="005B73F1">
        <w:t xml:space="preserve">}. </w:t>
      </w:r>
      <w:bookmarkEnd w:id="1094"/>
      <w:bookmarkEnd w:id="1095"/>
    </w:p>
    <w:p w14:paraId="7BFDF8A0" w14:textId="77777777" w:rsidR="00242BA7"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rPr>
          <w:ins w:id="1102" w:author="Jeff Wootton" w:date="2022-07-11T08:20:00Z"/>
        </w:rPr>
      </w:pPr>
      <w:r w:rsidRPr="005B73F1">
        <w:t>EXAMPLE: A depth = 4.2 is converted in Z = depth*CMFZ = 4.2*10</w:t>
      </w:r>
      <w:del w:id="1103" w:author="Teh Stand" w:date="2022-03-15T07:36:00Z">
        <w:r w:rsidRPr="005B73F1" w:rsidDel="002307F6">
          <w:delText>0</w:delText>
        </w:r>
      </w:del>
      <w:r w:rsidRPr="005B73F1">
        <w:t xml:space="preserve"> = 42</w:t>
      </w:r>
    </w:p>
    <w:p w14:paraId="2D27E6B4" w14:textId="679083B1" w:rsidR="00E73EDF" w:rsidRPr="005B73F1" w:rsidRDefault="00242BA7"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ins w:id="1104" w:author="Jeff Wootton" w:date="2022-07-11T08:20:00Z">
        <w:r>
          <w:t>Note: This does not apply to depth encoded as attributes.</w:t>
        </w:r>
      </w:ins>
      <w:del w:id="1105" w:author="Teh Stand" w:date="2022-03-15T07:36:00Z">
        <w:r w:rsidR="007653F1" w:rsidRPr="005B73F1" w:rsidDel="002307F6">
          <w:delText>0</w:delText>
        </w:r>
      </w:del>
    </w:p>
    <w:p w14:paraId="6ECA4760" w14:textId="5B31072C"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1106" w:name="_Toc225648294"/>
      <w:bookmarkStart w:id="1107" w:name="_Toc225065151"/>
      <w:bookmarkStart w:id="1108" w:name="_Toc439685302"/>
      <w:bookmarkStart w:id="1109" w:name="_Toc121374461"/>
      <w:r w:rsidRPr="005B73F1">
        <w:t xml:space="preserve">Numeric </w:t>
      </w:r>
      <w:r w:rsidR="00B4398F">
        <w:t>a</w:t>
      </w:r>
      <w:r w:rsidRPr="005B73F1">
        <w:t xml:space="preserve">ttribute </w:t>
      </w:r>
      <w:bookmarkEnd w:id="1106"/>
      <w:bookmarkEnd w:id="1107"/>
      <w:r w:rsidR="00B4398F">
        <w:t>e</w:t>
      </w:r>
      <w:r w:rsidRPr="005B73F1">
        <w:t>ncoding</w:t>
      </w:r>
      <w:bookmarkEnd w:id="1108"/>
      <w:bookmarkEnd w:id="1109"/>
    </w:p>
    <w:p w14:paraId="612132B9" w14:textId="3488D9AD" w:rsidR="00E73EDF" w:rsidRPr="005B73F1" w:rsidRDefault="007653F1" w:rsidP="005F5259">
      <w:pPr>
        <w:pStyle w:val="ISOChange"/>
        <w:spacing w:before="0" w:after="120" w:line="240" w:lineRule="auto"/>
        <w:jc w:val="both"/>
        <w:rPr>
          <w:sz w:val="20"/>
        </w:rPr>
      </w:pPr>
      <w:r w:rsidRPr="005B73F1">
        <w:rPr>
          <w:sz w:val="20"/>
        </w:rPr>
        <w:t>Floating point and integer attribute values m</w:t>
      </w:r>
      <w:r w:rsidR="00B4398F">
        <w:rPr>
          <w:sz w:val="20"/>
        </w:rPr>
        <w:t xml:space="preserve">ust not contain leading zeros. </w:t>
      </w:r>
      <w:r w:rsidRPr="005B73F1">
        <w:rPr>
          <w:sz w:val="20"/>
        </w:rPr>
        <w:t>Floating point attribute values must not contain non-significant trailing zeros.</w:t>
      </w:r>
    </w:p>
    <w:p w14:paraId="11E303AC" w14:textId="63AF8A9D" w:rsidR="00E73EDF" w:rsidRPr="005B73F1" w:rsidRDefault="007653F1" w:rsidP="00B4398F">
      <w:pPr>
        <w:pStyle w:val="Heading3"/>
        <w:tabs>
          <w:tab w:val="clear" w:pos="660"/>
          <w:tab w:val="clear" w:pos="880"/>
          <w:tab w:val="left" w:pos="851"/>
        </w:tabs>
        <w:spacing w:before="120" w:after="120" w:line="240" w:lineRule="auto"/>
        <w:ind w:left="851" w:hanging="851"/>
        <w:jc w:val="both"/>
      </w:pPr>
      <w:bookmarkStart w:id="1110" w:name="_Toc510784321"/>
      <w:bookmarkStart w:id="1111" w:name="_Toc510785470"/>
      <w:bookmarkStart w:id="1112" w:name="_Toc439685303"/>
      <w:bookmarkStart w:id="1113" w:name="_Toc121374462"/>
      <w:bookmarkEnd w:id="1110"/>
      <w:bookmarkEnd w:id="1111"/>
      <w:r w:rsidRPr="005B73F1">
        <w:t xml:space="preserve">Text </w:t>
      </w:r>
      <w:r w:rsidR="00B4398F">
        <w:t>a</w:t>
      </w:r>
      <w:r w:rsidRPr="005B73F1">
        <w:t xml:space="preserve">ttribute </w:t>
      </w:r>
      <w:r w:rsidR="00B4398F">
        <w:t>v</w:t>
      </w:r>
      <w:r w:rsidRPr="005B73F1">
        <w:t>alues</w:t>
      </w:r>
      <w:bookmarkEnd w:id="1112"/>
      <w:bookmarkEnd w:id="1113"/>
      <w:r w:rsidRPr="005B73F1">
        <w:t xml:space="preserve"> </w:t>
      </w:r>
    </w:p>
    <w:p w14:paraId="4D109874" w14:textId="7FC25136" w:rsidR="00E73EDF" w:rsidRPr="005B73F1" w:rsidRDefault="007653F1" w:rsidP="00B4398F">
      <w:pPr>
        <w:spacing w:after="120" w:line="240" w:lineRule="auto"/>
      </w:pPr>
      <w:r w:rsidRPr="005B73F1">
        <w:t xml:space="preserve">Character strings </w:t>
      </w:r>
      <w:r w:rsidR="00C36998" w:rsidRPr="005B73F1">
        <w:t xml:space="preserve">must be </w:t>
      </w:r>
      <w:r w:rsidRPr="005B73F1">
        <w:t xml:space="preserve">encoded using the character set defined in ISO 10646-1, in Unicode Transformation Format-8 (UTF-8). </w:t>
      </w:r>
    </w:p>
    <w:p w14:paraId="66CDACD0" w14:textId="66E871B2" w:rsidR="00E73EDF" w:rsidRPr="005B73F1" w:rsidRDefault="007653F1" w:rsidP="00B4398F">
      <w:pPr>
        <w:pStyle w:val="Heading3"/>
        <w:tabs>
          <w:tab w:val="clear" w:pos="660"/>
          <w:tab w:val="clear" w:pos="880"/>
          <w:tab w:val="left" w:pos="851"/>
        </w:tabs>
        <w:spacing w:before="120" w:after="120" w:line="240" w:lineRule="auto"/>
        <w:ind w:left="851" w:hanging="851"/>
        <w:jc w:val="both"/>
        <w:rPr>
          <w:lang w:eastAsia="en-US"/>
        </w:rPr>
      </w:pPr>
      <w:bookmarkStart w:id="1114" w:name="_Toc517858879"/>
      <w:bookmarkStart w:id="1115" w:name="_Toc519859119"/>
      <w:bookmarkStart w:id="1116" w:name="_Toc521495163"/>
      <w:bookmarkStart w:id="1117" w:name="_Toc527117776"/>
      <w:bookmarkStart w:id="1118" w:name="_Toc527620303"/>
      <w:bookmarkStart w:id="1119" w:name="_Toc529974545"/>
      <w:bookmarkStart w:id="1120" w:name="_Toc517858880"/>
      <w:bookmarkStart w:id="1121" w:name="_Toc519859120"/>
      <w:bookmarkStart w:id="1122" w:name="_Toc521495164"/>
      <w:bookmarkStart w:id="1123" w:name="_Toc527117777"/>
      <w:bookmarkStart w:id="1124" w:name="_Toc527620304"/>
      <w:bookmarkStart w:id="1125" w:name="_Toc529974546"/>
      <w:bookmarkStart w:id="1126" w:name="_Toc517858881"/>
      <w:bookmarkStart w:id="1127" w:name="_Toc519859121"/>
      <w:bookmarkStart w:id="1128" w:name="_Toc521495165"/>
      <w:bookmarkStart w:id="1129" w:name="_Toc527117778"/>
      <w:bookmarkStart w:id="1130" w:name="_Toc527620305"/>
      <w:bookmarkStart w:id="1131" w:name="_Toc529974547"/>
      <w:bookmarkStart w:id="1132" w:name="_Toc517858882"/>
      <w:bookmarkStart w:id="1133" w:name="_Toc519859122"/>
      <w:bookmarkStart w:id="1134" w:name="_Toc521495166"/>
      <w:bookmarkStart w:id="1135" w:name="_Toc527117779"/>
      <w:bookmarkStart w:id="1136" w:name="_Toc527620306"/>
      <w:bookmarkStart w:id="1137" w:name="_Toc529974548"/>
      <w:bookmarkStart w:id="1138" w:name="_Toc517858883"/>
      <w:bookmarkStart w:id="1139" w:name="_Toc519859123"/>
      <w:bookmarkStart w:id="1140" w:name="_Toc521495167"/>
      <w:bookmarkStart w:id="1141" w:name="_Toc527117780"/>
      <w:bookmarkStart w:id="1142" w:name="_Toc527620307"/>
      <w:bookmarkStart w:id="1143" w:name="_Toc529974549"/>
      <w:bookmarkStart w:id="1144" w:name="_Toc517858884"/>
      <w:bookmarkStart w:id="1145" w:name="_Toc519859124"/>
      <w:bookmarkStart w:id="1146" w:name="_Toc521495168"/>
      <w:bookmarkStart w:id="1147" w:name="_Toc527117781"/>
      <w:bookmarkStart w:id="1148" w:name="_Toc527620308"/>
      <w:bookmarkStart w:id="1149" w:name="_Toc529974550"/>
      <w:bookmarkStart w:id="1150" w:name="_Toc517858885"/>
      <w:bookmarkStart w:id="1151" w:name="_Toc519859125"/>
      <w:bookmarkStart w:id="1152" w:name="_Toc521495169"/>
      <w:bookmarkStart w:id="1153" w:name="_Toc527117782"/>
      <w:bookmarkStart w:id="1154" w:name="_Toc527620309"/>
      <w:bookmarkStart w:id="1155" w:name="_Toc529974551"/>
      <w:bookmarkStart w:id="1156" w:name="_Toc517858886"/>
      <w:bookmarkStart w:id="1157" w:name="_Toc519859126"/>
      <w:bookmarkStart w:id="1158" w:name="_Toc521495170"/>
      <w:bookmarkStart w:id="1159" w:name="_Toc527117783"/>
      <w:bookmarkStart w:id="1160" w:name="_Toc527620310"/>
      <w:bookmarkStart w:id="1161" w:name="_Toc529974552"/>
      <w:bookmarkStart w:id="1162" w:name="_Toc517858887"/>
      <w:bookmarkStart w:id="1163" w:name="_Toc519859127"/>
      <w:bookmarkStart w:id="1164" w:name="_Toc521495171"/>
      <w:bookmarkStart w:id="1165" w:name="_Toc527117784"/>
      <w:bookmarkStart w:id="1166" w:name="_Toc527620311"/>
      <w:bookmarkStart w:id="1167" w:name="_Toc529974553"/>
      <w:bookmarkStart w:id="1168" w:name="_Toc510784324"/>
      <w:bookmarkStart w:id="1169" w:name="_Toc510785473"/>
      <w:bookmarkStart w:id="1170" w:name="_Toc439685305"/>
      <w:bookmarkStart w:id="1171" w:name="_Toc12137446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r w:rsidRPr="005B73F1">
        <w:rPr>
          <w:lang w:eastAsia="en-US"/>
        </w:rPr>
        <w:t xml:space="preserve">Unknown </w:t>
      </w:r>
      <w:r w:rsidR="00B4398F">
        <w:rPr>
          <w:lang w:eastAsia="en-US"/>
        </w:rPr>
        <w:t>a</w:t>
      </w:r>
      <w:r w:rsidRPr="005B73F1">
        <w:rPr>
          <w:lang w:eastAsia="en-US"/>
        </w:rPr>
        <w:t xml:space="preserve">ttribute </w:t>
      </w:r>
      <w:r w:rsidR="00B4398F">
        <w:rPr>
          <w:lang w:eastAsia="en-US"/>
        </w:rPr>
        <w:t>v</w:t>
      </w:r>
      <w:r w:rsidRPr="005B73F1">
        <w:rPr>
          <w:lang w:eastAsia="en-US"/>
        </w:rPr>
        <w:t>alues</w:t>
      </w:r>
      <w:bookmarkEnd w:id="1170"/>
      <w:bookmarkEnd w:id="1171"/>
      <w:r w:rsidRPr="005B73F1">
        <w:rPr>
          <w:lang w:eastAsia="en-US"/>
        </w:rPr>
        <w:t xml:space="preserve"> </w:t>
      </w:r>
    </w:p>
    <w:p w14:paraId="7B6B9508" w14:textId="7056EA1F" w:rsidR="00E73EDF" w:rsidRPr="005B73F1" w:rsidRDefault="007653F1" w:rsidP="00B4398F">
      <w:pPr>
        <w:autoSpaceDE w:val="0"/>
        <w:autoSpaceDN w:val="0"/>
        <w:adjustRightInd w:val="0"/>
        <w:spacing w:after="120" w:line="240" w:lineRule="auto"/>
        <w:rPr>
          <w:rFonts w:eastAsia="Times New Roman" w:cs="Arial"/>
          <w:lang w:eastAsia="en-US"/>
        </w:rPr>
      </w:pPr>
      <w:r w:rsidRPr="005B73F1">
        <w:rPr>
          <w:rFonts w:eastAsia="Times New Roman" w:cs="Arial"/>
          <w:lang w:eastAsia="en-US"/>
        </w:rPr>
        <w:t>In a Base dataset</w:t>
      </w:r>
      <w:del w:id="1172" w:author="Jeff Wootton" w:date="2022-07-11T08:22:00Z">
        <w:r w:rsidRPr="005B73F1" w:rsidDel="00AA2E57">
          <w:rPr>
            <w:rFonts w:eastAsia="Times New Roman" w:cs="Arial"/>
            <w:lang w:eastAsia="en-US"/>
          </w:rPr>
          <w:delText xml:space="preserve"> </w:delText>
        </w:r>
      </w:del>
      <w:del w:id="1173" w:author="Teh Stand" w:date="2022-06-10T15:48:00Z">
        <w:r w:rsidRPr="005B73F1" w:rsidDel="00B4398F">
          <w:rPr>
            <w:rFonts w:eastAsia="Times New Roman" w:cs="Arial"/>
            <w:lang w:eastAsia="en-US"/>
          </w:rPr>
          <w:delText xml:space="preserve">and an </w:delText>
        </w:r>
        <w:r w:rsidR="00A72C31" w:rsidRPr="005B73F1" w:rsidDel="00B4398F">
          <w:rPr>
            <w:rFonts w:eastAsia="Times New Roman" w:cs="Arial"/>
            <w:lang w:eastAsia="en-US"/>
          </w:rPr>
          <w:delText xml:space="preserve">Update </w:delText>
        </w:r>
      </w:del>
      <w:del w:id="1174" w:author="Jeff Wootton" w:date="2022-07-11T08:22:00Z">
        <w:r w:rsidRPr="005B73F1" w:rsidDel="00AA2E57">
          <w:rPr>
            <w:rFonts w:eastAsia="Times New Roman" w:cs="Arial"/>
            <w:lang w:eastAsia="en-US"/>
          </w:rPr>
          <w:delText>dataset</w:delText>
        </w:r>
      </w:del>
      <w:r w:rsidRPr="005B73F1">
        <w:rPr>
          <w:rFonts w:eastAsia="Times New Roman" w:cs="Arial"/>
          <w:lang w:eastAsia="en-US"/>
        </w:rPr>
        <w:t>, when an attribute code is present</w:t>
      </w:r>
      <w:ins w:id="1175" w:author="Jeff Wootton" w:date="2022-07-11T08:22:00Z">
        <w:r w:rsidR="00AA2E57">
          <w:rPr>
            <w:rFonts w:eastAsia="Times New Roman" w:cs="Arial"/>
            <w:lang w:eastAsia="en-US"/>
          </w:rPr>
          <w:t>,</w:t>
        </w:r>
      </w:ins>
      <w:r w:rsidRPr="005B73F1">
        <w:rPr>
          <w:rFonts w:eastAsia="Times New Roman" w:cs="Arial"/>
          <w:lang w:eastAsia="en-US"/>
        </w:rPr>
        <w:t xml:space="preserve"> but the attribute value is missing, it means that the producer wishes to indicate that this attribute value is unknown.</w:t>
      </w:r>
    </w:p>
    <w:p w14:paraId="06AF911A" w14:textId="490341CF" w:rsidR="00E73EDF" w:rsidRPr="005B73F1" w:rsidRDefault="007653F1" w:rsidP="00B4398F">
      <w:pPr>
        <w:autoSpaceDE w:val="0"/>
        <w:autoSpaceDN w:val="0"/>
        <w:adjustRightInd w:val="0"/>
        <w:spacing w:after="60" w:line="240" w:lineRule="auto"/>
        <w:rPr>
          <w:rFonts w:eastAsia="Times New Roman" w:cs="Arial"/>
          <w:lang w:eastAsia="en-US"/>
        </w:rPr>
      </w:pPr>
      <w:r w:rsidRPr="005B73F1">
        <w:rPr>
          <w:rFonts w:eastAsia="Times New Roman" w:cs="Arial"/>
          <w:lang w:eastAsia="en-US"/>
        </w:rPr>
        <w:t>In an Update dataset, when an attribute code is present</w:t>
      </w:r>
      <w:ins w:id="1176" w:author="Jeff Wootton" w:date="2022-07-11T08:22:00Z">
        <w:r w:rsidR="00AA2E57">
          <w:rPr>
            <w:rFonts w:eastAsia="Times New Roman" w:cs="Arial"/>
            <w:lang w:eastAsia="en-US"/>
          </w:rPr>
          <w:t>,</w:t>
        </w:r>
      </w:ins>
      <w:r w:rsidRPr="005B73F1">
        <w:rPr>
          <w:rFonts w:eastAsia="Times New Roman" w:cs="Arial"/>
          <w:lang w:eastAsia="en-US"/>
        </w:rPr>
        <w:t xml:space="preserve"> but the attribute value is missing it means:</w:t>
      </w:r>
    </w:p>
    <w:p w14:paraId="185E4FBD" w14:textId="4BD8C235" w:rsidR="00E73EDF" w:rsidRPr="005B73F1"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709" w:hanging="283"/>
        <w:rPr>
          <w:rFonts w:cs="Arial"/>
          <w:lang w:val="en-AU"/>
        </w:rPr>
      </w:pPr>
      <w:r w:rsidRPr="005B73F1">
        <w:rPr>
          <w:rFonts w:cs="Arial"/>
          <w:lang w:val="en-AU"/>
        </w:rPr>
        <w:sym w:font="Symbol" w:char="F0B7"/>
      </w:r>
      <w:r w:rsidRPr="005B73F1">
        <w:rPr>
          <w:rFonts w:cs="Arial"/>
          <w:lang w:val="en-AU"/>
        </w:rPr>
        <w:tab/>
      </w:r>
      <w:proofErr w:type="gramStart"/>
      <w:r w:rsidRPr="005B73F1">
        <w:rPr>
          <w:rFonts w:cs="Arial"/>
          <w:lang w:val="en-AU"/>
        </w:rPr>
        <w:t>that</w:t>
      </w:r>
      <w:proofErr w:type="gramEnd"/>
      <w:r w:rsidRPr="005B73F1">
        <w:rPr>
          <w:rFonts w:cs="Arial"/>
          <w:lang w:val="en-AU"/>
        </w:rPr>
        <w:t xml:space="preserve"> the value of this attribute is to be replaced by an empty (null) value if it was </w:t>
      </w:r>
      <w:r w:rsidR="00A72C31" w:rsidRPr="005B73F1">
        <w:rPr>
          <w:rFonts w:cs="Arial"/>
          <w:lang w:val="en-AU"/>
        </w:rPr>
        <w:t>present in the original dataset;</w:t>
      </w:r>
      <w:r w:rsidRPr="005B73F1">
        <w:rPr>
          <w:rFonts w:cs="Arial"/>
          <w:lang w:val="en-AU"/>
        </w:rPr>
        <w:t xml:space="preserve"> or</w:t>
      </w:r>
    </w:p>
    <w:p w14:paraId="7525CF76" w14:textId="77777777" w:rsidR="00E73EDF" w:rsidRPr="005B73F1"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709" w:hanging="283"/>
        <w:rPr>
          <w:rFonts w:cs="Arial"/>
          <w:lang w:val="en-AU"/>
        </w:rPr>
      </w:pPr>
      <w:r w:rsidRPr="005B73F1">
        <w:rPr>
          <w:rFonts w:cs="Arial"/>
          <w:lang w:val="en-AU"/>
        </w:rPr>
        <w:sym w:font="Symbol" w:char="F0B7"/>
      </w:r>
      <w:r w:rsidRPr="005B73F1">
        <w:rPr>
          <w:rFonts w:cs="Arial"/>
          <w:lang w:val="en-AU"/>
        </w:rPr>
        <w:tab/>
      </w:r>
      <w:proofErr w:type="gramStart"/>
      <w:r w:rsidRPr="005B73F1">
        <w:rPr>
          <w:rFonts w:cs="Arial"/>
          <w:lang w:val="en-AU"/>
        </w:rPr>
        <w:t>that</w:t>
      </w:r>
      <w:proofErr w:type="gramEnd"/>
      <w:r w:rsidRPr="005B73F1">
        <w:rPr>
          <w:rFonts w:cs="Arial"/>
          <w:lang w:val="en-AU"/>
        </w:rPr>
        <w:t xml:space="preserve"> an empty (null) value is to be inserted if the attribute was not present in the original dataset.</w:t>
      </w:r>
    </w:p>
    <w:p w14:paraId="4694DED9" w14:textId="77777777" w:rsidR="00E73EDF" w:rsidRPr="005B73F1" w:rsidRDefault="00E73EDF"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rPr>
          <w:rFonts w:cs="Arial"/>
          <w:lang w:val="en-AU"/>
        </w:rPr>
      </w:pPr>
    </w:p>
    <w:p w14:paraId="26B83D3C" w14:textId="77777777" w:rsidR="00E73EDF" w:rsidRPr="005B73F1" w:rsidRDefault="007653F1" w:rsidP="00B4398F">
      <w:pPr>
        <w:pStyle w:val="Heading1"/>
        <w:tabs>
          <w:tab w:val="clear" w:pos="400"/>
        </w:tabs>
        <w:spacing w:before="120" w:after="200" w:line="240" w:lineRule="auto"/>
        <w:ind w:left="567" w:hanging="567"/>
      </w:pPr>
      <w:bookmarkStart w:id="1177" w:name="_Toc510785475"/>
      <w:bookmarkStart w:id="1178" w:name="_Toc510784326"/>
      <w:bookmarkStart w:id="1179" w:name="_Toc510785476"/>
      <w:bookmarkStart w:id="1180" w:name="_Toc510784327"/>
      <w:bookmarkStart w:id="1181" w:name="_Toc439685306"/>
      <w:bookmarkStart w:id="1182" w:name="_Toc225648364"/>
      <w:bookmarkStart w:id="1183" w:name="_Toc225065221"/>
      <w:bookmarkStart w:id="1184" w:name="_Toc121374464"/>
      <w:bookmarkStart w:id="1185" w:name="_Toc225648340"/>
      <w:bookmarkStart w:id="1186" w:name="_Toc225065197"/>
      <w:bookmarkEnd w:id="1177"/>
      <w:bookmarkEnd w:id="1178"/>
      <w:bookmarkEnd w:id="1179"/>
      <w:bookmarkEnd w:id="1180"/>
      <w:r w:rsidRPr="005B73F1">
        <w:t>Data Product Delivery</w:t>
      </w:r>
      <w:bookmarkEnd w:id="1181"/>
      <w:bookmarkEnd w:id="1182"/>
      <w:bookmarkEnd w:id="1183"/>
      <w:bookmarkEnd w:id="1184"/>
      <w:r w:rsidRPr="005B73F1">
        <w:t xml:space="preserve"> </w:t>
      </w:r>
    </w:p>
    <w:p w14:paraId="0511F088" w14:textId="77777777" w:rsidR="00E73EDF" w:rsidRPr="005B73F1" w:rsidRDefault="007653F1" w:rsidP="00B96C77">
      <w:pPr>
        <w:pStyle w:val="Heading2"/>
        <w:tabs>
          <w:tab w:val="clear" w:pos="540"/>
        </w:tabs>
        <w:spacing w:before="120" w:after="200" w:line="240" w:lineRule="auto"/>
        <w:ind w:left="709" w:hanging="709"/>
      </w:pPr>
      <w:bookmarkStart w:id="1187" w:name="_Toc439685307"/>
      <w:bookmarkStart w:id="1188" w:name="_Toc121374465"/>
      <w:r w:rsidRPr="005B73F1">
        <w:t>Introduction</w:t>
      </w:r>
      <w:bookmarkEnd w:id="1187"/>
      <w:bookmarkEnd w:id="1188"/>
    </w:p>
    <w:p w14:paraId="1C453AB2" w14:textId="741E0857" w:rsidR="00E73EDF" w:rsidRDefault="007653F1" w:rsidP="00B96C77">
      <w:pPr>
        <w:spacing w:after="120" w:line="240" w:lineRule="auto"/>
        <w:rPr>
          <w:ins w:id="1189" w:author="Jeff Wootton" w:date="2022-12-05T04:14:00Z"/>
        </w:rPr>
      </w:pPr>
      <w:r w:rsidRPr="005B73F1">
        <w:t>This clause specifies the encoding and deliver</w:t>
      </w:r>
      <w:r w:rsidR="00B96C77">
        <w:t xml:space="preserve">y mechanisms for an S-101 ENC. </w:t>
      </w:r>
      <w:r w:rsidRPr="005B73F1">
        <w:t xml:space="preserve">Data which conforms to this Product Specification must be delivered by means of an </w:t>
      </w:r>
      <w:r w:rsidR="00B96C77">
        <w:t>E</w:t>
      </w:r>
      <w:r w:rsidRPr="005B73F1">
        <w:t xml:space="preserve">xchange </w:t>
      </w:r>
      <w:r w:rsidR="00B96C77">
        <w:t>S</w:t>
      </w:r>
      <w:r w:rsidRPr="005B73F1">
        <w:t>et.</w:t>
      </w:r>
    </w:p>
    <w:p w14:paraId="3F32E6DE" w14:textId="7D6A308A" w:rsidR="003D2FE7" w:rsidRDefault="003D2FE7" w:rsidP="00B96C77">
      <w:pPr>
        <w:spacing w:after="120" w:line="240" w:lineRule="auto"/>
        <w:rPr>
          <w:ins w:id="1190" w:author="Jeff Wootton" w:date="2022-12-05T04:10:00Z"/>
        </w:rPr>
      </w:pPr>
      <w:ins w:id="1191" w:author="Jeff Wootton" w:date="2022-12-05T04:14:00Z">
        <w:r>
          <w:t xml:space="preserve">The S-100 </w:t>
        </w:r>
      </w:ins>
      <w:ins w:id="1192" w:author="Jeff Wootton" w:date="2022-12-05T04:15:00Z">
        <w:r>
          <w:t>Exchange Set structure is described in S-100 Part 17, clause 17-4.1.</w:t>
        </w:r>
      </w:ins>
    </w:p>
    <w:p w14:paraId="3FA7EEF5" w14:textId="6D955BFB" w:rsidR="00AD7D2D" w:rsidRPr="005B73F1" w:rsidDel="003D2FE7" w:rsidRDefault="00AD7D2D" w:rsidP="00B96C77">
      <w:pPr>
        <w:spacing w:after="120" w:line="240" w:lineRule="auto"/>
        <w:rPr>
          <w:del w:id="1193" w:author="Jeff Wootton" w:date="2022-12-05T04:20:00Z"/>
        </w:rPr>
      </w:pPr>
    </w:p>
    <w:p w14:paraId="5E056ADD" w14:textId="0520689C" w:rsidR="001563C9" w:rsidRPr="005B73F1" w:rsidDel="003D2FE7" w:rsidRDefault="001563C9" w:rsidP="00C128E3">
      <w:pPr>
        <w:spacing w:line="240" w:lineRule="auto"/>
        <w:ind w:left="-142"/>
        <w:rPr>
          <w:del w:id="1194" w:author="Jeff Wootton" w:date="2022-12-05T04:20:00Z"/>
        </w:rPr>
      </w:pPr>
    </w:p>
    <w:p w14:paraId="32022265" w14:textId="4759CB83" w:rsidR="00C21056" w:rsidDel="003D2FE7" w:rsidRDefault="0016062C" w:rsidP="00C128E3">
      <w:pPr>
        <w:pStyle w:val="Caption"/>
        <w:spacing w:after="240" w:line="240" w:lineRule="auto"/>
        <w:jc w:val="center"/>
        <w:rPr>
          <w:ins w:id="1195" w:author="Thomas Richardson" w:date="2022-05-23T20:53:00Z"/>
          <w:del w:id="1196" w:author="Jeff Wootton" w:date="2022-12-05T04:20:00Z"/>
          <w:i/>
          <w:sz w:val="18"/>
          <w:szCs w:val="18"/>
        </w:rPr>
      </w:pPr>
      <w:ins w:id="1197" w:author="Thomas Richardson" w:date="2022-05-23T20:54:00Z">
        <w:del w:id="1198" w:author="Jeff Wootton" w:date="2022-07-11T09:19:00Z">
          <w:r w:rsidRPr="00102CF0" w:rsidDel="007A1F2D">
            <w:rPr>
              <w:b w:val="0"/>
              <w:i/>
              <w:noProof/>
              <w:sz w:val="18"/>
              <w:szCs w:val="18"/>
              <w:lang w:val="fr-FR" w:eastAsia="fr-FR"/>
              <w:rPrChange w:id="1199" w:author="Unknown">
                <w:rPr>
                  <w:b w:val="0"/>
                  <w:noProof/>
                  <w:lang w:val="fr-FR" w:eastAsia="fr-FR"/>
                </w:rPr>
              </w:rPrChange>
            </w:rPr>
            <w:drawing>
              <wp:inline distT="0" distB="0" distL="0" distR="0" wp14:anchorId="57F1EA37" wp14:editId="5662D1C1">
                <wp:extent cx="5730875" cy="4438015"/>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875" cy="4438015"/>
                        </a:xfrm>
                        <a:prstGeom prst="rect">
                          <a:avLst/>
                        </a:prstGeom>
                        <a:noFill/>
                      </pic:spPr>
                    </pic:pic>
                  </a:graphicData>
                </a:graphic>
              </wp:inline>
            </w:drawing>
          </w:r>
        </w:del>
      </w:ins>
    </w:p>
    <w:p w14:paraId="65483B30" w14:textId="1237C5AC" w:rsidR="00E73EDF" w:rsidRPr="004814D2" w:rsidDel="003D2FE7" w:rsidRDefault="007653F1" w:rsidP="00B96C77">
      <w:pPr>
        <w:pStyle w:val="Caption"/>
        <w:spacing w:line="240" w:lineRule="auto"/>
        <w:jc w:val="center"/>
        <w:rPr>
          <w:del w:id="1200" w:author="Jeff Wootton" w:date="2022-12-05T04:20:00Z"/>
          <w:sz w:val="18"/>
          <w:szCs w:val="18"/>
        </w:rPr>
      </w:pPr>
      <w:del w:id="1201" w:author="Jeff Wootton" w:date="2022-12-05T04:20:00Z">
        <w:r w:rsidRPr="004814D2" w:rsidDel="003D2FE7">
          <w:rPr>
            <w:sz w:val="18"/>
            <w:szCs w:val="18"/>
          </w:rPr>
          <w:delText xml:space="preserve">Figure 18 </w:delText>
        </w:r>
      </w:del>
      <w:ins w:id="1202" w:author="Teh Stand" w:date="2022-06-10T15:52:00Z">
        <w:del w:id="1203" w:author="Jeff Wootton" w:date="2022-12-05T04:20:00Z">
          <w:r w:rsidR="00B96C77" w:rsidRPr="004814D2" w:rsidDel="003D2FE7">
            <w:rPr>
              <w:sz w:val="18"/>
              <w:szCs w:val="18"/>
            </w:rPr>
            <w:delText xml:space="preserve">11-1 </w:delText>
          </w:r>
        </w:del>
      </w:ins>
      <w:del w:id="1204" w:author="Jeff Wootton" w:date="2022-12-05T04:20:00Z">
        <w:r w:rsidR="00B96C77" w:rsidRPr="004814D2" w:rsidDel="003D2FE7">
          <w:rPr>
            <w:sz w:val="18"/>
            <w:szCs w:val="18"/>
          </w:rPr>
          <w:delText>–</w:delText>
        </w:r>
        <w:r w:rsidRPr="004814D2" w:rsidDel="003D2FE7">
          <w:rPr>
            <w:sz w:val="18"/>
            <w:szCs w:val="18"/>
          </w:rPr>
          <w:delText xml:space="preserve"> Exchange Set Structure</w:delText>
        </w:r>
      </w:del>
    </w:p>
    <w:p w14:paraId="7E876756" w14:textId="77777777" w:rsidR="00681EDD" w:rsidRPr="00681EDD" w:rsidRDefault="00681EDD" w:rsidP="00681EDD">
      <w:pPr>
        <w:spacing w:after="120" w:line="240" w:lineRule="auto"/>
      </w:pPr>
    </w:p>
    <w:p w14:paraId="1F138871" w14:textId="77777777" w:rsidR="00E73EDF" w:rsidRPr="00AE200A" w:rsidRDefault="007653F1" w:rsidP="00AE200A">
      <w:pPr>
        <w:pStyle w:val="Heading2"/>
        <w:tabs>
          <w:tab w:val="clear" w:pos="540"/>
        </w:tabs>
        <w:spacing w:before="120" w:after="200" w:line="240" w:lineRule="auto"/>
        <w:rPr>
          <w:lang w:eastAsia="en-US"/>
        </w:rPr>
      </w:pPr>
      <w:bookmarkStart w:id="1205" w:name="_Toc439685308"/>
      <w:bookmarkStart w:id="1206" w:name="_Toc121374466"/>
      <w:r w:rsidRPr="00AE200A">
        <w:rPr>
          <w:lang w:eastAsia="en-US"/>
        </w:rPr>
        <w:t>Exchange Set</w:t>
      </w:r>
      <w:bookmarkEnd w:id="1205"/>
      <w:bookmarkEnd w:id="1206"/>
    </w:p>
    <w:p w14:paraId="4B660F06" w14:textId="2331D596" w:rsidR="00E73EDF" w:rsidRPr="00DB4F6F" w:rsidRDefault="007653F1" w:rsidP="00AE200A">
      <w:pPr>
        <w:spacing w:after="120" w:line="240" w:lineRule="auto"/>
        <w:rPr>
          <w:rFonts w:cs="Arial"/>
        </w:rPr>
      </w:pPr>
      <w:r w:rsidRPr="00DB4F6F">
        <w:rPr>
          <w:rFonts w:cs="Arial"/>
        </w:rPr>
        <w:t xml:space="preserve">S-101 datasets are grouped into </w:t>
      </w:r>
      <w:r w:rsidR="00AE200A">
        <w:rPr>
          <w:rFonts w:cs="Arial"/>
        </w:rPr>
        <w:t>E</w:t>
      </w:r>
      <w:r w:rsidRPr="00DB4F6F">
        <w:rPr>
          <w:rFonts w:cs="Arial"/>
        </w:rPr>
        <w:t xml:space="preserve">xchange </w:t>
      </w:r>
      <w:r w:rsidR="00AE200A">
        <w:rPr>
          <w:rFonts w:cs="Arial"/>
        </w:rPr>
        <w:t>S</w:t>
      </w:r>
      <w:r w:rsidRPr="00DB4F6F">
        <w:rPr>
          <w:rFonts w:cs="Arial"/>
        </w:rPr>
        <w:t xml:space="preserve">ets. Each </w:t>
      </w:r>
      <w:r w:rsidR="00AE200A">
        <w:rPr>
          <w:rFonts w:cs="Arial"/>
        </w:rPr>
        <w:t>E</w:t>
      </w:r>
      <w:r w:rsidRPr="00DB4F6F">
        <w:rPr>
          <w:rFonts w:cs="Arial"/>
        </w:rPr>
        <w:t xml:space="preserve">xchange </w:t>
      </w:r>
      <w:r w:rsidR="00AE200A">
        <w:rPr>
          <w:rFonts w:cs="Arial"/>
        </w:rPr>
        <w:t>S</w:t>
      </w:r>
      <w:r w:rsidRPr="00DB4F6F">
        <w:rPr>
          <w:rFonts w:cs="Arial"/>
        </w:rPr>
        <w:t>et consists of one or more ENC datasets with</w:t>
      </w:r>
      <w:del w:id="1207" w:author="Jeff Wootton" w:date="2022-12-07T00:14:00Z">
        <w:r w:rsidRPr="00DB4F6F" w:rsidDel="00D66E3F">
          <w:rPr>
            <w:rFonts w:cs="Arial"/>
          </w:rPr>
          <w:delText xml:space="preserve"> an associated XML metadata file and</w:delText>
        </w:r>
      </w:del>
      <w:r w:rsidRPr="00DB4F6F">
        <w:rPr>
          <w:rFonts w:cs="Arial"/>
        </w:rPr>
        <w:t xml:space="preserve"> a single Exchange Catalogue XML file containing metadata. </w:t>
      </w:r>
      <w:customXmlInsRangeStart w:id="1208" w:author="Jeff Wootton" w:date="2022-12-07T00:15:00Z"/>
      <w:sdt>
        <w:sdtPr>
          <w:tag w:val="goog_rdk_3"/>
          <w:id w:val="1554577415"/>
        </w:sdtPr>
        <w:sdtContent>
          <w:customXmlInsRangeEnd w:id="1208"/>
          <w:ins w:id="1209" w:author="Jeff Wootton" w:date="2022-12-07T00:15:00Z">
            <w:r w:rsidR="00D66E3F">
              <w:t xml:space="preserve">Optionally, an associated XML </w:t>
            </w:r>
          </w:ins>
          <w:ins w:id="1210" w:author="Jeff Wootton" w:date="2022-12-07T00:23:00Z">
            <w:r w:rsidR="00C95682">
              <w:t>M</w:t>
            </w:r>
          </w:ins>
          <w:ins w:id="1211" w:author="Jeff Wootton" w:date="2022-12-07T00:15:00Z">
            <w:r w:rsidR="00D66E3F">
              <w:t>etadata file (</w:t>
            </w:r>
            <w:r w:rsidR="00D66E3F" w:rsidRPr="00555076">
              <w:t>S100_ResourcePurpose</w:t>
            </w:r>
          </w:ins>
          <w:ins w:id="1212" w:author="Jeff Wootton" w:date="2022-12-07T00:26:00Z">
            <w:r w:rsidR="00C95682" w:rsidRPr="00555076">
              <w:t xml:space="preserve"> </w:t>
            </w:r>
          </w:ins>
          <w:ins w:id="1213" w:author="Jeff Wootton" w:date="2022-12-07T00:32:00Z">
            <w:r w:rsidR="00555076">
              <w:t>(</w:t>
            </w:r>
          </w:ins>
          <w:proofErr w:type="spellStart"/>
          <w:ins w:id="1214" w:author="Jeff Wootton" w:date="2022-12-07T00:15:00Z">
            <w:r w:rsidR="00D66E3F" w:rsidRPr="00555076">
              <w:t>ISOMetadata</w:t>
            </w:r>
          </w:ins>
          <w:proofErr w:type="spellEnd"/>
          <w:ins w:id="1215" w:author="Jeff Wootton" w:date="2022-12-07T00:32:00Z">
            <w:r w:rsidR="00555076">
              <w:t>)</w:t>
            </w:r>
          </w:ins>
          <w:ins w:id="1216" w:author="Jeff Wootton" w:date="2022-12-07T00:46:00Z">
            <w:r w:rsidR="003F184F">
              <w:t xml:space="preserve"> – see S-100 Part 17, clause 17-4.5</w:t>
            </w:r>
          </w:ins>
          <w:ins w:id="1217" w:author="Jeff Wootton" w:date="2022-12-07T00:15:00Z">
            <w:r w:rsidR="00D66E3F">
              <w:t>) may be included</w:t>
            </w:r>
          </w:ins>
          <w:ins w:id="1218" w:author="Jeff Wootton" w:date="2022-12-07T00:23:00Z">
            <w:r w:rsidR="00C95682">
              <w:t xml:space="preserve"> (see clause 11.5)</w:t>
            </w:r>
          </w:ins>
          <w:ins w:id="1219" w:author="Jeff Wootton" w:date="2022-12-07T00:15:00Z">
            <w:r w:rsidR="00D66E3F">
              <w:t xml:space="preserve">. </w:t>
            </w:r>
          </w:ins>
          <w:customXmlInsRangeStart w:id="1220" w:author="Jeff Wootton" w:date="2022-12-07T00:15:00Z"/>
        </w:sdtContent>
      </w:sdt>
      <w:customXmlInsRangeEnd w:id="1220"/>
      <w:ins w:id="1221" w:author="Jeff Wootton" w:date="2022-12-07T00:15:00Z">
        <w:r w:rsidR="00D66E3F" w:rsidRPr="00DB4F6F">
          <w:rPr>
            <w:rFonts w:cs="Arial"/>
          </w:rPr>
          <w:t xml:space="preserve"> </w:t>
        </w:r>
      </w:ins>
      <w:r w:rsidRPr="00DB4F6F">
        <w:rPr>
          <w:rFonts w:cs="Arial"/>
        </w:rPr>
        <w:t>It may also include one or more support files.</w:t>
      </w:r>
      <w:r w:rsidR="00AE200A">
        <w:rPr>
          <w:rFonts w:cs="Arial"/>
        </w:rPr>
        <w:t xml:space="preserve"> </w:t>
      </w:r>
      <w:r w:rsidR="00936908" w:rsidRPr="00DB4F6F">
        <w:rPr>
          <w:rFonts w:cs="Arial"/>
        </w:rPr>
        <w:t xml:space="preserve">The S-101 </w:t>
      </w:r>
      <w:r w:rsidR="00AE200A">
        <w:rPr>
          <w:rFonts w:cs="Arial"/>
        </w:rPr>
        <w:t>E</w:t>
      </w:r>
      <w:r w:rsidR="00936908" w:rsidRPr="00DB4F6F">
        <w:rPr>
          <w:rFonts w:cs="Arial"/>
        </w:rPr>
        <w:t xml:space="preserve">xchange </w:t>
      </w:r>
      <w:r w:rsidR="00AE200A">
        <w:rPr>
          <w:rFonts w:cs="Arial"/>
        </w:rPr>
        <w:t>S</w:t>
      </w:r>
      <w:r w:rsidR="00936908" w:rsidRPr="00DB4F6F">
        <w:rPr>
          <w:rFonts w:cs="Arial"/>
        </w:rPr>
        <w:t>et structure is the same as that described in S-100</w:t>
      </w:r>
      <w:ins w:id="1222" w:author="Jeff Wootton" w:date="2022-07-11T09:21:00Z">
        <w:r w:rsidR="007A1F2D">
          <w:rPr>
            <w:rFonts w:cs="Arial"/>
          </w:rPr>
          <w:t xml:space="preserve"> </w:t>
        </w:r>
      </w:ins>
      <w:ins w:id="1223" w:author="Jeff Wootton" w:date="2022-12-05T04:20:00Z">
        <w:r w:rsidR="003D2FE7">
          <w:t>Part 17, clause 17-4.1</w:t>
        </w:r>
      </w:ins>
      <w:r w:rsidR="00936908" w:rsidRPr="00DB4F6F">
        <w:rPr>
          <w:rFonts w:cs="Arial"/>
        </w:rPr>
        <w:t>.</w:t>
      </w:r>
    </w:p>
    <w:p w14:paraId="255B26F5" w14:textId="77777777" w:rsidR="00E73EDF" w:rsidRPr="00DB4F6F" w:rsidRDefault="007653F1" w:rsidP="00AE200A">
      <w:pPr>
        <w:spacing w:after="120" w:line="240" w:lineRule="auto"/>
      </w:pPr>
      <w:r w:rsidRPr="00DB4F6F">
        <w:rPr>
          <w:b/>
        </w:rPr>
        <w:t>Units of Delivery:</w:t>
      </w:r>
      <w:r w:rsidRPr="00DB4F6F">
        <w:rPr>
          <w:b/>
        </w:rPr>
        <w:tab/>
      </w:r>
      <w:r w:rsidRPr="00DB4F6F">
        <w:tab/>
      </w:r>
      <w:r w:rsidRPr="00DB4F6F">
        <w:tab/>
      </w:r>
      <w:r w:rsidRPr="00DB4F6F">
        <w:tab/>
      </w:r>
      <w:r w:rsidRPr="00DB4F6F">
        <w:tab/>
        <w:t>Exchange Set</w:t>
      </w:r>
    </w:p>
    <w:p w14:paraId="34F24D50" w14:textId="77777777" w:rsidR="00E73EDF" w:rsidRPr="00DB4F6F" w:rsidRDefault="007653F1" w:rsidP="00AE200A">
      <w:pPr>
        <w:spacing w:after="120" w:line="240" w:lineRule="auto"/>
      </w:pPr>
      <w:r w:rsidRPr="00DB4F6F">
        <w:rPr>
          <w:b/>
        </w:rPr>
        <w:t>Transfer Size:</w:t>
      </w:r>
      <w:r w:rsidRPr="00DB4F6F">
        <w:rPr>
          <w:b/>
        </w:rPr>
        <w:tab/>
      </w:r>
      <w:r w:rsidRPr="00DB4F6F">
        <w:rPr>
          <w:b/>
        </w:rPr>
        <w:tab/>
      </w:r>
      <w:r w:rsidRPr="00DB4F6F">
        <w:tab/>
      </w:r>
      <w:r w:rsidRPr="00DB4F6F">
        <w:tab/>
      </w:r>
      <w:r w:rsidRPr="00DB4F6F">
        <w:tab/>
      </w:r>
      <w:r w:rsidRPr="00DB4F6F">
        <w:tab/>
        <w:t>Unlimited</w:t>
      </w:r>
    </w:p>
    <w:p w14:paraId="4E8CB467" w14:textId="77777777" w:rsidR="00E73EDF" w:rsidRPr="00DB4F6F" w:rsidRDefault="007653F1" w:rsidP="00AE200A">
      <w:pPr>
        <w:spacing w:after="120" w:line="240" w:lineRule="auto"/>
      </w:pPr>
      <w:r w:rsidRPr="00DB4F6F">
        <w:rPr>
          <w:b/>
        </w:rPr>
        <w:t>Medium Name:</w:t>
      </w:r>
      <w:r w:rsidRPr="00DB4F6F">
        <w:rPr>
          <w:b/>
        </w:rPr>
        <w:tab/>
      </w:r>
      <w:r w:rsidRPr="00DB4F6F">
        <w:tab/>
      </w:r>
      <w:r w:rsidRPr="00DB4F6F">
        <w:tab/>
      </w:r>
      <w:r w:rsidRPr="00DB4F6F">
        <w:tab/>
      </w:r>
      <w:r w:rsidRPr="00DB4F6F">
        <w:tab/>
        <w:t>Digital data delivery</w:t>
      </w:r>
    </w:p>
    <w:p w14:paraId="06F1B20E" w14:textId="77777777" w:rsidR="00E73EDF" w:rsidRPr="00DB4F6F" w:rsidRDefault="007653F1" w:rsidP="00555076">
      <w:pPr>
        <w:keepNext/>
        <w:keepLines/>
        <w:spacing w:after="120" w:line="240" w:lineRule="auto"/>
        <w:rPr>
          <w:b/>
          <w:sz w:val="22"/>
          <w:lang w:eastAsia="en-GB"/>
        </w:rPr>
      </w:pPr>
      <w:r w:rsidRPr="00DB4F6F">
        <w:rPr>
          <w:b/>
        </w:rPr>
        <w:lastRenderedPageBreak/>
        <w:t>Other Delivery Information:</w:t>
      </w:r>
      <w:r w:rsidRPr="00DB4F6F">
        <w:rPr>
          <w:b/>
        </w:rPr>
        <w:tab/>
      </w:r>
      <w:bookmarkStart w:id="1224" w:name="_GoBack"/>
      <w:bookmarkEnd w:id="1224"/>
    </w:p>
    <w:p w14:paraId="01488660" w14:textId="762EF293" w:rsidR="00E73EDF" w:rsidRPr="00DB4F6F" w:rsidDel="000B20EC" w:rsidRDefault="007653F1" w:rsidP="00AE200A">
      <w:pPr>
        <w:spacing w:after="120" w:line="240" w:lineRule="auto"/>
        <w:rPr>
          <w:del w:id="1225" w:author="Jeff Wootton" w:date="2022-12-05T04:41:00Z"/>
        </w:rPr>
      </w:pPr>
      <w:del w:id="1226" w:author="Jeff Wootton" w:date="2022-12-05T04:41:00Z">
        <w:r w:rsidRPr="00DB4F6F" w:rsidDel="000B20EC">
          <w:delText>Each dataset must be contained in a physically separate, uniquely identified file on the transfer medium.</w:delText>
        </w:r>
      </w:del>
    </w:p>
    <w:p w14:paraId="5657C8B2" w14:textId="03FB885C" w:rsidR="00E73EDF" w:rsidRPr="00DB4F6F" w:rsidRDefault="007653F1" w:rsidP="00AE200A">
      <w:pPr>
        <w:spacing w:after="120" w:line="240" w:lineRule="auto"/>
      </w:pPr>
      <w:r w:rsidRPr="00DB4F6F">
        <w:t xml:space="preserve">Each </w:t>
      </w:r>
      <w:r w:rsidR="00AE200A">
        <w:t>E</w:t>
      </w:r>
      <w:r w:rsidRPr="00DB4F6F">
        <w:t xml:space="preserve">xchange </w:t>
      </w:r>
      <w:r w:rsidR="00AE200A">
        <w:t>S</w:t>
      </w:r>
      <w:r w:rsidRPr="00DB4F6F">
        <w:t xml:space="preserve">et has a single </w:t>
      </w:r>
      <w:r w:rsidR="00AE200A">
        <w:t>E</w:t>
      </w:r>
      <w:r w:rsidRPr="00DB4F6F">
        <w:t xml:space="preserve">xchange </w:t>
      </w:r>
      <w:r w:rsidR="00AE200A">
        <w:t>C</w:t>
      </w:r>
      <w:r w:rsidRPr="00DB4F6F">
        <w:t>atalogue which contains the discovery metadata for each dataset and references to any support files.</w:t>
      </w:r>
      <w:ins w:id="1227" w:author="Jeff Wootton" w:date="2022-12-05T04:41:00Z">
        <w:r w:rsidR="000B20EC">
          <w:t xml:space="preserve"> See S-100 Part 1</w:t>
        </w:r>
      </w:ins>
      <w:ins w:id="1228" w:author="Jeff Wootton" w:date="2022-12-05T04:42:00Z">
        <w:r w:rsidR="000B20EC">
          <w:t>7, clause</w:t>
        </w:r>
      </w:ins>
      <w:ins w:id="1229" w:author="Jeff Wootton" w:date="2022-12-05T04:43:00Z">
        <w:r w:rsidR="000B20EC">
          <w:t>s</w:t>
        </w:r>
      </w:ins>
      <w:ins w:id="1230" w:author="Jeff Wootton" w:date="2022-12-05T04:42:00Z">
        <w:r w:rsidR="000B20EC">
          <w:t xml:space="preserve"> 17-4.4</w:t>
        </w:r>
      </w:ins>
      <w:ins w:id="1231" w:author="Jeff Wootton" w:date="2022-12-05T04:43:00Z">
        <w:r w:rsidR="000B20EC">
          <w:t xml:space="preserve"> and</w:t>
        </w:r>
      </w:ins>
      <w:ins w:id="1232" w:author="Jeff Wootton" w:date="2022-12-05T04:44:00Z">
        <w:r w:rsidR="000B20EC">
          <w:t xml:space="preserve"> 17-4.5.</w:t>
        </w:r>
      </w:ins>
    </w:p>
    <w:p w14:paraId="667A5955" w14:textId="6F27726B" w:rsidR="00E73EDF" w:rsidRPr="00DB4F6F" w:rsidDel="000B20EC" w:rsidRDefault="007653F1" w:rsidP="00AE200A">
      <w:pPr>
        <w:spacing w:after="120" w:line="240" w:lineRule="auto"/>
        <w:rPr>
          <w:del w:id="1233" w:author="Jeff Wootton" w:date="2022-12-05T04:44:00Z"/>
        </w:rPr>
      </w:pPr>
      <w:del w:id="1234" w:author="Jeff Wootton" w:date="2022-12-05T04:44:00Z">
        <w:r w:rsidRPr="00DB4F6F" w:rsidDel="000B20EC">
          <w:delText xml:space="preserve">Support files are supplementary information which are linked to the features by the </w:delText>
        </w:r>
        <w:r w:rsidR="00E95C47" w:rsidRPr="00DB4F6F" w:rsidDel="000B20EC">
          <w:delText xml:space="preserve">complex attribute </w:delText>
        </w:r>
        <w:r w:rsidR="00E95C47" w:rsidRPr="00DB4F6F" w:rsidDel="000B20EC">
          <w:rPr>
            <w:b/>
          </w:rPr>
          <w:delText>information</w:delText>
        </w:r>
        <w:r w:rsidR="00E95C47" w:rsidRPr="00DB4F6F" w:rsidDel="000B20EC">
          <w:delText xml:space="preserve">, sub-attribute </w:delText>
        </w:r>
        <w:r w:rsidR="00775170" w:rsidRPr="00DB4F6F" w:rsidDel="000B20EC">
          <w:rPr>
            <w:b/>
          </w:rPr>
          <w:delText>file reference</w:delText>
        </w:r>
        <w:r w:rsidR="00775170" w:rsidRPr="00DB4F6F" w:rsidDel="000B20EC">
          <w:delText xml:space="preserve">; and by the simple attribute </w:delText>
        </w:r>
        <w:r w:rsidR="00775170" w:rsidRPr="00DB4F6F" w:rsidDel="000B20EC">
          <w:rPr>
            <w:b/>
          </w:rPr>
          <w:delText>pictorial representation</w:delText>
        </w:r>
        <w:r w:rsidR="00775170" w:rsidRPr="00DB4F6F" w:rsidDel="000B20EC">
          <w:delText>.</w:delText>
        </w:r>
      </w:del>
    </w:p>
    <w:p w14:paraId="7EC1F258" w14:textId="1EA06993" w:rsidR="00E73EDF" w:rsidRPr="00DB4F6F" w:rsidDel="000B20EC" w:rsidRDefault="007653F1" w:rsidP="00AE200A">
      <w:pPr>
        <w:spacing w:after="120" w:line="240" w:lineRule="auto"/>
        <w:rPr>
          <w:del w:id="1235" w:author="Jeff Wootton" w:date="2022-12-05T04:44:00Z"/>
        </w:rPr>
      </w:pPr>
      <w:del w:id="1236" w:author="Jeff Wootton" w:date="2022-12-05T04:44:00Z">
        <w:r w:rsidRPr="00DB4F6F" w:rsidDel="000B20EC">
          <w:delText xml:space="preserve">An </w:delText>
        </w:r>
        <w:r w:rsidR="00AE200A" w:rsidDel="000B20EC">
          <w:delText>E</w:delText>
        </w:r>
        <w:r w:rsidRPr="00DB4F6F" w:rsidDel="000B20EC">
          <w:delText xml:space="preserve">xchange </w:delText>
        </w:r>
        <w:r w:rsidR="00AE200A" w:rsidDel="000B20EC">
          <w:delText>S</w:delText>
        </w:r>
        <w:r w:rsidRPr="00DB4F6F" w:rsidDel="000B20EC">
          <w:delText xml:space="preserve">et is encapsulated into a form suitable for transmission by a mapping called an encoding. An encoding translates each of the elements of the </w:delText>
        </w:r>
        <w:r w:rsidR="00AE200A" w:rsidDel="000B20EC">
          <w:delText>E</w:delText>
        </w:r>
        <w:r w:rsidRPr="00DB4F6F" w:rsidDel="000B20EC">
          <w:delText xml:space="preserve">xchange </w:delText>
        </w:r>
        <w:r w:rsidR="00AE200A" w:rsidDel="000B20EC">
          <w:delText>S</w:delText>
        </w:r>
        <w:r w:rsidRPr="00DB4F6F" w:rsidDel="000B20EC">
          <w:delText xml:space="preserve">et into a logical form suitable for writing to media and for transmission online. An encoding may also define other elements in addition to the </w:delText>
        </w:r>
        <w:r w:rsidR="00AE200A" w:rsidDel="000B20EC">
          <w:delText>E</w:delText>
        </w:r>
        <w:r w:rsidRPr="00DB4F6F" w:rsidDel="000B20EC">
          <w:delText xml:space="preserve">xchange </w:delText>
        </w:r>
        <w:r w:rsidR="00AE200A" w:rsidDel="000B20EC">
          <w:delText>S</w:delText>
        </w:r>
        <w:r w:rsidRPr="00DB4F6F" w:rsidDel="000B20EC">
          <w:delText>et contents (t</w:delText>
        </w:r>
        <w:r w:rsidRPr="00DB4F6F" w:rsidDel="000B20EC">
          <w:rPr>
            <w:rFonts w:hint="eastAsia"/>
          </w:rPr>
          <w:delText>his is</w:delText>
        </w:r>
        <w:r w:rsidRPr="00DB4F6F" w:rsidDel="000B20EC">
          <w:delText xml:space="preserve"> media identification, data extents etc…) and also may define commercial constructs such as encryption and compression methods.</w:delText>
        </w:r>
      </w:del>
    </w:p>
    <w:p w14:paraId="717B2808" w14:textId="707D79C9" w:rsidR="00E73EDF" w:rsidRPr="00DB4F6F" w:rsidDel="000B20EC" w:rsidRDefault="007653F1" w:rsidP="00AE200A">
      <w:pPr>
        <w:spacing w:after="120" w:line="240" w:lineRule="auto"/>
        <w:rPr>
          <w:del w:id="1237" w:author="Jeff Wootton" w:date="2022-12-05T04:44:00Z"/>
          <w:rFonts w:cs="Arial"/>
        </w:rPr>
      </w:pPr>
      <w:del w:id="1238" w:author="Jeff Wootton" w:date="2022-12-05T04:44:00Z">
        <w:r w:rsidRPr="00DB4F6F" w:rsidDel="000B20EC">
          <w:rPr>
            <w:rFonts w:cs="Arial"/>
          </w:rPr>
          <w:delText xml:space="preserve">If the data is transformed in S-101 it must not be changed. </w:delText>
        </w:r>
      </w:del>
    </w:p>
    <w:p w14:paraId="1CBBA3BC" w14:textId="6598A165" w:rsidR="00E73EDF" w:rsidRPr="00DB4F6F" w:rsidDel="000B20EC" w:rsidRDefault="007653F1" w:rsidP="00AE200A">
      <w:pPr>
        <w:spacing w:after="120" w:line="240" w:lineRule="auto"/>
        <w:rPr>
          <w:del w:id="1239" w:author="Jeff Wootton" w:date="2022-12-05T04:44:00Z"/>
          <w:rFonts w:cs="Arial"/>
        </w:rPr>
      </w:pPr>
      <w:del w:id="1240" w:author="Jeff Wootton" w:date="2022-12-05T04:44:00Z">
        <w:r w:rsidRPr="00DB4F6F" w:rsidDel="000B20EC">
          <w:rPr>
            <w:rFonts w:cs="Arial"/>
          </w:rPr>
          <w:delText xml:space="preserve">This Product Specification defines the encoding which must be used as a default for transmission of data between parties. </w:delText>
        </w:r>
      </w:del>
    </w:p>
    <w:p w14:paraId="65851B44" w14:textId="6A396F00" w:rsidR="00E73EDF" w:rsidRPr="000F0F0F" w:rsidDel="000B20EC" w:rsidRDefault="007653F1" w:rsidP="00AE200A">
      <w:pPr>
        <w:spacing w:after="120" w:line="240" w:lineRule="auto"/>
        <w:rPr>
          <w:del w:id="1241" w:author="Jeff Wootton" w:date="2022-12-05T04:44:00Z"/>
          <w:rFonts w:cs="Arial"/>
        </w:rPr>
      </w:pPr>
      <w:del w:id="1242" w:author="Jeff Wootton" w:date="2022-12-05T04:44:00Z">
        <w:r w:rsidRPr="000F0F0F" w:rsidDel="000B20EC">
          <w:rPr>
            <w:rFonts w:cs="Arial"/>
          </w:rPr>
          <w:delText xml:space="preserve">The encoding encapsulates </w:delText>
        </w:r>
        <w:r w:rsidR="0017491C" w:rsidDel="000B20EC">
          <w:rPr>
            <w:rFonts w:cs="Arial"/>
          </w:rPr>
          <w:delText>E</w:delText>
        </w:r>
        <w:r w:rsidRPr="000F0F0F" w:rsidDel="000B20EC">
          <w:rPr>
            <w:rFonts w:cs="Arial"/>
          </w:rPr>
          <w:delText xml:space="preserve">xchange </w:delText>
        </w:r>
        <w:r w:rsidR="0017491C" w:rsidDel="000B20EC">
          <w:rPr>
            <w:rFonts w:cs="Arial"/>
          </w:rPr>
          <w:delText>S</w:delText>
        </w:r>
        <w:r w:rsidRPr="000F0F0F" w:rsidDel="000B20EC">
          <w:rPr>
            <w:rFonts w:cs="Arial"/>
          </w:rPr>
          <w:delText>et elements as follows:</w:delText>
        </w:r>
      </w:del>
    </w:p>
    <w:p w14:paraId="3E73F3D8" w14:textId="563734AB" w:rsidR="00E73EDF" w:rsidRPr="000F0F0F" w:rsidDel="000B20EC" w:rsidRDefault="007653F1" w:rsidP="0017491C">
      <w:pPr>
        <w:pStyle w:val="Heading3"/>
        <w:tabs>
          <w:tab w:val="clear" w:pos="660"/>
          <w:tab w:val="clear" w:pos="880"/>
          <w:tab w:val="left" w:pos="851"/>
        </w:tabs>
        <w:spacing w:before="120" w:after="120" w:line="240" w:lineRule="auto"/>
        <w:ind w:left="851" w:hanging="851"/>
        <w:jc w:val="both"/>
        <w:rPr>
          <w:del w:id="1243" w:author="Jeff Wootton" w:date="2022-12-05T04:44:00Z"/>
          <w:lang w:eastAsia="en-US"/>
        </w:rPr>
      </w:pPr>
      <w:del w:id="1244" w:author="Jeff Wootton" w:date="2022-12-05T04:44:00Z">
        <w:r w:rsidRPr="000F0F0F" w:rsidDel="000B20EC">
          <w:rPr>
            <w:lang w:eastAsia="en-US"/>
          </w:rPr>
          <w:delText xml:space="preserve">Mandatory </w:delText>
        </w:r>
        <w:r w:rsidR="0017491C" w:rsidDel="000B20EC">
          <w:rPr>
            <w:lang w:eastAsia="en-US"/>
          </w:rPr>
          <w:delText>e</w:delText>
        </w:r>
        <w:r w:rsidRPr="000F0F0F" w:rsidDel="000B20EC">
          <w:rPr>
            <w:lang w:eastAsia="en-US"/>
          </w:rPr>
          <w:delText xml:space="preserve">lements </w:delText>
        </w:r>
      </w:del>
    </w:p>
    <w:p w14:paraId="015E6DC7" w14:textId="4F01B7DF" w:rsidR="00E73EDF" w:rsidRPr="000F0F0F" w:rsidDel="000B20EC" w:rsidRDefault="007653F1" w:rsidP="0017491C">
      <w:pPr>
        <w:numPr>
          <w:ilvl w:val="0"/>
          <w:numId w:val="18"/>
        </w:numPr>
        <w:spacing w:after="120" w:line="240" w:lineRule="auto"/>
        <w:ind w:left="284" w:hanging="284"/>
        <w:rPr>
          <w:del w:id="1245" w:author="Jeff Wootton" w:date="2022-12-05T04:44:00Z"/>
        </w:rPr>
      </w:pPr>
      <w:del w:id="1246" w:author="Jeff Wootton" w:date="2022-12-05T04:44:00Z">
        <w:r w:rsidRPr="000F0F0F" w:rsidDel="000B20EC">
          <w:rPr>
            <w:rFonts w:cs="Arial"/>
          </w:rPr>
          <w:delText>ENC datasets – ISO</w:delText>
        </w:r>
        <w:r w:rsidR="00A72C31" w:rsidRPr="000F0F0F" w:rsidDel="000B20EC">
          <w:rPr>
            <w:rFonts w:cs="Arial"/>
          </w:rPr>
          <w:delText>/IEC</w:delText>
        </w:r>
        <w:r w:rsidRPr="000F0F0F" w:rsidDel="000B20EC">
          <w:rPr>
            <w:rFonts w:cs="Arial"/>
          </w:rPr>
          <w:delText xml:space="preserve"> 8211 encoding of features</w:delText>
        </w:r>
        <w:r w:rsidRPr="000F0F0F" w:rsidDel="000B20EC">
          <w:delText>/attributes and their associated geometry and metadata.</w:delText>
        </w:r>
      </w:del>
    </w:p>
    <w:p w14:paraId="1EA629A3" w14:textId="587A7D74" w:rsidR="00E73EDF" w:rsidRPr="000F0F0F" w:rsidDel="000B20EC" w:rsidRDefault="007653F1" w:rsidP="0017491C">
      <w:pPr>
        <w:numPr>
          <w:ilvl w:val="0"/>
          <w:numId w:val="18"/>
        </w:numPr>
        <w:spacing w:after="120" w:line="240" w:lineRule="auto"/>
        <w:ind w:left="284" w:hanging="284"/>
        <w:rPr>
          <w:del w:id="1247" w:author="Jeff Wootton" w:date="2022-12-05T04:44:00Z"/>
        </w:rPr>
      </w:pPr>
      <w:del w:id="1248" w:author="Jeff Wootton" w:date="2022-12-05T04:44:00Z">
        <w:r w:rsidRPr="000F0F0F" w:rsidDel="000B20EC">
          <w:delText xml:space="preserve">Exchange Catalogue – the XML encoded representation of </w:delText>
        </w:r>
        <w:r w:rsidR="0017491C" w:rsidDel="000B20EC">
          <w:delText>E</w:delText>
        </w:r>
        <w:r w:rsidRPr="000F0F0F" w:rsidDel="000B20EC">
          <w:delText xml:space="preserve">xchange </w:delText>
        </w:r>
        <w:r w:rsidR="0017491C" w:rsidDel="000B20EC">
          <w:delText>S</w:delText>
        </w:r>
        <w:r w:rsidRPr="000F0F0F" w:rsidDel="000B20EC">
          <w:delText xml:space="preserve">et </w:delText>
        </w:r>
        <w:r w:rsidR="0017491C" w:rsidDel="000B20EC">
          <w:delText>C</w:delText>
        </w:r>
        <w:r w:rsidRPr="000F0F0F" w:rsidDel="000B20EC">
          <w:delText>atalogue features [discovery metadata].</w:delText>
        </w:r>
      </w:del>
    </w:p>
    <w:p w14:paraId="0FC5BB52" w14:textId="131955BE" w:rsidR="00E73EDF" w:rsidRPr="000F0F0F" w:rsidDel="000B20EC" w:rsidRDefault="007653F1" w:rsidP="0017491C">
      <w:pPr>
        <w:pStyle w:val="Heading3"/>
        <w:tabs>
          <w:tab w:val="clear" w:pos="660"/>
          <w:tab w:val="clear" w:pos="880"/>
          <w:tab w:val="left" w:pos="851"/>
        </w:tabs>
        <w:spacing w:before="120" w:after="120" w:line="240" w:lineRule="auto"/>
        <w:ind w:left="851" w:hanging="851"/>
        <w:jc w:val="both"/>
        <w:rPr>
          <w:del w:id="1249" w:author="Jeff Wootton" w:date="2022-12-05T04:44:00Z"/>
          <w:lang w:eastAsia="en-US"/>
        </w:rPr>
      </w:pPr>
      <w:bookmarkStart w:id="1250" w:name="_Toc510784332"/>
      <w:bookmarkStart w:id="1251" w:name="_Toc510785481"/>
      <w:bookmarkStart w:id="1252" w:name="_Toc513198124"/>
      <w:bookmarkStart w:id="1253" w:name="_Toc515440376"/>
      <w:bookmarkStart w:id="1254" w:name="_Toc517858893"/>
      <w:bookmarkStart w:id="1255" w:name="_Toc519859133"/>
      <w:bookmarkStart w:id="1256" w:name="_Toc521495177"/>
      <w:bookmarkStart w:id="1257" w:name="_Toc527117790"/>
      <w:bookmarkStart w:id="1258" w:name="_Toc527620317"/>
      <w:bookmarkStart w:id="1259" w:name="_Toc529974559"/>
      <w:bookmarkStart w:id="1260" w:name="_Toc510784333"/>
      <w:bookmarkStart w:id="1261" w:name="_Toc510785482"/>
      <w:bookmarkStart w:id="1262" w:name="_Toc513198125"/>
      <w:bookmarkStart w:id="1263" w:name="_Toc515440377"/>
      <w:bookmarkStart w:id="1264" w:name="_Toc517858894"/>
      <w:bookmarkStart w:id="1265" w:name="_Toc519859134"/>
      <w:bookmarkStart w:id="1266" w:name="_Toc521495178"/>
      <w:bookmarkStart w:id="1267" w:name="_Toc527117791"/>
      <w:bookmarkStart w:id="1268" w:name="_Toc527620318"/>
      <w:bookmarkStart w:id="1269" w:name="_Toc529974560"/>
      <w:bookmarkStart w:id="1270" w:name="_Toc510785483"/>
      <w:bookmarkStart w:id="1271" w:name="_Toc510784334"/>
      <w:bookmarkStart w:id="1272" w:name="_Toc513198126"/>
      <w:bookmarkStart w:id="1273" w:name="_Toc515440378"/>
      <w:bookmarkStart w:id="1274" w:name="_Toc517858895"/>
      <w:bookmarkStart w:id="1275" w:name="_Toc519859135"/>
      <w:bookmarkStart w:id="1276" w:name="_Toc521495179"/>
      <w:bookmarkStart w:id="1277" w:name="_Toc527117792"/>
      <w:bookmarkStart w:id="1278" w:name="_Toc527620319"/>
      <w:bookmarkStart w:id="1279" w:name="_Toc529974561"/>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del w:id="1280" w:author="Jeff Wootton" w:date="2022-12-05T04:44:00Z">
        <w:r w:rsidRPr="000F0F0F" w:rsidDel="000B20EC">
          <w:rPr>
            <w:lang w:eastAsia="en-US"/>
          </w:rPr>
          <w:delText xml:space="preserve">Optional </w:delText>
        </w:r>
        <w:r w:rsidR="0017491C" w:rsidDel="000B20EC">
          <w:rPr>
            <w:lang w:eastAsia="en-US"/>
          </w:rPr>
          <w:delText>e</w:delText>
        </w:r>
        <w:r w:rsidRPr="000F0F0F" w:rsidDel="000B20EC">
          <w:rPr>
            <w:lang w:eastAsia="en-US"/>
          </w:rPr>
          <w:delText xml:space="preserve">lements </w:delText>
        </w:r>
      </w:del>
    </w:p>
    <w:p w14:paraId="2FAFE500" w14:textId="0BE18BAB" w:rsidR="00E73EDF" w:rsidRPr="000F0F0F" w:rsidDel="000B20EC" w:rsidRDefault="007653F1" w:rsidP="0017491C">
      <w:pPr>
        <w:numPr>
          <w:ilvl w:val="0"/>
          <w:numId w:val="18"/>
        </w:numPr>
        <w:spacing w:after="120" w:line="240" w:lineRule="auto"/>
        <w:ind w:left="284" w:hanging="284"/>
        <w:rPr>
          <w:del w:id="1281" w:author="Jeff Wootton" w:date="2022-12-05T04:44:00Z"/>
        </w:rPr>
      </w:pPr>
      <w:del w:id="1282" w:author="Jeff Wootton" w:date="2022-12-05T04:44:00Z">
        <w:r w:rsidRPr="000F0F0F" w:rsidDel="000B20EC">
          <w:delText xml:space="preserve">Supplementary files – These are contained within the </w:delText>
        </w:r>
        <w:r w:rsidR="0017491C" w:rsidDel="000B20EC">
          <w:delText>E</w:delText>
        </w:r>
        <w:r w:rsidRPr="000F0F0F" w:rsidDel="000B20EC">
          <w:delText xml:space="preserve">xchange </w:delText>
        </w:r>
        <w:r w:rsidR="0017491C" w:rsidDel="000B20EC">
          <w:delText>S</w:delText>
        </w:r>
        <w:r w:rsidRPr="000F0F0F" w:rsidDel="000B20EC">
          <w:delText>et as files</w:delText>
        </w:r>
        <w:r w:rsidR="00A72C31" w:rsidRPr="000F0F0F" w:rsidDel="000B20EC">
          <w:delText>;</w:delText>
        </w:r>
        <w:r w:rsidRPr="000F0F0F" w:rsidDel="000B20EC">
          <w:delText xml:space="preserve"> and the map</w:delText>
        </w:r>
        <w:r w:rsidR="00A72C31" w:rsidRPr="000F0F0F" w:rsidDel="000B20EC">
          <w:delText>ping</w:delText>
        </w:r>
        <w:r w:rsidRPr="000F0F0F" w:rsidDel="000B20EC">
          <w:delText xml:space="preserve"> from the name included within the dataset and the physical location on the media is defined within the Exchange Catalogue.</w:delText>
        </w:r>
      </w:del>
    </w:p>
    <w:p w14:paraId="09F0EAEC" w14:textId="24DBBB56" w:rsidR="00E73EDF" w:rsidRPr="000F0F0F" w:rsidDel="000B20EC" w:rsidRDefault="007653F1" w:rsidP="0017491C">
      <w:pPr>
        <w:numPr>
          <w:ilvl w:val="0"/>
          <w:numId w:val="18"/>
        </w:numPr>
        <w:spacing w:after="120" w:line="240" w:lineRule="auto"/>
        <w:ind w:left="284" w:hanging="284"/>
        <w:rPr>
          <w:del w:id="1283" w:author="Jeff Wootton" w:date="2022-12-05T04:44:00Z"/>
        </w:rPr>
      </w:pPr>
      <w:del w:id="1284" w:author="Jeff Wootton" w:date="2022-12-05T04:44:00Z">
        <w:r w:rsidRPr="000F0F0F" w:rsidDel="000B20EC">
          <w:delText xml:space="preserve">S-101 Feature Catalogue – If it is necessary to deliver the latest Feature Catalogue to the end user it may be done using the S-101 </w:delText>
        </w:r>
        <w:r w:rsidR="0017491C" w:rsidDel="000B20EC">
          <w:delText>E</w:delText>
        </w:r>
        <w:r w:rsidRPr="000F0F0F" w:rsidDel="000B20EC">
          <w:delText xml:space="preserve">xchange </w:delText>
        </w:r>
        <w:r w:rsidR="0017491C" w:rsidDel="000B20EC">
          <w:delText>S</w:delText>
        </w:r>
        <w:r w:rsidRPr="000F0F0F" w:rsidDel="000B20EC">
          <w:delText>et mechanism for datasets.</w:delText>
        </w:r>
      </w:del>
    </w:p>
    <w:p w14:paraId="7A7122DE" w14:textId="3688733F" w:rsidR="00E73EDF" w:rsidRPr="0017491C" w:rsidDel="000B20EC" w:rsidRDefault="007653F1" w:rsidP="0017491C">
      <w:pPr>
        <w:numPr>
          <w:ilvl w:val="0"/>
          <w:numId w:val="18"/>
        </w:numPr>
        <w:spacing w:after="120" w:line="240" w:lineRule="auto"/>
        <w:ind w:left="284" w:hanging="284"/>
        <w:rPr>
          <w:del w:id="1285" w:author="Jeff Wootton" w:date="2022-12-05T04:44:00Z"/>
        </w:rPr>
      </w:pPr>
      <w:del w:id="1286" w:author="Jeff Wootton" w:date="2022-12-05T04:44:00Z">
        <w:r w:rsidRPr="000F0F0F" w:rsidDel="000B20EC">
          <w:delText xml:space="preserve">S-101 Portrayal Catalogue </w:delText>
        </w:r>
        <w:r w:rsidR="0017491C" w:rsidDel="000B20EC">
          <w:delText>–</w:delText>
        </w:r>
        <w:r w:rsidRPr="000F0F0F" w:rsidDel="000B20EC">
          <w:delText xml:space="preserve"> If it is necessary to deliver the latest Portrayal Catalogue to the end user it may be done using the S-101 </w:delText>
        </w:r>
        <w:r w:rsidR="0017491C" w:rsidDel="000B20EC">
          <w:delText>E</w:delText>
        </w:r>
        <w:r w:rsidRPr="000F0F0F" w:rsidDel="000B20EC">
          <w:delText xml:space="preserve">xchange </w:delText>
        </w:r>
        <w:r w:rsidR="0017491C" w:rsidDel="000B20EC">
          <w:delText>S</w:delText>
        </w:r>
        <w:r w:rsidRPr="000F0F0F" w:rsidDel="000B20EC">
          <w:delText>et mechanism for datasets.</w:delText>
        </w:r>
      </w:del>
    </w:p>
    <w:p w14:paraId="3D8B38D0" w14:textId="77777777" w:rsidR="0017491C" w:rsidRPr="000F0F0F" w:rsidRDefault="0017491C" w:rsidP="0017491C">
      <w:pPr>
        <w:spacing w:after="120" w:line="240" w:lineRule="auto"/>
      </w:pPr>
    </w:p>
    <w:p w14:paraId="25A355A6" w14:textId="77777777" w:rsidR="00E73EDF" w:rsidRPr="000F0F0F" w:rsidRDefault="007653F1" w:rsidP="0017491C">
      <w:pPr>
        <w:pStyle w:val="Heading2"/>
        <w:tabs>
          <w:tab w:val="clear" w:pos="540"/>
        </w:tabs>
        <w:spacing w:before="120" w:after="200" w:line="240" w:lineRule="auto"/>
        <w:ind w:left="709" w:hanging="709"/>
        <w:rPr>
          <w:lang w:eastAsia="en-US"/>
        </w:rPr>
      </w:pPr>
      <w:bookmarkStart w:id="1287" w:name="_Toc510784336"/>
      <w:bookmarkStart w:id="1288" w:name="_Toc510785485"/>
      <w:bookmarkStart w:id="1289" w:name="_Toc513198128"/>
      <w:bookmarkStart w:id="1290" w:name="_Toc515440380"/>
      <w:bookmarkStart w:id="1291" w:name="_Toc517858897"/>
      <w:bookmarkStart w:id="1292" w:name="_Toc519859137"/>
      <w:bookmarkStart w:id="1293" w:name="_Toc521495181"/>
      <w:bookmarkStart w:id="1294" w:name="_Toc527117794"/>
      <w:bookmarkStart w:id="1295" w:name="_Toc527620321"/>
      <w:bookmarkStart w:id="1296" w:name="_Toc529974563"/>
      <w:bookmarkStart w:id="1297" w:name="_Toc510785486"/>
      <w:bookmarkStart w:id="1298" w:name="_Toc510784337"/>
      <w:bookmarkStart w:id="1299" w:name="_Toc513198129"/>
      <w:bookmarkStart w:id="1300" w:name="_Toc515440381"/>
      <w:bookmarkStart w:id="1301" w:name="_Toc517858898"/>
      <w:bookmarkStart w:id="1302" w:name="_Toc519859138"/>
      <w:bookmarkStart w:id="1303" w:name="_Toc521495182"/>
      <w:bookmarkStart w:id="1304" w:name="_Toc527117795"/>
      <w:bookmarkStart w:id="1305" w:name="_Toc527620322"/>
      <w:bookmarkStart w:id="1306" w:name="_Toc529974564"/>
      <w:bookmarkStart w:id="1307" w:name="_Toc510784338"/>
      <w:bookmarkStart w:id="1308" w:name="_Toc510785487"/>
      <w:bookmarkStart w:id="1309" w:name="_Toc513198130"/>
      <w:bookmarkStart w:id="1310" w:name="_Toc515440382"/>
      <w:bookmarkStart w:id="1311" w:name="_Toc517858899"/>
      <w:bookmarkStart w:id="1312" w:name="_Toc519859139"/>
      <w:bookmarkStart w:id="1313" w:name="_Toc521495183"/>
      <w:bookmarkStart w:id="1314" w:name="_Toc527117796"/>
      <w:bookmarkStart w:id="1315" w:name="_Toc527620323"/>
      <w:bookmarkStart w:id="1316" w:name="_Toc529974565"/>
      <w:bookmarkStart w:id="1317" w:name="_Toc510785488"/>
      <w:bookmarkStart w:id="1318" w:name="_Toc510784339"/>
      <w:bookmarkStart w:id="1319" w:name="_Toc513198131"/>
      <w:bookmarkStart w:id="1320" w:name="_Toc515440383"/>
      <w:bookmarkStart w:id="1321" w:name="_Toc517858900"/>
      <w:bookmarkStart w:id="1322" w:name="_Toc519859140"/>
      <w:bookmarkStart w:id="1323" w:name="_Toc521495184"/>
      <w:bookmarkStart w:id="1324" w:name="_Toc527117797"/>
      <w:bookmarkStart w:id="1325" w:name="_Toc527620324"/>
      <w:bookmarkStart w:id="1326" w:name="_Toc529974566"/>
      <w:bookmarkStart w:id="1327" w:name="_Toc439685309"/>
      <w:bookmarkStart w:id="1328" w:name="_Toc121374467"/>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r w:rsidRPr="000F0F0F">
        <w:rPr>
          <w:lang w:eastAsia="en-US"/>
        </w:rPr>
        <w:t>Dataset</w:t>
      </w:r>
      <w:bookmarkEnd w:id="1327"/>
      <w:bookmarkEnd w:id="1328"/>
    </w:p>
    <w:p w14:paraId="0619802C" w14:textId="77777777" w:rsidR="00E73EDF" w:rsidRPr="000F0F0F" w:rsidRDefault="007653F1" w:rsidP="0017491C">
      <w:pPr>
        <w:pStyle w:val="Heading3"/>
        <w:tabs>
          <w:tab w:val="clear" w:pos="660"/>
          <w:tab w:val="clear" w:pos="880"/>
          <w:tab w:val="left" w:pos="851"/>
        </w:tabs>
        <w:spacing w:before="120" w:after="120" w:line="240" w:lineRule="auto"/>
        <w:ind w:left="851" w:hanging="851"/>
        <w:jc w:val="both"/>
        <w:rPr>
          <w:lang w:eastAsia="en-US"/>
        </w:rPr>
      </w:pPr>
      <w:bookmarkStart w:id="1329" w:name="_Toc225648341"/>
      <w:bookmarkStart w:id="1330" w:name="_Toc225648342"/>
      <w:bookmarkStart w:id="1331" w:name="_Toc439685310"/>
      <w:bookmarkStart w:id="1332" w:name="_Toc121374468"/>
      <w:r w:rsidRPr="000F0F0F">
        <w:rPr>
          <w:lang w:eastAsia="en-US"/>
        </w:rPr>
        <w:t>Datasets</w:t>
      </w:r>
      <w:bookmarkEnd w:id="1329"/>
      <w:bookmarkEnd w:id="1330"/>
      <w:bookmarkEnd w:id="1331"/>
      <w:bookmarkEnd w:id="1332"/>
      <w:r w:rsidRPr="000F0F0F">
        <w:rPr>
          <w:lang w:eastAsia="en-US"/>
        </w:rPr>
        <w:t xml:space="preserve"> </w:t>
      </w:r>
    </w:p>
    <w:p w14:paraId="1B56DAAC" w14:textId="091D0369" w:rsidR="00E73EDF" w:rsidRPr="000F0F0F" w:rsidRDefault="007653F1" w:rsidP="0017491C">
      <w:pPr>
        <w:autoSpaceDE w:val="0"/>
        <w:autoSpaceDN w:val="0"/>
        <w:adjustRightInd w:val="0"/>
        <w:spacing w:after="60" w:line="240" w:lineRule="auto"/>
        <w:rPr>
          <w:rFonts w:eastAsia="Times New Roman" w:cs="Arial"/>
          <w:lang w:eastAsia="en-US"/>
        </w:rPr>
      </w:pPr>
      <w:r w:rsidRPr="000F0F0F">
        <w:rPr>
          <w:rFonts w:eastAsia="Times New Roman" w:cs="Arial"/>
          <w:lang w:eastAsia="en-US"/>
        </w:rPr>
        <w:t xml:space="preserve">Four types of dataset files may be produced and contained within an </w:t>
      </w:r>
      <w:r w:rsidR="00A11156">
        <w:rPr>
          <w:rFonts w:eastAsia="Times New Roman" w:cs="Arial"/>
          <w:lang w:eastAsia="en-US"/>
        </w:rPr>
        <w:t>E</w:t>
      </w:r>
      <w:r w:rsidRPr="000F0F0F">
        <w:rPr>
          <w:rFonts w:eastAsia="Times New Roman" w:cs="Arial"/>
          <w:lang w:eastAsia="en-US"/>
        </w:rPr>
        <w:t xml:space="preserve">xchange </w:t>
      </w:r>
      <w:r w:rsidR="00A11156">
        <w:rPr>
          <w:rFonts w:eastAsia="Times New Roman" w:cs="Arial"/>
          <w:lang w:eastAsia="en-US"/>
        </w:rPr>
        <w:t>S</w:t>
      </w:r>
      <w:r w:rsidRPr="000F0F0F">
        <w:rPr>
          <w:rFonts w:eastAsia="Times New Roman" w:cs="Arial"/>
          <w:lang w:eastAsia="en-US"/>
        </w:rPr>
        <w:t xml:space="preserve">et: </w:t>
      </w:r>
    </w:p>
    <w:p w14:paraId="6E106253" w14:textId="57E375C3" w:rsidR="00E73EDF" w:rsidRPr="000F0F0F" w:rsidRDefault="007653F1" w:rsidP="0017491C">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New dataset and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(Base dataset): Including new information which has not been previous</w:t>
      </w:r>
      <w:r w:rsidR="00A11156">
        <w:rPr>
          <w:rFonts w:eastAsia="Times New Roman" w:cs="Arial"/>
          <w:lang w:eastAsia="en-US"/>
        </w:rPr>
        <w:t xml:space="preserve">ly distributed by updates. </w:t>
      </w:r>
      <w:r w:rsidRPr="000F0F0F">
        <w:rPr>
          <w:rFonts w:eastAsia="Times New Roman" w:cs="Arial"/>
          <w:lang w:eastAsia="en-US"/>
        </w:rPr>
        <w:t xml:space="preserve">Each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must have the same name as</w:t>
      </w:r>
      <w:r w:rsidR="00A11156">
        <w:rPr>
          <w:rFonts w:eastAsia="Times New Roman" w:cs="Arial"/>
          <w:lang w:eastAsia="en-US"/>
        </w:rPr>
        <w:t xml:space="preserve"> the dataset that it replaces. </w:t>
      </w:r>
      <w:r w:rsidRPr="000F0F0F">
        <w:rPr>
          <w:rFonts w:eastAsia="Times New Roman" w:cs="Arial"/>
          <w:lang w:eastAsia="en-US"/>
        </w:rPr>
        <w:t xml:space="preserve">A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can also be ENC data that has previously been produced for this area and at the same maximum display scale. The encoding structure is located in Annex</w:t>
      </w:r>
      <w:r w:rsidR="00385470" w:rsidRPr="000F0F0F">
        <w:rPr>
          <w:rFonts w:eastAsia="Times New Roman" w:cs="Arial"/>
          <w:lang w:eastAsia="en-US"/>
        </w:rPr>
        <w:t xml:space="preserve"> B </w:t>
      </w:r>
      <w:r w:rsidR="007F7E71" w:rsidRPr="000F0F0F">
        <w:rPr>
          <w:rFonts w:eastAsia="Times New Roman" w:cs="Arial"/>
          <w:lang w:eastAsia="en-US"/>
        </w:rPr>
        <w:t>–</w:t>
      </w:r>
      <w:r w:rsidR="00385470" w:rsidRPr="000F0F0F">
        <w:rPr>
          <w:rFonts w:eastAsia="Times New Roman" w:cs="Arial"/>
          <w:lang w:eastAsia="en-US"/>
        </w:rPr>
        <w:t xml:space="preserve"> clause</w:t>
      </w:r>
      <w:r w:rsidRPr="000F0F0F">
        <w:rPr>
          <w:rFonts w:eastAsia="Times New Roman" w:cs="Arial"/>
          <w:lang w:eastAsia="en-US"/>
        </w:rPr>
        <w:t xml:space="preserve"> B</w:t>
      </w:r>
      <w:ins w:id="1333" w:author="Teh Stand" w:date="2022-06-13T12:17:00Z">
        <w:r w:rsidR="00A11156">
          <w:rPr>
            <w:rFonts w:eastAsia="Times New Roman" w:cs="Arial"/>
            <w:lang w:eastAsia="en-US"/>
          </w:rPr>
          <w:t>-</w:t>
        </w:r>
      </w:ins>
      <w:r w:rsidRPr="000F0F0F">
        <w:rPr>
          <w:rFonts w:eastAsia="Times New Roman" w:cs="Arial"/>
          <w:lang w:eastAsia="en-US"/>
        </w:rPr>
        <w:t>5.</w:t>
      </w:r>
    </w:p>
    <w:p w14:paraId="5957AC03" w14:textId="413C5F50" w:rsidR="00E73EDF" w:rsidRPr="000F0F0F" w:rsidRDefault="007653F1" w:rsidP="0017491C">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Update: Changing some information in an existing dataset.</w:t>
      </w:r>
      <w:ins w:id="1334" w:author="Jeff Wootton" w:date="2022-10-26T01:33:00Z">
        <w:r w:rsidR="00734289">
          <w:rPr>
            <w:rFonts w:eastAsia="Times New Roman" w:cs="Arial"/>
            <w:lang w:eastAsia="en-US"/>
          </w:rPr>
          <w:t xml:space="preserve"> </w:t>
        </w:r>
      </w:ins>
      <w:ins w:id="1335" w:author="Jeff Wootton" w:date="2022-10-26T01:35:00Z">
        <w:r w:rsidR="00734289">
          <w:rPr>
            <w:rFonts w:eastAsia="Times New Roman" w:cs="Arial"/>
            <w:lang w:eastAsia="en-US"/>
          </w:rPr>
          <w:t xml:space="preserve">Each </w:t>
        </w:r>
      </w:ins>
      <w:ins w:id="1336" w:author="Jeff Wootton" w:date="2022-10-26T01:33:00Z">
        <w:r w:rsidR="00734289" w:rsidRPr="00734289">
          <w:rPr>
            <w:rFonts w:eastAsia="Times New Roman" w:cs="Arial"/>
            <w:lang w:eastAsia="en-US"/>
          </w:rPr>
          <w:t xml:space="preserve">Update </w:t>
        </w:r>
      </w:ins>
      <w:ins w:id="1337" w:author="Jeff Wootton" w:date="2022-10-26T01:35:00Z">
        <w:r w:rsidR="00734289">
          <w:rPr>
            <w:rFonts w:eastAsia="Times New Roman" w:cs="Arial"/>
            <w:lang w:eastAsia="en-US"/>
          </w:rPr>
          <w:t>dataset</w:t>
        </w:r>
      </w:ins>
      <w:ins w:id="1338" w:author="Jeff Wootton" w:date="2022-10-26T01:33:00Z">
        <w:r w:rsidR="00734289" w:rsidRPr="00734289">
          <w:rPr>
            <w:rFonts w:eastAsia="Times New Roman" w:cs="Arial"/>
            <w:lang w:eastAsia="en-US"/>
          </w:rPr>
          <w:t xml:space="preserve"> file</w:t>
        </w:r>
      </w:ins>
      <w:ins w:id="1339" w:author="Jeff Wootton" w:date="2022-10-26T01:35:00Z">
        <w:r w:rsidR="00734289">
          <w:rPr>
            <w:rFonts w:eastAsia="Times New Roman" w:cs="Arial"/>
            <w:lang w:eastAsia="en-US"/>
          </w:rPr>
          <w:t xml:space="preserve"> must</w:t>
        </w:r>
      </w:ins>
      <w:ins w:id="1340" w:author="Jeff Wootton" w:date="2022-10-26T01:33:00Z">
        <w:r w:rsidR="00734289" w:rsidRPr="00734289">
          <w:rPr>
            <w:rFonts w:eastAsia="Times New Roman" w:cs="Arial"/>
            <w:lang w:eastAsia="en-US"/>
          </w:rPr>
          <w:t xml:space="preserve"> have the same name as the original base cell file, with an extension number greater than or equal to 001</w:t>
        </w:r>
      </w:ins>
      <w:ins w:id="1341" w:author="Jeff Wootton" w:date="2022-12-05T04:55:00Z">
        <w:r w:rsidR="003963E3">
          <w:rPr>
            <w:rFonts w:eastAsia="Times New Roman" w:cs="Arial"/>
            <w:lang w:eastAsia="en-US"/>
          </w:rPr>
          <w:t xml:space="preserve"> (see EEE </w:t>
        </w:r>
      </w:ins>
      <w:ins w:id="1342" w:author="Jeff Wootton" w:date="2022-12-05T04:56:00Z">
        <w:r w:rsidR="003963E3">
          <w:rPr>
            <w:rFonts w:eastAsia="Times New Roman" w:cs="Arial"/>
            <w:lang w:eastAsia="en-US"/>
          </w:rPr>
          <w:t xml:space="preserve">in </w:t>
        </w:r>
      </w:ins>
      <w:ins w:id="1343" w:author="Jeff Wootton" w:date="2022-12-05T04:55:00Z">
        <w:r w:rsidR="003963E3">
          <w:rPr>
            <w:rFonts w:eastAsia="Times New Roman" w:cs="Arial"/>
            <w:lang w:eastAsia="en-US"/>
          </w:rPr>
          <w:t>clause 11.3.2 below)</w:t>
        </w:r>
      </w:ins>
      <w:ins w:id="1344" w:author="Jeff Wootton" w:date="2022-10-26T01:33:00Z">
        <w:r w:rsidR="00734289" w:rsidRPr="00734289">
          <w:rPr>
            <w:rFonts w:eastAsia="Times New Roman" w:cs="Arial"/>
            <w:lang w:eastAsia="en-US"/>
          </w:rPr>
          <w:t>.</w:t>
        </w:r>
        <w:r w:rsidR="00734289" w:rsidRPr="00734289">
          <w:rPr>
            <w:rFonts w:eastAsia="Times New Roman" w:cs="Arial"/>
            <w:lang w:val="en-US" w:eastAsia="en-US"/>
          </w:rPr>
          <w:t xml:space="preserve"> They </w:t>
        </w:r>
      </w:ins>
      <w:ins w:id="1345" w:author="Jeff Wootton" w:date="2022-10-26T01:40:00Z">
        <w:r w:rsidR="00C25CC9">
          <w:rPr>
            <w:rFonts w:eastAsia="Times New Roman" w:cs="Arial"/>
            <w:lang w:val="en-US" w:eastAsia="en-US"/>
          </w:rPr>
          <w:t xml:space="preserve">must </w:t>
        </w:r>
      </w:ins>
      <w:ins w:id="1346" w:author="Jeff Wootton" w:date="2022-11-24T10:15:00Z">
        <w:r w:rsidR="00706AB7">
          <w:rPr>
            <w:rFonts w:eastAsia="Times New Roman" w:cs="Arial"/>
            <w:lang w:val="en-US" w:eastAsia="en-US"/>
          </w:rPr>
          <w:t xml:space="preserve">not </w:t>
        </w:r>
      </w:ins>
      <w:ins w:id="1347" w:author="Jeff Wootton" w:date="2022-11-24T10:14:00Z">
        <w:r w:rsidR="00706AB7">
          <w:rPr>
            <w:rFonts w:eastAsia="Times New Roman" w:cs="Arial"/>
            <w:lang w:val="en-US" w:eastAsia="en-US"/>
          </w:rPr>
          <w:t>extend the</w:t>
        </w:r>
      </w:ins>
      <w:ins w:id="1348" w:author="Jeff Wootton" w:date="2022-10-26T01:33:00Z">
        <w:r w:rsidR="00734289" w:rsidRPr="00734289">
          <w:rPr>
            <w:rFonts w:eastAsia="Times New Roman" w:cs="Arial"/>
            <w:lang w:val="en-US" w:eastAsia="en-US"/>
          </w:rPr>
          <w:t xml:space="preserve"> geographical area </w:t>
        </w:r>
      </w:ins>
      <w:ins w:id="1349" w:author="Jeff Wootton" w:date="2022-11-24T10:14:00Z">
        <w:r w:rsidR="00706AB7">
          <w:rPr>
            <w:rFonts w:eastAsia="Times New Roman" w:cs="Arial"/>
            <w:lang w:val="en-US" w:eastAsia="en-US"/>
          </w:rPr>
          <w:t>covered by</w:t>
        </w:r>
      </w:ins>
      <w:ins w:id="1350" w:author="Jeff Wootton" w:date="2022-10-26T01:33:00Z">
        <w:r w:rsidR="00734289" w:rsidRPr="00734289">
          <w:rPr>
            <w:rFonts w:eastAsia="Times New Roman" w:cs="Arial"/>
            <w:lang w:val="en-US" w:eastAsia="en-US"/>
          </w:rPr>
          <w:t xml:space="preserve"> the base cell file to which they apply</w:t>
        </w:r>
      </w:ins>
      <w:ins w:id="1351" w:author="Jeff Wootton" w:date="2022-11-24T10:16:00Z">
        <w:r w:rsidR="00706AB7">
          <w:rPr>
            <w:rFonts w:eastAsia="Times New Roman" w:cs="Arial"/>
            <w:lang w:val="en-US" w:eastAsia="en-US"/>
          </w:rPr>
          <w:t xml:space="preserve"> (see clause 4.5.2)</w:t>
        </w:r>
      </w:ins>
      <w:ins w:id="1352" w:author="Jeff Wootton" w:date="2022-10-26T01:33:00Z">
        <w:r w:rsidR="00734289">
          <w:rPr>
            <w:rFonts w:eastAsia="Times New Roman" w:cs="Arial"/>
            <w:i/>
            <w:iCs/>
            <w:lang w:val="en-US" w:eastAsia="en-US"/>
          </w:rPr>
          <w:t>.</w:t>
        </w:r>
      </w:ins>
      <w:r w:rsidRPr="000F0F0F">
        <w:rPr>
          <w:rFonts w:eastAsia="Times New Roman" w:cs="Arial"/>
          <w:lang w:eastAsia="en-US"/>
        </w:rPr>
        <w:t xml:space="preserve"> The encoding structure for an Update is located in Annex B</w:t>
      </w:r>
      <w:r w:rsidR="00385470" w:rsidRPr="000F0F0F">
        <w:rPr>
          <w:rFonts w:eastAsia="Times New Roman" w:cs="Arial"/>
          <w:lang w:eastAsia="en-US"/>
        </w:rPr>
        <w:t xml:space="preserve"> – clause B</w:t>
      </w:r>
      <w:ins w:id="1353" w:author="Teh Stand" w:date="2022-06-13T12:17:00Z">
        <w:r w:rsidR="00A11156">
          <w:rPr>
            <w:rFonts w:eastAsia="Times New Roman" w:cs="Arial"/>
            <w:lang w:eastAsia="en-US"/>
          </w:rPr>
          <w:t>-</w:t>
        </w:r>
      </w:ins>
      <w:r w:rsidRPr="000F0F0F">
        <w:rPr>
          <w:rFonts w:eastAsia="Times New Roman" w:cs="Arial"/>
          <w:lang w:eastAsia="en-US"/>
        </w:rPr>
        <w:t>6.</w:t>
      </w:r>
    </w:p>
    <w:p w14:paraId="20A59004" w14:textId="2FA2F75B" w:rsidR="00E73EDF" w:rsidRPr="000F0F0F" w:rsidRDefault="007653F1" w:rsidP="0017491C">
      <w:pPr>
        <w:numPr>
          <w:ilvl w:val="0"/>
          <w:numId w:val="18"/>
        </w:numPr>
        <w:autoSpaceDE w:val="0"/>
        <w:autoSpaceDN w:val="0"/>
        <w:adjustRightInd w:val="0"/>
        <w:spacing w:after="60" w:line="240" w:lineRule="auto"/>
        <w:ind w:left="567" w:hanging="283"/>
        <w:rPr>
          <w:rFonts w:cs="Arial"/>
          <w:lang w:val="en-US" w:eastAsia="en-US"/>
        </w:rPr>
      </w:pPr>
      <w:r w:rsidRPr="000F0F0F">
        <w:rPr>
          <w:rFonts w:cs="Arial" w:hint="eastAsia"/>
          <w:lang w:val="en-US"/>
        </w:rPr>
        <w:t>R</w:t>
      </w:r>
      <w:r w:rsidRPr="000F0F0F">
        <w:rPr>
          <w:rFonts w:cs="Arial"/>
          <w:lang w:val="en-US" w:eastAsia="en-US"/>
        </w:rPr>
        <w:t>e-issue of a dataset: Including all the updates applied to the original dataset up to the date of the reissue. A Re-issue is intended to avoid unnecessary loading of the Base cell and all applicable updates individually for new users of the dataset, therefore does not contain any new information additional to that previously issued by updates, and can be issued at any time. The encoding structure is located in Annex</w:t>
      </w:r>
      <w:r w:rsidR="00251EC0" w:rsidRPr="000F0F0F">
        <w:rPr>
          <w:rFonts w:cs="Arial"/>
          <w:lang w:val="en-US" w:eastAsia="en-US"/>
        </w:rPr>
        <w:t xml:space="preserve"> B – clause</w:t>
      </w:r>
      <w:r w:rsidRPr="000F0F0F">
        <w:rPr>
          <w:rFonts w:cs="Arial"/>
          <w:lang w:val="en-US" w:eastAsia="en-US"/>
        </w:rPr>
        <w:t xml:space="preserve"> B</w:t>
      </w:r>
      <w:ins w:id="1354" w:author="Teh Stand" w:date="2022-06-13T12:17:00Z">
        <w:r w:rsidR="00A11156">
          <w:rPr>
            <w:rFonts w:cs="Arial"/>
            <w:lang w:val="en-US" w:eastAsia="en-US"/>
          </w:rPr>
          <w:t>-</w:t>
        </w:r>
      </w:ins>
      <w:r w:rsidRPr="000F0F0F">
        <w:rPr>
          <w:rFonts w:cs="Arial"/>
          <w:lang w:val="en-US" w:eastAsia="en-US"/>
        </w:rPr>
        <w:t>5.</w:t>
      </w:r>
    </w:p>
    <w:p w14:paraId="649124B5" w14:textId="162979ED" w:rsidR="00E73EDF" w:rsidRPr="000F0F0F" w:rsidRDefault="007653F1" w:rsidP="0017491C">
      <w:pPr>
        <w:numPr>
          <w:ilvl w:val="0"/>
          <w:numId w:val="18"/>
        </w:numPr>
        <w:autoSpaceDE w:val="0"/>
        <w:autoSpaceDN w:val="0"/>
        <w:adjustRightInd w:val="0"/>
        <w:spacing w:after="120" w:line="240" w:lineRule="auto"/>
        <w:ind w:left="567" w:hanging="283"/>
        <w:rPr>
          <w:rFonts w:eastAsia="Times New Roman" w:cs="Arial"/>
          <w:lang w:eastAsia="en-US"/>
        </w:rPr>
      </w:pPr>
      <w:r w:rsidRPr="000F0F0F">
        <w:rPr>
          <w:rFonts w:eastAsia="Times New Roman" w:cs="Arial"/>
          <w:lang w:eastAsia="en-US"/>
        </w:rPr>
        <w:t xml:space="preserve">Cancellation: The dataset is cancelled and is deleted from the system. </w:t>
      </w:r>
      <w:del w:id="1355" w:author="Jeff Wootton" w:date="2022-10-26T00:56:00Z">
        <w:r w:rsidR="00251EC0" w:rsidRPr="000F0F0F" w:rsidDel="00F13198">
          <w:rPr>
            <w:rFonts w:eastAsia="Times New Roman" w:cs="Arial"/>
            <w:lang w:eastAsia="en-US"/>
          </w:rPr>
          <w:delText xml:space="preserve"> </w:delText>
        </w:r>
      </w:del>
      <w:r w:rsidRPr="000F0F0F">
        <w:rPr>
          <w:rFonts w:eastAsia="Times New Roman" w:cs="Arial"/>
          <w:lang w:eastAsia="en-US"/>
        </w:rPr>
        <w:t xml:space="preserve">The encoding structure for a Cancellation file is located in Annex </w:t>
      </w:r>
      <w:r w:rsidR="00251EC0" w:rsidRPr="000F0F0F">
        <w:rPr>
          <w:rFonts w:eastAsia="Times New Roman" w:cs="Arial"/>
          <w:lang w:eastAsia="en-US"/>
        </w:rPr>
        <w:t xml:space="preserve">B – clause </w:t>
      </w:r>
      <w:r w:rsidRPr="000F0F0F">
        <w:rPr>
          <w:rFonts w:eastAsia="Times New Roman" w:cs="Arial"/>
          <w:lang w:eastAsia="en-US"/>
        </w:rPr>
        <w:t>B</w:t>
      </w:r>
      <w:ins w:id="1356" w:author="Teh Stand" w:date="2022-06-13T12:18:00Z">
        <w:r w:rsidR="00A11156">
          <w:rPr>
            <w:rFonts w:eastAsia="Times New Roman" w:cs="Arial"/>
            <w:lang w:eastAsia="en-US"/>
          </w:rPr>
          <w:t>-</w:t>
        </w:r>
      </w:ins>
      <w:r w:rsidRPr="000F0F0F">
        <w:rPr>
          <w:rFonts w:eastAsia="Times New Roman" w:cs="Arial"/>
          <w:lang w:eastAsia="en-US"/>
        </w:rPr>
        <w:t>7.</w:t>
      </w:r>
    </w:p>
    <w:p w14:paraId="623685BB" w14:textId="77777777" w:rsidR="00E73EDF" w:rsidRPr="000F0F0F" w:rsidRDefault="007653F1" w:rsidP="00A11156">
      <w:pPr>
        <w:pStyle w:val="Heading3"/>
        <w:tabs>
          <w:tab w:val="clear" w:pos="660"/>
          <w:tab w:val="clear" w:pos="880"/>
          <w:tab w:val="left" w:pos="851"/>
        </w:tabs>
        <w:spacing w:before="120" w:after="120" w:line="240" w:lineRule="auto"/>
        <w:ind w:left="851" w:hanging="851"/>
        <w:jc w:val="both"/>
        <w:rPr>
          <w:lang w:eastAsia="en-US"/>
        </w:rPr>
      </w:pPr>
      <w:bookmarkStart w:id="1357" w:name="_Toc510785491"/>
      <w:bookmarkStart w:id="1358" w:name="_Toc510784342"/>
      <w:bookmarkStart w:id="1359" w:name="_Toc225065200"/>
      <w:bookmarkStart w:id="1360" w:name="_Toc439685311"/>
      <w:bookmarkStart w:id="1361" w:name="_Toc225648343"/>
      <w:bookmarkStart w:id="1362" w:name="_Toc121374469"/>
      <w:bookmarkEnd w:id="1357"/>
      <w:bookmarkEnd w:id="1358"/>
      <w:r w:rsidRPr="000F0F0F">
        <w:rPr>
          <w:lang w:eastAsia="en-US"/>
        </w:rPr>
        <w:t>Dataset file naming</w:t>
      </w:r>
      <w:bookmarkEnd w:id="1359"/>
      <w:bookmarkEnd w:id="1360"/>
      <w:bookmarkEnd w:id="1361"/>
      <w:bookmarkEnd w:id="1362"/>
      <w:r w:rsidRPr="000F0F0F">
        <w:rPr>
          <w:lang w:eastAsia="en-US"/>
        </w:rPr>
        <w:t xml:space="preserve"> </w:t>
      </w:r>
    </w:p>
    <w:p w14:paraId="273BB2A1" w14:textId="59664618" w:rsidR="00E73EDF" w:rsidRPr="000F0F0F" w:rsidRDefault="00E61120" w:rsidP="00A11156">
      <w:pPr>
        <w:autoSpaceDE w:val="0"/>
        <w:autoSpaceDN w:val="0"/>
        <w:adjustRightInd w:val="0"/>
        <w:spacing w:after="120" w:line="240" w:lineRule="auto"/>
        <w:rPr>
          <w:rFonts w:eastAsia="Times New Roman" w:cs="Arial"/>
          <w:lang w:eastAsia="en-US"/>
        </w:rPr>
      </w:pPr>
      <w:r w:rsidRPr="000F0F0F">
        <w:rPr>
          <w:rFonts w:eastAsia="Times New Roman" w:cs="Arial"/>
          <w:lang w:eastAsia="en-US"/>
        </w:rPr>
        <w:t>101</w:t>
      </w:r>
      <w:r w:rsidR="007653F1" w:rsidRPr="000F0F0F">
        <w:rPr>
          <w:rFonts w:eastAsia="Times New Roman" w:cs="Arial"/>
          <w:lang w:eastAsia="en-US"/>
        </w:rPr>
        <w:t>CC</w:t>
      </w:r>
      <w:r w:rsidR="00B40201" w:rsidRPr="000F0F0F">
        <w:rPr>
          <w:rFonts w:eastAsia="Times New Roman" w:cs="Arial"/>
          <w:lang w:eastAsia="en-US"/>
        </w:rPr>
        <w:t>CC</w:t>
      </w:r>
      <w:r w:rsidR="00413A6F" w:rsidRPr="00413A6F">
        <w:rPr>
          <w:rFonts w:eastAsia="Times New Roman" w:cs="Arial"/>
          <w:lang w:eastAsia="en-US"/>
        </w:rPr>
        <w:t>ØØØØØØØØØØ</w:t>
      </w:r>
      <w:r w:rsidR="007653F1" w:rsidRPr="000F0F0F">
        <w:rPr>
          <w:rFonts w:eastAsia="Times New Roman" w:cs="Arial"/>
          <w:lang w:eastAsia="en-US"/>
        </w:rPr>
        <w:t>.EEE</w:t>
      </w:r>
    </w:p>
    <w:p w14:paraId="22F2BBEE" w14:textId="55A193F3" w:rsidR="00E73EDF" w:rsidRPr="000F0F0F" w:rsidRDefault="007653F1" w:rsidP="00A11156">
      <w:pPr>
        <w:autoSpaceDE w:val="0"/>
        <w:autoSpaceDN w:val="0"/>
        <w:adjustRightInd w:val="0"/>
        <w:spacing w:after="60" w:line="240" w:lineRule="auto"/>
        <w:rPr>
          <w:rFonts w:eastAsia="Times New Roman" w:cs="Arial"/>
          <w:lang w:eastAsia="en-US"/>
        </w:rPr>
      </w:pPr>
      <w:r w:rsidRPr="000F0F0F">
        <w:rPr>
          <w:rFonts w:eastAsia="Times New Roman" w:cs="Arial"/>
          <w:lang w:eastAsia="en-US"/>
        </w:rPr>
        <w:t>The file name forms a unique</w:t>
      </w:r>
      <w:r w:rsidR="00E50706" w:rsidRPr="000F0F0F">
        <w:rPr>
          <w:rFonts w:eastAsia="Times New Roman" w:cs="Arial"/>
          <w:lang w:eastAsia="en-US"/>
        </w:rPr>
        <w:t xml:space="preserve"> S-101</w:t>
      </w:r>
      <w:r w:rsidRPr="000F0F0F">
        <w:rPr>
          <w:rFonts w:eastAsia="Times New Roman" w:cs="Arial"/>
          <w:lang w:eastAsia="en-US"/>
        </w:rPr>
        <w:t xml:space="preserve"> identifier where:</w:t>
      </w:r>
    </w:p>
    <w:p w14:paraId="57FD284A" w14:textId="6BC247E8" w:rsidR="00E61120" w:rsidRPr="000F0F0F" w:rsidRDefault="00E61120" w:rsidP="00A11156">
      <w:pPr>
        <w:numPr>
          <w:ilvl w:val="0"/>
          <w:numId w:val="19"/>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101 </w:t>
      </w:r>
      <w:r w:rsidR="00A11156">
        <w:rPr>
          <w:rFonts w:eastAsia="Times New Roman" w:cs="Arial"/>
          <w:lang w:eastAsia="en-US"/>
        </w:rPr>
        <w:t>–</w:t>
      </w:r>
      <w:r w:rsidRPr="000F0F0F">
        <w:rPr>
          <w:rFonts w:eastAsia="Times New Roman" w:cs="Arial"/>
          <w:lang w:eastAsia="en-US"/>
        </w:rPr>
        <w:t xml:space="preserve"> </w:t>
      </w:r>
      <w:proofErr w:type="gramStart"/>
      <w:r w:rsidRPr="000F0F0F">
        <w:rPr>
          <w:rFonts w:eastAsia="Times New Roman" w:cs="Arial"/>
          <w:lang w:eastAsia="en-US"/>
        </w:rPr>
        <w:t>the</w:t>
      </w:r>
      <w:proofErr w:type="gramEnd"/>
      <w:r w:rsidRPr="000F0F0F">
        <w:rPr>
          <w:rFonts w:eastAsia="Times New Roman" w:cs="Arial"/>
          <w:lang w:eastAsia="en-US"/>
        </w:rPr>
        <w:t xml:space="preserve"> first 3 characters </w:t>
      </w:r>
      <w:r w:rsidR="00E50706" w:rsidRPr="000F0F0F">
        <w:rPr>
          <w:rFonts w:eastAsia="Times New Roman" w:cs="Arial"/>
          <w:lang w:eastAsia="en-US"/>
        </w:rPr>
        <w:t>identify the dataset as an S-101 dataset (mandatory).</w:t>
      </w:r>
    </w:p>
    <w:p w14:paraId="55206A9B" w14:textId="4C341359" w:rsidR="00E73EDF" w:rsidRPr="000F0F0F" w:rsidRDefault="007653F1" w:rsidP="00A11156">
      <w:pPr>
        <w:numPr>
          <w:ilvl w:val="0"/>
          <w:numId w:val="19"/>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CC</w:t>
      </w:r>
      <w:r w:rsidR="00413A6F">
        <w:rPr>
          <w:rFonts w:eastAsia="Times New Roman" w:cs="Arial"/>
          <w:lang w:eastAsia="en-US"/>
        </w:rPr>
        <w:t>CC</w:t>
      </w:r>
      <w:r w:rsidRPr="000F0F0F">
        <w:rPr>
          <w:rFonts w:eastAsia="Times New Roman" w:cs="Arial"/>
          <w:lang w:eastAsia="en-US"/>
        </w:rPr>
        <w:t xml:space="preserve"> </w:t>
      </w:r>
      <w:r w:rsidR="00A11156">
        <w:rPr>
          <w:rFonts w:eastAsia="Times New Roman" w:cs="Arial"/>
          <w:lang w:eastAsia="en-US"/>
        </w:rPr>
        <w:t>–</w:t>
      </w:r>
      <w:r w:rsidRPr="000F0F0F">
        <w:rPr>
          <w:rFonts w:eastAsia="Times New Roman" w:cs="Arial"/>
          <w:lang w:eastAsia="en-US"/>
        </w:rPr>
        <w:t xml:space="preserve"> the </w:t>
      </w:r>
      <w:r w:rsidR="00E50706" w:rsidRPr="000F0F0F">
        <w:rPr>
          <w:rFonts w:eastAsia="Times New Roman" w:cs="Arial"/>
          <w:lang w:eastAsia="en-US"/>
        </w:rPr>
        <w:t xml:space="preserve">fourth </w:t>
      </w:r>
      <w:r w:rsidR="00B40201" w:rsidRPr="000F0F0F">
        <w:rPr>
          <w:rFonts w:eastAsia="Times New Roman" w:cs="Arial"/>
          <w:lang w:eastAsia="en-US"/>
        </w:rPr>
        <w:t>to seventh</w:t>
      </w:r>
      <w:r w:rsidRPr="000F0F0F">
        <w:rPr>
          <w:rFonts w:eastAsia="Times New Roman" w:cs="Arial"/>
          <w:lang w:eastAsia="en-US"/>
        </w:rPr>
        <w:t xml:space="preserve"> characters identify the </w:t>
      </w:r>
      <w:r w:rsidR="00A11156">
        <w:rPr>
          <w:rFonts w:eastAsia="Times New Roman" w:cs="Arial"/>
          <w:lang w:eastAsia="en-US"/>
        </w:rPr>
        <w:t>P</w:t>
      </w:r>
      <w:r w:rsidR="00182AE2" w:rsidRPr="000F0F0F">
        <w:rPr>
          <w:rFonts w:eastAsia="Times New Roman" w:cs="Arial"/>
          <w:lang w:eastAsia="en-US"/>
        </w:rPr>
        <w:t>roducer</w:t>
      </w:r>
      <w:r w:rsidR="00892EA3" w:rsidRPr="000F0F0F">
        <w:rPr>
          <w:rFonts w:eastAsia="Times New Roman" w:cs="Arial"/>
          <w:lang w:eastAsia="en-US"/>
        </w:rPr>
        <w:t xml:space="preserve"> </w:t>
      </w:r>
      <w:r w:rsidR="00A11156">
        <w:rPr>
          <w:rFonts w:eastAsia="Times New Roman" w:cs="Arial"/>
          <w:lang w:eastAsia="en-US"/>
        </w:rPr>
        <w:t>C</w:t>
      </w:r>
      <w:r w:rsidR="00892EA3" w:rsidRPr="000F0F0F">
        <w:rPr>
          <w:rFonts w:eastAsia="Times New Roman" w:cs="Arial"/>
          <w:lang w:eastAsia="en-US"/>
        </w:rPr>
        <w:t xml:space="preserve">ode of the </w:t>
      </w:r>
      <w:r w:rsidRPr="000F0F0F">
        <w:rPr>
          <w:rFonts w:eastAsia="Times New Roman" w:cs="Arial"/>
          <w:lang w:eastAsia="en-US"/>
        </w:rPr>
        <w:t>issuing agency (mandatory</w:t>
      </w:r>
      <w:r w:rsidR="00EE6A75" w:rsidRPr="000F0F0F">
        <w:rPr>
          <w:rFonts w:eastAsia="Times New Roman" w:cs="Arial"/>
          <w:lang w:eastAsia="en-US"/>
        </w:rPr>
        <w:t xml:space="preserve"> for S-101</w:t>
      </w:r>
      <w:r w:rsidRPr="000F0F0F">
        <w:rPr>
          <w:rFonts w:eastAsia="Times New Roman" w:cs="Arial"/>
          <w:lang w:eastAsia="en-US"/>
        </w:rPr>
        <w:t xml:space="preserve">). </w:t>
      </w:r>
      <w:r w:rsidR="00C90A8F" w:rsidRPr="000F0F0F">
        <w:rPr>
          <w:rFonts w:eastAsia="Times New Roman" w:cs="Arial"/>
          <w:lang w:eastAsia="en-US"/>
        </w:rPr>
        <w:t xml:space="preserve">Where the </w:t>
      </w:r>
      <w:r w:rsidR="00A11156">
        <w:rPr>
          <w:rFonts w:eastAsia="Times New Roman" w:cs="Arial"/>
          <w:lang w:eastAsia="en-US"/>
        </w:rPr>
        <w:t>P</w:t>
      </w:r>
      <w:r w:rsidR="00C90A8F" w:rsidRPr="000F0F0F">
        <w:rPr>
          <w:rFonts w:eastAsia="Times New Roman" w:cs="Arial"/>
          <w:lang w:eastAsia="en-US"/>
        </w:rPr>
        <w:t xml:space="preserve">roducer </w:t>
      </w:r>
      <w:r w:rsidR="00A11156">
        <w:rPr>
          <w:rFonts w:eastAsia="Times New Roman" w:cs="Arial"/>
          <w:lang w:eastAsia="en-US"/>
        </w:rPr>
        <w:t>C</w:t>
      </w:r>
      <w:r w:rsidR="00C90A8F" w:rsidRPr="000F0F0F">
        <w:rPr>
          <w:rFonts w:eastAsia="Times New Roman" w:cs="Arial"/>
          <w:lang w:eastAsia="en-US"/>
        </w:rPr>
        <w:t xml:space="preserve">ode is derived from a 2 or 3 character format (for instance when converting S-57 ENCs), the missing characters of the </w:t>
      </w:r>
      <w:r w:rsidR="006729B3">
        <w:rPr>
          <w:rFonts w:eastAsia="Times New Roman" w:cs="Arial"/>
          <w:lang w:eastAsia="en-US"/>
        </w:rPr>
        <w:t>P</w:t>
      </w:r>
      <w:r w:rsidR="00C90A8F" w:rsidRPr="000F0F0F">
        <w:rPr>
          <w:rFonts w:eastAsia="Times New Roman" w:cs="Arial"/>
          <w:lang w:eastAsia="en-US"/>
        </w:rPr>
        <w:t xml:space="preserve">roducer </w:t>
      </w:r>
      <w:r w:rsidR="006729B3">
        <w:rPr>
          <w:rFonts w:eastAsia="Times New Roman" w:cs="Arial"/>
          <w:lang w:eastAsia="en-US"/>
        </w:rPr>
        <w:t>C</w:t>
      </w:r>
      <w:r w:rsidR="00C90A8F" w:rsidRPr="000F0F0F">
        <w:rPr>
          <w:rFonts w:eastAsia="Times New Roman" w:cs="Arial"/>
          <w:lang w:eastAsia="en-US"/>
        </w:rPr>
        <w:t xml:space="preserve">ode </w:t>
      </w:r>
      <w:del w:id="1363" w:author="Jeff Wootton" w:date="2022-12-05T04:59:00Z">
        <w:r w:rsidR="007935E1" w:rsidRPr="000F0F0F" w:rsidDel="003963E3">
          <w:rPr>
            <w:rFonts w:eastAsia="Times New Roman" w:cs="Arial"/>
            <w:lang w:eastAsia="en-US"/>
          </w:rPr>
          <w:delText>must</w:delText>
        </w:r>
        <w:r w:rsidR="00C90A8F" w:rsidRPr="000F0F0F" w:rsidDel="003963E3">
          <w:rPr>
            <w:rFonts w:eastAsia="Times New Roman" w:cs="Arial"/>
            <w:lang w:eastAsia="en-US"/>
          </w:rPr>
          <w:delText xml:space="preserve"> </w:delText>
        </w:r>
      </w:del>
      <w:ins w:id="1364" w:author="Jeff Wootton" w:date="2022-12-05T04:59:00Z">
        <w:r w:rsidR="003963E3">
          <w:rPr>
            <w:rFonts w:eastAsia="Times New Roman" w:cs="Arial"/>
            <w:lang w:eastAsia="en-US"/>
          </w:rPr>
          <w:t>may</w:t>
        </w:r>
        <w:r w:rsidR="003963E3" w:rsidRPr="000F0F0F">
          <w:rPr>
            <w:rFonts w:eastAsia="Times New Roman" w:cs="Arial"/>
            <w:lang w:eastAsia="en-US"/>
          </w:rPr>
          <w:t xml:space="preserve"> </w:t>
        </w:r>
      </w:ins>
      <w:r w:rsidR="00C90A8F" w:rsidRPr="000F0F0F">
        <w:rPr>
          <w:rFonts w:eastAsia="Times New Roman" w:cs="Arial"/>
          <w:lang w:eastAsia="en-US"/>
        </w:rPr>
        <w:t>be populated with zeros (“00” or “0” respectively)</w:t>
      </w:r>
      <w:r w:rsidR="007935E1" w:rsidRPr="000F0F0F">
        <w:rPr>
          <w:rFonts w:eastAsia="Times New Roman" w:cs="Arial"/>
          <w:lang w:eastAsia="en-US"/>
        </w:rPr>
        <w:t xml:space="preserve"> for the sixth and seventh characters of the dataset file name, as required</w:t>
      </w:r>
      <w:r w:rsidR="00C90A8F" w:rsidRPr="000F0F0F">
        <w:rPr>
          <w:rFonts w:eastAsia="Times New Roman" w:cs="Arial"/>
          <w:lang w:eastAsia="en-US"/>
        </w:rPr>
        <w:t>.</w:t>
      </w:r>
    </w:p>
    <w:p w14:paraId="57A6B1A5" w14:textId="11545A3D" w:rsidR="00E73EDF" w:rsidRPr="000F0F0F" w:rsidRDefault="00413A6F" w:rsidP="00A11156">
      <w:pPr>
        <w:numPr>
          <w:ilvl w:val="0"/>
          <w:numId w:val="19"/>
        </w:numPr>
        <w:autoSpaceDE w:val="0"/>
        <w:autoSpaceDN w:val="0"/>
        <w:adjustRightInd w:val="0"/>
        <w:spacing w:after="60" w:line="240" w:lineRule="auto"/>
        <w:ind w:left="567" w:hanging="283"/>
        <w:rPr>
          <w:rFonts w:eastAsia="Times New Roman" w:cs="Arial"/>
          <w:lang w:eastAsia="en-US"/>
        </w:rPr>
      </w:pPr>
      <w:r w:rsidRPr="00413A6F">
        <w:rPr>
          <w:rFonts w:eastAsia="Times New Roman" w:cs="Arial"/>
          <w:lang w:eastAsia="en-US"/>
        </w:rPr>
        <w:t xml:space="preserve">ØØØØØØØØØØ </w:t>
      </w:r>
      <w:r w:rsidR="006729B3">
        <w:rPr>
          <w:rFonts w:eastAsia="Times New Roman" w:cs="Arial"/>
          <w:lang w:eastAsia="en-US"/>
        </w:rPr>
        <w:t>–</w:t>
      </w:r>
      <w:r w:rsidRPr="00413A6F">
        <w:rPr>
          <w:rFonts w:eastAsia="Times New Roman" w:cs="Arial"/>
          <w:lang w:eastAsia="en-US"/>
        </w:rPr>
        <w:t xml:space="preserve"> </w:t>
      </w:r>
      <w:r w:rsidR="007653F1" w:rsidRPr="000F0F0F">
        <w:rPr>
          <w:rFonts w:eastAsia="Times New Roman" w:cs="Arial"/>
          <w:lang w:eastAsia="en-US"/>
        </w:rPr>
        <w:t xml:space="preserve">the </w:t>
      </w:r>
      <w:r w:rsidR="00B40201" w:rsidRPr="000F0F0F">
        <w:rPr>
          <w:rFonts w:eastAsia="Times New Roman" w:cs="Arial"/>
          <w:lang w:eastAsia="en-US"/>
        </w:rPr>
        <w:t>eighth</w:t>
      </w:r>
      <w:r w:rsidR="00E50706" w:rsidRPr="000F0F0F">
        <w:rPr>
          <w:rFonts w:eastAsia="Times New Roman" w:cs="Arial"/>
          <w:lang w:eastAsia="en-US"/>
        </w:rPr>
        <w:t xml:space="preserve"> </w:t>
      </w:r>
      <w:r w:rsidR="007653F1" w:rsidRPr="000F0F0F">
        <w:rPr>
          <w:rFonts w:eastAsia="Times New Roman" w:cs="Arial"/>
          <w:lang w:eastAsia="en-US"/>
        </w:rPr>
        <w:t xml:space="preserve">to the maximum </w:t>
      </w:r>
      <w:r w:rsidR="00B40201" w:rsidRPr="000F0F0F">
        <w:rPr>
          <w:rFonts w:eastAsia="Times New Roman" w:cs="Arial"/>
          <w:lang w:eastAsia="en-US"/>
        </w:rPr>
        <w:t>sevent</w:t>
      </w:r>
      <w:r w:rsidR="00E50706" w:rsidRPr="000F0F0F">
        <w:rPr>
          <w:rFonts w:eastAsia="Times New Roman" w:cs="Arial"/>
          <w:lang w:eastAsia="en-US"/>
        </w:rPr>
        <w:t xml:space="preserve">eenth </w:t>
      </w:r>
      <w:r w:rsidR="007653F1" w:rsidRPr="000F0F0F">
        <w:rPr>
          <w:rFonts w:eastAsia="Times New Roman" w:cs="Arial"/>
          <w:lang w:eastAsia="en-US"/>
        </w:rPr>
        <w:t xml:space="preserve">characters are optional and may be used in any way by the </w:t>
      </w:r>
      <w:r w:rsidR="007653F1" w:rsidRPr="000F0F0F">
        <w:rPr>
          <w:lang w:eastAsia="en-US"/>
        </w:rPr>
        <w:t xml:space="preserve">producer to provide the unique file name. </w:t>
      </w:r>
      <w:del w:id="1365" w:author="Jeff Wootton" w:date="2022-10-26T00:57:00Z">
        <w:r w:rsidR="00EE6A75" w:rsidRPr="000F0F0F" w:rsidDel="00F13198">
          <w:rPr>
            <w:lang w:eastAsia="en-US"/>
          </w:rPr>
          <w:delText xml:space="preserve"> </w:delText>
        </w:r>
      </w:del>
      <w:r w:rsidR="007653F1" w:rsidRPr="000F0F0F">
        <w:rPr>
          <w:lang w:eastAsia="en-US"/>
        </w:rPr>
        <w:t>The following characters are allowed in the dataset name</w:t>
      </w:r>
      <w:r w:rsidR="00EE6A75" w:rsidRPr="000F0F0F">
        <w:rPr>
          <w:lang w:eastAsia="en-US"/>
        </w:rPr>
        <w:t xml:space="preserve">: </w:t>
      </w:r>
      <w:r w:rsidR="007653F1" w:rsidRPr="000F0F0F">
        <w:rPr>
          <w:lang w:eastAsia="en-US"/>
        </w:rPr>
        <w:t>A to Z</w:t>
      </w:r>
      <w:ins w:id="1366" w:author="Jeff Wootton" w:date="2022-10-26T01:06:00Z">
        <w:r w:rsidR="007C151D">
          <w:rPr>
            <w:lang w:eastAsia="en-US"/>
          </w:rPr>
          <w:t xml:space="preserve"> (upper case characters only)</w:t>
        </w:r>
      </w:ins>
      <w:r w:rsidR="007653F1" w:rsidRPr="000F0F0F">
        <w:rPr>
          <w:lang w:eastAsia="en-US"/>
        </w:rPr>
        <w:t>, 0 to 9</w:t>
      </w:r>
      <w:r w:rsidR="007653F1" w:rsidRPr="000F0F0F">
        <w:t xml:space="preserve"> and the special character _ (underscore)</w:t>
      </w:r>
      <w:r w:rsidR="007653F1" w:rsidRPr="000F0F0F">
        <w:rPr>
          <w:lang w:eastAsia="en-US"/>
        </w:rPr>
        <w:t>.</w:t>
      </w:r>
      <w:ins w:id="1367" w:author="Jeff Wootton" w:date="2022-10-26T01:47:00Z">
        <w:r w:rsidR="00C25CC9">
          <w:rPr>
            <w:lang w:eastAsia="en-US"/>
          </w:rPr>
          <w:t xml:space="preserve"> It is not required to use all the available characters, however </w:t>
        </w:r>
      </w:ins>
      <w:ins w:id="1368" w:author="Jeff Wootton" w:date="2022-10-26T01:48:00Z">
        <w:r w:rsidR="00C25CC9">
          <w:rPr>
            <w:lang w:eastAsia="en-US"/>
          </w:rPr>
          <w:t>at least one character must be used.</w:t>
        </w:r>
      </w:ins>
    </w:p>
    <w:p w14:paraId="30F9F204" w14:textId="753EBFB3" w:rsidR="00E73EDF" w:rsidRPr="000F0F0F" w:rsidRDefault="007653F1" w:rsidP="006729B3">
      <w:pPr>
        <w:numPr>
          <w:ilvl w:val="0"/>
          <w:numId w:val="19"/>
        </w:numPr>
        <w:autoSpaceDE w:val="0"/>
        <w:autoSpaceDN w:val="0"/>
        <w:adjustRightInd w:val="0"/>
        <w:spacing w:after="120" w:line="240" w:lineRule="auto"/>
        <w:ind w:left="567" w:hanging="283"/>
      </w:pPr>
      <w:r w:rsidRPr="000F0F0F">
        <w:rPr>
          <w:lang w:eastAsia="en-US"/>
        </w:rPr>
        <w:t xml:space="preserve">.EEE – </w:t>
      </w:r>
      <w:r w:rsidR="003C1182">
        <w:rPr>
          <w:lang w:eastAsia="en-US"/>
        </w:rPr>
        <w:t xml:space="preserve">new datasets and </w:t>
      </w:r>
      <w:r w:rsidR="006729B3">
        <w:rPr>
          <w:lang w:eastAsia="en-US"/>
        </w:rPr>
        <w:t>N</w:t>
      </w:r>
      <w:r w:rsidRPr="000F0F0F">
        <w:rPr>
          <w:lang w:eastAsia="en-US"/>
        </w:rPr>
        <w:t xml:space="preserve">ew </w:t>
      </w:r>
      <w:r w:rsidR="006729B3">
        <w:rPr>
          <w:lang w:eastAsia="en-US"/>
        </w:rPr>
        <w:t>E</w:t>
      </w:r>
      <w:r w:rsidRPr="000F0F0F">
        <w:rPr>
          <w:lang w:eastAsia="en-US"/>
        </w:rPr>
        <w:t>ditions use 000, updates start at 001 and increment until a limit of 999 (mandatory). Re-issues use the same number as the last Update applied to the dataset.</w:t>
      </w:r>
      <w:r w:rsidR="003C1182">
        <w:rPr>
          <w:lang w:eastAsia="en-US"/>
        </w:rPr>
        <w:t xml:space="preserve"> Cancellations </w:t>
      </w:r>
      <w:r w:rsidR="003C1182" w:rsidRPr="003C1182">
        <w:rPr>
          <w:lang w:eastAsia="en-US"/>
        </w:rPr>
        <w:t xml:space="preserve">use the next sequential number </w:t>
      </w:r>
      <w:r w:rsidR="003C1182">
        <w:rPr>
          <w:lang w:eastAsia="en-US"/>
        </w:rPr>
        <w:t>from the</w:t>
      </w:r>
      <w:r w:rsidR="003C1182" w:rsidRPr="003C1182">
        <w:rPr>
          <w:lang w:eastAsia="en-US"/>
        </w:rPr>
        <w:t xml:space="preserve"> previous Update applied to the dataset</w:t>
      </w:r>
      <w:r w:rsidR="003C1182">
        <w:rPr>
          <w:lang w:eastAsia="en-US"/>
        </w:rPr>
        <w:t>.</w:t>
      </w:r>
    </w:p>
    <w:p w14:paraId="1E12EE38" w14:textId="0C37F11A" w:rsidR="00E73EDF" w:rsidRPr="000F0F0F" w:rsidRDefault="007653F1" w:rsidP="00D3695C">
      <w:pPr>
        <w:pStyle w:val="Heading3"/>
        <w:tabs>
          <w:tab w:val="clear" w:pos="660"/>
          <w:tab w:val="clear" w:pos="880"/>
          <w:tab w:val="left" w:pos="851"/>
        </w:tabs>
        <w:spacing w:before="120" w:after="120" w:line="240" w:lineRule="auto"/>
        <w:ind w:left="851" w:hanging="851"/>
        <w:jc w:val="both"/>
      </w:pPr>
      <w:bookmarkStart w:id="1369" w:name="_Toc510785493"/>
      <w:bookmarkStart w:id="1370" w:name="_Toc510784344"/>
      <w:bookmarkStart w:id="1371" w:name="_Toc513198135"/>
      <w:bookmarkStart w:id="1372" w:name="_Toc515440387"/>
      <w:bookmarkStart w:id="1373" w:name="_Toc517858904"/>
      <w:bookmarkStart w:id="1374" w:name="_Toc519859144"/>
      <w:bookmarkStart w:id="1375" w:name="_Toc521495188"/>
      <w:bookmarkStart w:id="1376" w:name="_Toc527117801"/>
      <w:bookmarkStart w:id="1377" w:name="_Toc527620328"/>
      <w:bookmarkStart w:id="1378" w:name="_Toc529974570"/>
      <w:bookmarkStart w:id="1379" w:name="_Toc510784345"/>
      <w:bookmarkStart w:id="1380" w:name="_Toc510785494"/>
      <w:bookmarkStart w:id="1381" w:name="_Toc513198136"/>
      <w:bookmarkStart w:id="1382" w:name="_Toc515440388"/>
      <w:bookmarkStart w:id="1383" w:name="_Toc517858905"/>
      <w:bookmarkStart w:id="1384" w:name="_Toc519859145"/>
      <w:bookmarkStart w:id="1385" w:name="_Toc521495189"/>
      <w:bookmarkStart w:id="1386" w:name="_Toc527117802"/>
      <w:bookmarkStart w:id="1387" w:name="_Toc527620329"/>
      <w:bookmarkStart w:id="1388" w:name="_Toc529974571"/>
      <w:bookmarkStart w:id="1389" w:name="_Toc439685312"/>
      <w:bookmarkStart w:id="1390" w:name="_Toc121374470"/>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r w:rsidRPr="000F0F0F">
        <w:t xml:space="preserve">New Editions, </w:t>
      </w:r>
      <w:r w:rsidR="00D3695C">
        <w:t>r</w:t>
      </w:r>
      <w:r w:rsidRPr="000F0F0F">
        <w:t xml:space="preserve">e-issues, </w:t>
      </w:r>
      <w:r w:rsidR="00D3695C">
        <w:t>u</w:t>
      </w:r>
      <w:r w:rsidRPr="000F0F0F">
        <w:t xml:space="preserve">pdates and </w:t>
      </w:r>
      <w:r w:rsidR="00D3695C">
        <w:t>c</w:t>
      </w:r>
      <w:r w:rsidRPr="000F0F0F">
        <w:t>ancellations</w:t>
      </w:r>
      <w:bookmarkEnd w:id="1389"/>
      <w:bookmarkEnd w:id="1390"/>
    </w:p>
    <w:p w14:paraId="5749A8CB" w14:textId="67EF37A1" w:rsidR="00E73EDF" w:rsidRPr="000F0F0F" w:rsidRDefault="007653F1" w:rsidP="00D3695C">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0F0F0F">
        <w:rPr>
          <w:rFonts w:cs="Arial"/>
        </w:rPr>
        <w:t xml:space="preserve">This section defines the sequencing of S-101 datasets for New Editions, </w:t>
      </w:r>
      <w:r w:rsidR="00D3695C">
        <w:rPr>
          <w:rFonts w:cs="Arial"/>
        </w:rPr>
        <w:t>u</w:t>
      </w:r>
      <w:r w:rsidRPr="000F0F0F">
        <w:rPr>
          <w:rFonts w:cs="Arial"/>
        </w:rPr>
        <w:t xml:space="preserve">pdates and </w:t>
      </w:r>
      <w:r w:rsidR="00D3695C">
        <w:rPr>
          <w:rFonts w:cs="Arial"/>
        </w:rPr>
        <w:t>r</w:t>
      </w:r>
      <w:r w:rsidRPr="000F0F0F">
        <w:rPr>
          <w:rFonts w:cs="Arial"/>
        </w:rPr>
        <w:t xml:space="preserve">e-issues. </w:t>
      </w:r>
      <w:r w:rsidRPr="000F0F0F">
        <w:t>In order to ensure that feature type updates are incorporated into an end user system in the correct sequence without any omission, a number of parameters encoded in the data are used in the following way:</w:t>
      </w:r>
    </w:p>
    <w:p w14:paraId="3FDD5467" w14:textId="7E90F59B" w:rsidR="00E73EDF" w:rsidRPr="000F0F0F" w:rsidRDefault="007653F1" w:rsidP="00D3695C">
      <w:pPr>
        <w:tabs>
          <w:tab w:val="left" w:pos="-12"/>
          <w:tab w:val="left" w:pos="2187"/>
        </w:tabs>
        <w:spacing w:after="120" w:line="240" w:lineRule="auto"/>
        <w:ind w:left="2189" w:hanging="2189"/>
        <w:rPr>
          <w:strike/>
        </w:rPr>
      </w:pPr>
      <w:r w:rsidRPr="000F0F0F">
        <w:rPr>
          <w:b/>
        </w:rPr>
        <w:t>Edition number</w:t>
      </w:r>
      <w:r w:rsidRPr="000F0F0F">
        <w:t xml:space="preserve"> </w:t>
      </w:r>
      <w:r w:rsidRPr="000F0F0F">
        <w:tab/>
      </w:r>
      <w:proofErr w:type="gramStart"/>
      <w:r w:rsidR="00B658F6" w:rsidRPr="000F0F0F">
        <w:t>W</w:t>
      </w:r>
      <w:r w:rsidRPr="000F0F0F">
        <w:t>hen</w:t>
      </w:r>
      <w:proofErr w:type="gramEnd"/>
      <w:r w:rsidRPr="000F0F0F">
        <w:t xml:space="preserve"> a dataset is initially created (Base dataset), the Edition number 1 is assigned to it. The Edition number is increased by 1 at each New Edition. </w:t>
      </w:r>
    </w:p>
    <w:p w14:paraId="28FBD966" w14:textId="679A8805" w:rsidR="00E73EDF" w:rsidRPr="000F0F0F" w:rsidRDefault="007653F1" w:rsidP="00B303E4">
      <w:pPr>
        <w:autoSpaceDE w:val="0"/>
        <w:autoSpaceDN w:val="0"/>
        <w:adjustRightInd w:val="0"/>
        <w:spacing w:after="60" w:line="240" w:lineRule="auto"/>
        <w:ind w:left="2189" w:hanging="2189"/>
        <w:rPr>
          <w:rFonts w:cs="Arial"/>
          <w:lang w:val="en-US" w:eastAsia="en-US"/>
        </w:rPr>
      </w:pPr>
      <w:r w:rsidRPr="000F0F0F">
        <w:rPr>
          <w:b/>
        </w:rPr>
        <w:t>Update number</w:t>
      </w:r>
      <w:r w:rsidRPr="000F0F0F">
        <w:t xml:space="preserve"> </w:t>
      </w:r>
      <w:r w:rsidRPr="000F0F0F">
        <w:tab/>
        <w:t xml:space="preserve">Update number 0 is assigned to a new dataset and a New Edition. The first </w:t>
      </w:r>
      <w:r w:rsidR="00B303E4">
        <w:t>u</w:t>
      </w:r>
      <w:r w:rsidRPr="000F0F0F">
        <w:t xml:space="preserve">pdate dataset file associated with this new dataset must have </w:t>
      </w:r>
      <w:r w:rsidR="00B303E4">
        <w:t>u</w:t>
      </w:r>
      <w:r w:rsidRPr="000F0F0F">
        <w:t xml:space="preserve">pdate number 1. </w:t>
      </w:r>
      <w:r w:rsidR="00EE6A75" w:rsidRPr="000F0F0F">
        <w:t xml:space="preserve"> </w:t>
      </w:r>
      <w:r w:rsidRPr="000F0F0F">
        <w:t xml:space="preserve">The </w:t>
      </w:r>
      <w:r w:rsidR="00B303E4">
        <w:t>u</w:t>
      </w:r>
      <w:r w:rsidRPr="000F0F0F">
        <w:t xml:space="preserve">pdate number must be increased by one for each subsequent </w:t>
      </w:r>
      <w:r w:rsidR="00B303E4">
        <w:t>u</w:t>
      </w:r>
      <w:r w:rsidRPr="000F0F0F">
        <w:t xml:space="preserve">pdate, until a New Edition is released. </w:t>
      </w:r>
    </w:p>
    <w:p w14:paraId="20DF71FC" w14:textId="667A4BB4" w:rsidR="00E73EDF" w:rsidRPr="000F0F0F" w:rsidRDefault="00B658F6" w:rsidP="00D3695C">
      <w:pPr>
        <w:keepNext/>
        <w:keepLines/>
        <w:tabs>
          <w:tab w:val="left" w:pos="-12"/>
          <w:tab w:val="left" w:pos="2187"/>
        </w:tabs>
        <w:spacing w:after="120" w:line="240" w:lineRule="auto"/>
        <w:ind w:left="2160"/>
        <w:rPr>
          <w:b/>
        </w:rPr>
      </w:pPr>
      <w:r w:rsidRPr="000F0F0F">
        <w:rPr>
          <w:rFonts w:cs="Arial"/>
          <w:lang w:val="en-US" w:eastAsia="en-US"/>
        </w:rPr>
        <w:lastRenderedPageBreak/>
        <w:t>A</w:t>
      </w:r>
      <w:r w:rsidR="007653F1" w:rsidRPr="000F0F0F">
        <w:rPr>
          <w:rFonts w:cs="Arial"/>
          <w:lang w:val="en-US" w:eastAsia="en-US"/>
        </w:rPr>
        <w:t xml:space="preserve"> </w:t>
      </w:r>
      <w:r w:rsidR="00B303E4">
        <w:rPr>
          <w:rFonts w:cs="Arial"/>
          <w:lang w:val="en-US" w:eastAsia="en-US"/>
        </w:rPr>
        <w:t>r</w:t>
      </w:r>
      <w:r w:rsidR="007653F1" w:rsidRPr="0076198D">
        <w:rPr>
          <w:rFonts w:cs="Arial"/>
          <w:lang w:val="en-US" w:eastAsia="en-US"/>
        </w:rPr>
        <w:t>e-issue</w:t>
      </w:r>
      <w:r w:rsidR="007653F1" w:rsidRPr="000F0F0F">
        <w:rPr>
          <w:rFonts w:cs="Arial"/>
          <w:lang w:val="en-US" w:eastAsia="en-US"/>
        </w:rPr>
        <w:t xml:space="preserve"> of a dataset must have the </w:t>
      </w:r>
      <w:r w:rsidR="00B303E4">
        <w:rPr>
          <w:rFonts w:cs="Arial"/>
          <w:lang w:val="en-US" w:eastAsia="en-US"/>
        </w:rPr>
        <w:t>u</w:t>
      </w:r>
      <w:r w:rsidR="007653F1" w:rsidRPr="000F0F0F">
        <w:rPr>
          <w:rFonts w:cs="Arial"/>
          <w:lang w:val="en-US" w:eastAsia="en-US"/>
        </w:rPr>
        <w:t xml:space="preserve">pdate number of the last </w:t>
      </w:r>
      <w:r w:rsidR="00B303E4">
        <w:rPr>
          <w:rFonts w:cs="Arial"/>
          <w:lang w:val="en-US" w:eastAsia="en-US"/>
        </w:rPr>
        <w:t>u</w:t>
      </w:r>
      <w:r w:rsidR="007653F1" w:rsidRPr="000F0F0F">
        <w:rPr>
          <w:rFonts w:cs="Arial"/>
          <w:lang w:val="en-US" w:eastAsia="en-US"/>
        </w:rPr>
        <w:t>pdate applied to the dataset, and use the same Edition number.</w:t>
      </w:r>
    </w:p>
    <w:p w14:paraId="37248EBD" w14:textId="163D7FEA" w:rsidR="00E73EDF" w:rsidRPr="000F0F0F" w:rsidDel="00EC30DA" w:rsidRDefault="007653F1" w:rsidP="00D3695C">
      <w:pPr>
        <w:keepNext/>
        <w:keepLines/>
        <w:tabs>
          <w:tab w:val="left" w:pos="-12"/>
          <w:tab w:val="left" w:pos="2187"/>
        </w:tabs>
        <w:spacing w:after="120" w:line="240" w:lineRule="auto"/>
        <w:ind w:left="2160" w:hanging="2160"/>
        <w:rPr>
          <w:del w:id="1391" w:author="Jeff Wootton" w:date="2022-11-24T10:35:00Z"/>
        </w:rPr>
      </w:pPr>
      <w:del w:id="1392" w:author="Jeff Wootton" w:date="2022-11-24T10:35:00Z">
        <w:r w:rsidRPr="000F0F0F" w:rsidDel="00EC30DA">
          <w:rPr>
            <w:b/>
          </w:rPr>
          <w:delText>Update comment</w:delText>
        </w:r>
        <w:r w:rsidRPr="000F0F0F" w:rsidDel="00EC30DA">
          <w:rPr>
            <w:b/>
          </w:rPr>
          <w:tab/>
        </w:r>
        <w:r w:rsidR="00B658F6" w:rsidRPr="000F0F0F" w:rsidDel="00EC30DA">
          <w:delText xml:space="preserve">Comment </w:delText>
        </w:r>
        <w:r w:rsidRPr="000F0F0F" w:rsidDel="00EC30DA">
          <w:delText xml:space="preserve">for describing the change introduced by an </w:delText>
        </w:r>
        <w:r w:rsidR="00B303E4" w:rsidDel="00EC30DA">
          <w:delText>u</w:delText>
        </w:r>
        <w:r w:rsidRPr="000F0F0F" w:rsidDel="00EC30DA">
          <w:delText xml:space="preserve">pdate. </w:delText>
        </w:r>
      </w:del>
    </w:p>
    <w:p w14:paraId="1084B95C" w14:textId="16D89901" w:rsidR="00E73EDF" w:rsidRPr="000F0F0F" w:rsidRDefault="007653F1" w:rsidP="00D3695C">
      <w:pPr>
        <w:tabs>
          <w:tab w:val="left" w:pos="-12"/>
          <w:tab w:val="left" w:pos="2187"/>
        </w:tabs>
        <w:spacing w:after="120" w:line="240" w:lineRule="auto"/>
        <w:ind w:left="2187" w:hanging="2187"/>
        <w:rPr>
          <w:rFonts w:cs="Arial"/>
          <w:lang w:val="en-US" w:eastAsia="en-US"/>
        </w:rPr>
      </w:pPr>
      <w:r w:rsidRPr="000F0F0F">
        <w:rPr>
          <w:b/>
        </w:rPr>
        <w:t>Issue date</w:t>
      </w:r>
      <w:r w:rsidRPr="000F0F0F">
        <w:tab/>
      </w:r>
      <w:proofErr w:type="spellStart"/>
      <w:r w:rsidR="00B658F6" w:rsidRPr="000F0F0F">
        <w:t>D</w:t>
      </w:r>
      <w:r w:rsidRPr="000F0F0F">
        <w:t>ate</w:t>
      </w:r>
      <w:proofErr w:type="spellEnd"/>
      <w:r w:rsidRPr="000F0F0F">
        <w:t xml:space="preserve"> up to which the </w:t>
      </w:r>
      <w:r w:rsidR="00B303E4">
        <w:t>D</w:t>
      </w:r>
      <w:r w:rsidRPr="000F0F0F">
        <w:t xml:space="preserve">ata </w:t>
      </w:r>
      <w:r w:rsidR="00B303E4">
        <w:t>P</w:t>
      </w:r>
      <w:r w:rsidRPr="000F0F0F">
        <w:t>roducer has incorporated all applicable changes</w:t>
      </w:r>
      <w:r w:rsidRPr="000F0F0F">
        <w:rPr>
          <w:rFonts w:cs="Arial"/>
          <w:lang w:val="en-US" w:eastAsia="en-US"/>
        </w:rPr>
        <w:t xml:space="preserve">. The issue date must be greater than the previous issue date of the dataset.  </w:t>
      </w:r>
    </w:p>
    <w:p w14:paraId="4EC7C9F3" w14:textId="6A08BCAD" w:rsidR="00E73EDF" w:rsidRPr="00EE1D62" w:rsidRDefault="007653F1" w:rsidP="00D3695C">
      <w:pPr>
        <w:autoSpaceDE w:val="0"/>
        <w:autoSpaceDN w:val="0"/>
        <w:adjustRightInd w:val="0"/>
        <w:spacing w:after="120" w:line="240" w:lineRule="auto"/>
        <w:rPr>
          <w:lang w:val="en-US"/>
        </w:rPr>
      </w:pPr>
      <w:r w:rsidRPr="00EE1D62">
        <w:rPr>
          <w:rFonts w:eastAsia="Times New Roman" w:cs="Arial"/>
          <w:lang w:val="en-US" w:eastAsia="en-US"/>
        </w:rPr>
        <w:t xml:space="preserve">In order to cancel a dataset, an </w:t>
      </w:r>
      <w:r w:rsidR="00B303E4">
        <w:rPr>
          <w:rFonts w:eastAsia="Times New Roman" w:cs="Arial"/>
          <w:lang w:val="en-US" w:eastAsia="en-US"/>
        </w:rPr>
        <w:t>u</w:t>
      </w:r>
      <w:r w:rsidRPr="00EE1D62">
        <w:rPr>
          <w:rFonts w:eastAsia="Times New Roman" w:cs="Arial"/>
          <w:lang w:val="en-US" w:eastAsia="en-US"/>
        </w:rPr>
        <w:t xml:space="preserve">pdate dataset file is created for which the Edition number must be set to 0. This </w:t>
      </w:r>
      <w:del w:id="1393" w:author="Jeff Wootton" w:date="2022-10-26T01:58:00Z">
        <w:r w:rsidRPr="00EE1D62" w:rsidDel="00481F3C">
          <w:rPr>
            <w:rFonts w:eastAsia="Times New Roman" w:cs="Arial"/>
            <w:lang w:val="en-US" w:eastAsia="en-US"/>
          </w:rPr>
          <w:delText xml:space="preserve">message </w:delText>
        </w:r>
      </w:del>
      <w:ins w:id="1394" w:author="Jeff Wootton" w:date="2022-10-26T01:58:00Z">
        <w:r w:rsidR="00481F3C">
          <w:rPr>
            <w:rFonts w:eastAsia="Times New Roman" w:cs="Arial"/>
            <w:lang w:val="en-US" w:eastAsia="en-US"/>
          </w:rPr>
          <w:t>method</w:t>
        </w:r>
        <w:r w:rsidR="00481F3C" w:rsidRPr="00EE1D62">
          <w:rPr>
            <w:rFonts w:eastAsia="Times New Roman" w:cs="Arial"/>
            <w:lang w:val="en-US" w:eastAsia="en-US"/>
          </w:rPr>
          <w:t xml:space="preserve"> </w:t>
        </w:r>
      </w:ins>
      <w:r w:rsidRPr="00EE1D62">
        <w:rPr>
          <w:rFonts w:eastAsia="Times New Roman" w:cs="Arial"/>
          <w:lang w:val="en-US" w:eastAsia="en-US"/>
        </w:rPr>
        <w:t xml:space="preserve">is only used to cancel a Base dataset file. </w:t>
      </w:r>
      <w:r w:rsidRPr="00EE1D62">
        <w:rPr>
          <w:lang w:val="en-US"/>
        </w:rPr>
        <w:t xml:space="preserve">Where a dataset is cancelled and its name is reused at a later date, the issue date must be greater than the issue </w:t>
      </w:r>
      <w:r w:rsidR="00B303E4">
        <w:rPr>
          <w:lang w:val="en-US"/>
        </w:rPr>
        <w:t xml:space="preserve">date of the cancelled dataset. </w:t>
      </w:r>
      <w:r w:rsidRPr="00EE1D62">
        <w:rPr>
          <w:lang w:val="en-US"/>
        </w:rPr>
        <w:t>When the dataset is cancelled it must be removed from the system.</w:t>
      </w:r>
    </w:p>
    <w:p w14:paraId="619B4CB6" w14:textId="01156D1D" w:rsidR="00E73EDF" w:rsidRDefault="007653F1" w:rsidP="00D3695C">
      <w:pPr>
        <w:autoSpaceDE w:val="0"/>
        <w:autoSpaceDN w:val="0"/>
        <w:adjustRightInd w:val="0"/>
        <w:spacing w:after="120" w:line="240" w:lineRule="auto"/>
        <w:rPr>
          <w:rFonts w:eastAsia="Times New Roman" w:cs="Arial"/>
          <w:lang w:val="en-US" w:eastAsia="en-US"/>
        </w:rPr>
      </w:pPr>
      <w:r w:rsidRPr="00EE1D62">
        <w:rPr>
          <w:rFonts w:eastAsia="Times New Roman" w:cs="Arial"/>
          <w:lang w:val="en-US" w:eastAsia="en-US"/>
        </w:rPr>
        <w:t xml:space="preserve">An </w:t>
      </w:r>
      <w:r w:rsidR="00B303E4">
        <w:rPr>
          <w:rFonts w:eastAsia="Times New Roman" w:cs="Arial"/>
          <w:lang w:val="en-US" w:eastAsia="en-US"/>
        </w:rPr>
        <w:t>E</w:t>
      </w:r>
      <w:r w:rsidRPr="00EE1D62">
        <w:rPr>
          <w:rFonts w:eastAsia="Times New Roman" w:cs="Arial"/>
          <w:lang w:val="en-US" w:eastAsia="en-US"/>
        </w:rPr>
        <w:t xml:space="preserve">xchange </w:t>
      </w:r>
      <w:r w:rsidR="00B303E4">
        <w:rPr>
          <w:rFonts w:eastAsia="Times New Roman" w:cs="Arial"/>
          <w:lang w:val="en-US" w:eastAsia="en-US"/>
        </w:rPr>
        <w:t>S</w:t>
      </w:r>
      <w:r w:rsidRPr="00EE1D62">
        <w:rPr>
          <w:rFonts w:eastAsia="Times New Roman" w:cs="Arial"/>
          <w:lang w:val="en-US" w:eastAsia="en-US"/>
        </w:rPr>
        <w:t xml:space="preserve">et may contain Base dataset files and </w:t>
      </w:r>
      <w:r w:rsidR="00B303E4">
        <w:rPr>
          <w:rFonts w:eastAsia="Times New Roman" w:cs="Arial"/>
          <w:lang w:val="en-US" w:eastAsia="en-US"/>
        </w:rPr>
        <w:t>u</w:t>
      </w:r>
      <w:r w:rsidRPr="00EE1D62">
        <w:rPr>
          <w:rFonts w:eastAsia="Times New Roman" w:cs="Arial"/>
          <w:lang w:val="en-US" w:eastAsia="en-US"/>
        </w:rPr>
        <w:t xml:space="preserve">pdate dataset files for the same datasets. Under these circumstances the </w:t>
      </w:r>
      <w:r w:rsidR="00B303E4">
        <w:rPr>
          <w:rFonts w:eastAsia="Times New Roman" w:cs="Arial"/>
          <w:lang w:val="en-US" w:eastAsia="en-US"/>
        </w:rPr>
        <w:t>u</w:t>
      </w:r>
      <w:r w:rsidRPr="00EE1D62">
        <w:rPr>
          <w:rFonts w:eastAsia="Times New Roman" w:cs="Arial"/>
          <w:lang w:val="en-US" w:eastAsia="en-US"/>
        </w:rPr>
        <w:t xml:space="preserve">pdate dataset files must follow on in the correct sequential order from the last </w:t>
      </w:r>
      <w:r w:rsidR="00B303E4">
        <w:rPr>
          <w:rFonts w:eastAsia="Times New Roman" w:cs="Arial"/>
          <w:lang w:val="en-US" w:eastAsia="en-US"/>
        </w:rPr>
        <w:t>u</w:t>
      </w:r>
      <w:r w:rsidRPr="00EE1D62">
        <w:rPr>
          <w:rFonts w:eastAsia="Times New Roman" w:cs="Arial"/>
          <w:lang w:val="en-US" w:eastAsia="en-US"/>
        </w:rPr>
        <w:t>pdate applied to the Base dataset file.</w:t>
      </w:r>
    </w:p>
    <w:p w14:paraId="2E07986D" w14:textId="77777777" w:rsidR="00B303E4" w:rsidRPr="00EE1D62" w:rsidRDefault="00B303E4" w:rsidP="00D3695C">
      <w:pPr>
        <w:autoSpaceDE w:val="0"/>
        <w:autoSpaceDN w:val="0"/>
        <w:adjustRightInd w:val="0"/>
        <w:spacing w:after="120" w:line="240" w:lineRule="auto"/>
        <w:rPr>
          <w:rFonts w:eastAsia="Times New Roman" w:cs="Arial"/>
          <w:lang w:val="en-US" w:eastAsia="en-US"/>
        </w:rPr>
      </w:pPr>
    </w:p>
    <w:p w14:paraId="1DDACF5D" w14:textId="2CAEDEC3" w:rsidR="00E73EDF" w:rsidRPr="00EE1D62" w:rsidRDefault="007653F1" w:rsidP="00B303E4">
      <w:pPr>
        <w:pStyle w:val="Heading2"/>
        <w:tabs>
          <w:tab w:val="clear" w:pos="540"/>
        </w:tabs>
        <w:spacing w:before="120" w:after="200" w:line="240" w:lineRule="auto"/>
        <w:ind w:left="709" w:hanging="709"/>
        <w:rPr>
          <w:lang w:eastAsia="en-US"/>
        </w:rPr>
      </w:pPr>
      <w:bookmarkStart w:id="1395" w:name="_Toc439685313"/>
      <w:bookmarkStart w:id="1396" w:name="_Toc121374471"/>
      <w:r w:rsidRPr="00EE1D62">
        <w:rPr>
          <w:lang w:eastAsia="en-US"/>
        </w:rPr>
        <w:t xml:space="preserve">Support </w:t>
      </w:r>
      <w:r w:rsidR="00EB36AC">
        <w:rPr>
          <w:lang w:eastAsia="en-US"/>
        </w:rPr>
        <w:t>f</w:t>
      </w:r>
      <w:r w:rsidRPr="00EE1D62">
        <w:rPr>
          <w:lang w:eastAsia="en-US"/>
        </w:rPr>
        <w:t>iles</w:t>
      </w:r>
      <w:bookmarkEnd w:id="1395"/>
      <w:bookmarkEnd w:id="1396"/>
    </w:p>
    <w:p w14:paraId="6E51F62E" w14:textId="43082D15" w:rsidR="00E73EDF" w:rsidRPr="00EE1D62" w:rsidRDefault="007653F1" w:rsidP="00B303E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pPr>
      <w:r w:rsidRPr="00EE1D62">
        <w:t xml:space="preserve">Dataset support files offer supplementary information that can be included in an ENC </w:t>
      </w:r>
      <w:r w:rsidR="00EB36AC">
        <w:t>E</w:t>
      </w:r>
      <w:r w:rsidRPr="00EE1D62">
        <w:t xml:space="preserve">xchange </w:t>
      </w:r>
      <w:r w:rsidR="00EB36AC">
        <w:t>S</w:t>
      </w:r>
      <w:r w:rsidRPr="00EE1D62">
        <w:t xml:space="preserve">et. </w:t>
      </w:r>
    </w:p>
    <w:p w14:paraId="595E22EB" w14:textId="2DDEBAFA" w:rsidR="00E73EDF" w:rsidRPr="00EE1D62" w:rsidRDefault="007653F1" w:rsidP="00B303E4">
      <w:pPr>
        <w:pStyle w:val="ListParagraph1"/>
        <w:numPr>
          <w:ilvl w:val="0"/>
          <w:numId w:val="20"/>
        </w:numPr>
        <w:tabs>
          <w:tab w:val="left" w:pos="373"/>
          <w:tab w:val="left" w:pos="1167"/>
        </w:tabs>
        <w:spacing w:after="60" w:line="240" w:lineRule="auto"/>
        <w:ind w:left="567" w:hanging="283"/>
      </w:pPr>
      <w:r w:rsidRPr="00EE1D62">
        <w:t>Text files must contain only general text as defined by this standard</w:t>
      </w:r>
      <w:r w:rsidR="0055057E">
        <w:t xml:space="preserve"> (t</w:t>
      </w:r>
      <w:r w:rsidR="0055057E" w:rsidRPr="0055057E">
        <w:t xml:space="preserve">ext consisting only of printable characters and without HTML, XML, or other </w:t>
      </w:r>
      <w:proofErr w:type="spellStart"/>
      <w:r w:rsidR="0055057E" w:rsidRPr="0055057E">
        <w:t>markup</w:t>
      </w:r>
      <w:proofErr w:type="spellEnd"/>
      <w:r w:rsidR="0055057E">
        <w:t>)</w:t>
      </w:r>
      <w:r w:rsidRPr="00EE1D62">
        <w:t xml:space="preserve">. </w:t>
      </w:r>
      <w:del w:id="1397" w:author="Jeff Wootton" w:date="2022-10-26T02:01:00Z">
        <w:r w:rsidRPr="00EE1D62" w:rsidDel="00481F3C">
          <w:delText>(</w:delText>
        </w:r>
      </w:del>
      <w:r w:rsidRPr="00EE1D62">
        <w:t>Extensible mark-up language (XML) supports UTF-8 character encoding</w:t>
      </w:r>
      <w:r w:rsidR="00B658F6" w:rsidRPr="00EE1D62">
        <w:t>.</w:t>
      </w:r>
      <w:del w:id="1398" w:author="Jeff Wootton" w:date="2022-10-26T02:01:00Z">
        <w:r w:rsidRPr="00EE1D62" w:rsidDel="00481F3C">
          <w:delText>)</w:delText>
        </w:r>
      </w:del>
      <w:r w:rsidR="00B658F6" w:rsidRPr="00EE1D62">
        <w:t xml:space="preserve"> </w:t>
      </w:r>
      <w:del w:id="1399" w:author="Jeff Wootton" w:date="2022-10-26T02:04:00Z">
        <w:r w:rsidRPr="00EE1D62" w:rsidDel="00481F3C">
          <w:delText xml:space="preserve"> </w:delText>
        </w:r>
      </w:del>
      <w:r w:rsidRPr="00EE1D62">
        <w:rPr>
          <w:b/>
        </w:rPr>
        <w:t>(TXT)</w:t>
      </w:r>
      <w:r w:rsidRPr="00EE1D62">
        <w:t>,</w:t>
      </w:r>
      <w:r w:rsidRPr="00EE1D62">
        <w:rPr>
          <w:b/>
        </w:rPr>
        <w:t xml:space="preserve"> (XML)</w:t>
      </w:r>
      <w:r w:rsidRPr="00EE1D62">
        <w:t>,</w:t>
      </w:r>
      <w:r w:rsidRPr="00EE1D62">
        <w:rPr>
          <w:b/>
        </w:rPr>
        <w:t xml:space="preserve"> (HTM)</w:t>
      </w:r>
      <w:r w:rsidRPr="00EE1D62">
        <w:t>.</w:t>
      </w:r>
    </w:p>
    <w:p w14:paraId="2761394A" w14:textId="2EBB5E6C" w:rsidR="00E73EDF" w:rsidRPr="00B303E4" w:rsidRDefault="007653F1" w:rsidP="00B303E4">
      <w:pPr>
        <w:pStyle w:val="ListParagraph1"/>
        <w:numPr>
          <w:ilvl w:val="0"/>
          <w:numId w:val="20"/>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567" w:hanging="283"/>
        <w:rPr>
          <w:rFonts w:cs="Arial"/>
        </w:rPr>
      </w:pPr>
      <w:r w:rsidRPr="00EE1D62">
        <w:t xml:space="preserve">Picture files must be in TIFF </w:t>
      </w:r>
      <w:r w:rsidR="000055EF" w:rsidRPr="00EE1D62">
        <w:t>(</w:t>
      </w:r>
      <w:r w:rsidRPr="00EE1D62">
        <w:t>6.0 specification</w:t>
      </w:r>
      <w:r w:rsidR="000055EF" w:rsidRPr="00EE1D62">
        <w:t xml:space="preserve">) </w:t>
      </w:r>
      <w:del w:id="1400" w:author="Jeff Wootton" w:date="2022-10-26T02:04:00Z">
        <w:r w:rsidRPr="00EE1D62" w:rsidDel="00481F3C">
          <w:delText xml:space="preserve"> </w:delText>
        </w:r>
      </w:del>
      <w:r w:rsidRPr="00EE1D62">
        <w:rPr>
          <w:b/>
        </w:rPr>
        <w:t>(TIFF)</w:t>
      </w:r>
      <w:r w:rsidR="00A937DD" w:rsidRPr="00EE1D62">
        <w:t>.</w:t>
      </w:r>
    </w:p>
    <w:p w14:paraId="1C3F5664" w14:textId="207ABB74" w:rsidR="00B303E4" w:rsidRPr="00190CF4" w:rsidRDefault="00190CF4" w:rsidP="00190CF4">
      <w:pPr>
        <w:pStyle w:val="Caption"/>
        <w:spacing w:line="240" w:lineRule="auto"/>
        <w:jc w:val="center"/>
        <w:rPr>
          <w:rFonts w:cs="Arial"/>
        </w:rPr>
      </w:pPr>
      <w:r w:rsidRPr="00190CF4">
        <w:t xml:space="preserve">Table </w:t>
      </w:r>
      <w:del w:id="1401" w:author="Teh Stand" w:date="2022-06-13T12:45:00Z">
        <w:r w:rsidRPr="00190CF4" w:rsidDel="00190CF4">
          <w:delText xml:space="preserve">6 </w:delText>
        </w:r>
      </w:del>
      <w:ins w:id="1402" w:author="Teh Stand" w:date="2022-06-13T12:45:00Z">
        <w:r>
          <w:t>11-1</w:t>
        </w:r>
        <w:r w:rsidRPr="00190CF4">
          <w:t xml:space="preserve"> </w:t>
        </w:r>
      </w:ins>
      <w:r>
        <w:t>–</w:t>
      </w:r>
      <w:r w:rsidRPr="00190CF4">
        <w:t xml:space="preserve"> Support file extensions</w:t>
      </w:r>
    </w:p>
    <w:tbl>
      <w:tblPr>
        <w:tblW w:w="81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3"/>
        <w:gridCol w:w="1299"/>
        <w:gridCol w:w="5310"/>
      </w:tblGrid>
      <w:tr w:rsidR="00E73EDF" w:rsidRPr="00EE1D62" w14:paraId="7F5F9595" w14:textId="77777777" w:rsidTr="00190CF4">
        <w:trPr>
          <w:cantSplit/>
          <w:jc w:val="center"/>
        </w:trPr>
        <w:tc>
          <w:tcPr>
            <w:tcW w:w="1493" w:type="dxa"/>
            <w:shd w:val="clear" w:color="auto" w:fill="D9D9D9" w:themeFill="background1" w:themeFillShade="D9"/>
          </w:tcPr>
          <w:p w14:paraId="6C5B2F24"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File Types</w:t>
            </w:r>
          </w:p>
        </w:tc>
        <w:tc>
          <w:tcPr>
            <w:tcW w:w="1299" w:type="dxa"/>
            <w:shd w:val="clear" w:color="auto" w:fill="D9D9D9" w:themeFill="background1" w:themeFillShade="D9"/>
          </w:tcPr>
          <w:p w14:paraId="012C7297"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 Extensions</w:t>
            </w:r>
          </w:p>
        </w:tc>
        <w:tc>
          <w:tcPr>
            <w:tcW w:w="5310" w:type="dxa"/>
            <w:shd w:val="clear" w:color="auto" w:fill="D9D9D9" w:themeFill="background1" w:themeFillShade="D9"/>
          </w:tcPr>
          <w:p w14:paraId="2134BDBC"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Comment</w:t>
            </w:r>
          </w:p>
        </w:tc>
      </w:tr>
      <w:tr w:rsidR="00E73EDF" w:rsidRPr="00EE1D62" w14:paraId="66363467" w14:textId="77777777" w:rsidTr="00190CF4">
        <w:trPr>
          <w:cantSplit/>
          <w:jc w:val="center"/>
        </w:trPr>
        <w:tc>
          <w:tcPr>
            <w:tcW w:w="1493" w:type="dxa"/>
          </w:tcPr>
          <w:p w14:paraId="10FA7AFE"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Text </w:t>
            </w:r>
          </w:p>
        </w:tc>
        <w:tc>
          <w:tcPr>
            <w:tcW w:w="1299" w:type="dxa"/>
          </w:tcPr>
          <w:p w14:paraId="744D15E5"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TXT</w:t>
            </w:r>
          </w:p>
        </w:tc>
        <w:tc>
          <w:tcPr>
            <w:tcW w:w="5310" w:type="dxa"/>
          </w:tcPr>
          <w:p w14:paraId="4C4DF82A" w14:textId="77777777" w:rsidR="00E73EDF" w:rsidRPr="00EE1D62" w:rsidRDefault="00E73EDF" w:rsidP="00C128E3">
            <w:pPr>
              <w:pStyle w:val="NormalWeb"/>
              <w:spacing w:before="60" w:beforeAutospacing="0" w:after="60" w:afterAutospacing="0"/>
              <w:jc w:val="both"/>
              <w:rPr>
                <w:rFonts w:ascii="Arial" w:hAnsi="Arial" w:cs="Arial"/>
                <w:sz w:val="18"/>
                <w:szCs w:val="18"/>
              </w:rPr>
            </w:pPr>
          </w:p>
        </w:tc>
      </w:tr>
      <w:tr w:rsidR="00E73EDF" w:rsidRPr="00EE1D62" w14:paraId="6BEFA84D" w14:textId="77777777" w:rsidTr="00190CF4">
        <w:trPr>
          <w:cantSplit/>
          <w:jc w:val="center"/>
        </w:trPr>
        <w:tc>
          <w:tcPr>
            <w:tcW w:w="1493" w:type="dxa"/>
          </w:tcPr>
          <w:p w14:paraId="488548C1" w14:textId="77777777" w:rsidR="00E73EDF" w:rsidRPr="00EE1D62" w:rsidRDefault="00E73EDF" w:rsidP="00C128E3">
            <w:pPr>
              <w:pStyle w:val="NormalWeb"/>
              <w:spacing w:before="60" w:beforeAutospacing="0" w:after="60" w:afterAutospacing="0"/>
              <w:jc w:val="both"/>
              <w:rPr>
                <w:rFonts w:ascii="Arial" w:hAnsi="Arial" w:cs="Arial"/>
                <w:b/>
                <w:sz w:val="18"/>
                <w:szCs w:val="18"/>
              </w:rPr>
            </w:pPr>
          </w:p>
        </w:tc>
        <w:tc>
          <w:tcPr>
            <w:tcW w:w="1299" w:type="dxa"/>
          </w:tcPr>
          <w:p w14:paraId="3C44FF30"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HTM</w:t>
            </w:r>
          </w:p>
        </w:tc>
        <w:tc>
          <w:tcPr>
            <w:tcW w:w="5310" w:type="dxa"/>
          </w:tcPr>
          <w:p w14:paraId="3DFE9D91" w14:textId="678316EA"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 xml:space="preserve">HTML files must only include inline or embedded Cascading Style Sheet (CSS) information and must not </w:t>
            </w:r>
            <w:r w:rsidR="00FD51F4" w:rsidRPr="00EE1D62">
              <w:rPr>
                <w:rFonts w:ascii="Arial" w:hAnsi="Arial" w:cs="Arial"/>
                <w:sz w:val="18"/>
                <w:szCs w:val="18"/>
              </w:rPr>
              <w:t xml:space="preserve">contain </w:t>
            </w:r>
            <w:r w:rsidRPr="00EE1D62">
              <w:rPr>
                <w:rFonts w:ascii="Arial" w:hAnsi="Arial" w:cs="Arial"/>
                <w:sz w:val="18"/>
                <w:szCs w:val="18"/>
              </w:rPr>
              <w:t>embed</w:t>
            </w:r>
            <w:r w:rsidR="00FD51F4" w:rsidRPr="00EE1D62">
              <w:rPr>
                <w:rFonts w:ascii="Arial" w:hAnsi="Arial" w:cs="Arial"/>
                <w:sz w:val="18"/>
                <w:szCs w:val="18"/>
              </w:rPr>
              <w:t>ded</w:t>
            </w:r>
            <w:r w:rsidRPr="00EE1D62">
              <w:rPr>
                <w:rFonts w:ascii="Arial" w:hAnsi="Arial" w:cs="Arial"/>
                <w:sz w:val="18"/>
                <w:szCs w:val="18"/>
              </w:rPr>
              <w:t xml:space="preserve"> </w:t>
            </w:r>
            <w:proofErr w:type="spellStart"/>
            <w:r w:rsidRPr="00EE1D62">
              <w:rPr>
                <w:rFonts w:ascii="Arial" w:hAnsi="Arial" w:cs="Arial"/>
                <w:sz w:val="18"/>
                <w:szCs w:val="18"/>
              </w:rPr>
              <w:t>Javascript</w:t>
            </w:r>
            <w:proofErr w:type="spellEnd"/>
            <w:r w:rsidRPr="00EE1D62">
              <w:rPr>
                <w:rFonts w:ascii="Arial" w:hAnsi="Arial" w:cs="Arial"/>
                <w:sz w:val="18"/>
                <w:szCs w:val="18"/>
              </w:rPr>
              <w:t xml:space="preserve"> or other dynamic content, </w:t>
            </w:r>
            <w:r w:rsidRPr="00EE1D62">
              <w:rPr>
                <w:rFonts w:ascii="Arial" w:eastAsiaTheme="minorEastAsia" w:hAnsi="Arial" w:cs="Arial"/>
                <w:sz w:val="18"/>
                <w:szCs w:val="18"/>
                <w:lang w:eastAsia="ja-JP"/>
              </w:rPr>
              <w:t>for example</w:t>
            </w:r>
            <w:r w:rsidRPr="00EE1D62">
              <w:rPr>
                <w:rFonts w:ascii="Arial" w:hAnsi="Arial" w:cs="Arial"/>
                <w:sz w:val="18"/>
                <w:szCs w:val="18"/>
              </w:rPr>
              <w:t xml:space="preserve"> DHTML, Flash etc.</w:t>
            </w:r>
          </w:p>
        </w:tc>
      </w:tr>
      <w:tr w:rsidR="00EE1D62" w:rsidRPr="00EE1D62" w14:paraId="10D9FC62" w14:textId="77777777" w:rsidTr="00190CF4">
        <w:trPr>
          <w:cantSplit/>
          <w:jc w:val="center"/>
        </w:trPr>
        <w:tc>
          <w:tcPr>
            <w:tcW w:w="1493" w:type="dxa"/>
          </w:tcPr>
          <w:p w14:paraId="64189000" w14:textId="77777777" w:rsidR="00E73EDF" w:rsidRPr="00EE1D62" w:rsidRDefault="00E73EDF" w:rsidP="00C128E3">
            <w:pPr>
              <w:pStyle w:val="NormalWeb"/>
              <w:spacing w:before="60" w:beforeAutospacing="0" w:after="60" w:afterAutospacing="0"/>
              <w:jc w:val="both"/>
              <w:rPr>
                <w:rFonts w:ascii="Arial" w:hAnsi="Arial" w:cs="Arial"/>
                <w:b/>
                <w:sz w:val="18"/>
                <w:szCs w:val="18"/>
              </w:rPr>
            </w:pPr>
          </w:p>
        </w:tc>
        <w:tc>
          <w:tcPr>
            <w:tcW w:w="1299" w:type="dxa"/>
          </w:tcPr>
          <w:p w14:paraId="1D593DEC"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XML</w:t>
            </w:r>
          </w:p>
        </w:tc>
        <w:tc>
          <w:tcPr>
            <w:tcW w:w="5310" w:type="dxa"/>
          </w:tcPr>
          <w:p w14:paraId="03A94C1F" w14:textId="06A845F4" w:rsidR="00E73EDF" w:rsidRPr="00EE1D62" w:rsidRDefault="007653F1" w:rsidP="003404E4">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XML documents must only be included in accordance with guidance provided within the Data Classification and Encoding Guide</w:t>
            </w:r>
            <w:r w:rsidR="00395141" w:rsidRPr="00EE1D62">
              <w:rPr>
                <w:rFonts w:ascii="Arial" w:hAnsi="Arial" w:cs="Arial"/>
                <w:sz w:val="18"/>
                <w:szCs w:val="18"/>
              </w:rPr>
              <w:t xml:space="preserve"> (S-101 Annex A)</w:t>
            </w:r>
            <w:r w:rsidRPr="00EE1D62">
              <w:rPr>
                <w:rFonts w:ascii="Arial" w:hAnsi="Arial" w:cs="Arial"/>
                <w:sz w:val="18"/>
                <w:szCs w:val="18"/>
              </w:rPr>
              <w:t xml:space="preserve">. This may include a </w:t>
            </w:r>
            <w:r w:rsidR="003404E4">
              <w:rPr>
                <w:rFonts w:ascii="Arial" w:hAnsi="Arial" w:cs="Arial"/>
                <w:sz w:val="18"/>
                <w:szCs w:val="18"/>
              </w:rPr>
              <w:t>S</w:t>
            </w:r>
            <w:r w:rsidRPr="00EE1D62">
              <w:rPr>
                <w:rFonts w:ascii="Arial" w:hAnsi="Arial" w:cs="Arial"/>
                <w:sz w:val="18"/>
                <w:szCs w:val="18"/>
              </w:rPr>
              <w:t>chema for the validation of XML documents.</w:t>
            </w:r>
          </w:p>
        </w:tc>
      </w:tr>
      <w:tr w:rsidR="00E73EDF" w:rsidRPr="00EE1D62" w14:paraId="65F2F7A2" w14:textId="77777777" w:rsidTr="00190CF4">
        <w:trPr>
          <w:cantSplit/>
          <w:jc w:val="center"/>
        </w:trPr>
        <w:tc>
          <w:tcPr>
            <w:tcW w:w="1493" w:type="dxa"/>
          </w:tcPr>
          <w:p w14:paraId="15B3FB25"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Picture</w:t>
            </w:r>
          </w:p>
        </w:tc>
        <w:tc>
          <w:tcPr>
            <w:tcW w:w="1299" w:type="dxa"/>
          </w:tcPr>
          <w:p w14:paraId="34B66F1E"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TIF</w:t>
            </w:r>
          </w:p>
        </w:tc>
        <w:tc>
          <w:tcPr>
            <w:tcW w:w="5310" w:type="dxa"/>
          </w:tcPr>
          <w:p w14:paraId="55D19FF9" w14:textId="77777777" w:rsidR="00E73EDF" w:rsidRPr="00EE1D62" w:rsidRDefault="007653F1" w:rsidP="00C128E3">
            <w:pPr>
              <w:pStyle w:val="NormalWeb"/>
              <w:keepNext/>
              <w:spacing w:before="60" w:beforeAutospacing="0" w:after="60" w:afterAutospacing="0"/>
              <w:jc w:val="both"/>
              <w:rPr>
                <w:rFonts w:ascii="Arial" w:hAnsi="Arial" w:cs="Arial"/>
                <w:b/>
                <w:bCs/>
                <w:sz w:val="18"/>
                <w:szCs w:val="18"/>
              </w:rPr>
            </w:pPr>
            <w:r w:rsidRPr="00EE1D62">
              <w:rPr>
                <w:rFonts w:ascii="Arial" w:hAnsi="Arial" w:cs="Arial"/>
                <w:sz w:val="18"/>
                <w:szCs w:val="18"/>
              </w:rPr>
              <w:t>Baseline TIFF 6.0.</w:t>
            </w:r>
          </w:p>
        </w:tc>
      </w:tr>
    </w:tbl>
    <w:p w14:paraId="3512FC6F" w14:textId="3A33B3DE" w:rsidR="00E73EDF" w:rsidRPr="00190CF4" w:rsidRDefault="00E73EDF" w:rsidP="00190CF4">
      <w:pPr>
        <w:spacing w:after="0" w:line="240" w:lineRule="auto"/>
      </w:pPr>
    </w:p>
    <w:p w14:paraId="0A167A12" w14:textId="08B028CE" w:rsidR="00E73EDF" w:rsidRPr="00EE1D62" w:rsidRDefault="007653F1" w:rsidP="00E36276">
      <w:pPr>
        <w:pStyle w:val="Heading3"/>
        <w:tabs>
          <w:tab w:val="clear" w:pos="660"/>
          <w:tab w:val="clear" w:pos="880"/>
          <w:tab w:val="left" w:pos="851"/>
        </w:tabs>
        <w:spacing w:before="120" w:after="120" w:line="240" w:lineRule="auto"/>
        <w:ind w:left="851" w:hanging="851"/>
        <w:jc w:val="both"/>
      </w:pPr>
      <w:bookmarkStart w:id="1403" w:name="_Toc510784348"/>
      <w:bookmarkStart w:id="1404" w:name="_Toc510785497"/>
      <w:bookmarkStart w:id="1405" w:name="_Toc226430998"/>
      <w:bookmarkStart w:id="1406" w:name="_Toc225065202"/>
      <w:bookmarkStart w:id="1407" w:name="_Toc439685314"/>
      <w:bookmarkStart w:id="1408" w:name="_Toc225648345"/>
      <w:bookmarkStart w:id="1409" w:name="_Toc121374472"/>
      <w:bookmarkEnd w:id="1403"/>
      <w:bookmarkEnd w:id="1404"/>
      <w:r w:rsidRPr="00EE1D62">
        <w:t xml:space="preserve">Support </w:t>
      </w:r>
      <w:del w:id="1410" w:author="Jeff Wootton" w:date="2022-10-11T04:29:00Z">
        <w:r w:rsidRPr="00EE1D62" w:rsidDel="00D24503">
          <w:delText xml:space="preserve">File </w:delText>
        </w:r>
      </w:del>
      <w:ins w:id="1411" w:author="Jeff Wootton" w:date="2022-10-11T04:29:00Z">
        <w:r w:rsidR="00D24503">
          <w:t>f</w:t>
        </w:r>
        <w:r w:rsidR="00D24503" w:rsidRPr="00EE1D62">
          <w:t xml:space="preserve">ile </w:t>
        </w:r>
      </w:ins>
      <w:r w:rsidRPr="00EE1D62">
        <w:t>Naming</w:t>
      </w:r>
      <w:bookmarkEnd w:id="1405"/>
      <w:bookmarkEnd w:id="1406"/>
      <w:bookmarkEnd w:id="1407"/>
      <w:bookmarkEnd w:id="1408"/>
      <w:bookmarkEnd w:id="1409"/>
    </w:p>
    <w:p w14:paraId="1B55B6AB" w14:textId="531818F1" w:rsidR="00E73EDF" w:rsidRPr="00EE1D62" w:rsidRDefault="007653F1" w:rsidP="00E36276">
      <w:pPr>
        <w:spacing w:after="120" w:line="240" w:lineRule="auto"/>
      </w:pPr>
      <w:r w:rsidRPr="00EE1D62">
        <w:t>All support files must have unique universal file identifiers. The file identifier of support information should not be used to describe the physical content of the file. The support file metadata that accompanies the file will inform the user of the name and purpose of the file (t</w:t>
      </w:r>
      <w:r w:rsidRPr="00EE1D62">
        <w:rPr>
          <w:rFonts w:hint="eastAsia"/>
        </w:rPr>
        <w:t>hat is</w:t>
      </w:r>
      <w:r w:rsidRPr="00EE1D62">
        <w:t xml:space="preserve"> new, replacement and deletion). </w:t>
      </w:r>
    </w:p>
    <w:p w14:paraId="424D8574" w14:textId="77777777" w:rsidR="00E73EDF" w:rsidRPr="00EE1D62" w:rsidRDefault="007653F1"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In this encoding the support files are named according to the specifications given below:</w:t>
      </w:r>
    </w:p>
    <w:p w14:paraId="768B5007" w14:textId="5E81B9BA" w:rsidR="00E73EDF" w:rsidRPr="00EE1D62" w:rsidRDefault="00EC5278"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101</w:t>
      </w:r>
      <w:r w:rsidR="007653F1" w:rsidRPr="00EE1D62">
        <w:rPr>
          <w:rFonts w:eastAsia="Times New Roman" w:cs="Arial"/>
          <w:lang w:eastAsia="en-US"/>
        </w:rPr>
        <w:t>CC</w:t>
      </w:r>
      <w:r w:rsidR="005511DB" w:rsidRPr="00EE1D62">
        <w:rPr>
          <w:rFonts w:eastAsia="Times New Roman" w:cs="Arial"/>
          <w:lang w:eastAsia="en-US"/>
        </w:rPr>
        <w:t>CC</w:t>
      </w:r>
      <w:r w:rsidR="00812B6A" w:rsidRPr="00413A6F">
        <w:rPr>
          <w:rFonts w:eastAsia="Times New Roman" w:cs="Arial"/>
          <w:lang w:eastAsia="en-US"/>
        </w:rPr>
        <w:t>ØØØØØØØØØØ</w:t>
      </w:r>
      <w:r w:rsidR="007653F1" w:rsidRPr="00EE1D62">
        <w:rPr>
          <w:rFonts w:eastAsia="Times New Roman" w:cs="Arial"/>
          <w:lang w:eastAsia="en-US"/>
        </w:rPr>
        <w:t>.EEE</w:t>
      </w:r>
    </w:p>
    <w:p w14:paraId="1E618C78" w14:textId="77777777" w:rsidR="00E73EDF" w:rsidRPr="00EE1D62" w:rsidRDefault="007653F1" w:rsidP="00E36276">
      <w:pPr>
        <w:autoSpaceDE w:val="0"/>
        <w:autoSpaceDN w:val="0"/>
        <w:adjustRightInd w:val="0"/>
        <w:spacing w:after="60" w:line="240" w:lineRule="auto"/>
        <w:rPr>
          <w:rFonts w:eastAsia="Times New Roman" w:cs="Arial"/>
          <w:lang w:eastAsia="en-US"/>
        </w:rPr>
      </w:pPr>
      <w:r w:rsidRPr="00EE1D62">
        <w:rPr>
          <w:rFonts w:eastAsia="Times New Roman" w:cs="Arial"/>
          <w:lang w:eastAsia="en-US"/>
        </w:rPr>
        <w:t>The main part forms an identifier where:</w:t>
      </w:r>
    </w:p>
    <w:p w14:paraId="7D8F5A6D" w14:textId="6C24D62D" w:rsidR="00EC5278" w:rsidRPr="00EE1D62" w:rsidRDefault="00EC5278" w:rsidP="00E36276">
      <w:pPr>
        <w:numPr>
          <w:ilvl w:val="0"/>
          <w:numId w:val="19"/>
        </w:numPr>
        <w:autoSpaceDE w:val="0"/>
        <w:autoSpaceDN w:val="0"/>
        <w:adjustRightInd w:val="0"/>
        <w:spacing w:after="60" w:line="240" w:lineRule="auto"/>
        <w:ind w:left="567" w:hanging="283"/>
        <w:rPr>
          <w:rFonts w:eastAsia="Times New Roman" w:cs="Arial"/>
          <w:lang w:eastAsia="en-US"/>
        </w:rPr>
      </w:pPr>
      <w:r w:rsidRPr="00EE1D62">
        <w:rPr>
          <w:rFonts w:eastAsia="Times New Roman" w:cs="Arial"/>
          <w:lang w:eastAsia="en-US"/>
        </w:rPr>
        <w:t xml:space="preserve">101 </w:t>
      </w:r>
      <w:r w:rsidR="00E36276">
        <w:rPr>
          <w:rFonts w:eastAsia="Times New Roman" w:cs="Arial"/>
          <w:lang w:eastAsia="en-US"/>
        </w:rPr>
        <w:t>–</w:t>
      </w:r>
      <w:r w:rsidRPr="00EE1D62">
        <w:rPr>
          <w:rFonts w:eastAsia="Times New Roman" w:cs="Arial"/>
          <w:lang w:eastAsia="en-US"/>
        </w:rPr>
        <w:t xml:space="preserve"> </w:t>
      </w:r>
      <w:proofErr w:type="gramStart"/>
      <w:r w:rsidRPr="00EE1D62">
        <w:rPr>
          <w:rFonts w:eastAsia="Times New Roman" w:cs="Arial"/>
          <w:lang w:eastAsia="en-US"/>
        </w:rPr>
        <w:t>the</w:t>
      </w:r>
      <w:proofErr w:type="gramEnd"/>
      <w:r w:rsidRPr="00EE1D62">
        <w:rPr>
          <w:rFonts w:eastAsia="Times New Roman" w:cs="Arial"/>
          <w:lang w:eastAsia="en-US"/>
        </w:rPr>
        <w:t xml:space="preserve"> first 3 characters identify the support file as applicable to an S-101 dataset (mandatory).</w:t>
      </w:r>
    </w:p>
    <w:p w14:paraId="1F569DBB" w14:textId="6B52ED78" w:rsidR="00E73EDF" w:rsidRPr="00EE1D62" w:rsidRDefault="00812B6A" w:rsidP="00E36276">
      <w:pPr>
        <w:numPr>
          <w:ilvl w:val="0"/>
          <w:numId w:val="19"/>
        </w:numPr>
        <w:autoSpaceDE w:val="0"/>
        <w:autoSpaceDN w:val="0"/>
        <w:adjustRightInd w:val="0"/>
        <w:spacing w:after="60" w:line="240" w:lineRule="auto"/>
        <w:ind w:left="567" w:hanging="283"/>
        <w:rPr>
          <w:rFonts w:eastAsia="Times New Roman" w:cs="Arial"/>
          <w:lang w:eastAsia="en-US"/>
        </w:rPr>
      </w:pPr>
      <w:r>
        <w:rPr>
          <w:rFonts w:eastAsia="Times New Roman" w:cs="Arial"/>
          <w:lang w:eastAsia="en-US"/>
        </w:rPr>
        <w:t xml:space="preserve">CCCC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fourth to seventh</w:t>
      </w:r>
      <w:r w:rsidR="007653F1" w:rsidRPr="00EE1D62">
        <w:rPr>
          <w:rFonts w:eastAsia="Times New Roman" w:cs="Arial"/>
          <w:lang w:eastAsia="en-US"/>
        </w:rPr>
        <w:t xml:space="preserve"> characters identify the </w:t>
      </w:r>
      <w:r w:rsidR="00E36276">
        <w:rPr>
          <w:rFonts w:eastAsia="Times New Roman" w:cs="Arial"/>
          <w:lang w:eastAsia="en-US"/>
        </w:rPr>
        <w:t>P</w:t>
      </w:r>
      <w:r w:rsidR="005511DB" w:rsidRPr="00EE1D62">
        <w:rPr>
          <w:rFonts w:eastAsia="Times New Roman" w:cs="Arial"/>
          <w:lang w:eastAsia="en-US"/>
        </w:rPr>
        <w:t>roducer</w:t>
      </w:r>
      <w:r w:rsidR="00883E8E" w:rsidRPr="00EE1D62">
        <w:rPr>
          <w:rFonts w:eastAsia="Times New Roman" w:cs="Arial"/>
          <w:lang w:eastAsia="en-US"/>
        </w:rPr>
        <w:t xml:space="preserve"> </w:t>
      </w:r>
      <w:r w:rsidR="00E36276">
        <w:rPr>
          <w:rFonts w:eastAsia="Times New Roman" w:cs="Arial"/>
          <w:lang w:eastAsia="en-US"/>
        </w:rPr>
        <w:t>C</w:t>
      </w:r>
      <w:r w:rsidR="00883E8E" w:rsidRPr="00EE1D62">
        <w:rPr>
          <w:rFonts w:eastAsia="Times New Roman" w:cs="Arial"/>
          <w:lang w:eastAsia="en-US"/>
        </w:rPr>
        <w:t xml:space="preserve">ode of the </w:t>
      </w:r>
      <w:r w:rsidR="007653F1" w:rsidRPr="00EE1D62">
        <w:rPr>
          <w:rFonts w:eastAsia="Times New Roman" w:cs="Arial"/>
          <w:lang w:eastAsia="en-US"/>
        </w:rPr>
        <w:t>issuing agency (mandatory)</w:t>
      </w:r>
      <w:r w:rsidR="00883E8E" w:rsidRPr="00EE1D62">
        <w:rPr>
          <w:rFonts w:eastAsia="Times New Roman" w:cs="Arial"/>
          <w:lang w:eastAsia="en-US"/>
        </w:rPr>
        <w:t>.</w:t>
      </w:r>
      <w:r w:rsidR="00E36276">
        <w:rPr>
          <w:rFonts w:eastAsia="Times New Roman" w:cs="Arial"/>
          <w:lang w:eastAsia="en-US"/>
        </w:rPr>
        <w:t xml:space="preserve"> </w:t>
      </w:r>
      <w:r w:rsidR="00832DC9" w:rsidRPr="00EE1D62">
        <w:rPr>
          <w:rFonts w:eastAsia="Times New Roman" w:cs="Arial"/>
          <w:lang w:eastAsia="en-US"/>
        </w:rPr>
        <w:t xml:space="preserve">Where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is derived from a 2 or 3 character format (for instance when converting S-57 ENCs), the missing characters of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w:t>
      </w:r>
      <w:del w:id="1412" w:author="Jeff Wootton" w:date="2022-12-05T05:10:00Z">
        <w:r w:rsidR="00551E8F" w:rsidRPr="00EE1D62" w:rsidDel="003963E3">
          <w:rPr>
            <w:rFonts w:eastAsia="Times New Roman" w:cs="Arial"/>
            <w:lang w:eastAsia="en-US"/>
          </w:rPr>
          <w:delText>must</w:delText>
        </w:r>
        <w:r w:rsidR="00832DC9" w:rsidRPr="00EE1D62" w:rsidDel="003963E3">
          <w:rPr>
            <w:rFonts w:eastAsia="Times New Roman" w:cs="Arial"/>
            <w:lang w:eastAsia="en-US"/>
          </w:rPr>
          <w:delText xml:space="preserve"> </w:delText>
        </w:r>
      </w:del>
      <w:ins w:id="1413" w:author="Jeff Wootton" w:date="2022-12-05T05:10:00Z">
        <w:r w:rsidR="003963E3">
          <w:rPr>
            <w:rFonts w:eastAsia="Times New Roman" w:cs="Arial"/>
            <w:lang w:eastAsia="en-US"/>
          </w:rPr>
          <w:t>may</w:t>
        </w:r>
        <w:r w:rsidR="003963E3" w:rsidRPr="00EE1D62">
          <w:rPr>
            <w:rFonts w:eastAsia="Times New Roman" w:cs="Arial"/>
            <w:lang w:eastAsia="en-US"/>
          </w:rPr>
          <w:t xml:space="preserve"> </w:t>
        </w:r>
      </w:ins>
      <w:r w:rsidR="00832DC9" w:rsidRPr="00EE1D62">
        <w:rPr>
          <w:rFonts w:eastAsia="Times New Roman" w:cs="Arial"/>
          <w:lang w:eastAsia="en-US"/>
        </w:rPr>
        <w:t>be populated with zeros (“00” or “0” respectively)</w:t>
      </w:r>
      <w:r w:rsidR="007935E1" w:rsidRPr="00EE1D62">
        <w:rPr>
          <w:rFonts w:eastAsia="Times New Roman" w:cs="Arial"/>
          <w:lang w:eastAsia="en-US"/>
        </w:rPr>
        <w:t xml:space="preserve"> for the sixth and seventh characters of the </w:t>
      </w:r>
      <w:r w:rsidR="00551E8F" w:rsidRPr="00EE1D62">
        <w:rPr>
          <w:rFonts w:eastAsia="Times New Roman" w:cs="Arial"/>
          <w:lang w:eastAsia="en-US"/>
        </w:rPr>
        <w:t xml:space="preserve">support </w:t>
      </w:r>
      <w:r w:rsidR="007935E1" w:rsidRPr="00EE1D62">
        <w:rPr>
          <w:rFonts w:eastAsia="Times New Roman" w:cs="Arial"/>
          <w:lang w:eastAsia="en-US"/>
        </w:rPr>
        <w:t>file name, as required</w:t>
      </w:r>
      <w:r w:rsidR="00832DC9" w:rsidRPr="00EE1D62">
        <w:rPr>
          <w:rFonts w:eastAsia="Times New Roman" w:cs="Arial"/>
          <w:lang w:eastAsia="en-US"/>
        </w:rPr>
        <w:t>.</w:t>
      </w:r>
    </w:p>
    <w:p w14:paraId="58EDC302" w14:textId="249AC895" w:rsidR="00E73EDF" w:rsidRPr="00EE1D62" w:rsidRDefault="00812B6A" w:rsidP="00E36276">
      <w:pPr>
        <w:numPr>
          <w:ilvl w:val="0"/>
          <w:numId w:val="19"/>
        </w:numPr>
        <w:autoSpaceDE w:val="0"/>
        <w:autoSpaceDN w:val="0"/>
        <w:adjustRightInd w:val="0"/>
        <w:spacing w:after="60" w:line="240" w:lineRule="auto"/>
        <w:ind w:left="567" w:hanging="283"/>
      </w:pPr>
      <w:r w:rsidRPr="00413A6F">
        <w:rPr>
          <w:rFonts w:eastAsia="Times New Roman" w:cs="Arial"/>
          <w:lang w:eastAsia="en-US"/>
        </w:rPr>
        <w:t>ØØØØØØØØØØ</w:t>
      </w:r>
      <w:r>
        <w:rPr>
          <w:rFonts w:eastAsia="Times New Roman" w:cs="Arial"/>
          <w:lang w:eastAsia="en-US"/>
        </w:rPr>
        <w:t xml:space="preserve">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eighth</w:t>
      </w:r>
      <w:r w:rsidR="005511DB" w:rsidRPr="00EE1D62">
        <w:rPr>
          <w:rFonts w:eastAsia="Times New Roman" w:cs="Arial"/>
          <w:lang w:eastAsia="en-US"/>
        </w:rPr>
        <w:t xml:space="preserve"> </w:t>
      </w:r>
      <w:r w:rsidR="007653F1" w:rsidRPr="00EE1D62">
        <w:rPr>
          <w:rFonts w:eastAsia="Times New Roman" w:cs="Arial"/>
          <w:lang w:eastAsia="en-US"/>
        </w:rPr>
        <w:t xml:space="preserve">to the maximum </w:t>
      </w:r>
      <w:r>
        <w:rPr>
          <w:rFonts w:eastAsia="Times New Roman" w:cs="Arial"/>
          <w:lang w:eastAsia="en-US"/>
        </w:rPr>
        <w:t>sevent</w:t>
      </w:r>
      <w:r w:rsidR="00EC5278" w:rsidRPr="00EE1D62">
        <w:rPr>
          <w:rFonts w:eastAsia="Times New Roman" w:cs="Arial"/>
          <w:lang w:eastAsia="en-US"/>
        </w:rPr>
        <w:t>een</w:t>
      </w:r>
      <w:r w:rsidR="005511DB" w:rsidRPr="00EE1D62">
        <w:rPr>
          <w:rFonts w:eastAsia="Times New Roman" w:cs="Arial"/>
          <w:lang w:eastAsia="en-US"/>
        </w:rPr>
        <w:t>th</w:t>
      </w:r>
      <w:r w:rsidR="007653F1" w:rsidRPr="00EE1D62">
        <w:rPr>
          <w:rFonts w:eastAsia="Times New Roman" w:cs="Arial"/>
          <w:lang w:eastAsia="en-US"/>
        </w:rPr>
        <w:t xml:space="preserve"> characters are optional and can be used in any way by the </w:t>
      </w:r>
      <w:r w:rsidR="000559BE">
        <w:rPr>
          <w:lang w:eastAsia="en-US"/>
        </w:rPr>
        <w:t>P</w:t>
      </w:r>
      <w:r w:rsidR="007653F1" w:rsidRPr="00EE1D62">
        <w:rPr>
          <w:lang w:eastAsia="en-US"/>
        </w:rPr>
        <w:t xml:space="preserve">roducer to provide the unique </w:t>
      </w:r>
      <w:r w:rsidR="00EC5278" w:rsidRPr="00EE1D62">
        <w:rPr>
          <w:lang w:eastAsia="en-US"/>
        </w:rPr>
        <w:t xml:space="preserve">support </w:t>
      </w:r>
      <w:r w:rsidR="007653F1" w:rsidRPr="00EE1D62">
        <w:rPr>
          <w:lang w:eastAsia="en-US"/>
        </w:rPr>
        <w:t>file name. The following characters are allowed in the support file name</w:t>
      </w:r>
      <w:r w:rsidR="00883E8E" w:rsidRPr="00EE1D62">
        <w:rPr>
          <w:lang w:eastAsia="en-US"/>
        </w:rPr>
        <w:t>:</w:t>
      </w:r>
      <w:r w:rsidR="007653F1" w:rsidRPr="00EE1D62">
        <w:rPr>
          <w:lang w:eastAsia="en-US"/>
        </w:rPr>
        <w:t xml:space="preserve"> A to Z</w:t>
      </w:r>
      <w:ins w:id="1414" w:author="Jeff Wootton" w:date="2022-10-26T02:08:00Z">
        <w:r w:rsidR="00481F3C">
          <w:rPr>
            <w:lang w:eastAsia="en-US"/>
          </w:rPr>
          <w:t xml:space="preserve"> (upper case characters only)</w:t>
        </w:r>
      </w:ins>
      <w:r w:rsidR="007653F1" w:rsidRPr="00EE1D62">
        <w:rPr>
          <w:lang w:eastAsia="en-US"/>
        </w:rPr>
        <w:t>, 0 to 9</w:t>
      </w:r>
      <w:r w:rsidR="007653F1" w:rsidRPr="00EE1D62">
        <w:t xml:space="preserve"> and the special character _ (underscore)</w:t>
      </w:r>
      <w:r w:rsidR="00883E8E" w:rsidRPr="00EE1D62">
        <w:t>.</w:t>
      </w:r>
      <w:ins w:id="1415" w:author="Jeff Wootton" w:date="2022-10-26T01:49:00Z">
        <w:r w:rsidR="00C25CC9">
          <w:t xml:space="preserve"> </w:t>
        </w:r>
        <w:r w:rsidR="00C25CC9">
          <w:rPr>
            <w:lang w:eastAsia="en-US"/>
          </w:rPr>
          <w:t>It is not required to use all the available characters, however at least one character must be used.</w:t>
        </w:r>
      </w:ins>
    </w:p>
    <w:p w14:paraId="345F06C8" w14:textId="14AE4E67" w:rsidR="00E73EDF" w:rsidRPr="00EE1D62" w:rsidRDefault="007653F1" w:rsidP="00E36276">
      <w:pPr>
        <w:numPr>
          <w:ilvl w:val="0"/>
          <w:numId w:val="19"/>
        </w:numPr>
        <w:autoSpaceDE w:val="0"/>
        <w:autoSpaceDN w:val="0"/>
        <w:adjustRightInd w:val="0"/>
        <w:spacing w:after="120" w:line="240" w:lineRule="auto"/>
        <w:ind w:left="567" w:hanging="283"/>
      </w:pPr>
      <w:r w:rsidRPr="00EE1D62">
        <w:rPr>
          <w:lang w:eastAsia="en-US"/>
        </w:rPr>
        <w:lastRenderedPageBreak/>
        <w:t>.EEE – support file extension. (TXT, HTM, XML or TIF)</w:t>
      </w:r>
      <w:r w:rsidR="005511DB" w:rsidRPr="00EE1D62">
        <w:rPr>
          <w:lang w:eastAsia="en-US"/>
        </w:rPr>
        <w:t>.</w:t>
      </w:r>
    </w:p>
    <w:p w14:paraId="5BCE2376" w14:textId="47041A90" w:rsidR="00E73EDF" w:rsidRPr="00EE1D62" w:rsidRDefault="007653F1" w:rsidP="00E36276">
      <w:pPr>
        <w:pStyle w:val="Heading3"/>
        <w:tabs>
          <w:tab w:val="clear" w:pos="660"/>
          <w:tab w:val="clear" w:pos="880"/>
          <w:tab w:val="left" w:pos="851"/>
        </w:tabs>
        <w:spacing w:before="120" w:after="120" w:line="240" w:lineRule="auto"/>
        <w:ind w:left="851" w:hanging="851"/>
        <w:jc w:val="both"/>
        <w:rPr>
          <w:lang w:eastAsia="en-US"/>
        </w:rPr>
      </w:pPr>
      <w:bookmarkStart w:id="1416" w:name="_Toc510784350"/>
      <w:bookmarkStart w:id="1417" w:name="_Toc510785499"/>
      <w:bookmarkStart w:id="1418" w:name="_Toc513198140"/>
      <w:bookmarkStart w:id="1419" w:name="_Toc515440392"/>
      <w:bookmarkStart w:id="1420" w:name="_Toc517858909"/>
      <w:bookmarkStart w:id="1421" w:name="_Toc519859149"/>
      <w:bookmarkStart w:id="1422" w:name="_Toc521495193"/>
      <w:bookmarkStart w:id="1423" w:name="_Toc527117806"/>
      <w:bookmarkStart w:id="1424" w:name="_Toc527620333"/>
      <w:bookmarkStart w:id="1425" w:name="_Toc529974575"/>
      <w:bookmarkStart w:id="1426" w:name="_Toc510784351"/>
      <w:bookmarkStart w:id="1427" w:name="_Toc510785500"/>
      <w:bookmarkStart w:id="1428" w:name="_Toc513198141"/>
      <w:bookmarkStart w:id="1429" w:name="_Toc515440393"/>
      <w:bookmarkStart w:id="1430" w:name="_Toc517858910"/>
      <w:bookmarkStart w:id="1431" w:name="_Toc519859150"/>
      <w:bookmarkStart w:id="1432" w:name="_Toc521495194"/>
      <w:bookmarkStart w:id="1433" w:name="_Toc527117807"/>
      <w:bookmarkStart w:id="1434" w:name="_Toc527620334"/>
      <w:bookmarkStart w:id="1435" w:name="_Toc529974576"/>
      <w:bookmarkStart w:id="1436" w:name="_Toc510785501"/>
      <w:bookmarkStart w:id="1437" w:name="_Toc510784352"/>
      <w:bookmarkStart w:id="1438" w:name="_Toc513198142"/>
      <w:bookmarkStart w:id="1439" w:name="_Toc515440394"/>
      <w:bookmarkStart w:id="1440" w:name="_Toc517858911"/>
      <w:bookmarkStart w:id="1441" w:name="_Toc519859151"/>
      <w:bookmarkStart w:id="1442" w:name="_Toc521495195"/>
      <w:bookmarkStart w:id="1443" w:name="_Toc527117808"/>
      <w:bookmarkStart w:id="1444" w:name="_Toc527620335"/>
      <w:bookmarkStart w:id="1445" w:name="_Toc529974577"/>
      <w:bookmarkStart w:id="1446" w:name="_Toc439685315"/>
      <w:bookmarkStart w:id="1447" w:name="_Toc121374473"/>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r w:rsidRPr="00EE1D62">
        <w:rPr>
          <w:lang w:eastAsia="en-US"/>
        </w:rPr>
        <w:t xml:space="preserve">Support </w:t>
      </w:r>
      <w:r w:rsidR="003535C9">
        <w:rPr>
          <w:lang w:eastAsia="en-US"/>
        </w:rPr>
        <w:t>f</w:t>
      </w:r>
      <w:r w:rsidRPr="00EE1D62">
        <w:rPr>
          <w:lang w:eastAsia="en-US"/>
        </w:rPr>
        <w:t xml:space="preserve">ile </w:t>
      </w:r>
      <w:r w:rsidR="003535C9">
        <w:rPr>
          <w:lang w:eastAsia="en-US"/>
        </w:rPr>
        <w:t>m</w:t>
      </w:r>
      <w:r w:rsidRPr="00EE1D62">
        <w:rPr>
          <w:lang w:eastAsia="en-US"/>
        </w:rPr>
        <w:t>anagement</w:t>
      </w:r>
      <w:bookmarkEnd w:id="1446"/>
      <w:bookmarkEnd w:id="1447"/>
    </w:p>
    <w:p w14:paraId="648FA29F" w14:textId="0B7234A9" w:rsidR="00E73EDF" w:rsidRPr="00EE1D62" w:rsidRDefault="007653F1" w:rsidP="000559BE">
      <w:pPr>
        <w:autoSpaceDE w:val="0"/>
        <w:autoSpaceDN w:val="0"/>
        <w:adjustRightInd w:val="0"/>
        <w:spacing w:after="120" w:line="240" w:lineRule="auto"/>
        <w:rPr>
          <w:rFonts w:cs="Arial"/>
          <w:lang w:eastAsia="en-US"/>
        </w:rPr>
      </w:pPr>
      <w:r w:rsidRPr="00EE1D62">
        <w:rPr>
          <w:rFonts w:cs="Arial"/>
          <w:lang w:eastAsia="en-US"/>
        </w:rPr>
        <w:t xml:space="preserve">When a support file is created or a subsequent version is issued it must carry its own issue date and be supported with a digital signature which authenticates it against the </w:t>
      </w:r>
      <w:r w:rsidR="000559BE">
        <w:rPr>
          <w:rFonts w:cs="Arial"/>
          <w:lang w:eastAsia="en-US"/>
        </w:rPr>
        <w:t>P</w:t>
      </w:r>
      <w:r w:rsidRPr="00EE1D62">
        <w:rPr>
          <w:rFonts w:cs="Arial"/>
          <w:lang w:eastAsia="en-US"/>
        </w:rPr>
        <w:t xml:space="preserve">roducer’s public key included in the </w:t>
      </w:r>
      <w:r w:rsidR="000559BE">
        <w:rPr>
          <w:rFonts w:cs="Arial"/>
          <w:lang w:eastAsia="en-US"/>
        </w:rPr>
        <w:t>E</w:t>
      </w:r>
      <w:r w:rsidRPr="00EE1D62">
        <w:rPr>
          <w:rFonts w:cs="Arial"/>
          <w:lang w:eastAsia="en-US"/>
        </w:rPr>
        <w:t xml:space="preserve">xchange </w:t>
      </w:r>
      <w:r w:rsidR="000559BE">
        <w:rPr>
          <w:rFonts w:cs="Arial"/>
          <w:lang w:eastAsia="en-US"/>
        </w:rPr>
        <w:t>S</w:t>
      </w:r>
      <w:r w:rsidRPr="00EE1D62">
        <w:rPr>
          <w:rFonts w:cs="Arial"/>
          <w:lang w:eastAsia="en-US"/>
        </w:rPr>
        <w:t>et metadata.</w:t>
      </w:r>
    </w:p>
    <w:p w14:paraId="49E629B1" w14:textId="200520E9" w:rsidR="00E73EDF" w:rsidRPr="00EE1D62" w:rsidRDefault="007653F1" w:rsidP="000559BE">
      <w:pPr>
        <w:autoSpaceDE w:val="0"/>
        <w:autoSpaceDN w:val="0"/>
        <w:adjustRightInd w:val="0"/>
        <w:spacing w:after="120" w:line="240" w:lineRule="auto"/>
        <w:rPr>
          <w:rFonts w:eastAsia="Times New Roman" w:cs="Arial"/>
          <w:lang w:eastAsia="en-US"/>
        </w:rPr>
      </w:pPr>
      <w:r w:rsidRPr="00EE1D62">
        <w:rPr>
          <w:rFonts w:cs="Arial"/>
          <w:lang w:eastAsia="en-US"/>
        </w:rPr>
        <w:t>The type of support file is indicated in the “purpose” fi</w:t>
      </w:r>
      <w:r w:rsidR="000559BE">
        <w:rPr>
          <w:rFonts w:cs="Arial"/>
          <w:lang w:eastAsia="en-US"/>
        </w:rPr>
        <w:t xml:space="preserve">eld of the discovery metadata. </w:t>
      </w:r>
      <w:r w:rsidR="007F0E40" w:rsidRPr="00EE1D62">
        <w:rPr>
          <w:rFonts w:cs="Arial"/>
          <w:lang w:val="en-US" w:eastAsia="en-US"/>
        </w:rPr>
        <w:t>Three types: new, replace</w:t>
      </w:r>
      <w:r w:rsidR="000559BE">
        <w:rPr>
          <w:rFonts w:cs="Arial"/>
          <w:lang w:val="en-US" w:eastAsia="en-US"/>
        </w:rPr>
        <w:t xml:space="preserve">ment and deletion are defined. </w:t>
      </w:r>
      <w:r w:rsidRPr="00EE1D62">
        <w:rPr>
          <w:rFonts w:cs="Arial"/>
          <w:lang w:eastAsia="en-US"/>
        </w:rPr>
        <w:t>Support files carrying the “deletion” flag must be removed</w:t>
      </w:r>
      <w:r w:rsidR="000559BE">
        <w:rPr>
          <w:rFonts w:cs="Arial"/>
          <w:lang w:eastAsia="en-US"/>
        </w:rPr>
        <w:t xml:space="preserve"> from the system. </w:t>
      </w:r>
      <w:r w:rsidRPr="00EE1D62">
        <w:rPr>
          <w:rFonts w:eastAsia="Times New Roman" w:cs="Arial"/>
          <w:lang w:eastAsia="en-US"/>
        </w:rPr>
        <w:t xml:space="preserve">When a feature pointing to a text, picture or application file is deleted or updated so that it no longer references the file, the system software must check to see whether any other feature </w:t>
      </w:r>
      <w:r w:rsidR="00954759" w:rsidRPr="00EE1D62">
        <w:rPr>
          <w:rFonts w:eastAsia="Times New Roman" w:cs="Arial"/>
          <w:lang w:eastAsia="en-US"/>
        </w:rPr>
        <w:t xml:space="preserve">references </w:t>
      </w:r>
      <w:r w:rsidRPr="00EE1D62">
        <w:rPr>
          <w:rFonts w:eastAsia="Times New Roman" w:cs="Arial"/>
          <w:lang w:eastAsia="en-US"/>
        </w:rPr>
        <w:t xml:space="preserve">the same file, before that file is deleted. </w:t>
      </w:r>
    </w:p>
    <w:p w14:paraId="57A15E83" w14:textId="6C912EA1" w:rsidR="00E73EDF" w:rsidRPr="00EC74DC" w:rsidRDefault="007653F1" w:rsidP="000559BE">
      <w:pPr>
        <w:autoSpaceDE w:val="0"/>
        <w:autoSpaceDN w:val="0"/>
        <w:adjustRightInd w:val="0"/>
        <w:spacing w:after="120" w:line="240" w:lineRule="auto"/>
        <w:rPr>
          <w:rFonts w:eastAsia="Times New Roman" w:cs="Arial"/>
          <w:lang w:eastAsia="en-US"/>
        </w:rPr>
      </w:pPr>
      <w:r w:rsidRPr="00EC74DC">
        <w:rPr>
          <w:rFonts w:eastAsia="Times New Roman" w:cs="Arial"/>
          <w:lang w:eastAsia="en-US"/>
        </w:rPr>
        <w:t xml:space="preserve">Each support file </w:t>
      </w:r>
      <w:r w:rsidR="004652D2" w:rsidRPr="00EC74DC">
        <w:rPr>
          <w:rFonts w:eastAsia="Times New Roman" w:cs="Arial"/>
          <w:lang w:eastAsia="en-US"/>
        </w:rPr>
        <w:t xml:space="preserve">required </w:t>
      </w:r>
      <w:r w:rsidRPr="00EC74DC">
        <w:rPr>
          <w:rFonts w:eastAsia="Times New Roman" w:cs="Arial"/>
          <w:lang w:eastAsia="en-US"/>
        </w:rPr>
        <w:t xml:space="preserve">must be </w:t>
      </w:r>
      <w:r w:rsidR="004652D2" w:rsidRPr="00EC74DC">
        <w:rPr>
          <w:rFonts w:eastAsia="Times New Roman" w:cs="Arial"/>
          <w:lang w:eastAsia="en-US"/>
        </w:rPr>
        <w:t xml:space="preserve">included </w:t>
      </w:r>
      <w:r w:rsidRPr="00EC74DC">
        <w:rPr>
          <w:rFonts w:eastAsia="Times New Roman" w:cs="Arial"/>
          <w:lang w:eastAsia="en-US"/>
        </w:rPr>
        <w:t xml:space="preserve">only once in the </w:t>
      </w:r>
      <w:r w:rsidR="000559BE">
        <w:rPr>
          <w:rFonts w:eastAsia="Times New Roman" w:cs="Arial"/>
          <w:lang w:eastAsia="en-US"/>
        </w:rPr>
        <w:t>E</w:t>
      </w:r>
      <w:r w:rsidRPr="00EC74DC">
        <w:rPr>
          <w:rFonts w:eastAsia="Times New Roman" w:cs="Arial"/>
          <w:lang w:eastAsia="en-US"/>
        </w:rPr>
        <w:t xml:space="preserve">xchange </w:t>
      </w:r>
      <w:r w:rsidR="000559BE">
        <w:rPr>
          <w:rFonts w:eastAsia="Times New Roman" w:cs="Arial"/>
          <w:lang w:eastAsia="en-US"/>
        </w:rPr>
        <w:t>S</w:t>
      </w:r>
      <w:r w:rsidRPr="00EC74DC">
        <w:rPr>
          <w:rFonts w:eastAsia="Times New Roman" w:cs="Arial"/>
          <w:lang w:eastAsia="en-US"/>
        </w:rPr>
        <w:t>et.</w:t>
      </w:r>
    </w:p>
    <w:p w14:paraId="452A6F81" w14:textId="363A6BC4" w:rsidR="007F0E40" w:rsidRPr="00EC74DC" w:rsidRDefault="007653F1" w:rsidP="000559BE">
      <w:pPr>
        <w:spacing w:after="120" w:line="240" w:lineRule="auto"/>
        <w:rPr>
          <w:rFonts w:cs="Arial"/>
          <w:lang w:eastAsia="en-US"/>
        </w:rPr>
      </w:pPr>
      <w:r w:rsidRPr="00EC74DC">
        <w:rPr>
          <w:rFonts w:cs="Arial"/>
          <w:lang w:eastAsia="en-US"/>
        </w:rPr>
        <w:t xml:space="preserve">Support files </w:t>
      </w:r>
      <w:r w:rsidR="007F0E40" w:rsidRPr="00EC74DC">
        <w:rPr>
          <w:rFonts w:cs="Arial"/>
          <w:lang w:eastAsia="en-US"/>
        </w:rPr>
        <w:t xml:space="preserve">must </w:t>
      </w:r>
      <w:r w:rsidRPr="00EC74DC">
        <w:rPr>
          <w:rFonts w:cs="Arial"/>
          <w:lang w:eastAsia="en-US"/>
        </w:rPr>
        <w:t xml:space="preserve">be stored in a separate folder within the </w:t>
      </w:r>
      <w:r w:rsidR="000559BE">
        <w:rPr>
          <w:rFonts w:cs="Arial"/>
          <w:lang w:eastAsia="en-US"/>
        </w:rPr>
        <w:t>E</w:t>
      </w:r>
      <w:r w:rsidRPr="00EC74DC">
        <w:rPr>
          <w:rFonts w:cs="Arial"/>
          <w:lang w:eastAsia="en-US"/>
        </w:rPr>
        <w:t xml:space="preserve">xchange </w:t>
      </w:r>
      <w:r w:rsidR="000559BE">
        <w:rPr>
          <w:rFonts w:cs="Arial"/>
          <w:lang w:eastAsia="en-US"/>
        </w:rPr>
        <w:t>S</w:t>
      </w:r>
      <w:r w:rsidRPr="00EC74DC">
        <w:rPr>
          <w:rFonts w:cs="Arial"/>
          <w:lang w:eastAsia="en-US"/>
        </w:rPr>
        <w:t>et</w:t>
      </w:r>
      <w:r w:rsidR="007F0E40" w:rsidRPr="00EC74DC">
        <w:rPr>
          <w:rFonts w:cs="Arial"/>
          <w:lang w:eastAsia="en-US"/>
        </w:rPr>
        <w:t xml:space="preserve">, </w:t>
      </w:r>
      <w:r w:rsidR="007F0E40" w:rsidRPr="00EC74DC">
        <w:rPr>
          <w:rFonts w:cs="Arial"/>
          <w:lang w:val="en-US" w:eastAsia="en-US"/>
        </w:rPr>
        <w:t xml:space="preserve">refer to Figure </w:t>
      </w:r>
      <w:del w:id="1448" w:author="Teh Stand" w:date="2022-06-13T14:17:00Z">
        <w:r w:rsidR="007F0E40" w:rsidRPr="00EC74DC" w:rsidDel="000559BE">
          <w:rPr>
            <w:rFonts w:cs="Arial"/>
            <w:lang w:val="en-US" w:eastAsia="en-US"/>
          </w:rPr>
          <w:delText>2</w:delText>
        </w:r>
        <w:r w:rsidR="00C33102" w:rsidRPr="00EC74DC" w:rsidDel="000559BE">
          <w:rPr>
            <w:rFonts w:cs="Arial"/>
            <w:lang w:val="en-US" w:eastAsia="en-US"/>
          </w:rPr>
          <w:delText>5</w:delText>
        </w:r>
        <w:r w:rsidR="007F0E40" w:rsidRPr="00EC74DC" w:rsidDel="000559BE">
          <w:rPr>
            <w:rFonts w:cs="Arial"/>
            <w:lang w:val="en-US" w:eastAsia="en-US"/>
          </w:rPr>
          <w:delText xml:space="preserve"> </w:delText>
        </w:r>
      </w:del>
      <w:ins w:id="1449" w:author="Teh Stand" w:date="2022-06-13T14:17:00Z">
        <w:r w:rsidR="000559BE">
          <w:rPr>
            <w:rFonts w:cs="Arial"/>
            <w:lang w:val="en-US" w:eastAsia="en-US"/>
          </w:rPr>
          <w:t>12-3</w:t>
        </w:r>
        <w:r w:rsidR="000559BE" w:rsidRPr="00EC74DC">
          <w:rPr>
            <w:rFonts w:cs="Arial"/>
            <w:lang w:val="en-US" w:eastAsia="en-US"/>
          </w:rPr>
          <w:t xml:space="preserve"> </w:t>
        </w:r>
      </w:ins>
      <w:r w:rsidR="007F0E40" w:rsidRPr="00EC74DC">
        <w:rPr>
          <w:rFonts w:cs="Arial"/>
          <w:lang w:val="en-US" w:eastAsia="en-US"/>
        </w:rPr>
        <w:t>– S-101 Exchange Set</w:t>
      </w:r>
      <w:r w:rsidRPr="00EC74DC">
        <w:rPr>
          <w:rFonts w:cs="Arial"/>
          <w:lang w:eastAsia="en-US"/>
        </w:rPr>
        <w:t>.</w:t>
      </w:r>
    </w:p>
    <w:p w14:paraId="0F06E603" w14:textId="7A4514E4" w:rsidR="006D018A" w:rsidRPr="00EC74DC" w:rsidRDefault="006D018A" w:rsidP="000559BE">
      <w:pPr>
        <w:spacing w:after="120" w:line="240" w:lineRule="auto"/>
        <w:rPr>
          <w:rFonts w:cs="Arial"/>
          <w:lang w:val="en-US" w:eastAsia="en-US"/>
        </w:rPr>
      </w:pPr>
      <w:r w:rsidRPr="00EC74DC">
        <w:rPr>
          <w:rFonts w:cs="Arial"/>
          <w:lang w:val="en-US" w:eastAsia="en-US"/>
        </w:rPr>
        <w:t>Re</w:t>
      </w:r>
      <w:r w:rsidR="000559BE">
        <w:rPr>
          <w:rFonts w:cs="Arial"/>
          <w:lang w:val="en-US" w:eastAsia="en-US"/>
        </w:rPr>
        <w:t>-</w:t>
      </w:r>
      <w:r w:rsidRPr="00EC74DC">
        <w:rPr>
          <w:rFonts w:cs="Arial"/>
          <w:lang w:val="en-US" w:eastAsia="en-US"/>
        </w:rPr>
        <w:t xml:space="preserve">use of a support file name after a deletion period is possible only if the support file edition number is higher than the previous edition number before deletion. </w:t>
      </w:r>
    </w:p>
    <w:p w14:paraId="0A30B043" w14:textId="506DAAB4" w:rsidR="006D018A" w:rsidRPr="00EC74DC" w:rsidRDefault="006D018A" w:rsidP="000559BE">
      <w:pPr>
        <w:spacing w:after="120" w:line="240" w:lineRule="auto"/>
        <w:rPr>
          <w:rFonts w:cs="Arial"/>
          <w:lang w:val="en-US" w:eastAsia="en-US"/>
        </w:rPr>
      </w:pPr>
      <w:r w:rsidRPr="00EC74DC">
        <w:rPr>
          <w:rFonts w:cs="Arial"/>
          <w:lang w:val="en-US" w:eastAsia="en-US"/>
        </w:rPr>
        <w:t xml:space="preserve">Only the latest edition </w:t>
      </w:r>
      <w:r w:rsidR="000559BE">
        <w:rPr>
          <w:rFonts w:cs="Arial"/>
          <w:lang w:val="en-US" w:eastAsia="en-US"/>
        </w:rPr>
        <w:t xml:space="preserve">of a support file can be used. </w:t>
      </w:r>
      <w:r w:rsidRPr="00EC74DC">
        <w:rPr>
          <w:rFonts w:cs="Arial"/>
          <w:lang w:val="en-US" w:eastAsia="en-US"/>
        </w:rPr>
        <w:t xml:space="preserve">As soon as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 xml:space="preserve">dition is created and installed, the older version is retired and can no longer be used by any feature. </w:t>
      </w:r>
    </w:p>
    <w:p w14:paraId="08E6A461" w14:textId="164E4100" w:rsidR="006D018A" w:rsidRPr="00EC74DC" w:rsidRDefault="006D018A" w:rsidP="000559BE">
      <w:pPr>
        <w:spacing w:after="120" w:line="240" w:lineRule="auto"/>
        <w:rPr>
          <w:rFonts w:cs="Arial"/>
          <w:lang w:val="en-US" w:eastAsia="en-US"/>
        </w:rPr>
      </w:pPr>
      <w:r w:rsidRPr="00EC74DC">
        <w:rPr>
          <w:rFonts w:cs="Arial"/>
          <w:lang w:val="en-US" w:eastAsia="en-US"/>
        </w:rPr>
        <w:t xml:space="preserve">If a support file is associated with multiple features in one or several datasets,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 xml:space="preserve">dition of the file will immediately be used by all associated features. </w:t>
      </w:r>
    </w:p>
    <w:p w14:paraId="59A9919D" w14:textId="21D471F2" w:rsidR="00E73EDF" w:rsidRPr="00EC74DC" w:rsidRDefault="006D018A" w:rsidP="000559BE">
      <w:pPr>
        <w:spacing w:after="120" w:line="240" w:lineRule="auto"/>
        <w:rPr>
          <w:rFonts w:cs="Arial"/>
          <w:lang w:eastAsia="en-US"/>
        </w:rPr>
      </w:pPr>
      <w:r w:rsidRPr="00EC74DC">
        <w:rPr>
          <w:rFonts w:cs="Arial"/>
          <w:lang w:val="en-US" w:eastAsia="en-US"/>
        </w:rPr>
        <w:t xml:space="preserve">If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of a support file contains changes not applicable to all previous associated features, a completely new</w:t>
      </w:r>
      <w:r w:rsidR="000559BE">
        <w:rPr>
          <w:rFonts w:cs="Arial"/>
          <w:lang w:val="en-US" w:eastAsia="en-US"/>
        </w:rPr>
        <w:t xml:space="preserve"> file must be created instead. </w:t>
      </w:r>
      <w:r w:rsidRPr="00EC74DC">
        <w:rPr>
          <w:rFonts w:cs="Arial"/>
          <w:lang w:val="en-US" w:eastAsia="en-US"/>
        </w:rPr>
        <w:t>This is to maintain the support file information in the associated features not</w:t>
      </w:r>
      <w:r w:rsidR="000559BE">
        <w:rPr>
          <w:rFonts w:cs="Arial"/>
          <w:lang w:val="en-US" w:eastAsia="en-US"/>
        </w:rPr>
        <w:t xml:space="preserve"> effected by the last changes. </w:t>
      </w:r>
      <w:r w:rsidRPr="00EC74DC">
        <w:rPr>
          <w:rFonts w:cs="Arial"/>
          <w:lang w:val="en-US" w:eastAsia="en-US"/>
        </w:rPr>
        <w:t>The associations to the old file must then be removed and new associations cre</w:t>
      </w:r>
      <w:r w:rsidR="000559BE">
        <w:rPr>
          <w:rFonts w:cs="Arial"/>
          <w:lang w:val="en-US" w:eastAsia="en-US"/>
        </w:rPr>
        <w:t xml:space="preserve">ated for the new support file. </w:t>
      </w:r>
      <w:r w:rsidRPr="00EC74DC">
        <w:rPr>
          <w:rFonts w:cs="Arial"/>
          <w:lang w:val="en-US" w:eastAsia="en-US"/>
        </w:rPr>
        <w:t xml:space="preserve">Features where changes were not applicable will continue to use the old support file. </w:t>
      </w:r>
    </w:p>
    <w:p w14:paraId="50D10ECD" w14:textId="5C721E13" w:rsidR="005D1F0B" w:rsidRPr="00EC74DC" w:rsidRDefault="005D1F0B" w:rsidP="00C128E3">
      <w:pPr>
        <w:spacing w:after="120" w:line="240" w:lineRule="auto"/>
        <w:rPr>
          <w:rFonts w:eastAsia="Arial" w:cs="Arial"/>
          <w:lang w:val="en-US" w:eastAsia="en-US"/>
        </w:rPr>
      </w:pPr>
      <w:r w:rsidRPr="00EC74DC">
        <w:rPr>
          <w:rFonts w:eastAsia="Arial" w:cs="Arial"/>
          <w:lang w:val="en-US" w:eastAsia="en-US"/>
        </w:rPr>
        <w:t>The following scenario demonstrates the rules related to versioning and issuing of new support files:</w:t>
      </w:r>
    </w:p>
    <w:p w14:paraId="7F31B4E5" w14:textId="1A5AC124" w:rsidR="005D1F0B" w:rsidRPr="00EC74DC" w:rsidRDefault="003963E3" w:rsidP="00C128E3">
      <w:pPr>
        <w:spacing w:after="120" w:line="240" w:lineRule="auto"/>
        <w:ind w:left="567"/>
        <w:rPr>
          <w:rFonts w:eastAsia="Arial" w:cs="Arial"/>
          <w:lang w:val="en-US" w:eastAsia="en-US"/>
        </w:rPr>
      </w:pPr>
      <w:ins w:id="1450" w:author="Jeff Wootton" w:date="2022-12-05T05:19:00Z">
        <w:r>
          <w:rPr>
            <w:rFonts w:eastAsia="Arial" w:cs="Arial"/>
            <w:lang w:val="en-US" w:eastAsia="en-US"/>
          </w:rPr>
          <w:t>Figure 11-</w:t>
        </w:r>
      </w:ins>
      <w:ins w:id="1451" w:author="Jeff Wootton" w:date="2022-12-05T05:20:00Z">
        <w:r>
          <w:rPr>
            <w:rFonts w:eastAsia="Arial" w:cs="Arial"/>
            <w:lang w:val="en-US" w:eastAsia="en-US"/>
          </w:rPr>
          <w:t xml:space="preserve">1: </w:t>
        </w:r>
      </w:ins>
      <w:r w:rsidR="005D1F0B" w:rsidRPr="00EC74DC">
        <w:rPr>
          <w:rFonts w:eastAsia="Arial" w:cs="Arial"/>
          <w:lang w:val="en-US" w:eastAsia="en-US"/>
        </w:rPr>
        <w:t>Three Caution areas are encoded within three different ENCs. All of them references the same support file A:</w:t>
      </w:r>
    </w:p>
    <w:p w14:paraId="30F5C102" w14:textId="7CF177B7"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829C874" wp14:editId="3CC123D7">
            <wp:extent cx="3943350" cy="2668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7135" cy="2690913"/>
                    </a:xfrm>
                    <a:prstGeom prst="rect">
                      <a:avLst/>
                    </a:prstGeom>
                    <a:noFill/>
                    <a:ln>
                      <a:noFill/>
                    </a:ln>
                  </pic:spPr>
                </pic:pic>
              </a:graphicData>
            </a:graphic>
          </wp:inline>
        </w:drawing>
      </w:r>
    </w:p>
    <w:p w14:paraId="161EDC69" w14:textId="29689407" w:rsidR="005D1F0B" w:rsidRPr="00E422B2" w:rsidRDefault="005D1F0B" w:rsidP="000559BE">
      <w:pPr>
        <w:pStyle w:val="Caption"/>
        <w:spacing w:line="240" w:lineRule="auto"/>
        <w:jc w:val="center"/>
        <w:rPr>
          <w:sz w:val="18"/>
          <w:szCs w:val="18"/>
        </w:rPr>
      </w:pPr>
      <w:r w:rsidRPr="00E422B2">
        <w:rPr>
          <w:sz w:val="18"/>
          <w:szCs w:val="18"/>
        </w:rPr>
        <w:t xml:space="preserve">Figure </w:t>
      </w:r>
      <w:del w:id="1452" w:author="Teh Stand" w:date="2022-06-13T14:19:00Z">
        <w:r w:rsidRPr="00E422B2" w:rsidDel="000559BE">
          <w:rPr>
            <w:sz w:val="18"/>
            <w:szCs w:val="18"/>
          </w:rPr>
          <w:delText xml:space="preserve">19 </w:delText>
        </w:r>
      </w:del>
      <w:ins w:id="1453" w:author="Teh Stand" w:date="2022-06-13T14:19:00Z">
        <w:r w:rsidR="000559BE" w:rsidRPr="00E422B2">
          <w:rPr>
            <w:sz w:val="18"/>
            <w:szCs w:val="18"/>
          </w:rPr>
          <w:t>11-</w:t>
        </w:r>
        <w:del w:id="1454" w:author="Jeff Wootton" w:date="2022-12-05T05:18:00Z">
          <w:r w:rsidR="000559BE" w:rsidRPr="00E422B2" w:rsidDel="003963E3">
            <w:rPr>
              <w:sz w:val="18"/>
              <w:szCs w:val="18"/>
            </w:rPr>
            <w:delText>2</w:delText>
          </w:r>
        </w:del>
      </w:ins>
      <w:ins w:id="1455" w:author="Jeff Wootton" w:date="2022-12-05T05:18:00Z">
        <w:r w:rsidR="003963E3">
          <w:rPr>
            <w:sz w:val="18"/>
            <w:szCs w:val="18"/>
          </w:rPr>
          <w:t>1</w:t>
        </w:r>
      </w:ins>
      <w:ins w:id="1456" w:author="Teh Stand" w:date="2022-06-13T14:19:00Z">
        <w:r w:rsidR="000559BE" w:rsidRPr="00E422B2">
          <w:rPr>
            <w:sz w:val="18"/>
            <w:szCs w:val="18"/>
          </w:rPr>
          <w:t xml:space="preserve"> </w:t>
        </w:r>
      </w:ins>
      <w:r w:rsidRPr="00E422B2">
        <w:rPr>
          <w:sz w:val="18"/>
          <w:szCs w:val="18"/>
        </w:rPr>
        <w:t>– Reference to new support file</w:t>
      </w:r>
    </w:p>
    <w:p w14:paraId="07BD048A" w14:textId="77777777" w:rsidR="003963E3" w:rsidRDefault="003963E3" w:rsidP="00C128E3">
      <w:pPr>
        <w:spacing w:after="120" w:line="240" w:lineRule="auto"/>
        <w:ind w:left="567"/>
        <w:rPr>
          <w:ins w:id="1457" w:author="Jeff Wootton" w:date="2022-12-05T05:19:00Z"/>
          <w:rFonts w:eastAsia="Arial" w:cs="Arial"/>
          <w:lang w:val="en-US" w:eastAsia="en-US"/>
        </w:rPr>
      </w:pPr>
    </w:p>
    <w:p w14:paraId="41AE66F8" w14:textId="0BAD094F" w:rsidR="005D1F0B" w:rsidRPr="00EC74DC" w:rsidRDefault="003963E3" w:rsidP="00C128E3">
      <w:pPr>
        <w:spacing w:after="120" w:line="240" w:lineRule="auto"/>
        <w:ind w:left="567"/>
        <w:rPr>
          <w:rFonts w:ascii="Calibri" w:eastAsia="Calibri" w:hAnsi="Calibri"/>
          <w:sz w:val="22"/>
          <w:szCs w:val="22"/>
          <w:lang w:eastAsia="en-US"/>
        </w:rPr>
      </w:pPr>
      <w:ins w:id="1458" w:author="Jeff Wootton" w:date="2022-12-05T05:20:00Z">
        <w:r>
          <w:rPr>
            <w:rFonts w:eastAsia="Arial" w:cs="Arial"/>
            <w:lang w:val="en-US" w:eastAsia="en-US"/>
          </w:rPr>
          <w:t xml:space="preserve">Figure 11-2: </w:t>
        </w:r>
      </w:ins>
      <w:r w:rsidR="005D1F0B" w:rsidRPr="00EC74DC">
        <w:rPr>
          <w:rFonts w:eastAsia="Arial" w:cs="Arial"/>
          <w:lang w:val="en-US" w:eastAsia="en-US"/>
        </w:rPr>
        <w:t xml:space="preserve">Changes occur making it necessary to issue a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r w:rsidR="003535C9">
        <w:rPr>
          <w:rFonts w:eastAsia="Arial" w:cs="Arial"/>
          <w:lang w:val="en-US" w:eastAsia="en-US"/>
        </w:rPr>
        <w:t>s</w:t>
      </w:r>
      <w:r w:rsidR="005D1F0B" w:rsidRPr="00EC74DC">
        <w:rPr>
          <w:rFonts w:eastAsia="Arial" w:cs="Arial"/>
          <w:lang w:val="en-US" w:eastAsia="en-US"/>
        </w:rPr>
        <w:t>upport file A. Edition 1 is no longer</w:t>
      </w:r>
      <w:r w:rsidR="005D1F0B" w:rsidRPr="00EC74DC">
        <w:rPr>
          <w:rFonts w:ascii="Calibri" w:eastAsia="Calibri" w:hAnsi="Calibri"/>
          <w:sz w:val="22"/>
          <w:szCs w:val="22"/>
          <w:lang w:eastAsia="en-US"/>
        </w:rPr>
        <w:t xml:space="preserve"> </w:t>
      </w:r>
      <w:r w:rsidR="005D1F0B" w:rsidRPr="00EC74DC">
        <w:rPr>
          <w:rFonts w:eastAsia="Arial" w:cs="Arial"/>
          <w:lang w:val="en-US" w:eastAsia="en-US"/>
        </w:rPr>
        <w:t xml:space="preserve">valid, and all 3 caution areas refer to the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r w:rsidR="003535C9">
        <w:rPr>
          <w:rFonts w:eastAsia="Arial" w:cs="Arial"/>
          <w:lang w:val="en-US" w:eastAsia="en-US"/>
        </w:rPr>
        <w:t>s</w:t>
      </w:r>
      <w:r w:rsidR="005D1F0B" w:rsidRPr="00EC74DC">
        <w:rPr>
          <w:rFonts w:eastAsia="Arial" w:cs="Arial"/>
          <w:lang w:val="en-US" w:eastAsia="en-US"/>
        </w:rPr>
        <w:t>upport file A</w:t>
      </w:r>
      <w:r w:rsidR="00E95C47" w:rsidRPr="00EC74DC">
        <w:rPr>
          <w:rFonts w:eastAsia="Arial" w:cs="Arial"/>
          <w:lang w:val="en-US" w:eastAsia="en-US"/>
        </w:rPr>
        <w:t xml:space="preserve"> (</w:t>
      </w:r>
      <w:r w:rsidR="003535C9">
        <w:rPr>
          <w:rFonts w:eastAsia="Arial" w:cs="Arial"/>
          <w:lang w:val="en-US" w:eastAsia="en-US"/>
        </w:rPr>
        <w:t>E</w:t>
      </w:r>
      <w:r w:rsidR="00E95C47" w:rsidRPr="00EC74DC">
        <w:rPr>
          <w:rFonts w:eastAsia="Arial" w:cs="Arial"/>
          <w:lang w:val="en-US" w:eastAsia="en-US"/>
        </w:rPr>
        <w:t>dition 1 of the support file is deleted from the system if referenced by no features)</w:t>
      </w:r>
      <w:r w:rsidR="005D1F0B" w:rsidRPr="00EC74DC">
        <w:rPr>
          <w:rFonts w:eastAsia="Arial" w:cs="Arial"/>
          <w:lang w:val="en-US" w:eastAsia="en-US"/>
        </w:rPr>
        <w:t>:</w:t>
      </w:r>
    </w:p>
    <w:p w14:paraId="5AB111C8" w14:textId="77215B85" w:rsidR="005D1F0B" w:rsidRPr="00EC74DC"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lastRenderedPageBreak/>
        <w:drawing>
          <wp:inline distT="0" distB="0" distL="0" distR="0" wp14:anchorId="35FBE6AE" wp14:editId="3135B480">
            <wp:extent cx="3905250" cy="28649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65760" cy="2909342"/>
                    </a:xfrm>
                    <a:prstGeom prst="rect">
                      <a:avLst/>
                    </a:prstGeom>
                    <a:noFill/>
                    <a:ln>
                      <a:noFill/>
                    </a:ln>
                  </pic:spPr>
                </pic:pic>
              </a:graphicData>
            </a:graphic>
          </wp:inline>
        </w:drawing>
      </w:r>
    </w:p>
    <w:p w14:paraId="56040FC1" w14:textId="232DB69F" w:rsidR="005D1F0B" w:rsidRPr="00E422B2" w:rsidRDefault="005D1F0B" w:rsidP="003535C9">
      <w:pPr>
        <w:pStyle w:val="Caption"/>
        <w:spacing w:line="240" w:lineRule="auto"/>
        <w:jc w:val="center"/>
        <w:rPr>
          <w:rFonts w:eastAsia="Calibri" w:cs="Arial"/>
          <w:sz w:val="18"/>
          <w:szCs w:val="18"/>
          <w:lang w:eastAsia="en-US"/>
        </w:rPr>
      </w:pPr>
      <w:r w:rsidRPr="00E422B2">
        <w:rPr>
          <w:sz w:val="18"/>
          <w:szCs w:val="18"/>
        </w:rPr>
        <w:t xml:space="preserve">Figure </w:t>
      </w:r>
      <w:del w:id="1459" w:author="Teh Stand" w:date="2022-06-13T14:22:00Z">
        <w:r w:rsidRPr="00E422B2" w:rsidDel="003535C9">
          <w:rPr>
            <w:sz w:val="18"/>
            <w:szCs w:val="18"/>
          </w:rPr>
          <w:delText xml:space="preserve">20 </w:delText>
        </w:r>
      </w:del>
      <w:ins w:id="1460" w:author="Teh Stand" w:date="2022-06-13T14:22:00Z">
        <w:r w:rsidR="003535C9" w:rsidRPr="00E422B2">
          <w:rPr>
            <w:sz w:val="18"/>
            <w:szCs w:val="18"/>
          </w:rPr>
          <w:t>11-</w:t>
        </w:r>
        <w:del w:id="1461" w:author="Jeff Wootton" w:date="2022-12-05T05:19:00Z">
          <w:r w:rsidR="003535C9" w:rsidRPr="00E422B2" w:rsidDel="003963E3">
            <w:rPr>
              <w:sz w:val="18"/>
              <w:szCs w:val="18"/>
            </w:rPr>
            <w:delText>3</w:delText>
          </w:r>
        </w:del>
      </w:ins>
      <w:ins w:id="1462" w:author="Jeff Wootton" w:date="2022-12-05T05:19:00Z">
        <w:r w:rsidR="003963E3">
          <w:rPr>
            <w:sz w:val="18"/>
            <w:szCs w:val="18"/>
          </w:rPr>
          <w:t>2</w:t>
        </w:r>
      </w:ins>
      <w:ins w:id="1463" w:author="Teh Stand" w:date="2022-06-13T14:22:00Z">
        <w:r w:rsidR="003535C9" w:rsidRPr="00E422B2">
          <w:rPr>
            <w:sz w:val="18"/>
            <w:szCs w:val="18"/>
          </w:rPr>
          <w:t xml:space="preserve"> </w:t>
        </w:r>
      </w:ins>
      <w:r w:rsidRPr="00E422B2">
        <w:rPr>
          <w:sz w:val="18"/>
          <w:szCs w:val="18"/>
        </w:rPr>
        <w:t xml:space="preserve">– Reference to </w:t>
      </w:r>
      <w:r w:rsidR="003535C9" w:rsidRPr="00E422B2">
        <w:rPr>
          <w:sz w:val="18"/>
          <w:szCs w:val="18"/>
        </w:rPr>
        <w:t>N</w:t>
      </w:r>
      <w:r w:rsidRPr="00E422B2">
        <w:rPr>
          <w:sz w:val="18"/>
          <w:szCs w:val="18"/>
        </w:rPr>
        <w:t xml:space="preserve">ew </w:t>
      </w:r>
      <w:r w:rsidR="003535C9" w:rsidRPr="00E422B2">
        <w:rPr>
          <w:sz w:val="18"/>
          <w:szCs w:val="18"/>
        </w:rPr>
        <w:t>E</w:t>
      </w:r>
      <w:r w:rsidRPr="00E422B2">
        <w:rPr>
          <w:sz w:val="18"/>
          <w:szCs w:val="18"/>
        </w:rPr>
        <w:t>dition of a support file</w:t>
      </w:r>
    </w:p>
    <w:p w14:paraId="624459A7" w14:textId="77777777" w:rsidR="003963E3" w:rsidRDefault="003963E3">
      <w:pPr>
        <w:keepNext/>
        <w:keepLines/>
        <w:spacing w:after="120" w:line="240" w:lineRule="auto"/>
        <w:ind w:left="567"/>
        <w:rPr>
          <w:ins w:id="1464" w:author="Jeff Wootton" w:date="2022-12-05T05:20:00Z"/>
          <w:rFonts w:eastAsia="Arial" w:cs="Arial"/>
          <w:lang w:val="en-US" w:eastAsia="en-US"/>
        </w:rPr>
      </w:pPr>
    </w:p>
    <w:p w14:paraId="74DD40BE" w14:textId="2C76F0E6" w:rsidR="005D1F0B" w:rsidRPr="00EC74DC" w:rsidRDefault="003963E3" w:rsidP="00555076">
      <w:pPr>
        <w:keepNext/>
        <w:keepLines/>
        <w:spacing w:after="120" w:line="240" w:lineRule="auto"/>
        <w:ind w:left="567"/>
        <w:rPr>
          <w:rFonts w:eastAsia="Arial" w:cs="Arial"/>
          <w:lang w:val="en-US" w:eastAsia="en-US"/>
        </w:rPr>
      </w:pPr>
      <w:ins w:id="1465" w:author="Jeff Wootton" w:date="2022-12-05T05:20:00Z">
        <w:r>
          <w:rPr>
            <w:rFonts w:eastAsia="Arial" w:cs="Arial"/>
            <w:lang w:val="en-US" w:eastAsia="en-US"/>
          </w:rPr>
          <w:t xml:space="preserve">Figure 11-3: </w:t>
        </w:r>
      </w:ins>
      <w:r w:rsidR="005D1F0B" w:rsidRPr="00EC74DC">
        <w:rPr>
          <w:rFonts w:eastAsia="Arial" w:cs="Arial"/>
          <w:lang w:val="en-US" w:eastAsia="en-US"/>
        </w:rPr>
        <w:t>Changes occur that are only applicable to the Cau</w:t>
      </w:r>
      <w:r w:rsidR="003535C9">
        <w:rPr>
          <w:rFonts w:eastAsia="Arial" w:cs="Arial"/>
          <w:lang w:val="en-US" w:eastAsia="en-US"/>
        </w:rPr>
        <w:t xml:space="preserve">tion areas in ENC 1 and ENC 2. </w:t>
      </w:r>
      <w:r w:rsidR="005D1F0B" w:rsidRPr="00EC74DC">
        <w:rPr>
          <w:rFonts w:eastAsia="Arial" w:cs="Arial"/>
          <w:lang w:val="en-US" w:eastAsia="en-US"/>
        </w:rPr>
        <w:t>Consequently, these ENCs can no longer refer to support file A Edition 2:</w:t>
      </w:r>
    </w:p>
    <w:p w14:paraId="6709ACDC" w14:textId="3C67368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1BCD6134" wp14:editId="37D08309">
            <wp:extent cx="3914775" cy="2648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53923" cy="2675207"/>
                    </a:xfrm>
                    <a:prstGeom prst="rect">
                      <a:avLst/>
                    </a:prstGeom>
                    <a:noFill/>
                    <a:ln>
                      <a:noFill/>
                    </a:ln>
                  </pic:spPr>
                </pic:pic>
              </a:graphicData>
            </a:graphic>
          </wp:inline>
        </w:drawing>
      </w:r>
    </w:p>
    <w:p w14:paraId="44D00EC7" w14:textId="427AD907" w:rsidR="005D1F0B" w:rsidRPr="00E422B2" w:rsidRDefault="005D1F0B" w:rsidP="003535C9">
      <w:pPr>
        <w:pStyle w:val="Caption"/>
        <w:spacing w:line="240" w:lineRule="auto"/>
        <w:jc w:val="center"/>
        <w:rPr>
          <w:sz w:val="18"/>
          <w:szCs w:val="18"/>
        </w:rPr>
      </w:pPr>
      <w:r w:rsidRPr="00E422B2">
        <w:rPr>
          <w:sz w:val="18"/>
          <w:szCs w:val="18"/>
        </w:rPr>
        <w:t xml:space="preserve">Figure </w:t>
      </w:r>
      <w:del w:id="1466" w:author="Teh Stand" w:date="2022-06-13T14:24:00Z">
        <w:r w:rsidRPr="00E422B2" w:rsidDel="003535C9">
          <w:rPr>
            <w:sz w:val="18"/>
            <w:szCs w:val="18"/>
          </w:rPr>
          <w:delText xml:space="preserve">21 </w:delText>
        </w:r>
      </w:del>
      <w:ins w:id="1467" w:author="Teh Stand" w:date="2022-06-13T14:24:00Z">
        <w:r w:rsidR="003535C9" w:rsidRPr="00E422B2">
          <w:rPr>
            <w:sz w:val="18"/>
            <w:szCs w:val="18"/>
          </w:rPr>
          <w:t>11-</w:t>
        </w:r>
        <w:del w:id="1468" w:author="Jeff Wootton" w:date="2022-12-05T05:19:00Z">
          <w:r w:rsidR="003535C9" w:rsidRPr="00E422B2" w:rsidDel="003963E3">
            <w:rPr>
              <w:sz w:val="18"/>
              <w:szCs w:val="18"/>
            </w:rPr>
            <w:delText>4</w:delText>
          </w:r>
        </w:del>
      </w:ins>
      <w:ins w:id="1469" w:author="Jeff Wootton" w:date="2022-12-05T05:19:00Z">
        <w:r w:rsidR="003963E3">
          <w:rPr>
            <w:sz w:val="18"/>
            <w:szCs w:val="18"/>
          </w:rPr>
          <w:t>3</w:t>
        </w:r>
      </w:ins>
      <w:ins w:id="1470" w:author="Teh Stand" w:date="2022-06-13T14:24:00Z">
        <w:r w:rsidR="003535C9" w:rsidRPr="00E422B2">
          <w:rPr>
            <w:sz w:val="18"/>
            <w:szCs w:val="18"/>
          </w:rPr>
          <w:t xml:space="preserve"> </w:t>
        </w:r>
      </w:ins>
      <w:r w:rsidRPr="00E422B2">
        <w:rPr>
          <w:sz w:val="18"/>
          <w:szCs w:val="18"/>
        </w:rPr>
        <w:t xml:space="preserve">– </w:t>
      </w:r>
      <w:r w:rsidR="00E95C47" w:rsidRPr="00E422B2">
        <w:rPr>
          <w:sz w:val="18"/>
          <w:szCs w:val="18"/>
        </w:rPr>
        <w:t>Changes to support file affecting limited referenced features</w:t>
      </w:r>
    </w:p>
    <w:p w14:paraId="692B4182" w14:textId="77777777" w:rsidR="003963E3" w:rsidRDefault="003963E3" w:rsidP="00E55914">
      <w:pPr>
        <w:spacing w:after="120" w:line="240" w:lineRule="auto"/>
        <w:ind w:left="567"/>
        <w:rPr>
          <w:ins w:id="1471" w:author="Jeff Wootton" w:date="2022-12-05T05:20:00Z"/>
          <w:rFonts w:eastAsia="Arial" w:cs="Arial"/>
          <w:lang w:val="en-US" w:eastAsia="en-US"/>
        </w:rPr>
      </w:pPr>
    </w:p>
    <w:p w14:paraId="2B204D32" w14:textId="6DBD198A" w:rsidR="005D1F0B" w:rsidRPr="005D1F0B" w:rsidRDefault="003963E3" w:rsidP="00E55914">
      <w:pPr>
        <w:spacing w:after="120" w:line="240" w:lineRule="auto"/>
        <w:ind w:left="567"/>
        <w:rPr>
          <w:rFonts w:eastAsia="Arial" w:cs="Arial"/>
          <w:lang w:val="en-US" w:eastAsia="en-US"/>
        </w:rPr>
      </w:pPr>
      <w:ins w:id="1472" w:author="Jeff Wootton" w:date="2022-12-05T05:20:00Z">
        <w:r>
          <w:rPr>
            <w:rFonts w:eastAsia="Arial" w:cs="Arial"/>
            <w:lang w:val="en-US" w:eastAsia="en-US"/>
          </w:rPr>
          <w:t xml:space="preserve">Figure 11-4: </w:t>
        </w:r>
      </w:ins>
      <w:r w:rsidR="005D1F0B" w:rsidRPr="005D1F0B">
        <w:rPr>
          <w:rFonts w:eastAsia="Arial" w:cs="Arial"/>
          <w:lang w:val="en-US" w:eastAsia="en-US"/>
        </w:rPr>
        <w:t>A new support file B must be created for ENC 1 and ENC 2 to use as reference:</w:t>
      </w:r>
    </w:p>
    <w:p w14:paraId="113E4C36" w14:textId="3FB2F4A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lastRenderedPageBreak/>
        <w:drawing>
          <wp:inline distT="0" distB="0" distL="0" distR="0" wp14:anchorId="3116C003" wp14:editId="07F19716">
            <wp:extent cx="3924300" cy="281682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6987" cy="2854646"/>
                    </a:xfrm>
                    <a:prstGeom prst="rect">
                      <a:avLst/>
                    </a:prstGeom>
                    <a:noFill/>
                    <a:ln>
                      <a:noFill/>
                    </a:ln>
                  </pic:spPr>
                </pic:pic>
              </a:graphicData>
            </a:graphic>
          </wp:inline>
        </w:drawing>
      </w:r>
    </w:p>
    <w:p w14:paraId="6A35E6BC" w14:textId="2F85B695" w:rsidR="00E95C47" w:rsidRPr="00E422B2" w:rsidRDefault="00E95C47" w:rsidP="00E55914">
      <w:pPr>
        <w:pStyle w:val="Caption"/>
        <w:spacing w:line="240" w:lineRule="auto"/>
        <w:jc w:val="center"/>
        <w:rPr>
          <w:sz w:val="18"/>
          <w:szCs w:val="18"/>
        </w:rPr>
      </w:pPr>
      <w:r w:rsidRPr="00E422B2">
        <w:rPr>
          <w:sz w:val="18"/>
          <w:szCs w:val="18"/>
        </w:rPr>
        <w:t xml:space="preserve">Figure </w:t>
      </w:r>
      <w:del w:id="1473" w:author="Teh Stand" w:date="2022-06-13T14:28:00Z">
        <w:r w:rsidRPr="00E422B2" w:rsidDel="00E55914">
          <w:rPr>
            <w:sz w:val="18"/>
            <w:szCs w:val="18"/>
          </w:rPr>
          <w:delText>2</w:delText>
        </w:r>
        <w:r w:rsidR="00C33102" w:rsidRPr="00E422B2" w:rsidDel="00E55914">
          <w:rPr>
            <w:sz w:val="18"/>
            <w:szCs w:val="18"/>
          </w:rPr>
          <w:delText>2</w:delText>
        </w:r>
        <w:r w:rsidRPr="00E422B2" w:rsidDel="00E55914">
          <w:rPr>
            <w:sz w:val="18"/>
            <w:szCs w:val="18"/>
          </w:rPr>
          <w:delText xml:space="preserve"> </w:delText>
        </w:r>
      </w:del>
      <w:ins w:id="1474" w:author="Teh Stand" w:date="2022-06-13T14:28:00Z">
        <w:r w:rsidR="00E55914" w:rsidRPr="00E422B2">
          <w:rPr>
            <w:sz w:val="18"/>
            <w:szCs w:val="18"/>
          </w:rPr>
          <w:t>11-</w:t>
        </w:r>
        <w:del w:id="1475" w:author="Jeff Wootton" w:date="2022-12-05T05:20:00Z">
          <w:r w:rsidR="00E55914" w:rsidRPr="00E422B2" w:rsidDel="003963E3">
            <w:rPr>
              <w:sz w:val="18"/>
              <w:szCs w:val="18"/>
            </w:rPr>
            <w:delText>5</w:delText>
          </w:r>
        </w:del>
      </w:ins>
      <w:ins w:id="1476" w:author="Jeff Wootton" w:date="2022-12-05T05:20:00Z">
        <w:r w:rsidR="003963E3">
          <w:rPr>
            <w:sz w:val="18"/>
            <w:szCs w:val="18"/>
          </w:rPr>
          <w:t>4</w:t>
        </w:r>
      </w:ins>
      <w:ins w:id="1477" w:author="Teh Stand" w:date="2022-06-13T14:28:00Z">
        <w:r w:rsidR="00E55914" w:rsidRPr="00E422B2">
          <w:rPr>
            <w:sz w:val="18"/>
            <w:szCs w:val="18"/>
          </w:rPr>
          <w:t xml:space="preserve"> </w:t>
        </w:r>
      </w:ins>
      <w:r w:rsidRPr="00E422B2">
        <w:rPr>
          <w:sz w:val="18"/>
          <w:szCs w:val="18"/>
        </w:rPr>
        <w:t>– New support file affecting limited referenced features</w:t>
      </w:r>
    </w:p>
    <w:p w14:paraId="7241ADC0" w14:textId="21571033" w:rsidR="00E55914" w:rsidRDefault="00E55914" w:rsidP="00E55914">
      <w:pPr>
        <w:spacing w:after="120" w:line="240" w:lineRule="auto"/>
        <w:rPr>
          <w:ins w:id="1478" w:author="Jeff Wootton" w:date="2022-12-07T00:18:00Z"/>
        </w:rPr>
      </w:pPr>
    </w:p>
    <w:p w14:paraId="06872483" w14:textId="79A90F5C" w:rsidR="00C95682" w:rsidRPr="00EC74DC" w:rsidRDefault="00C95682" w:rsidP="00C95682">
      <w:pPr>
        <w:pStyle w:val="Heading2"/>
        <w:tabs>
          <w:tab w:val="clear" w:pos="540"/>
        </w:tabs>
        <w:spacing w:before="120" w:after="200" w:line="240" w:lineRule="auto"/>
        <w:ind w:left="709" w:hanging="709"/>
        <w:rPr>
          <w:ins w:id="1479" w:author="Jeff Wootton" w:date="2022-12-07T00:18:00Z"/>
          <w:lang w:eastAsia="en-US"/>
        </w:rPr>
      </w:pPr>
      <w:bookmarkStart w:id="1480" w:name="_Toc121374474"/>
      <w:ins w:id="1481" w:author="Jeff Wootton" w:date="2022-12-07T00:18:00Z">
        <w:r>
          <w:rPr>
            <w:lang w:eastAsia="en-US"/>
          </w:rPr>
          <w:t xml:space="preserve">Associated XML </w:t>
        </w:r>
      </w:ins>
      <w:ins w:id="1482" w:author="Jeff Wootton" w:date="2022-12-07T00:22:00Z">
        <w:r>
          <w:rPr>
            <w:lang w:eastAsia="en-US"/>
          </w:rPr>
          <w:t>M</w:t>
        </w:r>
      </w:ins>
      <w:ins w:id="1483" w:author="Jeff Wootton" w:date="2022-12-07T00:20:00Z">
        <w:r>
          <w:rPr>
            <w:lang w:eastAsia="en-US"/>
          </w:rPr>
          <w:t>etadata file</w:t>
        </w:r>
      </w:ins>
      <w:bookmarkEnd w:id="1480"/>
    </w:p>
    <w:p w14:paraId="2E663592" w14:textId="236BD939" w:rsidR="00C95682" w:rsidRDefault="00C95682" w:rsidP="00C95682">
      <w:pPr>
        <w:spacing w:after="120" w:line="240" w:lineRule="auto"/>
        <w:rPr>
          <w:ins w:id="1484" w:author="Jeff Wootton" w:date="2022-12-07T00:21:00Z"/>
        </w:rPr>
      </w:pPr>
      <w:ins w:id="1485" w:author="Jeff Wootton" w:date="2022-12-07T00:21:00Z">
        <w:r>
          <w:t>An associated XML Metadata file is expected to carry information specific to producing authorities’ internal production procedures, and is not intended for use within the end user systems.</w:t>
        </w:r>
      </w:ins>
    </w:p>
    <w:p w14:paraId="0A72D350" w14:textId="77777777" w:rsidR="00C95682" w:rsidRDefault="00C95682" w:rsidP="00C95682">
      <w:pPr>
        <w:spacing w:after="120" w:line="240" w:lineRule="auto"/>
        <w:rPr>
          <w:ins w:id="1486" w:author="Jeff Wootton" w:date="2022-12-07T00:21:00Z"/>
        </w:rPr>
      </w:pPr>
      <w:ins w:id="1487" w:author="Jeff Wootton" w:date="2022-12-07T00:21:00Z">
        <w:r>
          <w:t xml:space="preserve">If used, all associated XML Metadata files must have unique names. The name of the associated XML Metadata file should not be used to describe the physical content of the file. </w:t>
        </w:r>
      </w:ins>
    </w:p>
    <w:p w14:paraId="0610C4D3" w14:textId="77777777" w:rsidR="00C95682" w:rsidRDefault="00C95682" w:rsidP="00555076">
      <w:pPr>
        <w:spacing w:after="120" w:line="240" w:lineRule="auto"/>
        <w:rPr>
          <w:ins w:id="1488" w:author="Jeff Wootton" w:date="2022-12-07T00:21:00Z"/>
        </w:rPr>
      </w:pPr>
      <w:ins w:id="1489" w:author="Jeff Wootton" w:date="2022-12-07T00:21:00Z">
        <w:r>
          <w:t>The associated XML Metadata file must be named according to the specification given below:</w:t>
        </w:r>
      </w:ins>
    </w:p>
    <w:p w14:paraId="65DD0938" w14:textId="4C5B7BA3" w:rsidR="00C95682" w:rsidRPr="00555076" w:rsidRDefault="00C95682" w:rsidP="00555076">
      <w:pPr>
        <w:spacing w:after="120" w:line="240" w:lineRule="auto"/>
        <w:rPr>
          <w:ins w:id="1490" w:author="Jeff Wootton" w:date="2022-12-07T00:20:00Z"/>
        </w:rPr>
      </w:pPr>
      <w:ins w:id="1491" w:author="Jeff Wootton" w:date="2022-12-07T00:21:00Z">
        <w:r w:rsidRPr="00555076">
          <w:t>MD_&lt;data file base name&gt;.XML</w:t>
        </w:r>
      </w:ins>
    </w:p>
    <w:p w14:paraId="731D950F" w14:textId="77777777" w:rsidR="00C95682" w:rsidRPr="00E55914" w:rsidRDefault="00C95682" w:rsidP="00E55914">
      <w:pPr>
        <w:spacing w:after="120" w:line="240" w:lineRule="auto"/>
      </w:pPr>
    </w:p>
    <w:p w14:paraId="275E67CD" w14:textId="62B8F1D5" w:rsidR="00E73EDF" w:rsidRPr="00EC74DC" w:rsidRDefault="00954759" w:rsidP="00E55914">
      <w:pPr>
        <w:pStyle w:val="Heading2"/>
        <w:tabs>
          <w:tab w:val="clear" w:pos="540"/>
        </w:tabs>
        <w:spacing w:before="120" w:after="200" w:line="240" w:lineRule="auto"/>
        <w:ind w:left="709" w:hanging="709"/>
        <w:rPr>
          <w:lang w:eastAsia="en-US"/>
        </w:rPr>
      </w:pPr>
      <w:bookmarkStart w:id="1492" w:name="_Toc517858913"/>
      <w:bookmarkStart w:id="1493" w:name="_Toc519859153"/>
      <w:bookmarkStart w:id="1494" w:name="_Toc521495197"/>
      <w:bookmarkStart w:id="1495" w:name="_Toc527117810"/>
      <w:bookmarkStart w:id="1496" w:name="_Toc527620337"/>
      <w:bookmarkStart w:id="1497" w:name="_Toc529974579"/>
      <w:bookmarkStart w:id="1498" w:name="_Toc439685316"/>
      <w:bookmarkStart w:id="1499" w:name="_Toc121374475"/>
      <w:bookmarkEnd w:id="1492"/>
      <w:bookmarkEnd w:id="1493"/>
      <w:bookmarkEnd w:id="1494"/>
      <w:bookmarkEnd w:id="1495"/>
      <w:bookmarkEnd w:id="1496"/>
      <w:bookmarkEnd w:id="1497"/>
      <w:r w:rsidRPr="00EC74DC">
        <w:rPr>
          <w:lang w:eastAsia="en-US"/>
        </w:rPr>
        <w:t xml:space="preserve">S-101 </w:t>
      </w:r>
      <w:r w:rsidR="007653F1" w:rsidRPr="00EC74DC">
        <w:rPr>
          <w:lang w:eastAsia="en-US"/>
        </w:rPr>
        <w:t>Exchange Catalogue</w:t>
      </w:r>
      <w:bookmarkEnd w:id="1498"/>
      <w:bookmarkEnd w:id="1499"/>
    </w:p>
    <w:p w14:paraId="6BC0ED93" w14:textId="73296FA1" w:rsidR="00E73EDF" w:rsidRDefault="007653F1" w:rsidP="00E55914">
      <w:pPr>
        <w:autoSpaceDE w:val="0"/>
        <w:autoSpaceDN w:val="0"/>
        <w:adjustRightInd w:val="0"/>
        <w:spacing w:after="120" w:line="240" w:lineRule="auto"/>
        <w:rPr>
          <w:rFonts w:eastAsia="Times New Roman" w:cs="Arial"/>
          <w:lang w:eastAsia="en-US"/>
        </w:rPr>
      </w:pPr>
      <w:r w:rsidRPr="00EC74DC">
        <w:rPr>
          <w:rFonts w:eastAsia="Times New Roman" w:cs="Arial"/>
          <w:bCs/>
          <w:lang w:eastAsia="en-US"/>
        </w:rPr>
        <w:t xml:space="preserve">The </w:t>
      </w:r>
      <w:r w:rsidR="00954759" w:rsidRPr="00EC74DC">
        <w:rPr>
          <w:rFonts w:eastAsia="Times New Roman" w:cs="Arial"/>
          <w:bCs/>
          <w:lang w:eastAsia="en-US"/>
        </w:rPr>
        <w:t xml:space="preserve">S-101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C</w:t>
      </w:r>
      <w:r w:rsidRPr="00EC74DC">
        <w:rPr>
          <w:rFonts w:eastAsia="Times New Roman" w:cs="Arial"/>
          <w:bCs/>
          <w:lang w:eastAsia="en-US"/>
        </w:rPr>
        <w:t xml:space="preserve">atalogue acts as the table of contents for the </w:t>
      </w:r>
      <w:r w:rsidR="00954759" w:rsidRPr="00EC74DC">
        <w:rPr>
          <w:rFonts w:eastAsia="Times New Roman" w:cs="Arial"/>
          <w:bCs/>
          <w:lang w:eastAsia="en-US"/>
        </w:rPr>
        <w:t>S-10</w:t>
      </w:r>
      <w:r w:rsidR="005143FC" w:rsidRPr="00EC74DC">
        <w:rPr>
          <w:rFonts w:eastAsia="Times New Roman" w:cs="Arial"/>
          <w:bCs/>
          <w:lang w:eastAsia="en-US"/>
        </w:rPr>
        <w:t>0</w:t>
      </w:r>
      <w:r w:rsidR="00954759" w:rsidRPr="00EC74DC">
        <w:rPr>
          <w:rFonts w:eastAsia="Times New Roman" w:cs="Arial"/>
          <w:bCs/>
          <w:lang w:eastAsia="en-US"/>
        </w:rPr>
        <w:t xml:space="preserve">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S</w:t>
      </w:r>
      <w:r w:rsidRPr="00EC74DC">
        <w:rPr>
          <w:rFonts w:eastAsia="Times New Roman" w:cs="Arial"/>
          <w:bCs/>
          <w:lang w:eastAsia="en-US"/>
        </w:rPr>
        <w:t xml:space="preserve">et. </w:t>
      </w:r>
      <w:r w:rsidRPr="00EC74DC">
        <w:rPr>
          <w:rFonts w:eastAsia="Times New Roman" w:cs="Arial"/>
          <w:lang w:eastAsia="en-US"/>
        </w:rPr>
        <w:t xml:space="preserve">The </w:t>
      </w:r>
      <w:r w:rsidR="00E55914">
        <w:rPr>
          <w:rFonts w:eastAsia="Times New Roman" w:cs="Arial"/>
          <w:lang w:eastAsia="en-US"/>
        </w:rPr>
        <w:t>C</w:t>
      </w:r>
      <w:r w:rsidRPr="00EC74DC">
        <w:rPr>
          <w:rFonts w:eastAsia="Times New Roman" w:cs="Arial"/>
          <w:lang w:eastAsia="en-US"/>
        </w:rPr>
        <w:t xml:space="preserve">atalogue file of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must be named </w:t>
      </w:r>
      <w:r w:rsidR="004E6493" w:rsidRPr="00EC74DC">
        <w:rPr>
          <w:rFonts w:eastAsia="Times New Roman" w:cs="Arial"/>
          <w:lang w:eastAsia="en-US"/>
        </w:rPr>
        <w:t>CATALOG.XML</w:t>
      </w:r>
      <w:r w:rsidRPr="00EC74DC">
        <w:rPr>
          <w:rFonts w:eastAsia="Times New Roman" w:cs="Arial"/>
          <w:lang w:eastAsia="en-US"/>
        </w:rPr>
        <w:t xml:space="preserve">. No other file in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may be named </w:t>
      </w:r>
      <w:r w:rsidR="004E6493" w:rsidRPr="00EC74DC">
        <w:rPr>
          <w:rFonts w:eastAsia="Times New Roman" w:cs="Arial"/>
          <w:lang w:eastAsia="en-US"/>
        </w:rPr>
        <w:t>CATALOG.XML</w:t>
      </w:r>
      <w:r w:rsidR="00B873E8">
        <w:rPr>
          <w:rFonts w:eastAsia="Times New Roman" w:cs="Arial"/>
          <w:lang w:eastAsia="en-US"/>
        </w:rPr>
        <w:t xml:space="preserve">. </w:t>
      </w:r>
      <w:r w:rsidRPr="00EC74DC">
        <w:rPr>
          <w:rFonts w:eastAsia="Times New Roman" w:cs="Arial"/>
          <w:lang w:eastAsia="en-US"/>
        </w:rPr>
        <w:t xml:space="preserve">The contents of the </w:t>
      </w:r>
      <w:r w:rsidR="00954759" w:rsidRPr="00EC74DC">
        <w:rPr>
          <w:rFonts w:eastAsia="Times New Roman" w:cs="Arial"/>
          <w:lang w:eastAsia="en-US"/>
        </w:rPr>
        <w:t xml:space="preserve">S-101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C</w:t>
      </w:r>
      <w:r w:rsidRPr="00EC74DC">
        <w:rPr>
          <w:rFonts w:eastAsia="Times New Roman" w:cs="Arial"/>
          <w:lang w:eastAsia="en-US"/>
        </w:rPr>
        <w:t>atalogue are described in Clause 12.</w:t>
      </w:r>
      <w:bookmarkEnd w:id="1185"/>
      <w:bookmarkEnd w:id="1186"/>
    </w:p>
    <w:p w14:paraId="17AC5A84" w14:textId="77777777" w:rsidR="00B873E8" w:rsidRPr="00EC74DC" w:rsidRDefault="00B873E8" w:rsidP="00E55914">
      <w:pPr>
        <w:autoSpaceDE w:val="0"/>
        <w:autoSpaceDN w:val="0"/>
        <w:adjustRightInd w:val="0"/>
        <w:spacing w:after="120" w:line="240" w:lineRule="auto"/>
        <w:rPr>
          <w:rFonts w:eastAsia="Times New Roman" w:cs="Arial"/>
          <w:lang w:eastAsia="en-US"/>
        </w:rPr>
      </w:pPr>
    </w:p>
    <w:p w14:paraId="044CA3A7" w14:textId="77777777" w:rsidR="00E73EDF" w:rsidRPr="00EC74DC" w:rsidRDefault="007653F1" w:rsidP="00B873E8">
      <w:pPr>
        <w:pStyle w:val="Heading2"/>
        <w:tabs>
          <w:tab w:val="clear" w:pos="540"/>
        </w:tabs>
        <w:spacing w:before="120" w:after="200" w:line="240" w:lineRule="auto"/>
        <w:ind w:left="709" w:hanging="709"/>
      </w:pPr>
      <w:bookmarkStart w:id="1500" w:name="_Toc510784355"/>
      <w:bookmarkStart w:id="1501" w:name="_Toc510785504"/>
      <w:bookmarkStart w:id="1502" w:name="_Toc439685317"/>
      <w:bookmarkStart w:id="1503" w:name="_Toc121374476"/>
      <w:bookmarkEnd w:id="1500"/>
      <w:bookmarkEnd w:id="1501"/>
      <w:r w:rsidRPr="00EC74DC">
        <w:t>Data integrity and encryption</w:t>
      </w:r>
      <w:bookmarkEnd w:id="1502"/>
      <w:bookmarkEnd w:id="1503"/>
    </w:p>
    <w:p w14:paraId="718A55B6" w14:textId="1FBA2F0C" w:rsidR="00E73EDF" w:rsidRPr="00EC74DC" w:rsidRDefault="006D018A" w:rsidP="00B873E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del w:id="1504" w:author="Jeff Wootton" w:date="2022-12-05T05:25:00Z">
        <w:r w:rsidRPr="00EC74DC" w:rsidDel="007E03FE">
          <w:delText>Out of scope for S-101 Edition 1.0.0.  Under development by S-100WG and will be included for Edition 2.0.0</w:delText>
        </w:r>
      </w:del>
      <w:ins w:id="1505" w:author="Jeff Wootton" w:date="2022-12-05T05:25:00Z">
        <w:r w:rsidR="007E03FE">
          <w:t>See S-100 Parts 15 and 17</w:t>
        </w:r>
        <w:proofErr w:type="gramStart"/>
        <w:r w:rsidR="007E03FE">
          <w:t>.</w:t>
        </w:r>
      </w:ins>
      <w:r w:rsidRPr="00EC74DC">
        <w:t>.</w:t>
      </w:r>
      <w:proofErr w:type="gramEnd"/>
    </w:p>
    <w:p w14:paraId="000861CA" w14:textId="77777777" w:rsidR="00E73EDF" w:rsidRPr="00EC74DC" w:rsidRDefault="00E73EDF" w:rsidP="00507FDE">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1506" w:name="_Toc510784360"/>
      <w:bookmarkStart w:id="1507" w:name="_Toc510785509"/>
      <w:bookmarkEnd w:id="1506"/>
      <w:bookmarkEnd w:id="1507"/>
    </w:p>
    <w:p w14:paraId="5C9C4538" w14:textId="77777777" w:rsidR="00E73EDF" w:rsidRPr="00EC74DC" w:rsidRDefault="007653F1" w:rsidP="00507FDE">
      <w:pPr>
        <w:pStyle w:val="Heading1"/>
        <w:tabs>
          <w:tab w:val="clear" w:pos="400"/>
        </w:tabs>
        <w:spacing w:before="120" w:after="200" w:line="240" w:lineRule="auto"/>
        <w:ind w:left="567" w:hanging="567"/>
      </w:pPr>
      <w:bookmarkStart w:id="1508" w:name="_Toc225648311"/>
      <w:bookmarkStart w:id="1509" w:name="_Toc225065168"/>
      <w:bookmarkStart w:id="1510" w:name="_Toc439685322"/>
      <w:bookmarkStart w:id="1511" w:name="_Toc121374477"/>
      <w:r w:rsidRPr="00EC74DC">
        <w:t>Metadata</w:t>
      </w:r>
      <w:bookmarkEnd w:id="1508"/>
      <w:bookmarkEnd w:id="1509"/>
      <w:bookmarkEnd w:id="1510"/>
      <w:bookmarkEnd w:id="1511"/>
    </w:p>
    <w:p w14:paraId="72185015" w14:textId="77777777" w:rsidR="00E73EDF" w:rsidRPr="00EC74DC" w:rsidRDefault="007653F1" w:rsidP="00507FDE">
      <w:pPr>
        <w:pStyle w:val="Heading2"/>
        <w:tabs>
          <w:tab w:val="clear" w:pos="540"/>
        </w:tabs>
        <w:spacing w:before="120" w:after="200" w:line="240" w:lineRule="auto"/>
        <w:ind w:left="709" w:hanging="709"/>
      </w:pPr>
      <w:bookmarkStart w:id="1512" w:name="_Toc439685323"/>
      <w:bookmarkStart w:id="1513" w:name="_Toc121374478"/>
      <w:r w:rsidRPr="00EC74DC">
        <w:t>Introduction</w:t>
      </w:r>
      <w:bookmarkEnd w:id="1512"/>
      <w:bookmarkEnd w:id="1513"/>
    </w:p>
    <w:p w14:paraId="29C51BD5" w14:textId="79A5EBDB" w:rsidR="00E73EDF" w:rsidRPr="00EC74DC" w:rsidRDefault="007653F1" w:rsidP="00507FDE">
      <w:pPr>
        <w:spacing w:after="120" w:line="240" w:lineRule="auto"/>
        <w:rPr>
          <w:rFonts w:cs="Arial"/>
        </w:rPr>
      </w:pPr>
      <w:r w:rsidRPr="00EC74DC">
        <w:rPr>
          <w:rFonts w:cs="Arial"/>
        </w:rPr>
        <w:t xml:space="preserve">For information exchange, there are several categories of metadata required: metadata about the overall </w:t>
      </w:r>
      <w:del w:id="1514" w:author="Jeff Wootton" w:date="2022-12-07T00:57:00Z">
        <w:r w:rsidRPr="00EC74DC" w:rsidDel="0014297C">
          <w:rPr>
            <w:rFonts w:cs="Arial"/>
          </w:rPr>
          <w:delText xml:space="preserve">exchange </w:delText>
        </w:r>
      </w:del>
      <w:ins w:id="1515" w:author="Jeff Wootton" w:date="2022-12-07T00:57:00Z">
        <w:r w:rsidR="0014297C">
          <w:rPr>
            <w:rFonts w:cs="Arial"/>
          </w:rPr>
          <w:t>E</w:t>
        </w:r>
        <w:r w:rsidR="0014297C" w:rsidRPr="00EC74DC">
          <w:rPr>
            <w:rFonts w:cs="Arial"/>
          </w:rPr>
          <w:t xml:space="preserve">xchange </w:t>
        </w:r>
      </w:ins>
      <w:del w:id="1516" w:author="Jeff Wootton" w:date="2022-12-07T00:57:00Z">
        <w:r w:rsidRPr="00EC74DC" w:rsidDel="0014297C">
          <w:rPr>
            <w:rFonts w:cs="Arial"/>
          </w:rPr>
          <w:delText>catalogue</w:delText>
        </w:r>
      </w:del>
      <w:ins w:id="1517" w:author="Jeff Wootton" w:date="2022-12-07T00:57:00Z">
        <w:r w:rsidR="0014297C">
          <w:rPr>
            <w:rFonts w:cs="Arial"/>
          </w:rPr>
          <w:t>C</w:t>
        </w:r>
        <w:r w:rsidR="0014297C" w:rsidRPr="00EC74DC">
          <w:rPr>
            <w:rFonts w:cs="Arial"/>
          </w:rPr>
          <w:t>atalogue</w:t>
        </w:r>
      </w:ins>
      <w:r w:rsidRPr="00EC74DC">
        <w:rPr>
          <w:rFonts w:cs="Arial"/>
        </w:rPr>
        <w:t xml:space="preserve">; metadata about each of the datasets contained in the </w:t>
      </w:r>
      <w:r w:rsidR="00507FDE">
        <w:rPr>
          <w:rFonts w:cs="Arial"/>
        </w:rPr>
        <w:t>C</w:t>
      </w:r>
      <w:r w:rsidRPr="00EC74DC">
        <w:rPr>
          <w:rFonts w:cs="Arial"/>
        </w:rPr>
        <w:t>atalogue; and metadata about the support files that make up the package.</w:t>
      </w:r>
    </w:p>
    <w:p w14:paraId="13E38A0E" w14:textId="5438F754" w:rsidR="00E73EDF" w:rsidRPr="00EC74DC" w:rsidRDefault="00C67643" w:rsidP="00507FDE">
      <w:pPr>
        <w:spacing w:after="120" w:line="240" w:lineRule="auto"/>
        <w:rPr>
          <w:rFonts w:cs="Arial"/>
        </w:rPr>
      </w:pPr>
      <w:ins w:id="1518" w:author="Jeff Wootton" w:date="2022-12-07T00:52:00Z">
        <w:r>
          <w:rPr>
            <w:rFonts w:cs="Arial"/>
          </w:rPr>
          <w:t xml:space="preserve">S-100 Part 17, </w:t>
        </w:r>
      </w:ins>
      <w:r w:rsidR="007653F1" w:rsidRPr="00EC74DC">
        <w:rPr>
          <w:rFonts w:cs="Arial"/>
        </w:rPr>
        <w:t xml:space="preserve">Figures </w:t>
      </w:r>
      <w:del w:id="1519" w:author="Teh Stand" w:date="2022-06-13T14:37:00Z">
        <w:r w:rsidR="00E95C47" w:rsidRPr="00EC74DC" w:rsidDel="00507FDE">
          <w:rPr>
            <w:rFonts w:cs="Arial"/>
          </w:rPr>
          <w:delText>2</w:delText>
        </w:r>
        <w:r w:rsidR="00C33102" w:rsidRPr="00EC74DC" w:rsidDel="00507FDE">
          <w:rPr>
            <w:rFonts w:cs="Arial"/>
          </w:rPr>
          <w:delText>3</w:delText>
        </w:r>
        <w:r w:rsidR="007653F1" w:rsidRPr="00EC74DC" w:rsidDel="00507FDE">
          <w:rPr>
            <w:rFonts w:cs="Arial"/>
          </w:rPr>
          <w:delText xml:space="preserve"> </w:delText>
        </w:r>
      </w:del>
      <w:ins w:id="1520" w:author="Teh Stand" w:date="2022-06-13T14:37:00Z">
        <w:r w:rsidR="00507FDE">
          <w:rPr>
            <w:rFonts w:cs="Arial"/>
          </w:rPr>
          <w:t>1</w:t>
        </w:r>
        <w:del w:id="1521" w:author="Jeff Wootton" w:date="2022-12-07T00:52:00Z">
          <w:r w:rsidR="00507FDE" w:rsidDel="00C67643">
            <w:rPr>
              <w:rFonts w:cs="Arial"/>
            </w:rPr>
            <w:delText>2</w:delText>
          </w:r>
        </w:del>
      </w:ins>
      <w:ins w:id="1522" w:author="Jeff Wootton" w:date="2022-12-07T00:52:00Z">
        <w:r>
          <w:rPr>
            <w:rFonts w:cs="Arial"/>
          </w:rPr>
          <w:t>7</w:t>
        </w:r>
      </w:ins>
      <w:ins w:id="1523" w:author="Teh Stand" w:date="2022-06-13T14:37:00Z">
        <w:r w:rsidR="00507FDE">
          <w:rPr>
            <w:rFonts w:cs="Arial"/>
          </w:rPr>
          <w:t>-1</w:t>
        </w:r>
      </w:ins>
      <w:ins w:id="1524" w:author="Jeff Wootton" w:date="2022-12-07T00:53:00Z">
        <w:r>
          <w:rPr>
            <w:rFonts w:cs="Arial"/>
          </w:rPr>
          <w:t>, 17-6</w:t>
        </w:r>
      </w:ins>
      <w:ins w:id="1525" w:author="Teh Stand" w:date="2022-06-13T14:37:00Z">
        <w:r w:rsidR="00507FDE" w:rsidRPr="00EC74DC">
          <w:rPr>
            <w:rFonts w:cs="Arial"/>
          </w:rPr>
          <w:t xml:space="preserve"> </w:t>
        </w:r>
      </w:ins>
      <w:del w:id="1526" w:author="Jeff Wootton" w:date="2022-12-07T00:53:00Z">
        <w:r w:rsidR="007653F1" w:rsidRPr="00EC74DC" w:rsidDel="00C67643">
          <w:rPr>
            <w:rFonts w:cs="Arial"/>
          </w:rPr>
          <w:delText xml:space="preserve">to </w:delText>
        </w:r>
      </w:del>
      <w:ins w:id="1527" w:author="Jeff Wootton" w:date="2022-12-07T00:53:00Z">
        <w:r>
          <w:rPr>
            <w:rFonts w:cs="Arial"/>
          </w:rPr>
          <w:t>and</w:t>
        </w:r>
        <w:r w:rsidRPr="00EC74DC">
          <w:rPr>
            <w:rFonts w:cs="Arial"/>
          </w:rPr>
          <w:t xml:space="preserve"> </w:t>
        </w:r>
      </w:ins>
      <w:del w:id="1528" w:author="Teh Stand" w:date="2022-06-13T14:37:00Z">
        <w:r w:rsidR="00E95C47" w:rsidRPr="00EC74DC" w:rsidDel="00507FDE">
          <w:rPr>
            <w:rFonts w:cs="Arial"/>
          </w:rPr>
          <w:delText>2</w:delText>
        </w:r>
        <w:r w:rsidR="00C33102" w:rsidRPr="00EC74DC" w:rsidDel="00507FDE">
          <w:rPr>
            <w:rFonts w:cs="Arial"/>
          </w:rPr>
          <w:delText>6</w:delText>
        </w:r>
        <w:r w:rsidR="007653F1" w:rsidRPr="00EC74DC" w:rsidDel="00507FDE">
          <w:rPr>
            <w:rFonts w:cs="Arial"/>
          </w:rPr>
          <w:delText xml:space="preserve"> </w:delText>
        </w:r>
      </w:del>
      <w:ins w:id="1529" w:author="Teh Stand" w:date="2022-06-13T14:37:00Z">
        <w:r w:rsidR="00507FDE">
          <w:rPr>
            <w:rFonts w:cs="Arial"/>
          </w:rPr>
          <w:t>1</w:t>
        </w:r>
        <w:del w:id="1530" w:author="Jeff Wootton" w:date="2022-12-07T00:53:00Z">
          <w:r w:rsidR="00507FDE" w:rsidDel="00C67643">
            <w:rPr>
              <w:rFonts w:cs="Arial"/>
            </w:rPr>
            <w:delText>2</w:delText>
          </w:r>
        </w:del>
      </w:ins>
      <w:ins w:id="1531" w:author="Jeff Wootton" w:date="2022-12-07T00:53:00Z">
        <w:r>
          <w:rPr>
            <w:rFonts w:cs="Arial"/>
          </w:rPr>
          <w:t>7</w:t>
        </w:r>
      </w:ins>
      <w:ins w:id="1532" w:author="Teh Stand" w:date="2022-06-13T14:37:00Z">
        <w:r w:rsidR="00507FDE">
          <w:rPr>
            <w:rFonts w:cs="Arial"/>
          </w:rPr>
          <w:t>-</w:t>
        </w:r>
        <w:del w:id="1533" w:author="Jeff Wootton" w:date="2022-07-11T09:38:00Z">
          <w:r w:rsidR="00507FDE" w:rsidDel="009D1EB7">
            <w:rPr>
              <w:rFonts w:cs="Arial"/>
            </w:rPr>
            <w:delText>4</w:delText>
          </w:r>
        </w:del>
      </w:ins>
      <w:ins w:id="1534" w:author="Jeff Wootton" w:date="2022-12-07T00:53:00Z">
        <w:r>
          <w:rPr>
            <w:rFonts w:cs="Arial"/>
          </w:rPr>
          <w:t>7</w:t>
        </w:r>
      </w:ins>
      <w:ins w:id="1535" w:author="Teh Stand" w:date="2022-06-13T14:37:00Z">
        <w:del w:id="1536" w:author="Jeff Wootton" w:date="2022-12-07T00:53:00Z">
          <w:r w:rsidR="00507FDE" w:rsidRPr="00EC74DC" w:rsidDel="00C67643">
            <w:rPr>
              <w:rFonts w:cs="Arial"/>
            </w:rPr>
            <w:delText xml:space="preserve"> </w:delText>
          </w:r>
        </w:del>
      </w:ins>
      <w:ins w:id="1537" w:author="Jeff Wootton" w:date="2022-07-11T09:38:00Z">
        <w:r w:rsidR="009D1EB7">
          <w:rPr>
            <w:rFonts w:cs="Arial"/>
          </w:rPr>
          <w:t xml:space="preserve"> </w:t>
        </w:r>
      </w:ins>
      <w:r w:rsidR="007653F1" w:rsidRPr="00EC74DC">
        <w:rPr>
          <w:rFonts w:cs="Arial"/>
        </w:rPr>
        <w:t>outline the overall concept of an S-</w:t>
      </w:r>
      <w:del w:id="1538" w:author="Jeff Wootton" w:date="2022-12-07T00:52:00Z">
        <w:r w:rsidR="007653F1" w:rsidRPr="00EC74DC" w:rsidDel="00C67643">
          <w:rPr>
            <w:rFonts w:cs="Arial"/>
          </w:rPr>
          <w:delText xml:space="preserve">101 </w:delText>
        </w:r>
      </w:del>
      <w:ins w:id="1539" w:author="Jeff Wootton" w:date="2022-12-07T00:52:00Z">
        <w:r w:rsidRPr="00EC74DC">
          <w:rPr>
            <w:rFonts w:cs="Arial"/>
          </w:rPr>
          <w:t>10</w:t>
        </w:r>
        <w:r>
          <w:rPr>
            <w:rFonts w:cs="Arial"/>
          </w:rPr>
          <w:t>0</w:t>
        </w:r>
        <w:r w:rsidRPr="00EC74DC">
          <w:rPr>
            <w:rFonts w:cs="Arial"/>
          </w:rPr>
          <w:t xml:space="preserve"> </w:t>
        </w:r>
      </w:ins>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for the interchange of geospatial data and its relevant metadata. Figure </w:t>
      </w:r>
      <w:del w:id="1540" w:author="Teh Stand" w:date="2022-06-13T14:48:00Z">
        <w:r w:rsidR="00E95C47" w:rsidRPr="00EC74DC" w:rsidDel="00FC4A19">
          <w:rPr>
            <w:rFonts w:cs="Arial"/>
          </w:rPr>
          <w:delText>2</w:delText>
        </w:r>
        <w:r w:rsidR="00C33102" w:rsidRPr="00EC74DC" w:rsidDel="00FC4A19">
          <w:rPr>
            <w:rFonts w:cs="Arial"/>
          </w:rPr>
          <w:delText>3</w:delText>
        </w:r>
        <w:r w:rsidR="007653F1" w:rsidRPr="00EC74DC" w:rsidDel="00FC4A19">
          <w:rPr>
            <w:rFonts w:cs="Arial"/>
          </w:rPr>
          <w:delText xml:space="preserve"> </w:delText>
        </w:r>
      </w:del>
      <w:ins w:id="1541" w:author="Teh Stand" w:date="2022-06-13T14:48:00Z">
        <w:r w:rsidR="00FC4A19">
          <w:rPr>
            <w:rFonts w:cs="Arial"/>
          </w:rPr>
          <w:t>1</w:t>
        </w:r>
        <w:del w:id="1542" w:author="Jeff Wootton" w:date="2022-12-07T00:55:00Z">
          <w:r w:rsidR="00FC4A19" w:rsidDel="00C67643">
            <w:rPr>
              <w:rFonts w:cs="Arial"/>
            </w:rPr>
            <w:delText>2</w:delText>
          </w:r>
        </w:del>
      </w:ins>
      <w:ins w:id="1543" w:author="Jeff Wootton" w:date="2022-12-07T00:55:00Z">
        <w:r>
          <w:rPr>
            <w:rFonts w:cs="Arial"/>
          </w:rPr>
          <w:t>7</w:t>
        </w:r>
      </w:ins>
      <w:ins w:id="1544" w:author="Teh Stand" w:date="2022-06-13T14:48:00Z">
        <w:r w:rsidR="00FC4A19">
          <w:rPr>
            <w:rFonts w:cs="Arial"/>
          </w:rPr>
          <w:t>-1</w:t>
        </w:r>
        <w:r w:rsidR="00FC4A19" w:rsidRPr="00EC74DC">
          <w:rPr>
            <w:rFonts w:cs="Arial"/>
          </w:rPr>
          <w:t xml:space="preserve"> </w:t>
        </w:r>
      </w:ins>
      <w:r w:rsidR="007653F1" w:rsidRPr="00EC74DC">
        <w:rPr>
          <w:rFonts w:cs="Arial"/>
        </w:rPr>
        <w:t xml:space="preserve">depicts the realization of the ISO </w:t>
      </w:r>
      <w:r w:rsidR="00AD451B" w:rsidRPr="00BB5EA2">
        <w:rPr>
          <w:rFonts w:cs="Arial"/>
        </w:rPr>
        <w:t>19115-1 and 19115-3</w:t>
      </w:r>
      <w:r w:rsidR="007653F1" w:rsidRPr="00EC74DC">
        <w:rPr>
          <w:rFonts w:cs="Arial"/>
        </w:rPr>
        <w:t xml:space="preserve"> classes which form the foundation of the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The overall structure of S-101 metadata for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ets is </w:t>
      </w:r>
      <w:r w:rsidR="00AD451B" w:rsidRPr="00EC74DC">
        <w:rPr>
          <w:rFonts w:cs="Arial"/>
        </w:rPr>
        <w:t>the same as S-100 metadata</w:t>
      </w:r>
      <w:del w:id="1545" w:author="Jeff Wootton" w:date="2022-07-11T09:31:00Z">
        <w:r w:rsidR="00AD451B" w:rsidRPr="00EC74DC" w:rsidDel="00AD7750">
          <w:rPr>
            <w:rFonts w:cs="Arial"/>
          </w:rPr>
          <w:delText xml:space="preserve">, which is </w:delText>
        </w:r>
        <w:r w:rsidR="007653F1" w:rsidRPr="00EC74DC" w:rsidDel="00AD7750">
          <w:rPr>
            <w:rFonts w:cs="Arial"/>
          </w:rPr>
          <w:delText xml:space="preserve">modelled in Figures </w:delText>
        </w:r>
        <w:r w:rsidR="00E95C47" w:rsidRPr="00EC74DC" w:rsidDel="00AD7750">
          <w:rPr>
            <w:rFonts w:cs="Arial"/>
          </w:rPr>
          <w:delText>2</w:delText>
        </w:r>
        <w:r w:rsidR="00C33102" w:rsidRPr="00EC74DC" w:rsidDel="00AD7750">
          <w:rPr>
            <w:rFonts w:cs="Arial"/>
          </w:rPr>
          <w:delText>4</w:delText>
        </w:r>
        <w:r w:rsidR="007653F1" w:rsidRPr="00EC74DC" w:rsidDel="00AD7750">
          <w:rPr>
            <w:rFonts w:cs="Arial"/>
          </w:rPr>
          <w:delText xml:space="preserve"> </w:delText>
        </w:r>
      </w:del>
      <w:ins w:id="1546" w:author="Teh Stand" w:date="2022-06-13T14:48:00Z">
        <w:del w:id="1547" w:author="Jeff Wootton" w:date="2022-07-11T09:31:00Z">
          <w:r w:rsidR="00FC4A19" w:rsidDel="00AD7750">
            <w:rPr>
              <w:rFonts w:cs="Arial"/>
            </w:rPr>
            <w:delText>12-2</w:delText>
          </w:r>
          <w:r w:rsidR="00FC4A19" w:rsidRPr="00EC74DC" w:rsidDel="00AD7750">
            <w:rPr>
              <w:rFonts w:cs="Arial"/>
            </w:rPr>
            <w:delText xml:space="preserve"> </w:delText>
          </w:r>
        </w:del>
      </w:ins>
      <w:del w:id="1548" w:author="Jeff Wootton" w:date="2022-07-11T09:31:00Z">
        <w:r w:rsidR="007653F1" w:rsidRPr="00EC74DC" w:rsidDel="00AD7750">
          <w:rPr>
            <w:rFonts w:cs="Arial"/>
          </w:rPr>
          <w:delText xml:space="preserve">and </w:delText>
        </w:r>
        <w:r w:rsidR="00E95C47" w:rsidRPr="00EC74DC" w:rsidDel="00AD7750">
          <w:rPr>
            <w:rFonts w:cs="Arial"/>
          </w:rPr>
          <w:delText>2</w:delText>
        </w:r>
        <w:r w:rsidR="00C33102" w:rsidRPr="00EC74DC" w:rsidDel="00AD7750">
          <w:rPr>
            <w:rFonts w:cs="Arial"/>
          </w:rPr>
          <w:delText>5</w:delText>
        </w:r>
      </w:del>
      <w:ins w:id="1549" w:author="Teh Stand" w:date="2022-06-13T14:48:00Z">
        <w:del w:id="1550" w:author="Jeff Wootton" w:date="2022-07-11T09:31:00Z">
          <w:r w:rsidR="00FC4A19" w:rsidDel="00AD7750">
            <w:rPr>
              <w:rFonts w:cs="Arial"/>
            </w:rPr>
            <w:delText>12-3</w:delText>
          </w:r>
        </w:del>
      </w:ins>
      <w:ins w:id="1551" w:author="Jeff Wootton" w:date="2022-07-11T09:31:00Z">
        <w:r w:rsidR="00AD7750">
          <w:rPr>
            <w:rFonts w:cs="Arial"/>
          </w:rPr>
          <w:t xml:space="preserve">. </w:t>
        </w:r>
      </w:ins>
      <w:ins w:id="1552" w:author="Jeff Wootton" w:date="2022-07-11T09:32:00Z">
        <w:r w:rsidR="00AD7750">
          <w:rPr>
            <w:rFonts w:cs="Arial"/>
          </w:rPr>
          <w:t xml:space="preserve">Figure </w:t>
        </w:r>
      </w:ins>
      <w:ins w:id="1553" w:author="Jeff Wootton" w:date="2022-12-07T00:56:00Z">
        <w:r>
          <w:rPr>
            <w:rFonts w:cs="Arial"/>
          </w:rPr>
          <w:t>17-6</w:t>
        </w:r>
      </w:ins>
      <w:ins w:id="1554" w:author="Jeff Wootton" w:date="2022-07-11T09:32:00Z">
        <w:r w:rsidR="00AD7750">
          <w:rPr>
            <w:rFonts w:cs="Arial"/>
          </w:rPr>
          <w:t xml:space="preserve"> depicts the structure of the Exchan</w:t>
        </w:r>
      </w:ins>
      <w:ins w:id="1555" w:author="Jeff Wootton" w:date="2022-07-11T09:33:00Z">
        <w:r w:rsidR="00AD7750">
          <w:rPr>
            <w:rFonts w:cs="Arial"/>
          </w:rPr>
          <w:t xml:space="preserve">ge Set Catalogue and the structure of the Exchange Set </w:t>
        </w:r>
      </w:ins>
      <w:ins w:id="1556" w:author="Jeff Wootton" w:date="2022-12-07T01:04:00Z">
        <w:r w:rsidR="0014297C">
          <w:rPr>
            <w:rFonts w:cs="Arial"/>
          </w:rPr>
          <w:t>as</w:t>
        </w:r>
      </w:ins>
      <w:ins w:id="1557" w:author="Jeff Wootton" w:date="2022-07-11T09:33:00Z">
        <w:r w:rsidR="00AD7750">
          <w:rPr>
            <w:rFonts w:cs="Arial"/>
          </w:rPr>
          <w:t xml:space="preserve"> </w:t>
        </w:r>
      </w:ins>
      <w:ins w:id="1558" w:author="Jeff Wootton" w:date="2022-11-24T10:46:00Z">
        <w:r w:rsidR="002F5ED7">
          <w:rPr>
            <w:rFonts w:cs="Arial"/>
          </w:rPr>
          <w:t xml:space="preserve">included in </w:t>
        </w:r>
      </w:ins>
      <w:ins w:id="1559" w:author="Jeff Wootton" w:date="2022-12-07T01:05:00Z">
        <w:r w:rsidR="0014297C">
          <w:rPr>
            <w:rFonts w:cs="Arial"/>
          </w:rPr>
          <w:t xml:space="preserve">S-100 part 17, </w:t>
        </w:r>
      </w:ins>
      <w:ins w:id="1560" w:author="Jeff Wootton" w:date="2022-11-24T10:46:00Z">
        <w:r w:rsidR="002F5ED7">
          <w:rPr>
            <w:rFonts w:cs="Arial"/>
          </w:rPr>
          <w:lastRenderedPageBreak/>
          <w:t>Figure 17-1</w:t>
        </w:r>
      </w:ins>
      <w:ins w:id="1561" w:author="Jeff Wootton" w:date="2022-07-11T09:33:00Z">
        <w:r w:rsidR="00AD7750">
          <w:rPr>
            <w:rFonts w:cs="Arial"/>
          </w:rPr>
          <w:t xml:space="preserve"> </w:t>
        </w:r>
      </w:ins>
      <w:ins w:id="1562" w:author="Jeff Wootton" w:date="2022-12-07T01:05:00Z">
        <w:r w:rsidR="0014297C">
          <w:rPr>
            <w:rFonts w:cs="Arial"/>
          </w:rPr>
          <w:t>is also</w:t>
        </w:r>
      </w:ins>
      <w:ins w:id="1563" w:author="Jeff Wootton" w:date="2022-07-11T09:33:00Z">
        <w:r w:rsidR="00AD7750">
          <w:rPr>
            <w:rFonts w:cs="Arial"/>
          </w:rPr>
          <w:t xml:space="preserve"> </w:t>
        </w:r>
      </w:ins>
      <w:ins w:id="1564" w:author="Jeff Wootton" w:date="2022-07-11T09:35:00Z">
        <w:r w:rsidR="009D1EB7">
          <w:rPr>
            <w:rFonts w:cs="Arial"/>
          </w:rPr>
          <w:t xml:space="preserve">described in </w:t>
        </w:r>
      </w:ins>
      <w:ins w:id="1565" w:author="Jeff Wootton" w:date="2022-07-11T09:33:00Z">
        <w:r w:rsidR="00AD7750">
          <w:rPr>
            <w:rFonts w:cs="Arial"/>
          </w:rPr>
          <w:t xml:space="preserve">clause </w:t>
        </w:r>
      </w:ins>
      <w:ins w:id="1566" w:author="Jeff Wootton" w:date="2022-07-11T09:34:00Z">
        <w:r w:rsidR="00AD7750">
          <w:rPr>
            <w:rFonts w:cs="Arial"/>
          </w:rPr>
          <w:t>11.2</w:t>
        </w:r>
      </w:ins>
      <w:ins w:id="1567" w:author="Jeff Wootton" w:date="2022-12-07T01:05:00Z">
        <w:r w:rsidR="0014297C">
          <w:rPr>
            <w:rFonts w:cs="Arial"/>
          </w:rPr>
          <w:t xml:space="preserve"> above</w:t>
        </w:r>
      </w:ins>
      <w:r w:rsidR="007653F1" w:rsidRPr="00EC74DC">
        <w:rPr>
          <w:rFonts w:cs="Arial"/>
        </w:rPr>
        <w:t xml:space="preserve">. More detailed information about the various classes is shown in Figure </w:t>
      </w:r>
      <w:del w:id="1568" w:author="Teh Stand" w:date="2022-06-13T14:48:00Z">
        <w:r w:rsidR="00E95C47" w:rsidRPr="00EC74DC" w:rsidDel="00FC4A19">
          <w:rPr>
            <w:rFonts w:cs="Arial"/>
          </w:rPr>
          <w:delText>2</w:delText>
        </w:r>
        <w:r w:rsidR="00C33102" w:rsidRPr="00EC74DC" w:rsidDel="00FC4A19">
          <w:rPr>
            <w:rFonts w:cs="Arial"/>
          </w:rPr>
          <w:delText>6</w:delText>
        </w:r>
        <w:r w:rsidR="007653F1" w:rsidRPr="00EC74DC" w:rsidDel="00FC4A19">
          <w:rPr>
            <w:rFonts w:cs="Arial"/>
          </w:rPr>
          <w:delText xml:space="preserve"> </w:delText>
        </w:r>
      </w:del>
      <w:ins w:id="1569" w:author="Teh Stand" w:date="2022-06-13T14:48:00Z">
        <w:del w:id="1570" w:author="Jeff Wootton" w:date="2022-12-07T00:57:00Z">
          <w:r w:rsidR="00FC4A19" w:rsidDel="0014297C">
            <w:rPr>
              <w:rFonts w:cs="Arial"/>
            </w:rPr>
            <w:delText>12-</w:delText>
          </w:r>
        </w:del>
        <w:del w:id="1571" w:author="Jeff Wootton" w:date="2022-07-11T09:34:00Z">
          <w:r w:rsidR="00FC4A19" w:rsidDel="009D1EB7">
            <w:rPr>
              <w:rFonts w:cs="Arial"/>
            </w:rPr>
            <w:delText>4</w:delText>
          </w:r>
        </w:del>
      </w:ins>
      <w:ins w:id="1572" w:author="Jeff Wootton" w:date="2022-12-07T00:57:00Z">
        <w:r w:rsidR="0014297C">
          <w:rPr>
            <w:rFonts w:cs="Arial"/>
          </w:rPr>
          <w:t>17-</w:t>
        </w:r>
      </w:ins>
      <w:ins w:id="1573" w:author="Jeff Wootton" w:date="2022-12-07T00:58:00Z">
        <w:r w:rsidR="0014297C">
          <w:rPr>
            <w:rFonts w:cs="Arial"/>
          </w:rPr>
          <w:t>7</w:t>
        </w:r>
      </w:ins>
      <w:ins w:id="1574" w:author="Teh Stand" w:date="2022-06-13T14:48:00Z">
        <w:r w:rsidR="00FC4A19" w:rsidRPr="00EC74DC">
          <w:rPr>
            <w:rFonts w:cs="Arial"/>
          </w:rPr>
          <w:t xml:space="preserve"> </w:t>
        </w:r>
      </w:ins>
      <w:r w:rsidR="007653F1" w:rsidRPr="00EC74DC">
        <w:rPr>
          <w:rFonts w:cs="Arial"/>
        </w:rPr>
        <w:t xml:space="preserve">and a textual description in the </w:t>
      </w:r>
      <w:r w:rsidR="00FC4A19">
        <w:rPr>
          <w:rFonts w:cs="Arial"/>
        </w:rPr>
        <w:t>T</w:t>
      </w:r>
      <w:r w:rsidR="007653F1" w:rsidRPr="00EC74DC">
        <w:rPr>
          <w:rFonts w:cs="Arial"/>
        </w:rPr>
        <w:t>ables</w:t>
      </w:r>
      <w:ins w:id="1575" w:author="Jeff Wootton" w:date="2022-12-07T01:31:00Z">
        <w:r w:rsidR="00496009">
          <w:rPr>
            <w:rFonts w:cs="Arial"/>
          </w:rPr>
          <w:t xml:space="preserve"> is included</w:t>
        </w:r>
      </w:ins>
      <w:r w:rsidR="007653F1" w:rsidRPr="00EC74DC">
        <w:rPr>
          <w:rFonts w:cs="Arial"/>
        </w:rPr>
        <w:t xml:space="preserve"> at clause</w:t>
      </w:r>
      <w:r w:rsidR="00CF1CF7">
        <w:rPr>
          <w:rFonts w:cs="Arial"/>
        </w:rPr>
        <w:t>s</w:t>
      </w:r>
      <w:r w:rsidR="007653F1" w:rsidRPr="00EC74DC">
        <w:rPr>
          <w:rFonts w:cs="Arial"/>
        </w:rPr>
        <w:t xml:space="preserve"> 12.</w:t>
      </w:r>
      <w:r w:rsidR="00CF1CF7">
        <w:rPr>
          <w:rFonts w:cs="Arial"/>
        </w:rPr>
        <w:t>1.1 to 12.1.4</w:t>
      </w:r>
      <w:ins w:id="1576" w:author="Jeff Wootton" w:date="2022-12-07T01:31:00Z">
        <w:r w:rsidR="00496009">
          <w:rPr>
            <w:rFonts w:cs="Arial"/>
          </w:rPr>
          <w:t xml:space="preserve"> below</w:t>
        </w:r>
      </w:ins>
      <w:r w:rsidR="007653F1" w:rsidRPr="00EC74DC">
        <w:rPr>
          <w:rFonts w:cs="Arial"/>
        </w:rPr>
        <w:t>.</w:t>
      </w:r>
    </w:p>
    <w:p w14:paraId="1B33FA67" w14:textId="201D0CAC" w:rsidR="00E73EDF" w:rsidDel="00496009" w:rsidRDefault="007653F1" w:rsidP="00496009">
      <w:pPr>
        <w:autoSpaceDE w:val="0"/>
        <w:autoSpaceDN w:val="0"/>
        <w:adjustRightInd w:val="0"/>
        <w:spacing w:after="120" w:line="240" w:lineRule="auto"/>
        <w:rPr>
          <w:del w:id="1577" w:author="Jeff Wootton" w:date="2022-12-07T01:32:00Z"/>
          <w:rFonts w:cs="Arial"/>
        </w:rPr>
      </w:pPr>
      <w:r w:rsidRPr="00EC74DC">
        <w:rPr>
          <w:rFonts w:cs="Arial"/>
        </w:rPr>
        <w:t xml:space="preserve">The discovery metadata classes have numerous attributes which enable important information about the datasets and accompanying support files to be examined without the need to process the data, </w:t>
      </w:r>
      <w:r w:rsidRPr="00EC74DC">
        <w:rPr>
          <w:rFonts w:cs="Arial" w:hint="eastAsia"/>
        </w:rPr>
        <w:t>for example</w:t>
      </w:r>
      <w:r w:rsidRPr="00EC74DC">
        <w:rPr>
          <w:rFonts w:cs="Arial"/>
        </w:rPr>
        <w:t xml:space="preserve"> decrypt, decompress, load etc. Other </w:t>
      </w:r>
      <w:r w:rsidR="00FC4A19">
        <w:rPr>
          <w:rFonts w:cs="Arial"/>
        </w:rPr>
        <w:t>C</w:t>
      </w:r>
      <w:r w:rsidRPr="00EC74DC">
        <w:rPr>
          <w:rFonts w:cs="Arial"/>
        </w:rPr>
        <w:t xml:space="preserve">atalogues can be included in the </w:t>
      </w:r>
      <w:r w:rsidR="00FC4A19">
        <w:rPr>
          <w:rFonts w:cs="Arial"/>
        </w:rPr>
        <w:t>E</w:t>
      </w:r>
      <w:r w:rsidRPr="00EC74DC">
        <w:rPr>
          <w:rFonts w:cs="Arial"/>
        </w:rPr>
        <w:t xml:space="preserve">xchange </w:t>
      </w:r>
      <w:r w:rsidR="00FC4A19">
        <w:rPr>
          <w:rFonts w:cs="Arial"/>
        </w:rPr>
        <w:t>S</w:t>
      </w:r>
      <w:r w:rsidRPr="00EC74DC">
        <w:rPr>
          <w:rFonts w:cs="Arial"/>
        </w:rPr>
        <w:t xml:space="preserve">et in support of the datasets such as </w:t>
      </w:r>
      <w:r w:rsidR="00FC4A19">
        <w:rPr>
          <w:rFonts w:cs="Arial"/>
        </w:rPr>
        <w:t>F</w:t>
      </w:r>
      <w:r w:rsidRPr="00EC74DC">
        <w:rPr>
          <w:rFonts w:cs="Arial"/>
        </w:rPr>
        <w:t xml:space="preserve">eature and </w:t>
      </w:r>
      <w:r w:rsidR="00FC4A19">
        <w:rPr>
          <w:rFonts w:cs="Arial"/>
        </w:rPr>
        <w:t>P</w:t>
      </w:r>
      <w:r w:rsidRPr="00EC74DC">
        <w:rPr>
          <w:rFonts w:cs="Arial"/>
        </w:rPr>
        <w:t xml:space="preserve">ortrayal. The attribute “purpose” of the support file metadata provides a mechanism to update support files more easily. </w:t>
      </w:r>
    </w:p>
    <w:p w14:paraId="157BE985" w14:textId="77777777" w:rsidR="00496009" w:rsidRDefault="00496009" w:rsidP="00FC4A19">
      <w:pPr>
        <w:spacing w:after="120" w:line="240" w:lineRule="auto"/>
        <w:rPr>
          <w:ins w:id="1578" w:author="Jeff Wootton" w:date="2022-12-07T01:34:00Z"/>
          <w:rFonts w:cs="Arial"/>
        </w:rPr>
      </w:pPr>
    </w:p>
    <w:p w14:paraId="25DA7ABD" w14:textId="77777777" w:rsidR="00496009" w:rsidRPr="00BB5EA2" w:rsidRDefault="00496009" w:rsidP="00496009">
      <w:pPr>
        <w:autoSpaceDE w:val="0"/>
        <w:autoSpaceDN w:val="0"/>
        <w:adjustRightInd w:val="0"/>
        <w:spacing w:after="120" w:line="240" w:lineRule="auto"/>
        <w:rPr>
          <w:ins w:id="1579" w:author="Jeff Wootton" w:date="2022-12-07T01:34:00Z"/>
          <w:lang w:eastAsia="de-DE"/>
        </w:rPr>
      </w:pPr>
      <w:ins w:id="1580" w:author="Jeff Wootton" w:date="2022-12-07T01:34:00Z">
        <w:r w:rsidRPr="00BB5EA2">
          <w:rPr>
            <w:lang w:eastAsia="de-DE"/>
          </w:rPr>
          <w:t>The following clauses define the mandatory and optional metadata needed for S-101. In some cases the metadata may be repeated in a national language. If this is the case it is noted in the Remarks column.</w:t>
        </w:r>
      </w:ins>
    </w:p>
    <w:p w14:paraId="10E579D8" w14:textId="3BB79D7A" w:rsidR="00496009" w:rsidRPr="00EC74DC" w:rsidRDefault="00496009" w:rsidP="00496009">
      <w:pPr>
        <w:spacing w:after="120" w:line="240" w:lineRule="auto"/>
        <w:rPr>
          <w:ins w:id="1581" w:author="Jeff Wootton" w:date="2022-12-07T01:34:00Z"/>
          <w:rFonts w:cs="Arial"/>
        </w:rPr>
      </w:pPr>
      <w:ins w:id="1582" w:author="Jeff Wootton" w:date="2022-12-07T01:34:00Z">
        <w:r w:rsidRPr="00BB5EA2">
          <w:rPr>
            <w:lang w:eastAsia="de-DE"/>
          </w:rPr>
          <w:t xml:space="preserve">In the following clauses, wherever S-101 makes an optional S-100 metadata attribute mandatory (that is, restricts multiplicity from 0.. to 1..), the restricted multiplicity is shown in place of the multiplicity given in S-100 Part </w:t>
        </w:r>
        <w:r>
          <w:rPr>
            <w:lang w:eastAsia="de-DE"/>
          </w:rPr>
          <w:t>17, and a comment noting the restricted multiplicity has been included in the Remarks column</w:t>
        </w:r>
        <w:r w:rsidRPr="00BB5EA2">
          <w:rPr>
            <w:lang w:eastAsia="de-DE"/>
          </w:rPr>
          <w:t>.</w:t>
        </w:r>
      </w:ins>
    </w:p>
    <w:p w14:paraId="341A078D" w14:textId="512A5EDB" w:rsidR="00E73EDF" w:rsidDel="00496009" w:rsidRDefault="00F04D9E" w:rsidP="00C128E3">
      <w:pPr>
        <w:spacing w:line="240" w:lineRule="auto"/>
        <w:jc w:val="center"/>
        <w:rPr>
          <w:del w:id="1583" w:author="Jeff Wootton" w:date="2022-12-07T01:32:00Z"/>
        </w:rPr>
      </w:pPr>
      <w:del w:id="1584" w:author="Jeff Wootton" w:date="2022-07-11T09:24:00Z">
        <w:r w:rsidRPr="00F04D9E" w:rsidDel="003314BE">
          <w:rPr>
            <w:noProof/>
            <w:lang w:val="fr-FR" w:eastAsia="fr-FR"/>
          </w:rPr>
          <w:drawing>
            <wp:inline distT="0" distB="0" distL="0" distR="0" wp14:anchorId="75B81875" wp14:editId="69DF107C">
              <wp:extent cx="5770880" cy="4977384"/>
              <wp:effectExtent l="0" t="0" r="1270" b="0"/>
              <wp:docPr id="27" name="Picture 27" descr="D:\My Documents\Technical Standards Latest Draft\S-101 Main Document Edition 1.0.0\S-101 UML Figures 20180705\Fig 22 (V4.0 Fig 4a-D1 Realization of the Exchange set 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Technical Standards Latest Draft\S-101 Main Document Edition 1.0.0\S-101 UML Figures 20180705\Fig 22 (V4.0 Fig 4a-D1 Realization of the Exchange set Classe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70880" cy="4977384"/>
                      </a:xfrm>
                      <a:prstGeom prst="rect">
                        <a:avLst/>
                      </a:prstGeom>
                      <a:noFill/>
                      <a:ln>
                        <a:noFill/>
                      </a:ln>
                    </pic:spPr>
                  </pic:pic>
                </a:graphicData>
              </a:graphic>
            </wp:inline>
          </w:drawing>
        </w:r>
      </w:del>
    </w:p>
    <w:p w14:paraId="5A5AE473" w14:textId="0BD399F1" w:rsidR="00E73EDF" w:rsidRPr="00E422B2" w:rsidDel="00496009" w:rsidRDefault="007653F1" w:rsidP="00FC4A19">
      <w:pPr>
        <w:pStyle w:val="Caption"/>
        <w:spacing w:line="240" w:lineRule="auto"/>
        <w:jc w:val="center"/>
        <w:rPr>
          <w:del w:id="1585" w:author="Jeff Wootton" w:date="2022-12-07T01:32:00Z"/>
          <w:rFonts w:cs="Arial"/>
          <w:sz w:val="18"/>
          <w:szCs w:val="18"/>
        </w:rPr>
      </w:pPr>
      <w:del w:id="1586" w:author="Jeff Wootton" w:date="2022-12-07T01:32:00Z">
        <w:r w:rsidRPr="00E422B2" w:rsidDel="00496009">
          <w:rPr>
            <w:rFonts w:cs="Arial"/>
            <w:sz w:val="18"/>
            <w:szCs w:val="18"/>
          </w:rPr>
          <w:delText xml:space="preserve">Figure </w:delText>
        </w:r>
        <w:r w:rsidR="00E95C47" w:rsidRPr="00E422B2" w:rsidDel="00496009">
          <w:rPr>
            <w:rFonts w:cs="Arial"/>
            <w:sz w:val="18"/>
            <w:szCs w:val="18"/>
          </w:rPr>
          <w:delText>2</w:delText>
        </w:r>
        <w:r w:rsidR="00C33102" w:rsidRPr="00E422B2" w:rsidDel="00496009">
          <w:rPr>
            <w:rFonts w:cs="Arial"/>
            <w:sz w:val="18"/>
            <w:szCs w:val="18"/>
          </w:rPr>
          <w:delText>3</w:delText>
        </w:r>
        <w:r w:rsidRPr="00E422B2" w:rsidDel="00496009">
          <w:rPr>
            <w:rFonts w:cs="Arial"/>
            <w:sz w:val="18"/>
            <w:szCs w:val="18"/>
          </w:rPr>
          <w:delText xml:space="preserve"> </w:delText>
        </w:r>
      </w:del>
      <w:ins w:id="1587" w:author="Teh Stand" w:date="2022-06-13T14:51:00Z">
        <w:del w:id="1588" w:author="Jeff Wootton" w:date="2022-12-07T01:32:00Z">
          <w:r w:rsidR="00FC4A19" w:rsidRPr="00E422B2" w:rsidDel="00496009">
            <w:rPr>
              <w:rFonts w:cs="Arial"/>
              <w:sz w:val="18"/>
              <w:szCs w:val="18"/>
            </w:rPr>
            <w:delText xml:space="preserve">12-1 </w:delText>
          </w:r>
        </w:del>
      </w:ins>
      <w:del w:id="1589" w:author="Jeff Wootton" w:date="2022-12-07T01:32:00Z">
        <w:r w:rsidR="00FC4A19" w:rsidRPr="00E422B2" w:rsidDel="00496009">
          <w:rPr>
            <w:rFonts w:cs="Arial"/>
            <w:sz w:val="18"/>
            <w:szCs w:val="18"/>
          </w:rPr>
          <w:delText xml:space="preserve">– </w:delText>
        </w:r>
        <w:r w:rsidRPr="00E422B2" w:rsidDel="00496009">
          <w:rPr>
            <w:rFonts w:cs="Arial"/>
            <w:sz w:val="18"/>
            <w:szCs w:val="18"/>
          </w:rPr>
          <w:delText xml:space="preserve">Realization of the Exchange Set </w:delText>
        </w:r>
        <w:r w:rsidR="00FC4A19" w:rsidRPr="00E422B2" w:rsidDel="00496009">
          <w:rPr>
            <w:rFonts w:cs="Arial"/>
            <w:sz w:val="18"/>
            <w:szCs w:val="18"/>
          </w:rPr>
          <w:delText>c</w:delText>
        </w:r>
        <w:r w:rsidRPr="00E422B2" w:rsidDel="00496009">
          <w:rPr>
            <w:rFonts w:cs="Arial"/>
            <w:sz w:val="18"/>
            <w:szCs w:val="18"/>
          </w:rPr>
          <w:delText>lasses</w:delText>
        </w:r>
      </w:del>
    </w:p>
    <w:p w14:paraId="6BFAEE8F" w14:textId="664621A5" w:rsidR="00E73EDF" w:rsidDel="00496009" w:rsidRDefault="00AB7075" w:rsidP="00C128E3">
      <w:pPr>
        <w:pStyle w:val="Caption"/>
        <w:keepLines/>
        <w:spacing w:line="240" w:lineRule="auto"/>
        <w:jc w:val="center"/>
        <w:rPr>
          <w:del w:id="1590" w:author="Jeff Wootton" w:date="2022-12-07T01:32:00Z"/>
          <w:rFonts w:cs="Arial"/>
          <w:sz w:val="24"/>
          <w:szCs w:val="24"/>
        </w:rPr>
      </w:pPr>
      <w:del w:id="1591" w:author="Jeff Wootton" w:date="2022-07-11T09:26:00Z">
        <w:r w:rsidRPr="00102CF0" w:rsidDel="003314BE">
          <w:rPr>
            <w:b w:val="0"/>
            <w:noProof/>
            <w:lang w:val="fr-FR" w:eastAsia="fr-FR"/>
          </w:rPr>
          <w:drawing>
            <wp:inline distT="0" distB="0" distL="0" distR="0" wp14:anchorId="46FEC30B" wp14:editId="188C746C">
              <wp:extent cx="4371975" cy="3374858"/>
              <wp:effectExtent l="0" t="0" r="0" b="0"/>
              <wp:docPr id="31" name="Picture 31" descr="D:\My Documents\Technical Standards Latest Draft\S-101 Main Document Edition 1.0.0\Issues Raised by Stakeholders\S-100WG Review_November 2018\20181219_3 Fig 24 S-101 Exchange Set Catalog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Technical Standards Latest Draft\S-101 Main Document Edition 1.0.0\Issues Raised by Stakeholders\S-100WG Review_November 2018\20181219_3 Fig 24 S-101 Exchange Set Catalogu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90287" cy="3388994"/>
                      </a:xfrm>
                      <a:prstGeom prst="rect">
                        <a:avLst/>
                      </a:prstGeom>
                      <a:noFill/>
                      <a:ln>
                        <a:noFill/>
                      </a:ln>
                    </pic:spPr>
                  </pic:pic>
                </a:graphicData>
              </a:graphic>
            </wp:inline>
          </w:drawing>
        </w:r>
      </w:del>
    </w:p>
    <w:p w14:paraId="149EDB8A" w14:textId="534D16B4" w:rsidR="00E73EDF" w:rsidRPr="00E422B2" w:rsidDel="00496009" w:rsidRDefault="007653F1" w:rsidP="00FC4A19">
      <w:pPr>
        <w:pStyle w:val="Caption"/>
        <w:keepLines/>
        <w:spacing w:line="240" w:lineRule="auto"/>
        <w:jc w:val="center"/>
        <w:rPr>
          <w:del w:id="1592" w:author="Jeff Wootton" w:date="2022-12-07T01:32:00Z"/>
          <w:rFonts w:cs="Arial"/>
          <w:sz w:val="18"/>
          <w:szCs w:val="18"/>
        </w:rPr>
      </w:pPr>
      <w:del w:id="1593" w:author="Jeff Wootton" w:date="2022-12-07T01:32:00Z">
        <w:r w:rsidRPr="00E422B2" w:rsidDel="00496009">
          <w:rPr>
            <w:rFonts w:cs="Arial"/>
            <w:sz w:val="18"/>
            <w:szCs w:val="18"/>
          </w:rPr>
          <w:delText>Figure 2</w:delText>
        </w:r>
        <w:r w:rsidR="00C33102" w:rsidRPr="00E422B2" w:rsidDel="00496009">
          <w:rPr>
            <w:rFonts w:cs="Arial"/>
            <w:sz w:val="18"/>
            <w:szCs w:val="18"/>
          </w:rPr>
          <w:delText>4</w:delText>
        </w:r>
        <w:r w:rsidRPr="00E422B2" w:rsidDel="00496009">
          <w:rPr>
            <w:rFonts w:cs="Arial"/>
            <w:sz w:val="18"/>
            <w:szCs w:val="18"/>
          </w:rPr>
          <w:delText xml:space="preserve"> </w:delText>
        </w:r>
      </w:del>
      <w:ins w:id="1594" w:author="Teh Stand" w:date="2022-06-13T14:52:00Z">
        <w:del w:id="1595" w:author="Jeff Wootton" w:date="2022-12-07T01:32:00Z">
          <w:r w:rsidR="00FC4A19" w:rsidRPr="00E422B2" w:rsidDel="00496009">
            <w:rPr>
              <w:rFonts w:cs="Arial"/>
              <w:sz w:val="18"/>
              <w:szCs w:val="18"/>
            </w:rPr>
            <w:delText xml:space="preserve">12-2 </w:delText>
          </w:r>
        </w:del>
      </w:ins>
      <w:del w:id="1596" w:author="Jeff Wootton" w:date="2022-12-07T01:32:00Z">
        <w:r w:rsidRPr="00E422B2" w:rsidDel="00496009">
          <w:rPr>
            <w:rFonts w:cs="Arial"/>
            <w:sz w:val="18"/>
            <w:szCs w:val="18"/>
          </w:rPr>
          <w:delText xml:space="preserve">– S-101 Exchange Set </w:delText>
        </w:r>
        <w:r w:rsidR="00437BD4" w:rsidRPr="00E422B2" w:rsidDel="00496009">
          <w:rPr>
            <w:rFonts w:cs="Arial"/>
            <w:sz w:val="18"/>
            <w:szCs w:val="18"/>
          </w:rPr>
          <w:delText>C</w:delText>
        </w:r>
        <w:r w:rsidRPr="00E422B2" w:rsidDel="00496009">
          <w:rPr>
            <w:rFonts w:cs="Arial"/>
            <w:sz w:val="18"/>
            <w:szCs w:val="18"/>
          </w:rPr>
          <w:delText>atalogue</w:delText>
        </w:r>
      </w:del>
    </w:p>
    <w:p w14:paraId="4DC50FFA" w14:textId="72E901B6" w:rsidR="00601644" w:rsidRDefault="00601644" w:rsidP="00FC4A19">
      <w:pPr>
        <w:spacing w:after="120" w:line="240" w:lineRule="auto"/>
      </w:pPr>
    </w:p>
    <w:p w14:paraId="6FF394DB" w14:textId="77777777" w:rsidR="00601644" w:rsidRDefault="00601644">
      <w:pPr>
        <w:spacing w:after="160" w:line="259" w:lineRule="auto"/>
        <w:jc w:val="left"/>
      </w:pPr>
      <w:r>
        <w:br w:type="page"/>
      </w:r>
    </w:p>
    <w:p w14:paraId="12C08383" w14:textId="77777777" w:rsidR="00601644" w:rsidRPr="00E61AD8" w:rsidRDefault="00601644" w:rsidP="00601644">
      <w:pPr>
        <w:spacing w:line="240" w:lineRule="auto"/>
        <w:rPr>
          <w:lang w:val="en-US"/>
        </w:rPr>
      </w:pPr>
    </w:p>
    <w:p w14:paraId="7E81E133" w14:textId="77777777" w:rsidR="00601644" w:rsidRPr="00E61AD8" w:rsidRDefault="00601644" w:rsidP="00601644">
      <w:pPr>
        <w:spacing w:line="240" w:lineRule="auto"/>
        <w:rPr>
          <w:lang w:val="en-US"/>
        </w:rPr>
      </w:pPr>
    </w:p>
    <w:p w14:paraId="57A94C99" w14:textId="77777777" w:rsidR="00601644" w:rsidRPr="00E61AD8" w:rsidRDefault="00601644" w:rsidP="00601644">
      <w:pPr>
        <w:spacing w:line="240" w:lineRule="auto"/>
        <w:rPr>
          <w:lang w:val="en-US"/>
        </w:rPr>
      </w:pPr>
    </w:p>
    <w:p w14:paraId="14EC7927" w14:textId="77777777" w:rsidR="00601644" w:rsidRPr="00E61AD8" w:rsidRDefault="00601644" w:rsidP="00601644">
      <w:pPr>
        <w:spacing w:line="240" w:lineRule="auto"/>
        <w:rPr>
          <w:lang w:val="en-US"/>
        </w:rPr>
      </w:pPr>
    </w:p>
    <w:p w14:paraId="4EF09267" w14:textId="77777777" w:rsidR="00601644" w:rsidRPr="00E61AD8" w:rsidRDefault="00601644" w:rsidP="00601644">
      <w:pPr>
        <w:spacing w:line="240" w:lineRule="auto"/>
        <w:rPr>
          <w:lang w:val="en-US"/>
        </w:rPr>
      </w:pPr>
    </w:p>
    <w:p w14:paraId="7E2D4CF6" w14:textId="77777777" w:rsidR="00601644" w:rsidRPr="00E61AD8" w:rsidRDefault="00601644" w:rsidP="00601644">
      <w:pPr>
        <w:spacing w:line="240" w:lineRule="auto"/>
        <w:rPr>
          <w:lang w:val="en-US"/>
        </w:rPr>
      </w:pPr>
    </w:p>
    <w:p w14:paraId="2AEE6783" w14:textId="77777777" w:rsidR="00601644" w:rsidRPr="00E61AD8" w:rsidRDefault="00601644" w:rsidP="00601644">
      <w:pPr>
        <w:spacing w:line="240" w:lineRule="auto"/>
        <w:rPr>
          <w:lang w:val="en-US"/>
        </w:rPr>
      </w:pPr>
    </w:p>
    <w:p w14:paraId="1705E708" w14:textId="77777777" w:rsidR="00601644" w:rsidRPr="00E61AD8" w:rsidRDefault="00601644" w:rsidP="00601644">
      <w:pPr>
        <w:spacing w:line="240" w:lineRule="auto"/>
        <w:rPr>
          <w:lang w:val="en-US"/>
        </w:rPr>
      </w:pPr>
    </w:p>
    <w:p w14:paraId="587CDA99" w14:textId="77777777" w:rsidR="00601644" w:rsidRPr="00E61AD8" w:rsidRDefault="00601644" w:rsidP="00601644">
      <w:pPr>
        <w:spacing w:line="240" w:lineRule="auto"/>
        <w:rPr>
          <w:lang w:val="en-US"/>
        </w:rPr>
      </w:pPr>
    </w:p>
    <w:p w14:paraId="48DAFE5E" w14:textId="77777777" w:rsidR="00601644" w:rsidRPr="00E61AD8" w:rsidRDefault="00601644" w:rsidP="00601644">
      <w:pPr>
        <w:spacing w:line="240" w:lineRule="auto"/>
        <w:rPr>
          <w:lang w:val="en-US"/>
        </w:rPr>
      </w:pPr>
    </w:p>
    <w:p w14:paraId="145D2D60" w14:textId="77777777" w:rsidR="00601644" w:rsidRPr="00E61AD8" w:rsidRDefault="00601644" w:rsidP="00601644">
      <w:pPr>
        <w:spacing w:line="240" w:lineRule="auto"/>
        <w:rPr>
          <w:lang w:val="en-US"/>
        </w:rPr>
      </w:pPr>
    </w:p>
    <w:p w14:paraId="55A26B74" w14:textId="77777777" w:rsidR="00601644" w:rsidRPr="00E61AD8" w:rsidRDefault="00601644" w:rsidP="00601644">
      <w:pPr>
        <w:spacing w:line="240" w:lineRule="auto"/>
        <w:rPr>
          <w:lang w:val="en-US"/>
        </w:rPr>
      </w:pPr>
    </w:p>
    <w:p w14:paraId="53012817" w14:textId="77777777" w:rsidR="00601644" w:rsidRPr="00E61AD8" w:rsidRDefault="00601644" w:rsidP="00601644">
      <w:pPr>
        <w:spacing w:line="240" w:lineRule="auto"/>
        <w:rPr>
          <w:lang w:val="en-US"/>
        </w:rPr>
      </w:pPr>
    </w:p>
    <w:p w14:paraId="6E6BEA39" w14:textId="77777777" w:rsidR="00601644" w:rsidRPr="00E61AD8" w:rsidRDefault="00601644" w:rsidP="00601644">
      <w:pPr>
        <w:spacing w:line="240" w:lineRule="auto"/>
        <w:rPr>
          <w:lang w:val="en-US"/>
        </w:rPr>
      </w:pPr>
    </w:p>
    <w:p w14:paraId="3D056DD1" w14:textId="77777777" w:rsidR="00601644" w:rsidRPr="00E61AD8" w:rsidRDefault="00601644" w:rsidP="00601644">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1452ADFD" w14:textId="77777777" w:rsidR="00601644" w:rsidRPr="00E61AD8" w:rsidRDefault="00601644" w:rsidP="00601644">
      <w:pPr>
        <w:spacing w:line="240" w:lineRule="auto"/>
        <w:rPr>
          <w:lang w:val="en-US"/>
        </w:rPr>
      </w:pPr>
    </w:p>
    <w:p w14:paraId="463B7AF6" w14:textId="77777777" w:rsidR="00716509" w:rsidRPr="00716509" w:rsidRDefault="00716509" w:rsidP="00FC4A19">
      <w:pPr>
        <w:spacing w:after="120" w:line="240" w:lineRule="auto"/>
      </w:pPr>
    </w:p>
    <w:p w14:paraId="477DE912" w14:textId="24DC8B1F" w:rsidR="00E73EDF" w:rsidDel="009D1EB7" w:rsidRDefault="000546CE" w:rsidP="00C128E3">
      <w:pPr>
        <w:keepNext/>
        <w:spacing w:line="240" w:lineRule="auto"/>
        <w:jc w:val="center"/>
        <w:rPr>
          <w:del w:id="1597" w:author="Jeff Wootton" w:date="2022-07-11T09:36:00Z"/>
        </w:rPr>
      </w:pPr>
      <w:del w:id="1598" w:author="Jeff Wootton" w:date="2022-07-11T09:36:00Z">
        <w:r w:rsidDel="009D1EB7">
          <w:rPr>
            <w:noProof/>
            <w:lang w:val="fr-FR" w:eastAsia="fr-FR"/>
          </w:rPr>
          <w:drawing>
            <wp:inline distT="0" distB="0" distL="0" distR="0" wp14:anchorId="029025B7" wp14:editId="49B769EF">
              <wp:extent cx="5770880" cy="308864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 25 S-100 Exchange set.jpg"/>
                      <pic:cNvPicPr/>
                    </pic:nvPicPr>
                    <pic:blipFill>
                      <a:blip r:embed="rId62"/>
                      <a:stretch>
                        <a:fillRect/>
                      </a:stretch>
                    </pic:blipFill>
                    <pic:spPr>
                      <a:xfrm>
                        <a:off x="0" y="0"/>
                        <a:ext cx="5770880" cy="3088640"/>
                      </a:xfrm>
                      <a:prstGeom prst="rect">
                        <a:avLst/>
                      </a:prstGeom>
                    </pic:spPr>
                  </pic:pic>
                </a:graphicData>
              </a:graphic>
            </wp:inline>
          </w:drawing>
        </w:r>
      </w:del>
    </w:p>
    <w:p w14:paraId="36FFF6FE" w14:textId="5ABB29A9" w:rsidR="00462D34" w:rsidRPr="00FC4A19" w:rsidDel="009D1EB7" w:rsidRDefault="007653F1" w:rsidP="00FC4A19">
      <w:pPr>
        <w:pStyle w:val="Caption"/>
        <w:spacing w:line="240" w:lineRule="auto"/>
        <w:jc w:val="center"/>
        <w:rPr>
          <w:del w:id="1599" w:author="Jeff Wootton" w:date="2022-07-11T09:36:00Z"/>
        </w:rPr>
      </w:pPr>
      <w:del w:id="1600" w:author="Jeff Wootton" w:date="2022-07-11T09:36:00Z">
        <w:r w:rsidRPr="00FC4A19" w:rsidDel="009D1EB7">
          <w:delText>Figure 2</w:delText>
        </w:r>
        <w:r w:rsidR="00C33102" w:rsidRPr="00FC4A19" w:rsidDel="009D1EB7">
          <w:delText>5</w:delText>
        </w:r>
        <w:r w:rsidRPr="00FC4A19" w:rsidDel="009D1EB7">
          <w:delText xml:space="preserve"> </w:delText>
        </w:r>
      </w:del>
      <w:ins w:id="1601" w:author="Teh Stand" w:date="2022-06-13T14:53:00Z">
        <w:del w:id="1602" w:author="Jeff Wootton" w:date="2022-07-11T09:36:00Z">
          <w:r w:rsidR="00437BD4" w:rsidDel="009D1EB7">
            <w:delText>12-3</w:delText>
          </w:r>
          <w:r w:rsidR="00437BD4" w:rsidRPr="00FC4A19" w:rsidDel="009D1EB7">
            <w:delText xml:space="preserve"> </w:delText>
          </w:r>
        </w:del>
      </w:ins>
      <w:del w:id="1603" w:author="Jeff Wootton" w:date="2022-07-11T09:36:00Z">
        <w:r w:rsidR="00437BD4" w:rsidDel="009D1EB7">
          <w:delText>–</w:delText>
        </w:r>
        <w:r w:rsidRPr="00FC4A19" w:rsidDel="009D1EB7">
          <w:delText xml:space="preserve"> S-101 Exchange Set</w:delText>
        </w:r>
      </w:del>
    </w:p>
    <w:p w14:paraId="2F9DE967" w14:textId="7C09F96F" w:rsidR="00E73EDF" w:rsidRDefault="007653F1" w:rsidP="00437BD4">
      <w:pPr>
        <w:spacing w:after="120" w:line="240" w:lineRule="auto"/>
        <w:jc w:val="left"/>
      </w:pPr>
      <w:r>
        <w:br w:type="page"/>
      </w:r>
    </w:p>
    <w:p w14:paraId="580FD348" w14:textId="77777777" w:rsidR="00E73EDF" w:rsidRDefault="00E73EDF" w:rsidP="00437BD4">
      <w:pPr>
        <w:spacing w:after="120" w:line="240" w:lineRule="auto"/>
        <w:sectPr w:rsidR="00E73EDF" w:rsidSect="00235F26">
          <w:headerReference w:type="default" r:id="rId63"/>
          <w:pgSz w:w="11906" w:h="16838"/>
          <w:pgMar w:top="1440" w:right="1400" w:bottom="1440" w:left="1418" w:header="709" w:footer="709" w:gutter="0"/>
          <w:pgNumType w:start="1"/>
          <w:cols w:space="720"/>
          <w:docGrid w:linePitch="272"/>
        </w:sectPr>
      </w:pPr>
    </w:p>
    <w:p w14:paraId="18231EE9" w14:textId="68C522A8" w:rsidR="009B3233" w:rsidRPr="00BB5EA2" w:rsidDel="00496009" w:rsidRDefault="009B3233" w:rsidP="009B3233">
      <w:pPr>
        <w:autoSpaceDE w:val="0"/>
        <w:autoSpaceDN w:val="0"/>
        <w:adjustRightInd w:val="0"/>
        <w:spacing w:after="120" w:line="240" w:lineRule="auto"/>
        <w:rPr>
          <w:del w:id="1604" w:author="Jeff Wootton" w:date="2022-12-07T01:36:00Z"/>
          <w:lang w:eastAsia="de-DE"/>
        </w:rPr>
      </w:pPr>
      <w:bookmarkStart w:id="1605" w:name="_Toc510784364"/>
      <w:bookmarkStart w:id="1606" w:name="_Toc510785513"/>
      <w:bookmarkStart w:id="1607" w:name="_Toc439685324"/>
      <w:bookmarkEnd w:id="1605"/>
      <w:bookmarkEnd w:id="1606"/>
      <w:commentRangeStart w:id="1608"/>
      <w:del w:id="1609" w:author="Jeff Wootton" w:date="2022-12-07T01:33:00Z">
        <w:r w:rsidRPr="00E422B2" w:rsidDel="00496009">
          <w:rPr>
            <w:b/>
            <w:bCs/>
            <w:sz w:val="18"/>
            <w:szCs w:val="18"/>
          </w:rPr>
          <w:lastRenderedPageBreak/>
          <w:delText>Figure – S-101 Exchange Set - class details</w:delText>
        </w:r>
        <w:commentRangeEnd w:id="1608"/>
        <w:r w:rsidR="007D3578" w:rsidRPr="00E422B2" w:rsidDel="00496009">
          <w:rPr>
            <w:rStyle w:val="CommentReference"/>
            <w:b/>
            <w:bCs/>
            <w:sz w:val="18"/>
            <w:szCs w:val="18"/>
          </w:rPr>
          <w:commentReference w:id="1608"/>
        </w:r>
      </w:del>
      <w:del w:id="1610" w:author="Jeff Wootton" w:date="2022-12-07T01:36:00Z">
        <w:r w:rsidRPr="00BB5EA2" w:rsidDel="00496009">
          <w:rPr>
            <w:lang w:eastAsia="de-DE"/>
          </w:rPr>
          <w:delText>The following clauses define the mandatory and optional metadata needed for S-101. In some cases the metadata may be repeated in a national language. If this is the case it is noted in the Remarks column.</w:delText>
        </w:r>
        <w:bookmarkStart w:id="1611" w:name="_Toc121374479"/>
        <w:bookmarkEnd w:id="1611"/>
      </w:del>
    </w:p>
    <w:p w14:paraId="3776700E" w14:textId="3A877195" w:rsidR="00E73EDF" w:rsidRPr="00651940" w:rsidRDefault="009B3233" w:rsidP="00960DB7">
      <w:pPr>
        <w:pStyle w:val="Heading3"/>
        <w:tabs>
          <w:tab w:val="clear" w:pos="660"/>
          <w:tab w:val="clear" w:pos="880"/>
          <w:tab w:val="left" w:pos="851"/>
        </w:tabs>
        <w:spacing w:before="120" w:after="120" w:line="240" w:lineRule="auto"/>
        <w:ind w:left="851" w:hanging="851"/>
        <w:jc w:val="both"/>
      </w:pPr>
      <w:commentRangeStart w:id="1612"/>
      <w:del w:id="1613" w:author="Jeff Wootton" w:date="2022-12-07T01:36:00Z">
        <w:r w:rsidRPr="00BB5EA2" w:rsidDel="00496009">
          <w:rPr>
            <w:lang w:eastAsia="de-DE"/>
          </w:rPr>
          <w:delText>In the following clauses, wherever S-101 makes an optional S-100 metadata attribute mandatory (that is, restricts multiplicity from 0.. to 1..), the restricted multiplicity is shown in place of the multiplicity given in S-100 Part4a</w:delText>
        </w:r>
        <w:r w:rsidDel="00496009">
          <w:rPr>
            <w:lang w:eastAsia="de-DE"/>
          </w:rPr>
          <w:delText xml:space="preserve"> </w:delText>
        </w:r>
        <w:r w:rsidRPr="00BB5EA2" w:rsidDel="00496009">
          <w:rPr>
            <w:lang w:eastAsia="de-DE"/>
          </w:rPr>
          <w:delText xml:space="preserve">. These attributes are named in the note in Figure . Further, enumerations in Figure and the following clauses show only the values allowed in S-101 </w:delText>
        </w:r>
        <w:r w:rsidDel="00496009">
          <w:rPr>
            <w:lang w:eastAsia="de-DE"/>
          </w:rPr>
          <w:delText>E</w:delText>
        </w:r>
        <w:r w:rsidRPr="00BB5EA2" w:rsidDel="00496009">
          <w:rPr>
            <w:lang w:eastAsia="de-DE"/>
          </w:rPr>
          <w:delText xml:space="preserve">xchange </w:delText>
        </w:r>
        <w:r w:rsidDel="00496009">
          <w:rPr>
            <w:lang w:eastAsia="de-DE"/>
          </w:rPr>
          <w:delText>C</w:delText>
        </w:r>
        <w:r w:rsidRPr="00BB5EA2" w:rsidDel="00496009">
          <w:rPr>
            <w:lang w:eastAsia="de-DE"/>
          </w:rPr>
          <w:delText>atalogues.</w:delText>
        </w:r>
        <w:commentRangeEnd w:id="1612"/>
        <w:r w:rsidR="002A7EC8" w:rsidDel="00496009">
          <w:rPr>
            <w:rStyle w:val="CommentReference"/>
          </w:rPr>
          <w:commentReference w:id="1612"/>
        </w:r>
      </w:del>
      <w:bookmarkStart w:id="1614" w:name="_Toc121374480"/>
      <w:r w:rsidR="00E4720B" w:rsidRPr="00651940">
        <w:t>S100</w:t>
      </w:r>
      <w:r w:rsidR="007653F1" w:rsidRPr="00651940">
        <w:t>_ExchangeCatalogue</w:t>
      </w:r>
      <w:bookmarkEnd w:id="1607"/>
      <w:bookmarkEnd w:id="1614"/>
    </w:p>
    <w:p w14:paraId="55B5A9F8" w14:textId="5DEA62BC" w:rsidR="00E73EDF" w:rsidRPr="00651940" w:rsidRDefault="007653F1" w:rsidP="00960DB7">
      <w:pPr>
        <w:autoSpaceDE w:val="0"/>
        <w:autoSpaceDN w:val="0"/>
        <w:adjustRightInd w:val="0"/>
        <w:spacing w:after="120" w:line="240" w:lineRule="auto"/>
        <w:rPr>
          <w:lang w:eastAsia="de-DE"/>
        </w:rPr>
      </w:pPr>
      <w:del w:id="1615" w:author="Jeff Wootton" w:date="2022-10-26T03:29:00Z">
        <w:r w:rsidRPr="00651940" w:rsidDel="002A7EC8">
          <w:rPr>
            <w:lang w:eastAsia="de-DE"/>
          </w:rPr>
          <w:delText xml:space="preserve">The </w:delText>
        </w:r>
        <w:r w:rsidR="00985790" w:rsidDel="002A7EC8">
          <w:rPr>
            <w:lang w:eastAsia="de-DE"/>
          </w:rPr>
          <w:delText>C</w:delText>
        </w:r>
        <w:r w:rsidRPr="00651940" w:rsidDel="002A7EC8">
          <w:rPr>
            <w:lang w:eastAsia="de-DE"/>
          </w:rPr>
          <w:delText xml:space="preserve">atalogue file is defined in XML </w:delText>
        </w:r>
        <w:r w:rsidR="00985790" w:rsidDel="002A7EC8">
          <w:rPr>
            <w:lang w:eastAsia="de-DE"/>
          </w:rPr>
          <w:delText>S</w:delText>
        </w:r>
        <w:r w:rsidRPr="00651940" w:rsidDel="002A7EC8">
          <w:rPr>
            <w:lang w:eastAsia="de-DE"/>
          </w:rPr>
          <w:delText xml:space="preserve">chema language. </w:delText>
        </w:r>
      </w:del>
      <w:del w:id="1616" w:author="Jeff Wootton" w:date="2022-10-26T03:04:00Z">
        <w:r w:rsidRPr="00651940" w:rsidDel="00E422B2">
          <w:rPr>
            <w:lang w:eastAsia="de-DE"/>
          </w:rPr>
          <w:delText xml:space="preserve"> </w:delText>
        </w:r>
      </w:del>
      <w:r w:rsidRPr="00651940">
        <w:rPr>
          <w:lang w:eastAsia="de-DE"/>
        </w:rPr>
        <w:t xml:space="preserve">The Exchange </w:t>
      </w:r>
      <w:r w:rsidR="00985790">
        <w:rPr>
          <w:lang w:eastAsia="de-DE"/>
        </w:rPr>
        <w:t>C</w:t>
      </w:r>
      <w:r w:rsidRPr="00651940">
        <w:rPr>
          <w:lang w:eastAsia="de-DE"/>
        </w:rPr>
        <w:t>atalogue inherits the dataset discovery metadata and support file discovery metadata</w:t>
      </w:r>
      <w:r w:rsidR="00734FC1" w:rsidRPr="00651940">
        <w:rPr>
          <w:lang w:eastAsia="de-DE"/>
        </w:rPr>
        <w:t xml:space="preserve"> from S-100</w:t>
      </w:r>
      <w:ins w:id="1617" w:author="Jeff Wootton" w:date="2022-12-07T02:22:00Z">
        <w:r w:rsidR="004A21EE">
          <w:rPr>
            <w:lang w:eastAsia="de-DE"/>
          </w:rPr>
          <w:t xml:space="preserve"> Part 17</w:t>
        </w:r>
      </w:ins>
      <w:r w:rsidR="00734FC1" w:rsidRPr="00651940">
        <w:rPr>
          <w:lang w:eastAsia="de-DE"/>
        </w:rPr>
        <w:t xml:space="preserve"> with additional S-101-specific restrictions</w:t>
      </w:r>
      <w:r w:rsidRPr="00651940">
        <w:rPr>
          <w:lang w:eastAsia="de-DE"/>
        </w:rPr>
        <w:t>.</w:t>
      </w:r>
    </w:p>
    <w:tbl>
      <w:tblPr>
        <w:tblW w:w="14334" w:type="dxa"/>
        <w:tblInd w:w="-108" w:type="dxa"/>
        <w:tblLayout w:type="fixed"/>
        <w:tblCellMar>
          <w:left w:w="0" w:type="dxa"/>
          <w:right w:w="0" w:type="dxa"/>
        </w:tblCellMar>
        <w:tblLook w:val="04A0" w:firstRow="1" w:lastRow="0" w:firstColumn="1" w:lastColumn="0" w:noHBand="0" w:noVBand="1"/>
      </w:tblPr>
      <w:tblGrid>
        <w:gridCol w:w="2538"/>
        <w:gridCol w:w="131"/>
        <w:gridCol w:w="3317"/>
        <w:gridCol w:w="1166"/>
        <w:gridCol w:w="63"/>
        <w:gridCol w:w="802"/>
        <w:gridCol w:w="2759"/>
        <w:gridCol w:w="3454"/>
        <w:gridCol w:w="104"/>
        <w:tblGridChange w:id="1618">
          <w:tblGrid>
            <w:gridCol w:w="1711"/>
            <w:gridCol w:w="827"/>
            <w:gridCol w:w="131"/>
            <w:gridCol w:w="1576"/>
            <w:gridCol w:w="1741"/>
            <w:gridCol w:w="1166"/>
            <w:gridCol w:w="63"/>
            <w:gridCol w:w="206"/>
            <w:gridCol w:w="596"/>
            <w:gridCol w:w="86"/>
            <w:gridCol w:w="2673"/>
            <w:gridCol w:w="1707"/>
            <w:gridCol w:w="1747"/>
            <w:gridCol w:w="104"/>
            <w:gridCol w:w="1603"/>
          </w:tblGrid>
        </w:tblGridChange>
      </w:tblGrid>
      <w:tr w:rsidR="00130A33" w:rsidRPr="00651940" w14:paraId="6A5F2C9E" w14:textId="77777777" w:rsidTr="00130A33">
        <w:trPr>
          <w:gridAfter w:val="1"/>
          <w:wAfter w:w="103" w:type="dxa"/>
        </w:trPr>
        <w:tc>
          <w:tcPr>
            <w:tcW w:w="252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686853AD"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Name</w:t>
            </w:r>
          </w:p>
        </w:tc>
        <w:tc>
          <w:tcPr>
            <w:tcW w:w="4642" w:type="dxa"/>
            <w:gridSpan w:val="4"/>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5F054B" w14:textId="209F7396" w:rsidR="00E73EDF" w:rsidRPr="00651940" w:rsidRDefault="007653F1" w:rsidP="00E170AC">
            <w:pPr>
              <w:spacing w:before="60" w:after="60" w:line="240" w:lineRule="auto"/>
              <w:jc w:val="left"/>
              <w:rPr>
                <w:rFonts w:cs="Arial"/>
                <w:b/>
                <w:bCs/>
                <w:sz w:val="16"/>
                <w:szCs w:val="16"/>
                <w:lang w:val="en-AU" w:eastAsia="en-US"/>
              </w:rPr>
            </w:pPr>
            <w:del w:id="1619" w:author="Jeff Wootton" w:date="2022-07-11T10:29:00Z">
              <w:r w:rsidRPr="00651940" w:rsidDel="00E37327">
                <w:rPr>
                  <w:rFonts w:cs="Arial"/>
                  <w:b/>
                  <w:bCs/>
                  <w:sz w:val="16"/>
                  <w:szCs w:val="16"/>
                  <w:lang w:val="en-AU" w:eastAsia="en-US"/>
                </w:rPr>
                <w:delText>Multiplicity</w:delText>
              </w:r>
            </w:del>
            <w:ins w:id="1620" w:author="Jeff Wootton" w:date="2022-07-11T10:29:00Z">
              <w:r w:rsidR="00E37327">
                <w:rPr>
                  <w:rFonts w:cs="Arial"/>
                  <w:b/>
                  <w:bCs/>
                  <w:sz w:val="16"/>
                  <w:szCs w:val="16"/>
                  <w:lang w:val="en-AU" w:eastAsia="en-US"/>
                </w:rPr>
                <w:t>Description</w:t>
              </w:r>
            </w:ins>
          </w:p>
        </w:tc>
        <w:tc>
          <w:tcPr>
            <w:tcW w:w="796"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95AC1E0" w14:textId="2D85DFA0" w:rsidR="00E73EDF" w:rsidRPr="00651940" w:rsidRDefault="00E37327" w:rsidP="00E37327">
            <w:pPr>
              <w:spacing w:before="60" w:after="60" w:line="240" w:lineRule="auto"/>
              <w:jc w:val="center"/>
              <w:rPr>
                <w:rFonts w:cs="Arial"/>
                <w:b/>
                <w:bCs/>
                <w:sz w:val="16"/>
                <w:szCs w:val="16"/>
                <w:lang w:val="en-AU" w:eastAsia="en-US"/>
              </w:rPr>
            </w:pPr>
            <w:proofErr w:type="spellStart"/>
            <w:ins w:id="1621" w:author="Jeff Wootton" w:date="2022-07-11T10:24:00Z">
              <w:r w:rsidRPr="00651940">
                <w:rPr>
                  <w:rFonts w:cs="Arial"/>
                  <w:b/>
                  <w:bCs/>
                  <w:sz w:val="16"/>
                  <w:szCs w:val="16"/>
                  <w:lang w:val="en-AU" w:eastAsia="en-US"/>
                </w:rPr>
                <w:t>Mult</w:t>
              </w:r>
            </w:ins>
            <w:commentRangeStart w:id="1622"/>
            <w:proofErr w:type="spellEnd"/>
            <w:del w:id="1623" w:author="Jeff Wootton" w:date="2022-07-11T10:24:00Z">
              <w:r w:rsidR="007653F1" w:rsidRPr="00651940" w:rsidDel="00E37327">
                <w:rPr>
                  <w:rFonts w:cs="Arial"/>
                  <w:b/>
                  <w:bCs/>
                  <w:sz w:val="16"/>
                  <w:szCs w:val="16"/>
                  <w:lang w:val="en-AU" w:eastAsia="en-US"/>
                </w:rPr>
                <w:delText>Value</w:delText>
              </w:r>
              <w:commentRangeEnd w:id="1622"/>
              <w:r w:rsidR="00A361F5" w:rsidDel="00E37327">
                <w:rPr>
                  <w:rStyle w:val="CommentReference"/>
                </w:rPr>
                <w:commentReference w:id="1622"/>
              </w:r>
            </w:del>
          </w:p>
        </w:tc>
        <w:tc>
          <w:tcPr>
            <w:tcW w:w="27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9CC679F"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Type</w:t>
            </w:r>
          </w:p>
        </w:tc>
        <w:tc>
          <w:tcPr>
            <w:tcW w:w="342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51B00FE9"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Remarks</w:t>
            </w:r>
          </w:p>
        </w:tc>
      </w:tr>
      <w:tr w:rsidR="00130A33" w:rsidRPr="00651940" w14:paraId="5C54B520" w14:textId="77777777" w:rsidTr="00130A33">
        <w:trPr>
          <w:gridAfter w:val="1"/>
          <w:wAfter w:w="103" w:type="dxa"/>
        </w:trPr>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3F9478" w14:textId="7F717FB6" w:rsidR="00E73EDF" w:rsidRPr="00651940" w:rsidRDefault="00E4720B"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_ExchangeCatalogue</w:t>
            </w:r>
          </w:p>
        </w:tc>
        <w:tc>
          <w:tcPr>
            <w:tcW w:w="4642" w:type="dxa"/>
            <w:gridSpan w:val="4"/>
            <w:tcBorders>
              <w:top w:val="single" w:sz="8" w:space="0" w:color="000000"/>
              <w:left w:val="nil"/>
              <w:bottom w:val="single" w:sz="8" w:space="0" w:color="000000"/>
              <w:right w:val="single" w:sz="4" w:space="0" w:color="auto"/>
            </w:tcBorders>
            <w:shd w:val="clear" w:color="auto" w:fill="auto"/>
            <w:tcMar>
              <w:left w:w="108" w:type="dxa"/>
              <w:right w:w="108" w:type="dxa"/>
            </w:tcMar>
          </w:tcPr>
          <w:p w14:paraId="022FAF17" w14:textId="19B2ED39" w:rsidR="00E73EDF" w:rsidRPr="00651940" w:rsidRDefault="00090884" w:rsidP="00E170AC">
            <w:pPr>
              <w:spacing w:before="60" w:after="60" w:line="240" w:lineRule="auto"/>
              <w:jc w:val="left"/>
              <w:rPr>
                <w:rFonts w:cs="Arial"/>
                <w:b/>
                <w:bCs/>
                <w:sz w:val="16"/>
                <w:szCs w:val="16"/>
                <w:lang w:val="en-AU" w:eastAsia="en-US"/>
              </w:rPr>
            </w:pPr>
            <w:ins w:id="1624" w:author="Jeff Wootton" w:date="2022-07-11T10:36:00Z">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ins>
            <w:del w:id="1625" w:author="Jeff Wootton" w:date="2022-07-11T10:36:00Z">
              <w:r w:rsidR="00E170AC" w:rsidRPr="003A450C" w:rsidDel="00090884">
                <w:rPr>
                  <w:sz w:val="16"/>
                  <w:szCs w:val="16"/>
                </w:rPr>
                <w:delText xml:space="preserve">An </w:delText>
              </w:r>
              <w:r w:rsidR="00E170AC" w:rsidDel="00090884">
                <w:rPr>
                  <w:sz w:val="16"/>
                  <w:szCs w:val="16"/>
                </w:rPr>
                <w:delText>E</w:delText>
              </w:r>
              <w:r w:rsidR="00E170AC" w:rsidRPr="003A450C" w:rsidDel="00090884">
                <w:rPr>
                  <w:sz w:val="16"/>
                  <w:szCs w:val="16"/>
                </w:rPr>
                <w:delText xml:space="preserve">xchange </w:delText>
              </w:r>
              <w:r w:rsidR="00E170AC" w:rsidDel="00090884">
                <w:rPr>
                  <w:sz w:val="16"/>
                  <w:szCs w:val="16"/>
                </w:rPr>
                <w:delText>C</w:delText>
              </w:r>
              <w:r w:rsidR="00E170AC" w:rsidRPr="003A450C" w:rsidDel="00090884">
                <w:rPr>
                  <w:sz w:val="16"/>
                  <w:szCs w:val="16"/>
                </w:rPr>
                <w:delText>atalogue contains the discovery metadata about the exchange datasets and support files</w:delText>
              </w:r>
            </w:del>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A5CC39E" w14:textId="721FCEC3"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3C9826E" w14:textId="77777777" w:rsidR="00E73EDF" w:rsidRPr="00651940" w:rsidRDefault="00E73EDF" w:rsidP="00960DB7">
            <w:pPr>
              <w:spacing w:before="60" w:after="60" w:line="240" w:lineRule="auto"/>
              <w:rPr>
                <w:rFonts w:cs="Arial"/>
                <w:b/>
                <w:bCs/>
                <w:sz w:val="16"/>
                <w:szCs w:val="16"/>
                <w:lang w:val="en-AU" w:eastAsia="en-US"/>
              </w:rPr>
            </w:pP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9D9471" w14:textId="385291C4" w:rsidR="00E73EDF" w:rsidRPr="0071300B" w:rsidRDefault="007653F1" w:rsidP="00960DB7">
            <w:pPr>
              <w:spacing w:before="60" w:after="60" w:line="240" w:lineRule="auto"/>
              <w:jc w:val="left"/>
              <w:rPr>
                <w:rFonts w:cs="Arial"/>
                <w:b/>
                <w:bCs/>
                <w:sz w:val="16"/>
                <w:szCs w:val="16"/>
                <w:lang w:val="en-AU" w:eastAsia="en-US"/>
              </w:rPr>
            </w:pPr>
            <w:del w:id="1626" w:author="Jeff Wootton" w:date="2022-07-11T10:35:00Z">
              <w:r w:rsidRPr="0071300B" w:rsidDel="00090884">
                <w:rPr>
                  <w:rFonts w:cs="Arial"/>
                  <w:sz w:val="16"/>
                  <w:szCs w:val="16"/>
                  <w:lang w:val="en-AU" w:eastAsia="en-US"/>
                </w:rPr>
                <w:delText>An exchange catalogue contains the discovery metadata about the exchange datasets and support files</w:delText>
              </w:r>
            </w:del>
            <w:ins w:id="1627" w:author="Jeff Wootton" w:date="2022-07-11T10:35:00Z">
              <w:r w:rsidR="00090884" w:rsidRPr="0071300B">
                <w:rPr>
                  <w:rFonts w:cs="Arial"/>
                  <w:sz w:val="16"/>
                  <w:szCs w:val="16"/>
                  <w:lang w:val="en-AU" w:eastAsia="en-US"/>
                </w:rPr>
                <w:t>-</w:t>
              </w:r>
            </w:ins>
          </w:p>
        </w:tc>
      </w:tr>
      <w:tr w:rsidR="00130A33" w:rsidRPr="000669C1" w14:paraId="6E3BD3F6" w14:textId="77777777" w:rsidTr="00130A33">
        <w:trPr>
          <w:gridAfter w:val="1"/>
          <w:wAfter w:w="103" w:type="dxa"/>
        </w:trPr>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8B5730E"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identifier</w:t>
            </w:r>
          </w:p>
        </w:tc>
        <w:tc>
          <w:tcPr>
            <w:tcW w:w="4642" w:type="dxa"/>
            <w:gridSpan w:val="4"/>
            <w:tcBorders>
              <w:top w:val="single" w:sz="8" w:space="0" w:color="000000"/>
              <w:left w:val="nil"/>
              <w:bottom w:val="single" w:sz="8" w:space="0" w:color="000000"/>
              <w:right w:val="single" w:sz="4" w:space="0" w:color="auto"/>
            </w:tcBorders>
            <w:shd w:val="clear" w:color="auto" w:fill="auto"/>
            <w:tcMar>
              <w:left w:w="108" w:type="dxa"/>
              <w:right w:w="108" w:type="dxa"/>
            </w:tcMar>
          </w:tcPr>
          <w:p w14:paraId="240B9F2D" w14:textId="28E3A17B" w:rsidR="00E73EDF" w:rsidRPr="00102CF0" w:rsidRDefault="00090884" w:rsidP="00E170AC">
            <w:pPr>
              <w:spacing w:before="60" w:after="60" w:line="240" w:lineRule="auto"/>
              <w:jc w:val="left"/>
              <w:rPr>
                <w:rFonts w:cs="Arial"/>
                <w:b/>
                <w:bCs/>
                <w:sz w:val="16"/>
                <w:szCs w:val="16"/>
                <w:lang w:val="fr-FR" w:eastAsia="en-US"/>
              </w:rPr>
            </w:pPr>
            <w:proofErr w:type="spellStart"/>
            <w:ins w:id="1628" w:author="Jeff Wootton" w:date="2022-07-11T10:36:00Z">
              <w:r w:rsidRPr="00651940">
                <w:rPr>
                  <w:rFonts w:cs="Arial"/>
                  <w:sz w:val="16"/>
                  <w:szCs w:val="16"/>
                  <w:lang w:val="fr-FR" w:eastAsia="en-US"/>
                </w:rPr>
                <w:t>Uniquely</w:t>
              </w:r>
              <w:proofErr w:type="spellEnd"/>
              <w:r w:rsidRPr="00651940">
                <w:rPr>
                  <w:rFonts w:cs="Arial"/>
                  <w:sz w:val="16"/>
                  <w:szCs w:val="16"/>
                  <w:lang w:val="fr-FR" w:eastAsia="en-US"/>
                </w:rPr>
                <w:t xml:space="preserve"> identifies </w:t>
              </w:r>
              <w:proofErr w:type="spellStart"/>
              <w:r w:rsidRPr="00651940">
                <w:rPr>
                  <w:rFonts w:cs="Arial"/>
                  <w:sz w:val="16"/>
                  <w:szCs w:val="16"/>
                  <w:lang w:val="fr-FR" w:eastAsia="en-US"/>
                </w:rPr>
                <w:t>this</w:t>
              </w:r>
              <w:proofErr w:type="spellEnd"/>
              <w:r w:rsidRPr="00651940">
                <w:rPr>
                  <w:rFonts w:cs="Arial"/>
                  <w:sz w:val="16"/>
                  <w:szCs w:val="16"/>
                  <w:lang w:val="fr-FR" w:eastAsia="en-US"/>
                </w:rPr>
                <w:t xml:space="preserve">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ins>
            <w:del w:id="1629" w:author="Jeff Wootton" w:date="2022-07-11T10:36:00Z">
              <w:r w:rsidR="007653F1" w:rsidRPr="00102CF0" w:rsidDel="00090884">
                <w:rPr>
                  <w:rFonts w:cs="Arial"/>
                  <w:sz w:val="16"/>
                  <w:szCs w:val="16"/>
                  <w:lang w:val="fr-FR" w:eastAsia="en-US"/>
                </w:rPr>
                <w:delText>1</w:delText>
              </w:r>
            </w:del>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E658F0" w14:textId="5E08A41C"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4942CD7" w14:textId="45EF8B7E"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ins w:id="1630" w:author="Jeff Wootton" w:date="2022-07-11T10:04:00Z">
              <w:r w:rsidR="00A361F5">
                <w:rPr>
                  <w:rFonts w:cs="Arial"/>
                  <w:sz w:val="16"/>
                  <w:szCs w:val="16"/>
                  <w:lang w:val="en-AU" w:eastAsia="en-US"/>
                </w:rPr>
                <w:t>Exchange</w:t>
              </w:r>
            </w:ins>
            <w:r w:rsidRPr="00651940">
              <w:rPr>
                <w:rFonts w:cs="Arial"/>
                <w:sz w:val="16"/>
                <w:szCs w:val="16"/>
                <w:lang w:val="en-AU" w:eastAsia="en-US"/>
              </w:rPr>
              <w:t>CatalogueIdentifier</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891D74" w14:textId="7C1C0380" w:rsidR="00E73EDF" w:rsidRPr="00972F6C" w:rsidRDefault="00E422B2" w:rsidP="00960DB7">
            <w:pPr>
              <w:spacing w:before="60" w:after="60" w:line="240" w:lineRule="auto"/>
              <w:rPr>
                <w:rFonts w:cs="Arial"/>
                <w:b/>
                <w:bCs/>
                <w:sz w:val="16"/>
                <w:szCs w:val="16"/>
                <w:lang w:val="en-US" w:eastAsia="en-US"/>
              </w:rPr>
            </w:pPr>
            <w:ins w:id="1631" w:author="Jeff Wootton" w:date="2022-10-26T03:09:00Z">
              <w:r w:rsidRPr="00CA7F2D">
                <w:rPr>
                  <w:rFonts w:cs="Arial"/>
                  <w:sz w:val="16"/>
                  <w:szCs w:val="16"/>
                  <w:lang w:eastAsia="en-US"/>
                </w:rPr>
                <w:t>0..1 multiplicity in S-100 restricted to 1 in S-101</w:t>
              </w:r>
            </w:ins>
          </w:p>
        </w:tc>
      </w:tr>
      <w:tr w:rsidR="00130A33" w:rsidRPr="00651940" w14:paraId="6EDAE6AD" w14:textId="77777777" w:rsidTr="00130A33">
        <w:trPr>
          <w:gridAfter w:val="1"/>
          <w:wAfter w:w="103" w:type="dxa"/>
        </w:trPr>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83F8912"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contact</w:t>
            </w:r>
          </w:p>
        </w:tc>
        <w:tc>
          <w:tcPr>
            <w:tcW w:w="4642" w:type="dxa"/>
            <w:gridSpan w:val="4"/>
            <w:tcBorders>
              <w:top w:val="single" w:sz="8" w:space="0" w:color="000000"/>
              <w:left w:val="nil"/>
              <w:bottom w:val="single" w:sz="8" w:space="0" w:color="000000"/>
              <w:right w:val="single" w:sz="4" w:space="0" w:color="auto"/>
            </w:tcBorders>
            <w:shd w:val="clear" w:color="auto" w:fill="auto"/>
            <w:tcMar>
              <w:left w:w="108" w:type="dxa"/>
              <w:right w:w="108" w:type="dxa"/>
            </w:tcMar>
          </w:tcPr>
          <w:p w14:paraId="087A1F08" w14:textId="2752A416" w:rsidR="00E73EDF" w:rsidRPr="00651940" w:rsidRDefault="00090884" w:rsidP="00E170AC">
            <w:pPr>
              <w:spacing w:before="60" w:after="60" w:line="240" w:lineRule="auto"/>
              <w:jc w:val="left"/>
              <w:rPr>
                <w:rFonts w:cs="Arial"/>
                <w:b/>
                <w:bCs/>
                <w:sz w:val="16"/>
                <w:szCs w:val="16"/>
                <w:lang w:val="en-AU" w:eastAsia="en-US"/>
              </w:rPr>
            </w:pPr>
            <w:ins w:id="1632" w:author="Jeff Wootton" w:date="2022-07-11T10:38:00Z">
              <w:r w:rsidRPr="003A450C">
                <w:rPr>
                  <w:sz w:val="16"/>
                  <w:szCs w:val="16"/>
                </w:rPr>
                <w:t xml:space="preserve">Details about the issuer of this </w:t>
              </w:r>
              <w:r w:rsidRPr="00327FED">
                <w:rPr>
                  <w:sz w:val="16"/>
                  <w:szCs w:val="16"/>
                </w:rPr>
                <w:t>Exchange Catalogue</w:t>
              </w:r>
            </w:ins>
            <w:del w:id="1633" w:author="Jeff Wootton" w:date="2022-07-11T10:38:00Z">
              <w:r w:rsidR="007653F1" w:rsidRPr="00651940" w:rsidDel="00090884">
                <w:rPr>
                  <w:rFonts w:cs="Arial"/>
                  <w:sz w:val="16"/>
                  <w:szCs w:val="16"/>
                  <w:lang w:val="en-AU" w:eastAsia="en-US"/>
                </w:rPr>
                <w:delText>1</w:delText>
              </w:r>
            </w:del>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051ED1" w14:textId="01DE1955"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C5123D" w14:textId="4313DCD4"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del w:id="1634" w:author="Jeff Wootton" w:date="2022-10-26T03:19:00Z">
              <w:r w:rsidRPr="00651940" w:rsidDel="002A7EC8">
                <w:rPr>
                  <w:rFonts w:cs="Arial"/>
                  <w:sz w:val="16"/>
                  <w:szCs w:val="16"/>
                  <w:lang w:val="en-AU" w:eastAsia="en-US"/>
                </w:rPr>
                <w:delText>CataloguePointofContact</w:delText>
              </w:r>
            </w:del>
            <w:ins w:id="1635" w:author="Jeff Wootton" w:date="2022-10-26T03:19:00Z">
              <w:r w:rsidR="002A7EC8" w:rsidRPr="00651940">
                <w:rPr>
                  <w:rFonts w:cs="Arial"/>
                  <w:sz w:val="16"/>
                  <w:szCs w:val="16"/>
                  <w:lang w:val="en-AU" w:eastAsia="en-US"/>
                </w:rPr>
                <w:t>CataloguePoint</w:t>
              </w:r>
              <w:r w:rsidR="002A7EC8">
                <w:rPr>
                  <w:rFonts w:cs="Arial"/>
                  <w:sz w:val="16"/>
                  <w:szCs w:val="16"/>
                  <w:lang w:val="en-AU" w:eastAsia="en-US"/>
                </w:rPr>
                <w:t>O</w:t>
              </w:r>
              <w:r w:rsidR="002A7EC8" w:rsidRPr="00651940">
                <w:rPr>
                  <w:rFonts w:cs="Arial"/>
                  <w:sz w:val="16"/>
                  <w:szCs w:val="16"/>
                  <w:lang w:val="en-AU" w:eastAsia="en-US"/>
                </w:rPr>
                <w:t>fContact</w:t>
              </w:r>
            </w:ins>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596DEC" w14:textId="1659E8B7" w:rsidR="00E73EDF" w:rsidRPr="00651940" w:rsidRDefault="00E422B2" w:rsidP="00960DB7">
            <w:pPr>
              <w:spacing w:before="60" w:after="60" w:line="240" w:lineRule="auto"/>
              <w:rPr>
                <w:rFonts w:cs="Arial"/>
                <w:b/>
                <w:bCs/>
                <w:sz w:val="16"/>
                <w:szCs w:val="16"/>
                <w:lang w:val="en-AU" w:eastAsia="en-US"/>
              </w:rPr>
            </w:pPr>
            <w:ins w:id="1636" w:author="Jeff Wootton" w:date="2022-10-26T03:09:00Z">
              <w:r w:rsidRPr="00CA7F2D">
                <w:rPr>
                  <w:rFonts w:cs="Arial"/>
                  <w:sz w:val="16"/>
                  <w:szCs w:val="16"/>
                  <w:lang w:eastAsia="en-US"/>
                </w:rPr>
                <w:t>0..1 multiplicity in S-100 restricted to 1 in S-101</w:t>
              </w:r>
            </w:ins>
          </w:p>
        </w:tc>
      </w:tr>
      <w:tr w:rsidR="00130A33" w:rsidRPr="00651940" w14:paraId="24921B89" w14:textId="77777777" w:rsidTr="00130A33">
        <w:trPr>
          <w:gridAfter w:val="1"/>
          <w:wAfter w:w="103" w:type="dxa"/>
        </w:trPr>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ED062EC"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productSpecification</w:t>
            </w:r>
            <w:proofErr w:type="spellEnd"/>
          </w:p>
        </w:tc>
        <w:tc>
          <w:tcPr>
            <w:tcW w:w="4642" w:type="dxa"/>
            <w:gridSpan w:val="4"/>
            <w:tcBorders>
              <w:top w:val="single" w:sz="8" w:space="0" w:color="000000"/>
              <w:left w:val="nil"/>
              <w:bottom w:val="single" w:sz="8" w:space="0" w:color="000000"/>
              <w:right w:val="single" w:sz="4" w:space="0" w:color="auto"/>
            </w:tcBorders>
            <w:shd w:val="clear" w:color="auto" w:fill="auto"/>
            <w:tcMar>
              <w:left w:w="108" w:type="dxa"/>
              <w:right w:w="108" w:type="dxa"/>
            </w:tcMar>
          </w:tcPr>
          <w:p w14:paraId="7B6FDD1C" w14:textId="77084E8E" w:rsidR="00E73EDF" w:rsidRPr="00651940" w:rsidRDefault="0071300B" w:rsidP="00E170AC">
            <w:pPr>
              <w:spacing w:before="60" w:after="60" w:line="240" w:lineRule="auto"/>
              <w:jc w:val="left"/>
              <w:rPr>
                <w:rFonts w:cs="Arial"/>
                <w:b/>
                <w:bCs/>
                <w:sz w:val="16"/>
                <w:szCs w:val="16"/>
                <w:lang w:val="en-AU" w:eastAsia="en-US"/>
              </w:rPr>
            </w:pPr>
            <w:ins w:id="1637" w:author="Jeff Wootton" w:date="2022-07-11T10:43:00Z">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ins>
            <w:del w:id="1638" w:author="Jeff Wootton" w:date="2022-07-11T10:43:00Z">
              <w:r w:rsidR="007653F1" w:rsidRPr="00651940" w:rsidDel="0071300B">
                <w:rPr>
                  <w:rFonts w:cs="Arial"/>
                  <w:sz w:val="16"/>
                  <w:szCs w:val="16"/>
                  <w:lang w:val="en-AU" w:eastAsia="en-US"/>
                </w:rPr>
                <w:delText>1</w:delText>
              </w:r>
            </w:del>
            <w:ins w:id="1639" w:author="Thomas Richardson" w:date="2022-05-23T21:00:00Z">
              <w:del w:id="1640" w:author="Jeff Wootton" w:date="2022-07-11T10:43:00Z">
                <w:r w:rsidR="007C5196" w:rsidDel="0071300B">
                  <w:rPr>
                    <w:rFonts w:cs="Arial"/>
                    <w:sz w:val="16"/>
                    <w:szCs w:val="16"/>
                    <w:lang w:val="en-AU" w:eastAsia="en-US"/>
                  </w:rPr>
                  <w:delText>,*</w:delText>
                </w:r>
              </w:del>
            </w:ins>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827229" w14:textId="3FA07A9E"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roofErr w:type="gramStart"/>
            <w:ins w:id="1641" w:author="Jeff Wootton" w:date="2022-07-11T10:31:00Z">
              <w:r w:rsidR="00E170AC">
                <w:rPr>
                  <w:rFonts w:cs="Arial"/>
                  <w:sz w:val="16"/>
                  <w:szCs w:val="16"/>
                  <w:lang w:val="en-AU" w:eastAsia="en-US"/>
                </w:rPr>
                <w:t>,</w:t>
              </w:r>
            </w:ins>
            <w:ins w:id="1642" w:author="Jeff Wootton" w:date="2022-10-26T03:10:00Z">
              <w:r w:rsidR="00E422B2">
                <w:rPr>
                  <w:rFonts w:cs="Arial"/>
                  <w:sz w:val="16"/>
                  <w:szCs w:val="16"/>
                  <w:lang w:val="en-AU" w:eastAsia="en-US"/>
                </w:rPr>
                <w:t>.</w:t>
              </w:r>
            </w:ins>
            <w:proofErr w:type="gramEnd"/>
            <w:ins w:id="1643" w:author="Jeff Wootton" w:date="2022-07-11T10:31:00Z">
              <w:r w:rsidR="00E170AC">
                <w:rPr>
                  <w:rFonts w:cs="Arial"/>
                  <w:sz w:val="16"/>
                  <w:szCs w:val="16"/>
                  <w:lang w:val="en-AU" w:eastAsia="en-US"/>
                </w:rPr>
                <w:t>*</w:t>
              </w:r>
            </w:ins>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0625374" w14:textId="667405F5" w:rsidR="00E73EDF" w:rsidRPr="00651940" w:rsidRDefault="000546CE"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_ProductSpecification</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D1D66BA" w14:textId="77777777" w:rsidR="00E73EDF" w:rsidRDefault="007653F1" w:rsidP="0071300B">
            <w:pPr>
              <w:spacing w:before="60" w:after="60" w:line="240" w:lineRule="auto"/>
              <w:jc w:val="left"/>
              <w:rPr>
                <w:ins w:id="1644" w:author="Jeff Wootton" w:date="2022-10-26T03:09:00Z"/>
                <w:rFonts w:cs="Arial"/>
                <w:sz w:val="16"/>
                <w:szCs w:val="16"/>
                <w:lang w:val="en-AU" w:eastAsia="en-US"/>
              </w:rPr>
            </w:pPr>
            <w:del w:id="1645" w:author="Jeff Wootton" w:date="2022-07-11T10:44:00Z">
              <w:r w:rsidRPr="00651940" w:rsidDel="0071300B">
                <w:rPr>
                  <w:rFonts w:cs="Arial"/>
                  <w:sz w:val="16"/>
                  <w:szCs w:val="16"/>
                  <w:lang w:val="en-AU" w:eastAsia="en-US"/>
                </w:rPr>
                <w:delText> </w:delText>
              </w:r>
            </w:del>
            <w:ins w:id="1646" w:author="Jeff Wootton" w:date="2022-07-11T10:43:00Z">
              <w:r w:rsidR="0071300B">
                <w:rPr>
                  <w:rFonts w:cs="Arial"/>
                  <w:sz w:val="16"/>
                  <w:szCs w:val="16"/>
                  <w:lang w:val="en-AU" w:eastAsia="en-US"/>
                </w:rPr>
                <w:t>The Exchange Catalogue may contain datase</w:t>
              </w:r>
            </w:ins>
            <w:ins w:id="1647" w:author="Jeff Wootton" w:date="2022-07-11T10:44:00Z">
              <w:r w:rsidR="0071300B">
                <w:rPr>
                  <w:rFonts w:cs="Arial"/>
                  <w:sz w:val="16"/>
                  <w:szCs w:val="16"/>
                  <w:lang w:val="en-AU" w:eastAsia="en-US"/>
                </w:rPr>
                <w:t>ts from Product Specifications other than S-101</w:t>
              </w:r>
            </w:ins>
          </w:p>
          <w:p w14:paraId="37286AB3" w14:textId="49C886DF" w:rsidR="00E422B2" w:rsidRPr="00651940" w:rsidRDefault="00E422B2" w:rsidP="0071300B">
            <w:pPr>
              <w:spacing w:before="60" w:after="60" w:line="240" w:lineRule="auto"/>
              <w:jc w:val="left"/>
              <w:rPr>
                <w:rFonts w:cs="Arial"/>
                <w:b/>
                <w:bCs/>
                <w:sz w:val="16"/>
                <w:szCs w:val="16"/>
                <w:lang w:val="en-AU" w:eastAsia="en-US"/>
              </w:rPr>
            </w:pPr>
            <w:ins w:id="1648" w:author="Jeff Wootton" w:date="2022-10-26T03:09:00Z">
              <w:r w:rsidRPr="00CA7F2D">
                <w:rPr>
                  <w:rFonts w:cs="Arial"/>
                  <w:sz w:val="16"/>
                  <w:szCs w:val="16"/>
                  <w:lang w:eastAsia="en-US"/>
                </w:rPr>
                <w:t>0..</w:t>
              </w:r>
              <w:r>
                <w:rPr>
                  <w:rFonts w:cs="Arial"/>
                  <w:sz w:val="16"/>
                  <w:szCs w:val="16"/>
                  <w:lang w:eastAsia="en-US"/>
                </w:rPr>
                <w:t>*</w:t>
              </w:r>
              <w:r w:rsidRPr="00CA7F2D">
                <w:rPr>
                  <w:rFonts w:cs="Arial"/>
                  <w:sz w:val="16"/>
                  <w:szCs w:val="16"/>
                  <w:lang w:eastAsia="en-US"/>
                </w:rPr>
                <w:t xml:space="preserve"> multiplicity in S-100 restricted to 1</w:t>
              </w:r>
            </w:ins>
            <w:ins w:id="1649" w:author="Jeff Wootton" w:date="2022-10-26T03:10:00Z">
              <w:r>
                <w:rPr>
                  <w:rFonts w:cs="Arial"/>
                  <w:sz w:val="16"/>
                  <w:szCs w:val="16"/>
                  <w:lang w:eastAsia="en-US"/>
                </w:rPr>
                <w:t>..*</w:t>
              </w:r>
            </w:ins>
            <w:ins w:id="1650" w:author="Jeff Wootton" w:date="2022-10-26T03:09:00Z">
              <w:r w:rsidRPr="00CA7F2D">
                <w:rPr>
                  <w:rFonts w:cs="Arial"/>
                  <w:sz w:val="16"/>
                  <w:szCs w:val="16"/>
                  <w:lang w:eastAsia="en-US"/>
                </w:rPr>
                <w:t xml:space="preserve"> in S-101</w:t>
              </w:r>
            </w:ins>
          </w:p>
        </w:tc>
      </w:tr>
      <w:tr w:rsidR="00130A33" w:rsidRPr="00651940" w14:paraId="3A9D33F2" w14:textId="77777777" w:rsidTr="00130A33">
        <w:trPr>
          <w:gridAfter w:val="1"/>
          <w:wAfter w:w="103" w:type="dxa"/>
        </w:trPr>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372DB0" w14:textId="57D3C949" w:rsidR="00E73EDF" w:rsidRPr="00651940" w:rsidRDefault="007653F1" w:rsidP="00960DB7">
            <w:pPr>
              <w:spacing w:before="60" w:after="60" w:line="240" w:lineRule="auto"/>
              <w:rPr>
                <w:rFonts w:cs="Arial"/>
                <w:b/>
                <w:bCs/>
                <w:sz w:val="16"/>
                <w:szCs w:val="16"/>
                <w:lang w:val="en-AU" w:eastAsia="en-US"/>
              </w:rPr>
            </w:pPr>
            <w:del w:id="1651" w:author="Thomas Richardson" w:date="2022-05-23T21:04:00Z">
              <w:r w:rsidRPr="00651940" w:rsidDel="0046748D">
                <w:rPr>
                  <w:rFonts w:cs="Arial"/>
                  <w:sz w:val="16"/>
                  <w:szCs w:val="16"/>
                  <w:lang w:val="en-AU" w:eastAsia="en-US"/>
                </w:rPr>
                <w:delText>metadataLanguage</w:delText>
              </w:r>
            </w:del>
            <w:proofErr w:type="spellStart"/>
            <w:ins w:id="1652" w:author="Thomas Richardson" w:date="2022-05-23T21:04:00Z">
              <w:r w:rsidR="0046748D">
                <w:rPr>
                  <w:rFonts w:cs="Arial"/>
                  <w:sz w:val="16"/>
                  <w:szCs w:val="16"/>
                  <w:lang w:val="en-AU" w:eastAsia="en-US"/>
                </w:rPr>
                <w:t>defaultLocale</w:t>
              </w:r>
            </w:ins>
            <w:proofErr w:type="spellEnd"/>
          </w:p>
        </w:tc>
        <w:tc>
          <w:tcPr>
            <w:tcW w:w="4642" w:type="dxa"/>
            <w:gridSpan w:val="4"/>
            <w:tcBorders>
              <w:top w:val="single" w:sz="8" w:space="0" w:color="000000"/>
              <w:left w:val="nil"/>
              <w:bottom w:val="single" w:sz="8" w:space="0" w:color="000000"/>
              <w:right w:val="single" w:sz="4" w:space="0" w:color="auto"/>
            </w:tcBorders>
            <w:shd w:val="clear" w:color="auto" w:fill="auto"/>
            <w:tcMar>
              <w:left w:w="108" w:type="dxa"/>
              <w:right w:w="108" w:type="dxa"/>
            </w:tcMar>
          </w:tcPr>
          <w:p w14:paraId="23E08764" w14:textId="372983E0" w:rsidR="00E73EDF" w:rsidRPr="00651940" w:rsidRDefault="0071300B" w:rsidP="00E170AC">
            <w:pPr>
              <w:spacing w:before="60" w:after="60" w:line="240" w:lineRule="auto"/>
              <w:jc w:val="left"/>
              <w:rPr>
                <w:rFonts w:cs="Arial"/>
                <w:b/>
                <w:bCs/>
                <w:sz w:val="16"/>
                <w:szCs w:val="16"/>
                <w:lang w:val="en-AU" w:eastAsia="en-US"/>
              </w:rPr>
            </w:pPr>
            <w:ins w:id="1653" w:author="Jeff Wootton" w:date="2022-07-11T10:46:00Z">
              <w:r w:rsidRPr="005F1D4D">
                <w:rPr>
                  <w:rFonts w:cs="Arial"/>
                  <w:sz w:val="16"/>
                  <w:szCs w:val="16"/>
                </w:rPr>
                <w:t xml:space="preserve">Default language and character set used for all metadata records in this </w:t>
              </w:r>
              <w:r w:rsidRPr="00327FED">
                <w:rPr>
                  <w:rFonts w:cs="Arial"/>
                  <w:sz w:val="16"/>
                  <w:szCs w:val="16"/>
                </w:rPr>
                <w:t>Exchange Catalogue</w:t>
              </w:r>
            </w:ins>
            <w:del w:id="1654" w:author="Jeff Wootton" w:date="2022-07-11T10:46:00Z">
              <w:r w:rsidR="007653F1" w:rsidRPr="00651940" w:rsidDel="0071300B">
                <w:rPr>
                  <w:rFonts w:cs="Arial"/>
                  <w:sz w:val="16"/>
                  <w:szCs w:val="16"/>
                  <w:lang w:val="en-AU" w:eastAsia="en-US"/>
                </w:rPr>
                <w:delText>1</w:delText>
              </w:r>
            </w:del>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7B6C19F" w14:textId="77EC38E7"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del w:id="1655" w:author="Thomas Richardson" w:date="2022-05-23T21:14:00Z">
              <w:r w:rsidR="007653F1" w:rsidRPr="00E37327" w:rsidDel="00A72867">
                <w:rPr>
                  <w:rFonts w:cs="Arial"/>
                  <w:sz w:val="16"/>
                  <w:szCs w:val="16"/>
                  <w:lang w:val="en-AU" w:eastAsia="en-US"/>
                </w:rPr>
                <w:delText>English</w:delText>
              </w:r>
            </w:del>
            <w:ins w:id="1656" w:author="Thomas Richardson" w:date="2022-05-23T21:14:00Z">
              <w:del w:id="1657" w:author="Jeff Wootton" w:date="2022-07-11T10:04:00Z">
                <w:r w:rsidR="00A72867" w:rsidRPr="00E37327" w:rsidDel="00A361F5">
                  <w:rPr>
                    <w:rFonts w:cs="Arial"/>
                    <w:sz w:val="16"/>
                    <w:szCs w:val="16"/>
                    <w:lang w:val="en-AU" w:eastAsia="en-US"/>
                  </w:rPr>
                  <w:delText>eng</w:delText>
                </w:r>
              </w:del>
            </w:ins>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ED6BD" w14:textId="79542A86" w:rsidR="00E73EDF" w:rsidRPr="00651940" w:rsidRDefault="007653F1" w:rsidP="00960DB7">
            <w:pPr>
              <w:spacing w:before="60" w:after="60" w:line="240" w:lineRule="auto"/>
              <w:rPr>
                <w:rFonts w:cs="Arial"/>
                <w:b/>
                <w:bCs/>
                <w:sz w:val="16"/>
                <w:szCs w:val="16"/>
                <w:lang w:val="en-AU" w:eastAsia="en-US"/>
              </w:rPr>
            </w:pPr>
            <w:del w:id="1658" w:author="Jeff Wootton" w:date="2022-07-11T10:08:00Z">
              <w:r w:rsidRPr="00651940" w:rsidDel="00D7535C">
                <w:rPr>
                  <w:rFonts w:cs="Arial"/>
                  <w:sz w:val="16"/>
                  <w:szCs w:val="16"/>
                  <w:lang w:val="en-AU" w:eastAsia="en-US"/>
                </w:rPr>
                <w:delText>CharacterString</w:delText>
              </w:r>
            </w:del>
            <w:proofErr w:type="spellStart"/>
            <w:ins w:id="1659" w:author="Jeff Wootton" w:date="2022-07-11T10:08:00Z">
              <w:r w:rsidR="00D7535C">
                <w:rPr>
                  <w:rFonts w:cs="Arial"/>
                  <w:sz w:val="16"/>
                  <w:szCs w:val="16"/>
                  <w:lang w:val="en-AU" w:eastAsia="en-US"/>
                </w:rPr>
                <w:t>PT_Locale</w:t>
              </w:r>
            </w:ins>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08327" w14:textId="77777777" w:rsidR="00E73EDF" w:rsidRDefault="007653F1" w:rsidP="00960DB7">
            <w:pPr>
              <w:spacing w:before="60" w:after="60" w:line="240" w:lineRule="auto"/>
              <w:jc w:val="left"/>
              <w:rPr>
                <w:ins w:id="1660" w:author="Jeff Wootton" w:date="2022-10-26T03:15:00Z"/>
                <w:rFonts w:cs="Arial"/>
                <w:sz w:val="16"/>
                <w:szCs w:val="16"/>
                <w:lang w:val="en-AU" w:eastAsia="en-US"/>
              </w:rPr>
            </w:pPr>
            <w:r w:rsidRPr="00651940">
              <w:rPr>
                <w:rFonts w:cs="Arial"/>
                <w:sz w:val="16"/>
                <w:szCs w:val="16"/>
                <w:lang w:val="en-AU" w:eastAsia="en-US"/>
              </w:rPr>
              <w:t>All datasets conforming to S-101 P</w:t>
            </w:r>
            <w:r w:rsidR="00960DB7">
              <w:rPr>
                <w:rFonts w:cs="Arial"/>
                <w:sz w:val="16"/>
                <w:szCs w:val="16"/>
                <w:lang w:val="en-AU" w:eastAsia="en-US"/>
              </w:rPr>
              <w:t xml:space="preserve">roduct </w:t>
            </w:r>
            <w:r w:rsidRPr="00651940">
              <w:rPr>
                <w:rFonts w:cs="Arial"/>
                <w:sz w:val="16"/>
                <w:szCs w:val="16"/>
                <w:lang w:val="en-AU" w:eastAsia="en-US"/>
              </w:rPr>
              <w:t>S</w:t>
            </w:r>
            <w:r w:rsidR="00960DB7">
              <w:rPr>
                <w:rFonts w:cs="Arial"/>
                <w:sz w:val="16"/>
                <w:szCs w:val="16"/>
                <w:lang w:val="en-AU" w:eastAsia="en-US"/>
              </w:rPr>
              <w:t>pecification</w:t>
            </w:r>
            <w:r w:rsidRPr="00651940">
              <w:rPr>
                <w:rFonts w:cs="Arial"/>
                <w:sz w:val="16"/>
                <w:szCs w:val="16"/>
                <w:lang w:val="en-AU" w:eastAsia="en-US"/>
              </w:rPr>
              <w:t xml:space="preserve"> must use English language</w:t>
            </w:r>
            <w:ins w:id="1661" w:author="Thomas Richardson" w:date="2022-05-23T21:04:00Z">
              <w:r w:rsidR="0046748D">
                <w:rPr>
                  <w:rFonts w:cs="Arial"/>
                  <w:sz w:val="16"/>
                  <w:szCs w:val="16"/>
                  <w:lang w:val="en-AU" w:eastAsia="en-US"/>
                </w:rPr>
                <w:t xml:space="preserve"> as default locale</w:t>
              </w:r>
            </w:ins>
          </w:p>
          <w:p w14:paraId="54F0F2BE" w14:textId="71343DB1" w:rsidR="002A7EC8" w:rsidRPr="00651940" w:rsidRDefault="002A7EC8" w:rsidP="00960DB7">
            <w:pPr>
              <w:spacing w:before="60" w:after="60" w:line="240" w:lineRule="auto"/>
              <w:jc w:val="left"/>
              <w:rPr>
                <w:rFonts w:cs="Arial"/>
                <w:b/>
                <w:bCs/>
                <w:sz w:val="16"/>
                <w:szCs w:val="16"/>
                <w:lang w:val="en-AU" w:eastAsia="en-US"/>
              </w:rPr>
            </w:pPr>
            <w:ins w:id="1662" w:author="Jeff Wootton" w:date="2022-10-26T03:15:00Z">
              <w:r w:rsidRPr="00CA7F2D">
                <w:rPr>
                  <w:rFonts w:cs="Arial"/>
                  <w:sz w:val="16"/>
                  <w:szCs w:val="16"/>
                  <w:lang w:eastAsia="en-US"/>
                </w:rPr>
                <w:t>0..1 multiplicity in S-100 restricted to 1 in S-101</w:t>
              </w:r>
            </w:ins>
          </w:p>
        </w:tc>
      </w:tr>
      <w:tr w:rsidR="00130A33" w:rsidRPr="00651940" w14:paraId="2ACD3786" w14:textId="77777777" w:rsidTr="00130A33">
        <w:trPr>
          <w:gridAfter w:val="1"/>
          <w:wAfter w:w="103" w:type="dxa"/>
        </w:trPr>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DEAB59" w14:textId="0660840D" w:rsidR="00E73EDF" w:rsidRPr="00651940" w:rsidRDefault="007653F1" w:rsidP="00960DB7">
            <w:pPr>
              <w:spacing w:before="60" w:after="60" w:line="240" w:lineRule="auto"/>
              <w:rPr>
                <w:rFonts w:cs="Arial"/>
                <w:b/>
                <w:bCs/>
                <w:sz w:val="16"/>
                <w:szCs w:val="16"/>
                <w:lang w:val="en-AU" w:eastAsia="en-US"/>
              </w:rPr>
            </w:pPr>
            <w:del w:id="1663" w:author="Thomas Richardson" w:date="2022-05-23T21:03:00Z">
              <w:r w:rsidRPr="00651940" w:rsidDel="004F6C35">
                <w:rPr>
                  <w:rFonts w:cs="Arial"/>
                  <w:sz w:val="16"/>
                  <w:szCs w:val="16"/>
                  <w:lang w:val="en-AU" w:eastAsia="en-US"/>
                </w:rPr>
                <w:delText>exchangeCatalogueName</w:delText>
              </w:r>
            </w:del>
            <w:proofErr w:type="spellStart"/>
            <w:ins w:id="1664" w:author="Thomas Richardson" w:date="2022-05-23T21:03:00Z">
              <w:r w:rsidR="004F6C35">
                <w:rPr>
                  <w:rFonts w:cs="Arial"/>
                  <w:sz w:val="16"/>
                  <w:szCs w:val="16"/>
                  <w:lang w:val="en-AU" w:eastAsia="en-US"/>
                </w:rPr>
                <w:t>otherLocale</w:t>
              </w:r>
            </w:ins>
            <w:proofErr w:type="spellEnd"/>
          </w:p>
        </w:tc>
        <w:tc>
          <w:tcPr>
            <w:tcW w:w="4642" w:type="dxa"/>
            <w:gridSpan w:val="4"/>
            <w:tcBorders>
              <w:top w:val="single" w:sz="8" w:space="0" w:color="000000"/>
              <w:left w:val="nil"/>
              <w:bottom w:val="single" w:sz="8" w:space="0" w:color="000000"/>
              <w:right w:val="single" w:sz="4" w:space="0" w:color="auto"/>
            </w:tcBorders>
            <w:shd w:val="clear" w:color="auto" w:fill="auto"/>
            <w:tcMar>
              <w:left w:w="108" w:type="dxa"/>
              <w:right w:w="108" w:type="dxa"/>
            </w:tcMar>
          </w:tcPr>
          <w:p w14:paraId="68604667" w14:textId="798321C0" w:rsidR="00E73EDF" w:rsidRPr="00651940" w:rsidRDefault="0071300B" w:rsidP="00E170AC">
            <w:pPr>
              <w:spacing w:before="60" w:after="60" w:line="240" w:lineRule="auto"/>
              <w:jc w:val="left"/>
              <w:rPr>
                <w:rFonts w:cs="Arial"/>
                <w:b/>
                <w:bCs/>
                <w:sz w:val="16"/>
                <w:szCs w:val="16"/>
                <w:lang w:val="en-AU" w:eastAsia="en-US"/>
              </w:rPr>
            </w:pPr>
            <w:ins w:id="1665" w:author="Jeff Wootton" w:date="2022-07-11T10:47:00Z">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ins>
            <w:ins w:id="1666" w:author="Thomas Richardson" w:date="2022-05-23T21:03:00Z">
              <w:del w:id="1667" w:author="Jeff Wootton" w:date="2022-07-11T10:47:00Z">
                <w:r w:rsidR="004F6C35" w:rsidRPr="00651940" w:rsidDel="0071300B">
                  <w:rPr>
                    <w:rFonts w:cs="Arial"/>
                    <w:sz w:val="16"/>
                    <w:szCs w:val="16"/>
                  </w:rPr>
                  <w:delText>0..*</w:delText>
                </w:r>
              </w:del>
            </w:ins>
            <w:del w:id="1668" w:author="Thomas Richardson" w:date="2022-05-23T21:03:00Z">
              <w:r w:rsidR="007653F1" w:rsidRPr="00651940" w:rsidDel="004F6C35">
                <w:rPr>
                  <w:rFonts w:cs="Arial"/>
                  <w:sz w:val="16"/>
                  <w:szCs w:val="16"/>
                  <w:lang w:val="en-AU" w:eastAsia="en-US"/>
                </w:rPr>
                <w:delText>1</w:delText>
              </w:r>
            </w:del>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79CBC9" w14:textId="55637D76" w:rsidR="00E73EDF" w:rsidRPr="00E37327" w:rsidRDefault="00E170AC" w:rsidP="00E37327">
            <w:pPr>
              <w:spacing w:before="60" w:after="60" w:line="240" w:lineRule="auto"/>
              <w:jc w:val="center"/>
              <w:rPr>
                <w:rFonts w:cs="Arial"/>
                <w:sz w:val="16"/>
                <w:szCs w:val="16"/>
                <w:lang w:val="en-AU" w:eastAsia="en-US"/>
              </w:rPr>
            </w:pPr>
            <w:ins w:id="1669" w:author="Jeff Wootton" w:date="2022-07-11T10:32:00Z">
              <w:r>
                <w:rPr>
                  <w:rFonts w:cs="Arial"/>
                  <w:sz w:val="16"/>
                  <w:szCs w:val="16"/>
                  <w:lang w:val="en-AU"/>
                </w:rPr>
                <w:t>0..*</w:t>
              </w:r>
            </w:ins>
            <w:del w:id="1670" w:author="Thomas Richardson" w:date="2022-05-23T21:03:00Z">
              <w:r w:rsidR="002E4370" w:rsidRPr="00E37327" w:rsidDel="004F6C35">
                <w:rPr>
                  <w:rFonts w:cs="Arial"/>
                  <w:sz w:val="16"/>
                  <w:szCs w:val="16"/>
                  <w:lang w:val="en-AU"/>
                </w:rPr>
                <w:delText>CATALOG.XML</w:delText>
              </w:r>
            </w:del>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B8BCD36" w14:textId="39520F5C" w:rsidR="00E73EDF" w:rsidRPr="00651940" w:rsidRDefault="007653F1" w:rsidP="00960DB7">
            <w:pPr>
              <w:spacing w:before="60" w:after="60" w:line="240" w:lineRule="auto"/>
              <w:rPr>
                <w:rFonts w:cs="Arial"/>
                <w:b/>
                <w:bCs/>
                <w:sz w:val="16"/>
                <w:szCs w:val="16"/>
                <w:lang w:val="en-AU" w:eastAsia="en-US"/>
              </w:rPr>
            </w:pPr>
            <w:del w:id="1671" w:author="Jeff Wootton" w:date="2022-07-11T10:08:00Z">
              <w:r w:rsidRPr="00651940" w:rsidDel="00D7535C">
                <w:rPr>
                  <w:rFonts w:cs="Arial"/>
                  <w:sz w:val="16"/>
                  <w:szCs w:val="16"/>
                  <w:lang w:val="en-AU" w:eastAsia="en-US"/>
                </w:rPr>
                <w:delText>CharacterString</w:delText>
              </w:r>
            </w:del>
            <w:proofErr w:type="spellStart"/>
            <w:ins w:id="1672" w:author="Jeff Wootton" w:date="2022-07-11T10:08:00Z">
              <w:r w:rsidR="00D7535C">
                <w:rPr>
                  <w:rFonts w:cs="Arial"/>
                  <w:sz w:val="16"/>
                  <w:szCs w:val="16"/>
                  <w:lang w:val="en-AU" w:eastAsia="en-US"/>
                </w:rPr>
                <w:t>PT_Locale</w:t>
              </w:r>
            </w:ins>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4C7FBC" w14:textId="3B776BD4" w:rsidR="00E73EDF" w:rsidRPr="00651940" w:rsidRDefault="0057422A" w:rsidP="00960DB7">
            <w:pPr>
              <w:spacing w:before="60" w:after="60" w:line="240" w:lineRule="auto"/>
              <w:jc w:val="left"/>
              <w:rPr>
                <w:rFonts w:cs="Arial"/>
                <w:b/>
                <w:bCs/>
                <w:sz w:val="16"/>
                <w:szCs w:val="16"/>
                <w:lang w:val="en-AU" w:eastAsia="en-US"/>
              </w:rPr>
            </w:pPr>
            <w:ins w:id="1673" w:author="Thomas Richardson" w:date="2022-05-23T21:04:00Z">
              <w:r w:rsidRPr="0034240D">
                <w:rPr>
                  <w:sz w:val="16"/>
                  <w:szCs w:val="16"/>
                </w:rPr>
                <w:t xml:space="preserve">Required if any localized entries are present in the </w:t>
              </w:r>
              <w:r w:rsidRPr="00327FED">
                <w:rPr>
                  <w:sz w:val="16"/>
                  <w:szCs w:val="16"/>
                </w:rPr>
                <w:t>Exchange Catalogue</w:t>
              </w:r>
            </w:ins>
            <w:del w:id="1674" w:author="Thomas Richardson" w:date="2022-05-23T21:04:00Z">
              <w:r w:rsidR="007653F1" w:rsidRPr="00651940" w:rsidDel="0057422A">
                <w:rPr>
                  <w:rFonts w:cs="Arial"/>
                  <w:sz w:val="16"/>
                  <w:szCs w:val="16"/>
                  <w:lang w:val="en-AU" w:eastAsia="en-US"/>
                </w:rPr>
                <w:delText xml:space="preserve">Catalogue filename </w:delText>
              </w:r>
            </w:del>
          </w:p>
        </w:tc>
      </w:tr>
      <w:tr w:rsidR="00130A33" w:rsidRPr="00651940" w14:paraId="23191BDF" w14:textId="77777777" w:rsidTr="00130A33">
        <w:trPr>
          <w:gridAfter w:val="1"/>
          <w:wAfter w:w="103" w:type="dxa"/>
        </w:trPr>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D7DCA2"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exchangeCatalogueDescription</w:t>
            </w:r>
            <w:proofErr w:type="spellEnd"/>
          </w:p>
        </w:tc>
        <w:tc>
          <w:tcPr>
            <w:tcW w:w="4642" w:type="dxa"/>
            <w:gridSpan w:val="4"/>
            <w:tcBorders>
              <w:top w:val="single" w:sz="8" w:space="0" w:color="000000"/>
              <w:left w:val="nil"/>
              <w:bottom w:val="single" w:sz="8" w:space="0" w:color="000000"/>
              <w:right w:val="single" w:sz="4" w:space="0" w:color="auto"/>
            </w:tcBorders>
            <w:shd w:val="clear" w:color="auto" w:fill="auto"/>
            <w:tcMar>
              <w:left w:w="108" w:type="dxa"/>
              <w:right w:w="108" w:type="dxa"/>
            </w:tcMar>
          </w:tcPr>
          <w:p w14:paraId="7D37FB3B" w14:textId="6354BF11" w:rsidR="00E73EDF" w:rsidRPr="00651940" w:rsidRDefault="00BD587E" w:rsidP="00E170AC">
            <w:pPr>
              <w:spacing w:before="60" w:after="60" w:line="240" w:lineRule="auto"/>
              <w:jc w:val="left"/>
              <w:rPr>
                <w:rFonts w:cs="Arial"/>
                <w:b/>
                <w:bCs/>
                <w:sz w:val="16"/>
                <w:szCs w:val="16"/>
                <w:lang w:val="en-AU" w:eastAsia="en-US"/>
              </w:rPr>
            </w:pPr>
            <w:ins w:id="1675" w:author="Jeff Wootton" w:date="2022-07-11T10:48:00Z">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ins>
            <w:ins w:id="1676" w:author="Thomas Richardson" w:date="2022-05-23T21:03:00Z">
              <w:del w:id="1677" w:author="Jeff Wootton" w:date="2022-07-11T10:48:00Z">
                <w:r w:rsidR="00D14D3B" w:rsidRPr="00651940" w:rsidDel="00BD587E">
                  <w:rPr>
                    <w:rFonts w:cs="Arial"/>
                    <w:sz w:val="16"/>
                    <w:szCs w:val="16"/>
                    <w:lang w:val="en-AU" w:eastAsia="en-US"/>
                  </w:rPr>
                  <w:delText>0..1</w:delText>
                </w:r>
              </w:del>
            </w:ins>
            <w:del w:id="1678" w:author="Thomas Richardson" w:date="2022-05-23T21:03:00Z">
              <w:r w:rsidR="007653F1" w:rsidRPr="00651940" w:rsidDel="00D14D3B">
                <w:rPr>
                  <w:rFonts w:cs="Arial"/>
                  <w:sz w:val="16"/>
                  <w:szCs w:val="16"/>
                  <w:lang w:val="en-AU" w:eastAsia="en-US"/>
                </w:rPr>
                <w:delText>1</w:delText>
              </w:r>
            </w:del>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ADF21A" w14:textId="0830D8FB" w:rsidR="00E73EDF" w:rsidRPr="00E37327" w:rsidRDefault="00E170AC" w:rsidP="00E37327">
            <w:pPr>
              <w:spacing w:before="60" w:after="60" w:line="240" w:lineRule="auto"/>
              <w:jc w:val="center"/>
              <w:rPr>
                <w:rFonts w:cs="Arial"/>
                <w:sz w:val="16"/>
                <w:szCs w:val="16"/>
                <w:lang w:val="en-AU" w:eastAsia="en-US"/>
              </w:rPr>
            </w:pPr>
            <w:ins w:id="1679" w:author="Jeff Wootton" w:date="2022-07-11T10:32:00Z">
              <w:r>
                <w:rPr>
                  <w:rFonts w:cs="Arial"/>
                  <w:sz w:val="16"/>
                  <w:szCs w:val="16"/>
                  <w:lang w:val="en-AU" w:eastAsia="en-US"/>
                </w:rPr>
                <w:t>0..1</w:t>
              </w:r>
            </w:ins>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72DD066"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CharacterString</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3A0A3AF" w14:textId="30290EB1" w:rsidR="00E73EDF" w:rsidRPr="00651940" w:rsidDel="00D14D3B" w:rsidRDefault="007653F1" w:rsidP="00960DB7">
            <w:pPr>
              <w:spacing w:before="60" w:after="60" w:line="240" w:lineRule="auto"/>
              <w:jc w:val="left"/>
              <w:rPr>
                <w:del w:id="1680" w:author="Thomas Richardson" w:date="2022-05-23T21:03:00Z"/>
                <w:rFonts w:cs="Arial"/>
                <w:b/>
                <w:bCs/>
                <w:sz w:val="16"/>
                <w:szCs w:val="16"/>
                <w:lang w:val="en-AU" w:eastAsia="en-US"/>
              </w:rPr>
            </w:pPr>
            <w:del w:id="1681" w:author="Thomas Richardson" w:date="2022-05-23T21:03:00Z">
              <w:r w:rsidRPr="00651940" w:rsidDel="00D14D3B">
                <w:rPr>
                  <w:rFonts w:cs="Arial"/>
                  <w:sz w:val="16"/>
                  <w:szCs w:val="16"/>
                  <w:lang w:val="en-AU" w:eastAsia="en-US"/>
                </w:rPr>
                <w:delText>Description of what the exchange catalogue contains</w:delText>
              </w:r>
            </w:del>
          </w:p>
          <w:p w14:paraId="54B4471E" w14:textId="322572D8" w:rsidR="00E73EDF" w:rsidRPr="00651940" w:rsidRDefault="007653F1" w:rsidP="00960DB7">
            <w:pPr>
              <w:spacing w:before="60" w:after="60" w:line="240" w:lineRule="auto"/>
              <w:jc w:val="left"/>
              <w:rPr>
                <w:rFonts w:cs="Arial"/>
                <w:b/>
                <w:bCs/>
                <w:sz w:val="16"/>
                <w:szCs w:val="16"/>
                <w:lang w:val="en-AU" w:eastAsia="en-US"/>
              </w:rPr>
            </w:pPr>
            <w:del w:id="1682" w:author="Thomas Richardson" w:date="2022-05-23T21:03:00Z">
              <w:r w:rsidRPr="00651940" w:rsidDel="00D14D3B">
                <w:rPr>
                  <w:rFonts w:cs="Arial"/>
                  <w:sz w:val="16"/>
                  <w:szCs w:val="16"/>
                  <w:lang w:val="en-AU" w:eastAsia="en-US"/>
                </w:rPr>
                <w:delText>NATIONAL LANGUAGE enabled</w:delText>
              </w:r>
            </w:del>
          </w:p>
        </w:tc>
      </w:tr>
      <w:tr w:rsidR="00130A33" w:rsidRPr="00651940" w14:paraId="571981FC" w14:textId="77777777" w:rsidTr="00130A33">
        <w:trPr>
          <w:gridAfter w:val="1"/>
          <w:wAfter w:w="103" w:type="dxa"/>
        </w:trPr>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54F08EA"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exchangeCatalogueComment</w:t>
            </w:r>
            <w:proofErr w:type="spellEnd"/>
          </w:p>
        </w:tc>
        <w:tc>
          <w:tcPr>
            <w:tcW w:w="4642" w:type="dxa"/>
            <w:gridSpan w:val="4"/>
            <w:tcBorders>
              <w:top w:val="single" w:sz="8" w:space="0" w:color="000000"/>
              <w:left w:val="nil"/>
              <w:bottom w:val="single" w:sz="8" w:space="0" w:color="000000"/>
              <w:right w:val="single" w:sz="4" w:space="0" w:color="auto"/>
            </w:tcBorders>
            <w:shd w:val="clear" w:color="auto" w:fill="auto"/>
            <w:tcMar>
              <w:left w:w="108" w:type="dxa"/>
              <w:right w:w="108" w:type="dxa"/>
            </w:tcMar>
          </w:tcPr>
          <w:p w14:paraId="1415B6C0" w14:textId="7DB39E66" w:rsidR="00E73EDF" w:rsidRPr="00651940" w:rsidRDefault="00BD587E" w:rsidP="00E170AC">
            <w:pPr>
              <w:spacing w:before="60" w:after="60" w:line="240" w:lineRule="auto"/>
              <w:jc w:val="left"/>
              <w:rPr>
                <w:rFonts w:cs="Arial"/>
                <w:b/>
                <w:bCs/>
                <w:sz w:val="16"/>
                <w:szCs w:val="16"/>
                <w:lang w:val="en-AU" w:eastAsia="en-US"/>
              </w:rPr>
            </w:pPr>
            <w:ins w:id="1683" w:author="Jeff Wootton" w:date="2022-07-11T10:51:00Z">
              <w:r w:rsidRPr="003A450C">
                <w:rPr>
                  <w:rFonts w:cs="Arial"/>
                  <w:sz w:val="16"/>
                  <w:szCs w:val="16"/>
                </w:rPr>
                <w:t>Any additional Information</w:t>
              </w:r>
            </w:ins>
            <w:del w:id="1684" w:author="Jeff Wootton" w:date="2022-07-11T10:51:00Z">
              <w:r w:rsidR="007653F1" w:rsidRPr="00651940" w:rsidDel="00BD587E">
                <w:rPr>
                  <w:rFonts w:cs="Arial"/>
                  <w:sz w:val="16"/>
                  <w:szCs w:val="16"/>
                  <w:lang w:val="en-AU" w:eastAsia="en-US"/>
                </w:rPr>
                <w:delText>0..1</w:delText>
              </w:r>
            </w:del>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10B101" w14:textId="2E580507"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633141"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CharacterString</w:t>
            </w:r>
            <w:proofErr w:type="spellEnd"/>
          </w:p>
        </w:tc>
        <w:tc>
          <w:tcPr>
            <w:tcW w:w="3428"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76565CD" w14:textId="55FB19CD" w:rsidR="00E73EDF" w:rsidRPr="00651940" w:rsidDel="00343C2B" w:rsidRDefault="007653F1" w:rsidP="00960DB7">
            <w:pPr>
              <w:spacing w:before="60" w:after="60" w:line="240" w:lineRule="auto"/>
              <w:jc w:val="left"/>
              <w:rPr>
                <w:del w:id="1685" w:author="Thomas Richardson" w:date="2022-05-23T21:02:00Z"/>
                <w:rFonts w:cs="Arial"/>
                <w:sz w:val="16"/>
                <w:szCs w:val="16"/>
                <w:lang w:val="en-AU" w:eastAsia="en-US"/>
              </w:rPr>
            </w:pPr>
            <w:del w:id="1686" w:author="Thomas Richardson" w:date="2022-05-23T21:02:00Z">
              <w:r w:rsidRPr="00651940" w:rsidDel="00343C2B">
                <w:rPr>
                  <w:rFonts w:cs="Arial"/>
                  <w:sz w:val="16"/>
                  <w:szCs w:val="16"/>
                  <w:lang w:val="en-AU" w:eastAsia="en-US"/>
                </w:rPr>
                <w:delText>Any additional Information</w:delText>
              </w:r>
            </w:del>
          </w:p>
          <w:p w14:paraId="37FF457C" w14:textId="1D19B028" w:rsidR="00E73EDF" w:rsidRPr="00651940" w:rsidRDefault="007653F1" w:rsidP="00960DB7">
            <w:pPr>
              <w:spacing w:before="60" w:after="60" w:line="240" w:lineRule="auto"/>
              <w:jc w:val="left"/>
              <w:rPr>
                <w:rFonts w:cs="Arial"/>
                <w:b/>
                <w:bCs/>
                <w:sz w:val="16"/>
                <w:szCs w:val="16"/>
                <w:lang w:val="en-AU" w:eastAsia="en-US"/>
              </w:rPr>
            </w:pPr>
            <w:del w:id="1687" w:author="Thomas Richardson" w:date="2022-05-23T21:02:00Z">
              <w:r w:rsidRPr="00651940" w:rsidDel="00343C2B">
                <w:rPr>
                  <w:rFonts w:cs="Arial"/>
                  <w:sz w:val="16"/>
                  <w:szCs w:val="16"/>
                  <w:lang w:val="en-AU" w:eastAsia="en-US"/>
                </w:rPr>
                <w:delText>NATIONAL LANGUAGE enabled</w:delText>
              </w:r>
            </w:del>
          </w:p>
        </w:tc>
      </w:tr>
      <w:tr w:rsidR="000E5D07" w:rsidRPr="00651940" w:rsidDel="00343C2B" w14:paraId="6586AC35" w14:textId="77777777" w:rsidTr="00130A33">
        <w:trPr>
          <w:del w:id="1688" w:author="Thomas Richardson" w:date="2022-05-23T21:02:00Z"/>
        </w:trPr>
        <w:tc>
          <w:tcPr>
            <w:tcW w:w="2650"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9C7585" w14:textId="5C2AF0AB" w:rsidR="00E73EDF" w:rsidRPr="00651940" w:rsidDel="00343C2B" w:rsidRDefault="007653F1" w:rsidP="00960DB7">
            <w:pPr>
              <w:spacing w:before="60" w:after="60" w:line="240" w:lineRule="auto"/>
              <w:rPr>
                <w:del w:id="1689" w:author="Thomas Richardson" w:date="2022-05-23T21:02:00Z"/>
                <w:rFonts w:cs="Arial"/>
                <w:b/>
                <w:bCs/>
                <w:sz w:val="16"/>
                <w:szCs w:val="16"/>
                <w:lang w:val="en-AU"/>
              </w:rPr>
            </w:pPr>
            <w:del w:id="1690" w:author="Thomas Richardson" w:date="2022-05-23T21:02:00Z">
              <w:r w:rsidRPr="00651940" w:rsidDel="00343C2B">
                <w:rPr>
                  <w:rFonts w:cs="Arial"/>
                  <w:sz w:val="16"/>
                  <w:szCs w:val="16"/>
                  <w:lang w:val="en-AU"/>
                </w:rPr>
                <w:delText>compressionFlag</w:delText>
              </w:r>
            </w:del>
          </w:p>
        </w:tc>
        <w:tc>
          <w:tcPr>
            <w:tcW w:w="329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555220A" w14:textId="537780F4" w:rsidR="00E73EDF" w:rsidRPr="00651940" w:rsidDel="00343C2B" w:rsidRDefault="007653F1" w:rsidP="00E170AC">
            <w:pPr>
              <w:spacing w:before="60" w:after="60" w:line="240" w:lineRule="auto"/>
              <w:jc w:val="left"/>
              <w:rPr>
                <w:del w:id="1691" w:author="Thomas Richardson" w:date="2022-05-23T21:02:00Z"/>
                <w:rFonts w:cs="Arial"/>
                <w:b/>
                <w:bCs/>
                <w:sz w:val="16"/>
                <w:szCs w:val="16"/>
                <w:lang w:val="en-AU"/>
              </w:rPr>
            </w:pPr>
            <w:del w:id="1692" w:author="Thomas Richardson" w:date="2022-05-23T21:02:00Z">
              <w:r w:rsidRPr="00651940" w:rsidDel="00343C2B">
                <w:rPr>
                  <w:rFonts w:cs="Arial"/>
                  <w:sz w:val="16"/>
                  <w:szCs w:val="16"/>
                  <w:lang w:val="en-AU"/>
                </w:rPr>
                <w:delText>0..1</w:delText>
              </w:r>
            </w:del>
          </w:p>
        </w:tc>
        <w:tc>
          <w:tcPr>
            <w:tcW w:w="1157"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E07D8B6" w14:textId="2A9AFFE9" w:rsidR="00E73EDF" w:rsidRPr="00E37327" w:rsidDel="00343C2B" w:rsidRDefault="00E73EDF" w:rsidP="00E170AC">
            <w:pPr>
              <w:spacing w:before="60" w:after="60" w:line="240" w:lineRule="auto"/>
              <w:jc w:val="left"/>
              <w:rPr>
                <w:del w:id="1693" w:author="Thomas Richardson" w:date="2022-05-23T21:02:00Z"/>
                <w:rFonts w:cs="Arial"/>
                <w:sz w:val="16"/>
                <w:szCs w:val="16"/>
                <w:lang w:val="en-AU"/>
              </w:rPr>
            </w:pPr>
          </w:p>
        </w:tc>
        <w:tc>
          <w:tcPr>
            <w:tcW w:w="3592" w:type="dxa"/>
            <w:gridSpan w:val="3"/>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E119A5A" w14:textId="3402C32E" w:rsidR="00E73EDF" w:rsidRPr="00651940" w:rsidDel="00343C2B" w:rsidRDefault="007653F1" w:rsidP="00E170AC">
            <w:pPr>
              <w:spacing w:before="60" w:after="60" w:line="240" w:lineRule="auto"/>
              <w:jc w:val="left"/>
              <w:rPr>
                <w:del w:id="1694" w:author="Thomas Richardson" w:date="2022-05-23T21:02:00Z"/>
                <w:rFonts w:cs="Arial"/>
                <w:b/>
                <w:bCs/>
                <w:sz w:val="16"/>
                <w:szCs w:val="16"/>
                <w:lang w:val="en-AU"/>
              </w:rPr>
            </w:pPr>
            <w:del w:id="1695" w:author="Thomas Richardson" w:date="2022-05-23T21:02:00Z">
              <w:r w:rsidRPr="00651940" w:rsidDel="00343C2B">
                <w:rPr>
                  <w:rFonts w:cs="Arial"/>
                  <w:sz w:val="16"/>
                  <w:szCs w:val="16"/>
                  <w:lang w:val="en-AU"/>
                </w:rPr>
                <w:delText>Boolean</w:delText>
              </w:r>
            </w:del>
          </w:p>
        </w:tc>
        <w:tc>
          <w:tcPr>
            <w:tcW w:w="3530" w:type="dxa"/>
            <w:gridSpan w:val="2"/>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45B5F8A" w14:textId="73048E80" w:rsidR="00E73EDF" w:rsidRPr="00651940" w:rsidDel="00343C2B" w:rsidRDefault="00153B25" w:rsidP="00E170AC">
            <w:pPr>
              <w:spacing w:before="60" w:after="60" w:line="240" w:lineRule="auto"/>
              <w:jc w:val="left"/>
              <w:rPr>
                <w:del w:id="1696" w:author="Thomas Richardson" w:date="2022-05-23T21:02:00Z"/>
                <w:rFonts w:cs="Arial"/>
                <w:b/>
                <w:bCs/>
                <w:sz w:val="16"/>
                <w:szCs w:val="16"/>
                <w:lang w:val="en-AU"/>
              </w:rPr>
            </w:pPr>
            <w:del w:id="1697" w:author="Thomas Richardson" w:date="2022-05-23T21:02:00Z">
              <w:r w:rsidDel="00343C2B">
                <w:rPr>
                  <w:rFonts w:cs="Arial"/>
                  <w:sz w:val="16"/>
                  <w:szCs w:val="16"/>
                  <w:lang w:val="en-AU"/>
                </w:rPr>
                <w:delText>True</w:delText>
              </w:r>
              <w:r w:rsidRPr="00651940" w:rsidDel="00343C2B">
                <w:rPr>
                  <w:rFonts w:cs="Arial"/>
                  <w:sz w:val="16"/>
                  <w:szCs w:val="16"/>
                  <w:lang w:val="en-AU"/>
                </w:rPr>
                <w:delText xml:space="preserve"> </w:delText>
              </w:r>
              <w:r w:rsidR="007653F1" w:rsidRPr="00651940" w:rsidDel="00343C2B">
                <w:rPr>
                  <w:rFonts w:cs="Arial"/>
                  <w:sz w:val="16"/>
                  <w:szCs w:val="16"/>
                  <w:lang w:val="en-AU"/>
                </w:rPr>
                <w:delText xml:space="preserve">or </w:delText>
              </w:r>
              <w:r w:rsidDel="00343C2B">
                <w:rPr>
                  <w:rFonts w:cs="Arial"/>
                  <w:sz w:val="16"/>
                  <w:szCs w:val="16"/>
                  <w:lang w:val="en-AU"/>
                </w:rPr>
                <w:delText>False</w:delText>
              </w:r>
            </w:del>
          </w:p>
        </w:tc>
      </w:tr>
      <w:tr w:rsidR="000E5D07" w:rsidRPr="00651940" w:rsidDel="00343C2B" w14:paraId="26D9156D" w14:textId="77777777" w:rsidTr="00130A33">
        <w:trPr>
          <w:del w:id="1698" w:author="Thomas Richardson" w:date="2022-05-23T21:02:00Z"/>
        </w:trPr>
        <w:tc>
          <w:tcPr>
            <w:tcW w:w="2650"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CCEE870" w14:textId="542887E9" w:rsidR="00E73EDF" w:rsidRPr="00651940" w:rsidDel="00343C2B" w:rsidRDefault="007653F1" w:rsidP="00E170AC">
            <w:pPr>
              <w:spacing w:before="60" w:after="60" w:line="240" w:lineRule="auto"/>
              <w:jc w:val="left"/>
              <w:rPr>
                <w:del w:id="1699" w:author="Thomas Richardson" w:date="2022-05-23T21:02:00Z"/>
                <w:rFonts w:cs="Arial"/>
                <w:b/>
                <w:bCs/>
                <w:sz w:val="16"/>
                <w:szCs w:val="16"/>
                <w:lang w:val="en-AU"/>
              </w:rPr>
            </w:pPr>
            <w:del w:id="1700" w:author="Thomas Richardson" w:date="2022-05-23T21:02:00Z">
              <w:r w:rsidRPr="00651940" w:rsidDel="00343C2B">
                <w:rPr>
                  <w:rFonts w:cs="Arial"/>
                  <w:sz w:val="16"/>
                  <w:szCs w:val="16"/>
                  <w:lang w:val="en-AU"/>
                </w:rPr>
                <w:delText>sourceMedia</w:delText>
              </w:r>
            </w:del>
          </w:p>
        </w:tc>
        <w:tc>
          <w:tcPr>
            <w:tcW w:w="329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8B7F8FE" w14:textId="4F24EAA5" w:rsidR="00E73EDF" w:rsidRPr="00651940" w:rsidDel="00343C2B" w:rsidRDefault="007653F1" w:rsidP="00E170AC">
            <w:pPr>
              <w:spacing w:before="60" w:after="60" w:line="240" w:lineRule="auto"/>
              <w:jc w:val="left"/>
              <w:rPr>
                <w:del w:id="1701" w:author="Thomas Richardson" w:date="2022-05-23T21:02:00Z"/>
                <w:rFonts w:cs="Arial"/>
                <w:b/>
                <w:bCs/>
                <w:sz w:val="16"/>
                <w:szCs w:val="16"/>
                <w:lang w:val="en-AU"/>
              </w:rPr>
            </w:pPr>
            <w:del w:id="1702" w:author="Thomas Richardson" w:date="2022-05-23T21:02:00Z">
              <w:r w:rsidRPr="00651940" w:rsidDel="00343C2B">
                <w:rPr>
                  <w:rFonts w:cs="Arial"/>
                  <w:sz w:val="16"/>
                  <w:szCs w:val="16"/>
                  <w:lang w:val="en-AU"/>
                </w:rPr>
                <w:delText>1</w:delText>
              </w:r>
            </w:del>
          </w:p>
        </w:tc>
        <w:tc>
          <w:tcPr>
            <w:tcW w:w="1157"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4D7E424" w14:textId="564A916F" w:rsidR="00E73EDF" w:rsidRPr="00E37327" w:rsidDel="00343C2B" w:rsidRDefault="00E73EDF" w:rsidP="00E170AC">
            <w:pPr>
              <w:spacing w:before="60" w:after="60" w:line="240" w:lineRule="auto"/>
              <w:jc w:val="left"/>
              <w:rPr>
                <w:del w:id="1703" w:author="Thomas Richardson" w:date="2022-05-23T21:02:00Z"/>
                <w:rFonts w:cs="Arial"/>
                <w:sz w:val="16"/>
                <w:szCs w:val="16"/>
                <w:lang w:val="en-AU"/>
              </w:rPr>
            </w:pPr>
          </w:p>
        </w:tc>
        <w:tc>
          <w:tcPr>
            <w:tcW w:w="3592" w:type="dxa"/>
            <w:gridSpan w:val="3"/>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595817F0" w14:textId="533CD13F" w:rsidR="00E73EDF" w:rsidRPr="00651940" w:rsidDel="00343C2B" w:rsidRDefault="002E4370" w:rsidP="00E170AC">
            <w:pPr>
              <w:spacing w:before="60" w:after="60" w:line="240" w:lineRule="auto"/>
              <w:jc w:val="left"/>
              <w:rPr>
                <w:del w:id="1704" w:author="Thomas Richardson" w:date="2022-05-23T21:02:00Z"/>
                <w:rFonts w:cs="Arial"/>
                <w:b/>
                <w:bCs/>
                <w:sz w:val="16"/>
                <w:szCs w:val="16"/>
                <w:lang w:val="en-AU"/>
              </w:rPr>
            </w:pPr>
            <w:del w:id="1705" w:author="Thomas Richardson" w:date="2022-05-23T21:02:00Z">
              <w:r w:rsidRPr="00651940" w:rsidDel="00343C2B">
                <w:rPr>
                  <w:rFonts w:cs="Arial"/>
                  <w:sz w:val="16"/>
                  <w:szCs w:val="16"/>
                  <w:lang w:val="en-AU"/>
                </w:rPr>
                <w:delText>CharacterString</w:delText>
              </w:r>
            </w:del>
          </w:p>
        </w:tc>
        <w:tc>
          <w:tcPr>
            <w:tcW w:w="3530" w:type="dxa"/>
            <w:gridSpan w:val="2"/>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239B2A61" w14:textId="5F343CBF" w:rsidR="00E73EDF" w:rsidRPr="00651940" w:rsidDel="00343C2B" w:rsidRDefault="00E73EDF" w:rsidP="00E170AC">
            <w:pPr>
              <w:spacing w:before="60" w:after="60" w:line="240" w:lineRule="auto"/>
              <w:jc w:val="left"/>
              <w:rPr>
                <w:del w:id="1706" w:author="Thomas Richardson" w:date="2022-05-23T21:02:00Z"/>
                <w:rFonts w:cs="Arial"/>
                <w:b/>
                <w:bCs/>
                <w:sz w:val="16"/>
                <w:szCs w:val="16"/>
                <w:lang w:val="en-AU"/>
              </w:rPr>
            </w:pPr>
          </w:p>
        </w:tc>
      </w:tr>
      <w:tr w:rsidR="00130A33" w:rsidRPr="00651940" w14:paraId="576816AC" w14:textId="77777777" w:rsidTr="00130A33">
        <w:tblPrEx>
          <w:tblW w:w="14334" w:type="dxa"/>
          <w:tblInd w:w="-108" w:type="dxa"/>
          <w:tblLayout w:type="fixed"/>
          <w:tblCellMar>
            <w:left w:w="0" w:type="dxa"/>
            <w:right w:w="0" w:type="dxa"/>
          </w:tblCellMar>
          <w:tblPrExChange w:id="1707" w:author="Jeff Wootton" w:date="2022-07-11T16:54:00Z">
            <w:tblPrEx>
              <w:tblW w:w="14329" w:type="dxa"/>
              <w:tblInd w:w="-108" w:type="dxa"/>
              <w:tblLayout w:type="fixed"/>
              <w:tblCellMar>
                <w:left w:w="0" w:type="dxa"/>
                <w:right w:w="0" w:type="dxa"/>
              </w:tblCellMar>
            </w:tblPrEx>
          </w:tblPrExChange>
        </w:tblPrEx>
        <w:trPr>
          <w:gridAfter w:val="1"/>
          <w:wAfter w:w="103" w:type="dxa"/>
          <w:trPrChange w:id="1708" w:author="Jeff Wootton" w:date="2022-07-11T16:54:00Z">
            <w:trPr>
              <w:gridBefore w:val="1"/>
            </w:trPr>
          </w:trPrChange>
        </w:trPr>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Change w:id="1709" w:author="Jeff Wootton" w:date="2022-07-11T16:54:00Z">
              <w:tcPr>
                <w:tcW w:w="2548" w:type="dxa"/>
                <w:gridSpan w:val="3"/>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tcPrChange>
          </w:tcPr>
          <w:p w14:paraId="5C572FC6" w14:textId="54110C0C" w:rsidR="00E73EDF" w:rsidRPr="00651940" w:rsidRDefault="00CC1B0B" w:rsidP="00E170AC">
            <w:pPr>
              <w:spacing w:before="60" w:after="60" w:line="240" w:lineRule="auto"/>
              <w:jc w:val="left"/>
              <w:rPr>
                <w:rFonts w:cs="Arial"/>
                <w:b/>
                <w:bCs/>
                <w:sz w:val="16"/>
                <w:szCs w:val="16"/>
                <w:lang w:val="en-AU"/>
              </w:rPr>
            </w:pPr>
            <w:ins w:id="1710" w:author="Thomas Richardson" w:date="2022-05-23T21:01:00Z">
              <w:r>
                <w:rPr>
                  <w:rFonts w:cs="Arial"/>
                  <w:sz w:val="16"/>
                  <w:szCs w:val="16"/>
                  <w:lang w:val="en-AU"/>
                </w:rPr>
                <w:t>certificates</w:t>
              </w:r>
            </w:ins>
            <w:del w:id="1711" w:author="Thomas Richardson" w:date="2022-05-23T21:01:00Z">
              <w:r w:rsidR="007653F1" w:rsidRPr="00651940" w:rsidDel="00E34467">
                <w:rPr>
                  <w:rFonts w:cs="Arial"/>
                  <w:sz w:val="16"/>
                  <w:szCs w:val="16"/>
                  <w:lang w:val="en-AU"/>
                </w:rPr>
                <w:delText>replacedData</w:delText>
              </w:r>
            </w:del>
          </w:p>
        </w:tc>
        <w:tc>
          <w:tcPr>
            <w:tcW w:w="4642" w:type="dxa"/>
            <w:gridSpan w:val="4"/>
            <w:tcBorders>
              <w:top w:val="single" w:sz="4" w:space="0" w:color="auto"/>
              <w:left w:val="nil"/>
              <w:bottom w:val="single" w:sz="4" w:space="0" w:color="auto"/>
              <w:right w:val="single" w:sz="4" w:space="0" w:color="auto"/>
            </w:tcBorders>
            <w:shd w:val="clear" w:color="auto" w:fill="auto"/>
            <w:tcMar>
              <w:left w:w="108" w:type="dxa"/>
              <w:right w:w="108" w:type="dxa"/>
            </w:tcMar>
            <w:tcPrChange w:id="1712" w:author="Jeff Wootton" w:date="2022-07-11T16:54:00Z">
              <w:tcPr>
                <w:tcW w:w="3201" w:type="dxa"/>
                <w:gridSpan w:val="4"/>
                <w:tcBorders>
                  <w:top w:val="single" w:sz="4" w:space="0" w:color="auto"/>
                  <w:left w:val="nil"/>
                  <w:bottom w:val="single" w:sz="4" w:space="0" w:color="auto"/>
                  <w:right w:val="single" w:sz="4" w:space="0" w:color="auto"/>
                </w:tcBorders>
                <w:shd w:val="clear" w:color="auto" w:fill="auto"/>
                <w:tcMar>
                  <w:left w:w="108" w:type="dxa"/>
                  <w:right w:w="108" w:type="dxa"/>
                </w:tcMar>
              </w:tcPr>
            </w:tcPrChange>
          </w:tcPr>
          <w:p w14:paraId="17D0AB47" w14:textId="60F92225" w:rsidR="00E73EDF" w:rsidRPr="00651940" w:rsidRDefault="00BD587E" w:rsidP="00E170AC">
            <w:pPr>
              <w:spacing w:before="60" w:after="60" w:line="240" w:lineRule="auto"/>
              <w:jc w:val="left"/>
              <w:rPr>
                <w:rFonts w:cs="Arial"/>
                <w:b/>
                <w:bCs/>
                <w:sz w:val="16"/>
                <w:szCs w:val="16"/>
                <w:lang w:val="en-AU"/>
              </w:rPr>
            </w:pPr>
            <w:ins w:id="1713" w:author="Jeff Wootton" w:date="2022-07-11T10:52:00Z">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ins>
            <w:ins w:id="1714" w:author="Thomas Richardson" w:date="2022-05-23T21:02:00Z">
              <w:del w:id="1715" w:author="Jeff Wootton" w:date="2022-07-11T10:52:00Z">
                <w:r w:rsidR="00CC1B0B" w:rsidRPr="00651940" w:rsidDel="00BD587E">
                  <w:rPr>
                    <w:rFonts w:cs="Arial"/>
                    <w:sz w:val="16"/>
                    <w:szCs w:val="16"/>
                  </w:rPr>
                  <w:delText>0..*</w:delText>
                </w:r>
              </w:del>
            </w:ins>
            <w:del w:id="1716" w:author="Thomas Richardson" w:date="2022-05-23T21:02:00Z">
              <w:r w:rsidR="007653F1" w:rsidRPr="00651940" w:rsidDel="00CC1B0B">
                <w:rPr>
                  <w:rFonts w:cs="Arial"/>
                  <w:sz w:val="16"/>
                  <w:szCs w:val="16"/>
                  <w:lang w:val="en-AU"/>
                </w:rPr>
                <w:delText>1</w:delText>
              </w:r>
            </w:del>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Change w:id="1717" w:author="Jeff Wootton" w:date="2022-07-11T16:54:00Z">
              <w:tcPr>
                <w:tcW w:w="685"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tcPrChange>
          </w:tcPr>
          <w:p w14:paraId="3B478F4C" w14:textId="37763065" w:rsidR="00E73EDF" w:rsidRPr="00E37327" w:rsidRDefault="00E170AC" w:rsidP="00E37327">
            <w:pPr>
              <w:spacing w:before="60" w:after="60" w:line="240" w:lineRule="auto"/>
              <w:jc w:val="center"/>
              <w:rPr>
                <w:rFonts w:cs="Arial"/>
                <w:sz w:val="16"/>
                <w:szCs w:val="16"/>
                <w:lang w:val="en-AU"/>
              </w:rPr>
            </w:pPr>
            <w:ins w:id="1718" w:author="Jeff Wootton" w:date="2022-07-11T10:32:00Z">
              <w:r>
                <w:rPr>
                  <w:rFonts w:cs="Arial"/>
                  <w:sz w:val="16"/>
                  <w:szCs w:val="16"/>
                  <w:lang w:val="en-AU"/>
                </w:rPr>
                <w:t>0..*</w:t>
              </w:r>
            </w:ins>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Change w:id="1719" w:author="Jeff Wootton" w:date="2022-07-11T16:54:00Z">
              <w:tcPr>
                <w:tcW w:w="4414" w:type="dxa"/>
                <w:gridSpan w:val="2"/>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tcPrChange>
          </w:tcPr>
          <w:p w14:paraId="43511B8B" w14:textId="370C5DE3" w:rsidR="00E73EDF" w:rsidRPr="00651940" w:rsidRDefault="00EF1B19" w:rsidP="00960DB7">
            <w:pPr>
              <w:spacing w:before="60" w:after="60" w:line="240" w:lineRule="auto"/>
              <w:rPr>
                <w:rFonts w:cs="Arial"/>
                <w:b/>
                <w:bCs/>
                <w:sz w:val="16"/>
                <w:szCs w:val="16"/>
                <w:lang w:val="en-AU"/>
              </w:rPr>
            </w:pPr>
            <w:ins w:id="1720" w:author="Thomas Richardson" w:date="2022-05-23T21:02:00Z">
              <w:r>
                <w:rPr>
                  <w:rFonts w:cs="Arial"/>
                  <w:sz w:val="16"/>
                  <w:szCs w:val="16"/>
                </w:rPr>
                <w:t>S100_SE_CertificateContainer</w:t>
              </w:r>
            </w:ins>
            <w:del w:id="1721" w:author="Thomas Richardson" w:date="2022-05-23T21:02:00Z">
              <w:r w:rsidR="007653F1" w:rsidRPr="00651940" w:rsidDel="00EF1B19">
                <w:rPr>
                  <w:rFonts w:cs="Arial"/>
                  <w:sz w:val="16"/>
                  <w:szCs w:val="16"/>
                  <w:lang w:val="en-AU"/>
                </w:rPr>
                <w:delText>Boolean</w:delText>
              </w:r>
            </w:del>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Change w:id="1722" w:author="Jeff Wootton" w:date="2022-07-11T16:54:00Z">
              <w:tcPr>
                <w:tcW w:w="3481" w:type="dxa"/>
                <w:gridSpan w:val="3"/>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tcPrChange>
          </w:tcPr>
          <w:p w14:paraId="199A8189" w14:textId="523741ED" w:rsidR="00E73EDF" w:rsidRPr="00651940" w:rsidRDefault="00343C2B" w:rsidP="00960DB7">
            <w:pPr>
              <w:spacing w:before="60" w:after="60" w:line="240" w:lineRule="auto"/>
              <w:jc w:val="left"/>
              <w:rPr>
                <w:rFonts w:cs="Arial"/>
                <w:b/>
                <w:bCs/>
                <w:sz w:val="16"/>
                <w:szCs w:val="16"/>
                <w:lang w:val="en-AU"/>
              </w:rPr>
            </w:pPr>
            <w:ins w:id="1723" w:author="Thomas Richardson" w:date="2022-05-23T21:02:00Z">
              <w:r>
                <w:rPr>
                  <w:sz w:val="16"/>
                  <w:szCs w:val="16"/>
                </w:rPr>
                <w:t>Content defined in S-100 Part 15. All certificates used, except the SA root certificate (installed separately by the implementing system) shall be included</w:t>
              </w:r>
            </w:ins>
            <w:del w:id="1724" w:author="Thomas Richardson" w:date="2022-05-23T21:02:00Z">
              <w:r w:rsidR="007653F1" w:rsidRPr="00651940" w:rsidDel="00343C2B">
                <w:rPr>
                  <w:rFonts w:cs="Arial"/>
                  <w:sz w:val="16"/>
                  <w:szCs w:val="16"/>
                  <w:lang w:val="en-AU"/>
                </w:rPr>
                <w:delText>If a data file is cancelled is it replaced by another data file</w:delText>
              </w:r>
            </w:del>
          </w:p>
        </w:tc>
      </w:tr>
      <w:tr w:rsidR="00130A33" w:rsidRPr="00651940" w14:paraId="332C6C31" w14:textId="77777777" w:rsidTr="00130A33">
        <w:tblPrEx>
          <w:tblW w:w="14334" w:type="dxa"/>
          <w:tblInd w:w="-108" w:type="dxa"/>
          <w:tblLayout w:type="fixed"/>
          <w:tblCellMar>
            <w:left w:w="0" w:type="dxa"/>
            <w:right w:w="0" w:type="dxa"/>
          </w:tblCellMar>
          <w:tblPrExChange w:id="1725" w:author="Jeff Wootton" w:date="2022-07-11T16:54:00Z">
            <w:tblPrEx>
              <w:tblW w:w="14329" w:type="dxa"/>
              <w:tblInd w:w="-108" w:type="dxa"/>
              <w:tblLayout w:type="fixed"/>
              <w:tblCellMar>
                <w:left w:w="0" w:type="dxa"/>
                <w:right w:w="0" w:type="dxa"/>
              </w:tblCellMar>
            </w:tblPrEx>
          </w:tblPrExChange>
        </w:tblPrEx>
        <w:trPr>
          <w:gridAfter w:val="1"/>
          <w:wAfter w:w="103" w:type="dxa"/>
          <w:trPrChange w:id="1726" w:author="Jeff Wootton" w:date="2022-07-11T16:54:00Z">
            <w:trPr>
              <w:gridBefore w:val="1"/>
            </w:trPr>
          </w:trPrChange>
        </w:trPr>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Change w:id="1727" w:author="Jeff Wootton" w:date="2022-07-11T16:54:00Z">
              <w:tcPr>
                <w:tcW w:w="2548" w:type="dxa"/>
                <w:gridSpan w:val="3"/>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tcPrChange>
          </w:tcPr>
          <w:p w14:paraId="4F3A9D46" w14:textId="33AC8351" w:rsidR="00E73EDF" w:rsidRPr="00651940" w:rsidRDefault="007653F1" w:rsidP="00960DB7">
            <w:pPr>
              <w:spacing w:before="60" w:after="60" w:line="240" w:lineRule="auto"/>
              <w:rPr>
                <w:rFonts w:cs="Arial"/>
                <w:b/>
                <w:bCs/>
                <w:sz w:val="16"/>
                <w:szCs w:val="16"/>
                <w:lang w:val="en-AU"/>
              </w:rPr>
            </w:pPr>
            <w:del w:id="1728" w:author="Thomas Richardson" w:date="2022-05-23T21:01:00Z">
              <w:r w:rsidRPr="00651940" w:rsidDel="00E34467">
                <w:rPr>
                  <w:rFonts w:cs="Arial"/>
                  <w:sz w:val="16"/>
                  <w:szCs w:val="16"/>
                  <w:lang w:val="en-AU"/>
                </w:rPr>
                <w:delText>dataReplacement</w:delText>
              </w:r>
            </w:del>
            <w:proofErr w:type="spellStart"/>
            <w:ins w:id="1729" w:author="Thomas Richardson" w:date="2022-05-23T21:01:00Z">
              <w:r w:rsidR="00E34467">
                <w:rPr>
                  <w:rFonts w:cs="Arial"/>
                  <w:sz w:val="16"/>
                  <w:szCs w:val="16"/>
                  <w:lang w:val="en-AU"/>
                </w:rPr>
                <w:t>dataServerIdentifier</w:t>
              </w:r>
            </w:ins>
            <w:proofErr w:type="spellEnd"/>
          </w:p>
        </w:tc>
        <w:tc>
          <w:tcPr>
            <w:tcW w:w="4642" w:type="dxa"/>
            <w:gridSpan w:val="4"/>
            <w:tcBorders>
              <w:top w:val="single" w:sz="4" w:space="0" w:color="auto"/>
              <w:left w:val="nil"/>
              <w:bottom w:val="single" w:sz="4" w:space="0" w:color="auto"/>
              <w:right w:val="single" w:sz="4" w:space="0" w:color="auto"/>
            </w:tcBorders>
            <w:shd w:val="clear" w:color="auto" w:fill="auto"/>
            <w:tcMar>
              <w:left w:w="108" w:type="dxa"/>
              <w:right w:w="108" w:type="dxa"/>
            </w:tcMar>
            <w:tcPrChange w:id="1730" w:author="Jeff Wootton" w:date="2022-07-11T16:54:00Z">
              <w:tcPr>
                <w:tcW w:w="3201" w:type="dxa"/>
                <w:gridSpan w:val="4"/>
                <w:tcBorders>
                  <w:top w:val="single" w:sz="4" w:space="0" w:color="auto"/>
                  <w:left w:val="nil"/>
                  <w:bottom w:val="single" w:sz="4" w:space="0" w:color="auto"/>
                  <w:right w:val="single" w:sz="4" w:space="0" w:color="auto"/>
                </w:tcBorders>
                <w:shd w:val="clear" w:color="auto" w:fill="auto"/>
                <w:tcMar>
                  <w:left w:w="108" w:type="dxa"/>
                  <w:right w:w="108" w:type="dxa"/>
                </w:tcMar>
              </w:tcPr>
            </w:tcPrChange>
          </w:tcPr>
          <w:p w14:paraId="16B069A3" w14:textId="21A14741" w:rsidR="00E73EDF" w:rsidRPr="00651940" w:rsidRDefault="00BD587E" w:rsidP="00E170AC">
            <w:pPr>
              <w:spacing w:before="60" w:after="60" w:line="240" w:lineRule="auto"/>
              <w:jc w:val="left"/>
              <w:rPr>
                <w:rFonts w:cs="Arial"/>
                <w:b/>
                <w:bCs/>
                <w:sz w:val="16"/>
                <w:szCs w:val="16"/>
                <w:lang w:val="en-AU"/>
              </w:rPr>
            </w:pPr>
            <w:ins w:id="1731" w:author="Jeff Wootton" w:date="2022-07-11T10:53:00Z">
              <w:r>
                <w:rPr>
                  <w:rFonts w:cs="Arial"/>
                  <w:sz w:val="16"/>
                  <w:szCs w:val="16"/>
                </w:rPr>
                <w:t>Identifies the data server for the permit</w:t>
              </w:r>
            </w:ins>
            <w:del w:id="1732" w:author="Jeff Wootton" w:date="2022-07-11T10:53:00Z">
              <w:r w:rsidR="007653F1" w:rsidRPr="00651940" w:rsidDel="00BD587E">
                <w:rPr>
                  <w:rFonts w:cs="Arial"/>
                  <w:sz w:val="16"/>
                  <w:szCs w:val="16"/>
                  <w:lang w:val="en-AU"/>
                </w:rPr>
                <w:delText>0..1</w:delText>
              </w:r>
            </w:del>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Change w:id="1733" w:author="Jeff Wootton" w:date="2022-07-11T16:54:00Z">
              <w:tcPr>
                <w:tcW w:w="685"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tcPrChange>
          </w:tcPr>
          <w:p w14:paraId="08D15894" w14:textId="6B7AA403" w:rsidR="00E73EDF"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0..1</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Change w:id="1734" w:author="Jeff Wootton" w:date="2022-07-11T16:54:00Z">
              <w:tcPr>
                <w:tcW w:w="4414" w:type="dxa"/>
                <w:gridSpan w:val="2"/>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tcPrChange>
          </w:tcPr>
          <w:p w14:paraId="43F72E4B" w14:textId="248F49E3" w:rsidR="00E73EDF" w:rsidRPr="00651940" w:rsidRDefault="002E4370" w:rsidP="00960DB7">
            <w:pPr>
              <w:spacing w:before="60" w:after="60" w:line="240" w:lineRule="auto"/>
              <w:rPr>
                <w:rFonts w:cs="Arial"/>
                <w:b/>
                <w:bCs/>
                <w:sz w:val="16"/>
                <w:szCs w:val="16"/>
                <w:lang w:val="en-AU"/>
              </w:rPr>
            </w:pPr>
            <w:proofErr w:type="spellStart"/>
            <w:r w:rsidRPr="00651940">
              <w:rPr>
                <w:rFonts w:cs="Arial"/>
                <w:sz w:val="16"/>
                <w:szCs w:val="16"/>
                <w:lang w:val="en-AU"/>
              </w:rPr>
              <w:t>CharacterString</w:t>
            </w:r>
            <w:proofErr w:type="spellEnd"/>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Change w:id="1735" w:author="Jeff Wootton" w:date="2022-07-11T16:54:00Z">
              <w:tcPr>
                <w:tcW w:w="3481" w:type="dxa"/>
                <w:gridSpan w:val="3"/>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tcPrChange>
          </w:tcPr>
          <w:p w14:paraId="7CB7D327" w14:textId="45208182" w:rsidR="00E73EDF" w:rsidRPr="00651940" w:rsidRDefault="007653F1" w:rsidP="00960DB7">
            <w:pPr>
              <w:spacing w:before="60" w:after="60" w:line="240" w:lineRule="auto"/>
              <w:jc w:val="left"/>
              <w:rPr>
                <w:rFonts w:cs="Arial"/>
                <w:b/>
                <w:bCs/>
                <w:sz w:val="16"/>
                <w:szCs w:val="16"/>
                <w:lang w:val="en-AU"/>
              </w:rPr>
            </w:pPr>
            <w:del w:id="1736" w:author="Thomas Richardson" w:date="2022-05-23T21:01:00Z">
              <w:r w:rsidRPr="00651940" w:rsidDel="00E34467">
                <w:rPr>
                  <w:rFonts w:cs="Arial"/>
                  <w:sz w:val="16"/>
                  <w:szCs w:val="16"/>
                  <w:lang w:val="en-AU"/>
                </w:rPr>
                <w:delText>Dataset name</w:delText>
              </w:r>
            </w:del>
          </w:p>
        </w:tc>
      </w:tr>
      <w:tr w:rsidR="00130A33" w:rsidRPr="00651940" w14:paraId="5C61ABAA" w14:textId="77777777" w:rsidTr="00130A33">
        <w:tblPrEx>
          <w:tblW w:w="14334" w:type="dxa"/>
          <w:tblInd w:w="-108" w:type="dxa"/>
          <w:tblLayout w:type="fixed"/>
          <w:tblCellMar>
            <w:left w:w="0" w:type="dxa"/>
            <w:right w:w="0" w:type="dxa"/>
          </w:tblCellMar>
          <w:tblPrExChange w:id="1737" w:author="Jeff Wootton" w:date="2022-07-11T16:54:00Z">
            <w:tblPrEx>
              <w:tblW w:w="14329" w:type="dxa"/>
              <w:tblInd w:w="-108" w:type="dxa"/>
              <w:tblLayout w:type="fixed"/>
              <w:tblCellMar>
                <w:left w:w="0" w:type="dxa"/>
                <w:right w:w="0" w:type="dxa"/>
              </w:tblCellMar>
            </w:tblPrEx>
          </w:tblPrExChange>
        </w:tblPrEx>
        <w:trPr>
          <w:gridAfter w:val="1"/>
          <w:wAfter w:w="103" w:type="dxa"/>
          <w:cantSplit/>
          <w:trPrChange w:id="1738" w:author="Jeff Wootton" w:date="2022-07-11T16:54:00Z">
            <w:trPr>
              <w:gridBefore w:val="1"/>
              <w:cantSplit/>
            </w:trPr>
          </w:trPrChange>
        </w:trPr>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Change w:id="1739" w:author="Jeff Wootton" w:date="2022-07-11T16:54:00Z">
              <w:tcPr>
                <w:tcW w:w="2548" w:type="dxa"/>
                <w:gridSpan w:val="3"/>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tcPrChange>
          </w:tcPr>
          <w:p w14:paraId="3A2B84BF" w14:textId="26B5FA52" w:rsidR="007C6390" w:rsidRPr="00651940" w:rsidRDefault="007C6390" w:rsidP="00960DB7">
            <w:pPr>
              <w:spacing w:before="60" w:after="60" w:line="240" w:lineRule="auto"/>
              <w:rPr>
                <w:rFonts w:cs="Arial"/>
                <w:sz w:val="16"/>
                <w:szCs w:val="16"/>
                <w:lang w:val="en-AU"/>
              </w:rPr>
            </w:pPr>
            <w:proofErr w:type="spellStart"/>
            <w:r w:rsidRPr="00651940">
              <w:rPr>
                <w:rFonts w:cs="Arial"/>
                <w:sz w:val="16"/>
                <w:szCs w:val="16"/>
              </w:rPr>
              <w:t>datasetDiscoveryMetadata</w:t>
            </w:r>
            <w:proofErr w:type="spellEnd"/>
          </w:p>
        </w:tc>
        <w:tc>
          <w:tcPr>
            <w:tcW w:w="4642" w:type="dxa"/>
            <w:gridSpan w:val="4"/>
            <w:tcBorders>
              <w:top w:val="single" w:sz="4" w:space="0" w:color="auto"/>
              <w:left w:val="nil"/>
              <w:bottom w:val="single" w:sz="4" w:space="0" w:color="auto"/>
              <w:right w:val="single" w:sz="4" w:space="0" w:color="auto"/>
            </w:tcBorders>
            <w:shd w:val="clear" w:color="auto" w:fill="auto"/>
            <w:tcMar>
              <w:left w:w="108" w:type="dxa"/>
              <w:right w:w="108" w:type="dxa"/>
            </w:tcMar>
            <w:tcPrChange w:id="1740" w:author="Jeff Wootton" w:date="2022-07-11T16:54:00Z">
              <w:tcPr>
                <w:tcW w:w="3201" w:type="dxa"/>
                <w:gridSpan w:val="4"/>
                <w:tcBorders>
                  <w:top w:val="single" w:sz="4" w:space="0" w:color="auto"/>
                  <w:left w:val="nil"/>
                  <w:bottom w:val="single" w:sz="4" w:space="0" w:color="auto"/>
                  <w:right w:val="single" w:sz="4" w:space="0" w:color="auto"/>
                </w:tcBorders>
                <w:shd w:val="clear" w:color="auto" w:fill="auto"/>
                <w:tcMar>
                  <w:left w:w="108" w:type="dxa"/>
                  <w:right w:w="108" w:type="dxa"/>
                </w:tcMar>
              </w:tcPr>
            </w:tcPrChange>
          </w:tcPr>
          <w:p w14:paraId="32905DB7" w14:textId="6D064FDB" w:rsidR="007C6390" w:rsidRPr="00651940" w:rsidRDefault="00BD587E" w:rsidP="00E170AC">
            <w:pPr>
              <w:spacing w:before="60" w:after="60" w:line="240" w:lineRule="auto"/>
              <w:jc w:val="left"/>
              <w:rPr>
                <w:rFonts w:cs="Arial"/>
                <w:sz w:val="16"/>
                <w:szCs w:val="16"/>
                <w:lang w:val="en-AU"/>
              </w:rPr>
            </w:pPr>
            <w:ins w:id="1741" w:author="Jeff Wootton" w:date="2022-07-11T10:54: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del w:id="1742" w:author="Jeff Wootton" w:date="2022-07-11T10:54:00Z">
              <w:r w:rsidR="007C6390" w:rsidRPr="00651940" w:rsidDel="00BD587E">
                <w:rPr>
                  <w:rFonts w:cs="Arial"/>
                  <w:sz w:val="16"/>
                  <w:szCs w:val="16"/>
                </w:rPr>
                <w:delText>0..*</w:delText>
              </w:r>
            </w:del>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Change w:id="1743" w:author="Jeff Wootton" w:date="2022-07-11T16:54:00Z">
              <w:tcPr>
                <w:tcW w:w="685"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tcPrChange>
          </w:tcPr>
          <w:p w14:paraId="67681683" w14:textId="0C67A02F"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Change w:id="1744" w:author="Jeff Wootton" w:date="2022-07-11T16:54:00Z">
              <w:tcPr>
                <w:tcW w:w="4414" w:type="dxa"/>
                <w:gridSpan w:val="2"/>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tcPrChange>
          </w:tcPr>
          <w:p w14:paraId="1F34820C" w14:textId="3EE4BE08" w:rsidR="007C6390" w:rsidRPr="00651940" w:rsidRDefault="007C6390" w:rsidP="00960DB7">
            <w:pPr>
              <w:spacing w:before="60" w:after="60" w:line="240" w:lineRule="auto"/>
              <w:rPr>
                <w:rFonts w:cs="Arial"/>
                <w:sz w:val="16"/>
                <w:szCs w:val="16"/>
                <w:lang w:val="en-AU"/>
              </w:rPr>
            </w:pPr>
            <w:r w:rsidRPr="00651940">
              <w:rPr>
                <w:sz w:val="16"/>
                <w:szCs w:val="16"/>
              </w:rPr>
              <w:t>Aggregation S100_DatasetDiscoveryMetadata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Change w:id="1745" w:author="Jeff Wootton" w:date="2022-07-11T16:54:00Z">
              <w:tcPr>
                <w:tcW w:w="3481" w:type="dxa"/>
                <w:gridSpan w:val="3"/>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tcPrChange>
          </w:tcPr>
          <w:p w14:paraId="3C6DD3C3" w14:textId="77777777" w:rsidR="007C6390" w:rsidRPr="00651940" w:rsidRDefault="007C6390" w:rsidP="00960DB7">
            <w:pPr>
              <w:spacing w:before="60" w:after="60" w:line="240" w:lineRule="auto"/>
              <w:jc w:val="left"/>
              <w:rPr>
                <w:rFonts w:cs="Arial"/>
                <w:sz w:val="16"/>
                <w:szCs w:val="16"/>
                <w:lang w:val="en-AU"/>
              </w:rPr>
            </w:pPr>
          </w:p>
        </w:tc>
      </w:tr>
      <w:tr w:rsidR="00130A33" w:rsidRPr="00651940" w14:paraId="17EA8D2C" w14:textId="77777777" w:rsidTr="00130A33">
        <w:tblPrEx>
          <w:tblW w:w="14334" w:type="dxa"/>
          <w:tblInd w:w="-108" w:type="dxa"/>
          <w:tblLayout w:type="fixed"/>
          <w:tblCellMar>
            <w:left w:w="0" w:type="dxa"/>
            <w:right w:w="0" w:type="dxa"/>
          </w:tblCellMar>
          <w:tblPrExChange w:id="1746" w:author="Jeff Wootton" w:date="2022-07-11T16:54:00Z">
            <w:tblPrEx>
              <w:tblW w:w="14329" w:type="dxa"/>
              <w:tblInd w:w="-108" w:type="dxa"/>
              <w:tblLayout w:type="fixed"/>
              <w:tblCellMar>
                <w:left w:w="0" w:type="dxa"/>
                <w:right w:w="0" w:type="dxa"/>
              </w:tblCellMar>
            </w:tblPrEx>
          </w:tblPrExChange>
        </w:tblPrEx>
        <w:trPr>
          <w:gridAfter w:val="1"/>
          <w:wAfter w:w="103" w:type="dxa"/>
          <w:trPrChange w:id="1747" w:author="Jeff Wootton" w:date="2022-07-11T16:54:00Z">
            <w:trPr>
              <w:gridBefore w:val="1"/>
            </w:trPr>
          </w:trPrChange>
        </w:trPr>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Change w:id="1748" w:author="Jeff Wootton" w:date="2022-07-11T16:54:00Z">
              <w:tcPr>
                <w:tcW w:w="2548" w:type="dxa"/>
                <w:gridSpan w:val="3"/>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tcPrChange>
          </w:tcPr>
          <w:p w14:paraId="4F792D5B" w14:textId="35A514B1" w:rsidR="007C6390" w:rsidRPr="00651940" w:rsidRDefault="00821DC3" w:rsidP="00960DB7">
            <w:pPr>
              <w:spacing w:before="60" w:after="60" w:line="240" w:lineRule="auto"/>
              <w:rPr>
                <w:rFonts w:cs="Arial"/>
                <w:sz w:val="16"/>
                <w:szCs w:val="16"/>
                <w:lang w:val="en-AU"/>
              </w:rPr>
            </w:pPr>
            <w:proofErr w:type="spellStart"/>
            <w:ins w:id="1749" w:author="Thomas Richardson" w:date="2022-05-23T21:00:00Z">
              <w:r>
                <w:rPr>
                  <w:rFonts w:cs="Arial"/>
                  <w:sz w:val="16"/>
                  <w:szCs w:val="16"/>
                </w:rPr>
                <w:t>catalogueDiscoveryMetadata</w:t>
              </w:r>
            </w:ins>
            <w:proofErr w:type="spellEnd"/>
            <w:del w:id="1750" w:author="Thomas Richardson" w:date="2022-05-23T21:00:00Z">
              <w:r w:rsidR="007C6390" w:rsidRPr="00651940" w:rsidDel="00821DC3">
                <w:rPr>
                  <w:rFonts w:cs="Arial"/>
                  <w:sz w:val="16"/>
                  <w:szCs w:val="16"/>
                </w:rPr>
                <w:delText>--</w:delText>
              </w:r>
            </w:del>
          </w:p>
        </w:tc>
        <w:tc>
          <w:tcPr>
            <w:tcW w:w="4642" w:type="dxa"/>
            <w:gridSpan w:val="4"/>
            <w:tcBorders>
              <w:top w:val="single" w:sz="4" w:space="0" w:color="auto"/>
              <w:left w:val="nil"/>
              <w:bottom w:val="single" w:sz="4" w:space="0" w:color="auto"/>
              <w:right w:val="single" w:sz="4" w:space="0" w:color="auto"/>
            </w:tcBorders>
            <w:shd w:val="clear" w:color="auto" w:fill="auto"/>
            <w:tcMar>
              <w:left w:w="108" w:type="dxa"/>
              <w:right w:w="108" w:type="dxa"/>
            </w:tcMar>
            <w:tcPrChange w:id="1751" w:author="Jeff Wootton" w:date="2022-07-11T16:54:00Z">
              <w:tcPr>
                <w:tcW w:w="3201" w:type="dxa"/>
                <w:gridSpan w:val="4"/>
                <w:tcBorders>
                  <w:top w:val="single" w:sz="4" w:space="0" w:color="auto"/>
                  <w:left w:val="nil"/>
                  <w:bottom w:val="single" w:sz="4" w:space="0" w:color="auto"/>
                  <w:right w:val="single" w:sz="4" w:space="0" w:color="auto"/>
                </w:tcBorders>
                <w:shd w:val="clear" w:color="auto" w:fill="auto"/>
                <w:tcMar>
                  <w:left w:w="108" w:type="dxa"/>
                  <w:right w:w="108" w:type="dxa"/>
                </w:tcMar>
              </w:tcPr>
            </w:tcPrChange>
          </w:tcPr>
          <w:p w14:paraId="76CDCA0E" w14:textId="600C3AE5" w:rsidR="007C6390" w:rsidRPr="00651940" w:rsidRDefault="00BD587E" w:rsidP="00E170AC">
            <w:pPr>
              <w:spacing w:before="60" w:after="60" w:line="240" w:lineRule="auto"/>
              <w:jc w:val="left"/>
              <w:rPr>
                <w:rFonts w:cs="Arial"/>
                <w:sz w:val="16"/>
                <w:szCs w:val="16"/>
                <w:lang w:val="en-AU"/>
              </w:rPr>
            </w:pPr>
            <w:ins w:id="1752" w:author="Jeff Wootton" w:date="2022-07-11T10:57:00Z">
              <w:r w:rsidRPr="003A450C">
                <w:rPr>
                  <w:rFonts w:cs="Arial"/>
                  <w:sz w:val="16"/>
                  <w:szCs w:val="16"/>
                </w:rPr>
                <w:t xml:space="preserve">Metadata for </w:t>
              </w:r>
              <w:r>
                <w:rPr>
                  <w:rFonts w:cs="Arial"/>
                  <w:sz w:val="16"/>
                  <w:szCs w:val="16"/>
                </w:rPr>
                <w:t>C</w:t>
              </w:r>
              <w:r w:rsidRPr="003A450C">
                <w:rPr>
                  <w:rFonts w:cs="Arial"/>
                  <w:sz w:val="16"/>
                  <w:szCs w:val="16"/>
                </w:rPr>
                <w:t>atalogue</w:t>
              </w:r>
            </w:ins>
            <w:del w:id="1753" w:author="Jeff Wootton" w:date="2022-07-11T10:57:00Z">
              <w:r w:rsidR="007C6390" w:rsidRPr="00651940" w:rsidDel="00BD587E">
                <w:rPr>
                  <w:rFonts w:cs="Arial"/>
                  <w:sz w:val="16"/>
                  <w:szCs w:val="16"/>
                </w:rPr>
                <w:delText>0..*</w:delText>
              </w:r>
            </w:del>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Change w:id="1754" w:author="Jeff Wootton" w:date="2022-07-11T16:54:00Z">
              <w:tcPr>
                <w:tcW w:w="685"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tcPrChange>
          </w:tcPr>
          <w:p w14:paraId="4FCD7EA9" w14:textId="623563C3"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Change w:id="1755" w:author="Jeff Wootton" w:date="2022-07-11T16:54:00Z">
              <w:tcPr>
                <w:tcW w:w="4414" w:type="dxa"/>
                <w:gridSpan w:val="2"/>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tcPrChange>
          </w:tcPr>
          <w:p w14:paraId="1980F1BD" w14:textId="5EFAFF20" w:rsidR="007C6390" w:rsidRPr="00651940" w:rsidRDefault="007C6390" w:rsidP="00960DB7">
            <w:pPr>
              <w:spacing w:before="60" w:after="60" w:line="240" w:lineRule="auto"/>
              <w:rPr>
                <w:rFonts w:cs="Arial"/>
                <w:sz w:val="16"/>
                <w:szCs w:val="16"/>
                <w:lang w:val="en-AU"/>
              </w:rPr>
            </w:pPr>
            <w:r w:rsidRPr="00651940">
              <w:rPr>
                <w:sz w:val="16"/>
                <w:szCs w:val="16"/>
              </w:rPr>
              <w:t>Aggregation S100_Catalogue</w:t>
            </w:r>
            <w:ins w:id="1756" w:author="Thomas Richardson" w:date="2022-05-23T21:01:00Z">
              <w:r w:rsidR="000A528C">
                <w:rPr>
                  <w:sz w:val="16"/>
                  <w:szCs w:val="16"/>
                </w:rPr>
                <w:t>Discovery</w:t>
              </w:r>
            </w:ins>
            <w:r w:rsidRPr="00651940">
              <w:rPr>
                <w:sz w:val="16"/>
                <w:szCs w:val="16"/>
              </w:rPr>
              <w:t>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Change w:id="1757" w:author="Jeff Wootton" w:date="2022-07-11T16:54:00Z">
              <w:tcPr>
                <w:tcW w:w="3481" w:type="dxa"/>
                <w:gridSpan w:val="3"/>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tcPrChange>
          </w:tcPr>
          <w:p w14:paraId="02C6990F" w14:textId="4D2C18E1" w:rsidR="007C6390" w:rsidRPr="00651940" w:rsidRDefault="007C6390" w:rsidP="00960DB7">
            <w:pPr>
              <w:spacing w:before="60" w:after="60" w:line="240" w:lineRule="auto"/>
              <w:jc w:val="left"/>
              <w:rPr>
                <w:rFonts w:cs="Arial"/>
                <w:sz w:val="16"/>
                <w:szCs w:val="16"/>
                <w:lang w:val="en-AU"/>
              </w:rPr>
            </w:pPr>
            <w:r w:rsidRPr="00651940">
              <w:rPr>
                <w:rFonts w:cs="Arial"/>
                <w:sz w:val="16"/>
                <w:szCs w:val="16"/>
              </w:rPr>
              <w:t xml:space="preserve">Metadata for the </w:t>
            </w:r>
            <w:del w:id="1758" w:author="Jeff Wootton" w:date="2022-07-11T10:58:00Z">
              <w:r w:rsidRPr="00651940" w:rsidDel="00BD587E">
                <w:rPr>
                  <w:rFonts w:cs="Arial"/>
                  <w:sz w:val="16"/>
                  <w:szCs w:val="16"/>
                </w:rPr>
                <w:delText>feature</w:delText>
              </w:r>
            </w:del>
            <w:ins w:id="1759" w:author="Jeff Wootton" w:date="2022-07-11T10:58:00Z">
              <w:r w:rsidR="00BD587E">
                <w:rPr>
                  <w:rFonts w:cs="Arial"/>
                  <w:sz w:val="16"/>
                  <w:szCs w:val="16"/>
                </w:rPr>
                <w:t>F</w:t>
              </w:r>
              <w:r w:rsidR="00BD587E" w:rsidRPr="00651940">
                <w:rPr>
                  <w:rFonts w:cs="Arial"/>
                  <w:sz w:val="16"/>
                  <w:szCs w:val="16"/>
                </w:rPr>
                <w:t>eature</w:t>
              </w:r>
            </w:ins>
            <w:r w:rsidRPr="00651940">
              <w:rPr>
                <w:rFonts w:cs="Arial"/>
                <w:sz w:val="16"/>
                <w:szCs w:val="16"/>
              </w:rPr>
              <w:t xml:space="preserve">, </w:t>
            </w:r>
            <w:del w:id="1760" w:author="Jeff Wootton" w:date="2022-07-11T10:58:00Z">
              <w:r w:rsidRPr="00651940" w:rsidDel="00BD587E">
                <w:rPr>
                  <w:rFonts w:cs="Arial"/>
                  <w:sz w:val="16"/>
                  <w:szCs w:val="16"/>
                </w:rPr>
                <w:delText>portrayal</w:delText>
              </w:r>
            </w:del>
            <w:ins w:id="1761" w:author="Jeff Wootton" w:date="2022-07-11T10:58:00Z">
              <w:r w:rsidR="00BD587E">
                <w:rPr>
                  <w:rFonts w:cs="Arial"/>
                  <w:sz w:val="16"/>
                  <w:szCs w:val="16"/>
                </w:rPr>
                <w:t>P</w:t>
              </w:r>
              <w:r w:rsidR="00BD587E" w:rsidRPr="00651940">
                <w:rPr>
                  <w:rFonts w:cs="Arial"/>
                  <w:sz w:val="16"/>
                  <w:szCs w:val="16"/>
                </w:rPr>
                <w:t>ortrayal</w:t>
              </w:r>
            </w:ins>
            <w:r w:rsidRPr="00651940">
              <w:rPr>
                <w:rFonts w:cs="Arial"/>
                <w:sz w:val="16"/>
                <w:szCs w:val="16"/>
              </w:rPr>
              <w:t xml:space="preserve">, and </w:t>
            </w:r>
            <w:del w:id="1762" w:author="Jeff Wootton" w:date="2022-07-11T10:58:00Z">
              <w:r w:rsidRPr="00651940" w:rsidDel="00BD587E">
                <w:rPr>
                  <w:rFonts w:cs="Arial"/>
                  <w:sz w:val="16"/>
                  <w:szCs w:val="16"/>
                </w:rPr>
                <w:delText xml:space="preserve">interoperability </w:delText>
              </w:r>
            </w:del>
            <w:ins w:id="1763" w:author="Jeff Wootton" w:date="2022-07-11T10:58:00Z">
              <w:r w:rsidR="00BD587E">
                <w:rPr>
                  <w:rFonts w:cs="Arial"/>
                  <w:sz w:val="16"/>
                  <w:szCs w:val="16"/>
                </w:rPr>
                <w:t>I</w:t>
              </w:r>
              <w:r w:rsidR="00BD587E" w:rsidRPr="00651940">
                <w:rPr>
                  <w:rFonts w:cs="Arial"/>
                  <w:sz w:val="16"/>
                  <w:szCs w:val="16"/>
                </w:rPr>
                <w:t xml:space="preserve">nteroperability </w:t>
              </w:r>
            </w:ins>
            <w:del w:id="1764" w:author="Jeff Wootton" w:date="2022-07-11T10:58:00Z">
              <w:r w:rsidRPr="00651940" w:rsidDel="00BD587E">
                <w:rPr>
                  <w:rFonts w:cs="Arial"/>
                  <w:sz w:val="16"/>
                  <w:szCs w:val="16"/>
                </w:rPr>
                <w:delText>catalogues</w:delText>
              </w:r>
            </w:del>
            <w:ins w:id="1765" w:author="Jeff Wootton" w:date="2022-07-11T10:58:00Z">
              <w:r w:rsidR="00BD587E">
                <w:rPr>
                  <w:rFonts w:cs="Arial"/>
                  <w:sz w:val="16"/>
                  <w:szCs w:val="16"/>
                </w:rPr>
                <w:t>C</w:t>
              </w:r>
              <w:r w:rsidR="00BD587E" w:rsidRPr="00651940">
                <w:rPr>
                  <w:rFonts w:cs="Arial"/>
                  <w:sz w:val="16"/>
                  <w:szCs w:val="16"/>
                </w:rPr>
                <w:t>atalogues</w:t>
              </w:r>
            </w:ins>
            <w:r w:rsidRPr="00651940">
              <w:rPr>
                <w:rFonts w:cs="Arial"/>
                <w:sz w:val="16"/>
                <w:szCs w:val="16"/>
              </w:rPr>
              <w:t>, if any</w:t>
            </w:r>
          </w:p>
        </w:tc>
      </w:tr>
      <w:tr w:rsidR="00130A33" w:rsidRPr="00651940" w14:paraId="43444894" w14:textId="77777777" w:rsidTr="00130A33">
        <w:tblPrEx>
          <w:tblW w:w="14334" w:type="dxa"/>
          <w:tblInd w:w="-108" w:type="dxa"/>
          <w:tblLayout w:type="fixed"/>
          <w:tblCellMar>
            <w:left w:w="0" w:type="dxa"/>
            <w:right w:w="0" w:type="dxa"/>
          </w:tblCellMar>
          <w:tblPrExChange w:id="1766" w:author="Jeff Wootton" w:date="2022-07-11T16:54:00Z">
            <w:tblPrEx>
              <w:tblW w:w="14329" w:type="dxa"/>
              <w:tblInd w:w="-108" w:type="dxa"/>
              <w:tblLayout w:type="fixed"/>
              <w:tblCellMar>
                <w:left w:w="0" w:type="dxa"/>
                <w:right w:w="0" w:type="dxa"/>
              </w:tblCellMar>
            </w:tblPrEx>
          </w:tblPrExChange>
        </w:tblPrEx>
        <w:trPr>
          <w:gridAfter w:val="1"/>
          <w:wAfter w:w="103" w:type="dxa"/>
          <w:trPrChange w:id="1767" w:author="Jeff Wootton" w:date="2022-07-11T16:54:00Z">
            <w:trPr>
              <w:gridBefore w:val="1"/>
            </w:trPr>
          </w:trPrChange>
        </w:trPr>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Change w:id="1768" w:author="Jeff Wootton" w:date="2022-07-11T16:54:00Z">
              <w:tcPr>
                <w:tcW w:w="2548" w:type="dxa"/>
                <w:gridSpan w:val="3"/>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tcPrChange>
          </w:tcPr>
          <w:p w14:paraId="13211961" w14:textId="7167E49E" w:rsidR="007C6390" w:rsidRPr="00651940" w:rsidRDefault="007C6390" w:rsidP="00960DB7">
            <w:pPr>
              <w:spacing w:before="60" w:after="60" w:line="240" w:lineRule="auto"/>
              <w:rPr>
                <w:rFonts w:cs="Arial"/>
                <w:sz w:val="16"/>
                <w:szCs w:val="16"/>
                <w:lang w:val="en-AU"/>
              </w:rPr>
            </w:pPr>
            <w:proofErr w:type="spellStart"/>
            <w:r w:rsidRPr="00651940">
              <w:rPr>
                <w:rFonts w:cs="Arial"/>
                <w:sz w:val="16"/>
                <w:szCs w:val="16"/>
              </w:rPr>
              <w:lastRenderedPageBreak/>
              <w:t>supportFileDiscoveryMetadata</w:t>
            </w:r>
            <w:proofErr w:type="spellEnd"/>
          </w:p>
        </w:tc>
        <w:tc>
          <w:tcPr>
            <w:tcW w:w="4642" w:type="dxa"/>
            <w:gridSpan w:val="4"/>
            <w:tcBorders>
              <w:top w:val="single" w:sz="4" w:space="0" w:color="auto"/>
              <w:left w:val="nil"/>
              <w:bottom w:val="single" w:sz="4" w:space="0" w:color="auto"/>
              <w:right w:val="single" w:sz="4" w:space="0" w:color="auto"/>
            </w:tcBorders>
            <w:shd w:val="clear" w:color="auto" w:fill="auto"/>
            <w:tcMar>
              <w:left w:w="108" w:type="dxa"/>
              <w:right w:w="108" w:type="dxa"/>
            </w:tcMar>
            <w:tcPrChange w:id="1769" w:author="Jeff Wootton" w:date="2022-07-11T16:54:00Z">
              <w:tcPr>
                <w:tcW w:w="3201" w:type="dxa"/>
                <w:gridSpan w:val="4"/>
                <w:tcBorders>
                  <w:top w:val="single" w:sz="4" w:space="0" w:color="auto"/>
                  <w:left w:val="nil"/>
                  <w:bottom w:val="single" w:sz="4" w:space="0" w:color="auto"/>
                  <w:right w:val="single" w:sz="4" w:space="0" w:color="auto"/>
                </w:tcBorders>
                <w:shd w:val="clear" w:color="auto" w:fill="auto"/>
                <w:tcMar>
                  <w:left w:w="108" w:type="dxa"/>
                  <w:right w:w="108" w:type="dxa"/>
                </w:tcMar>
              </w:tcPr>
            </w:tcPrChange>
          </w:tcPr>
          <w:p w14:paraId="77D74BF1" w14:textId="0A5E1180" w:rsidR="007C6390" w:rsidRPr="00651940" w:rsidRDefault="00BD587E" w:rsidP="00E170AC">
            <w:pPr>
              <w:spacing w:before="60" w:after="60" w:line="240" w:lineRule="auto"/>
              <w:jc w:val="left"/>
              <w:rPr>
                <w:rFonts w:cs="Arial"/>
                <w:sz w:val="16"/>
                <w:szCs w:val="16"/>
                <w:lang w:val="en-AU"/>
              </w:rPr>
            </w:pPr>
            <w:ins w:id="1770" w:author="Jeff Wootton" w:date="2022-07-11T10:59:00Z">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ins>
            <w:del w:id="1771" w:author="Jeff Wootton" w:date="2022-07-11T10:59:00Z">
              <w:r w:rsidR="007C6390" w:rsidRPr="00651940" w:rsidDel="00BD587E">
                <w:rPr>
                  <w:rFonts w:cs="Arial"/>
                  <w:sz w:val="16"/>
                  <w:szCs w:val="16"/>
                </w:rPr>
                <w:delText>0..*</w:delText>
              </w:r>
            </w:del>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Change w:id="1772" w:author="Jeff Wootton" w:date="2022-07-11T16:54:00Z">
              <w:tcPr>
                <w:tcW w:w="685"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tcPrChange>
          </w:tcPr>
          <w:p w14:paraId="1989551D" w14:textId="59FBA6D1"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Change w:id="1773" w:author="Jeff Wootton" w:date="2022-07-11T16:54:00Z">
              <w:tcPr>
                <w:tcW w:w="4414" w:type="dxa"/>
                <w:gridSpan w:val="2"/>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tcPrChange>
          </w:tcPr>
          <w:p w14:paraId="4492F70D" w14:textId="16B7900D" w:rsidR="007C6390" w:rsidRPr="00651940" w:rsidRDefault="007C6390" w:rsidP="00960DB7">
            <w:pPr>
              <w:spacing w:before="60" w:after="60" w:line="240" w:lineRule="auto"/>
              <w:rPr>
                <w:rFonts w:cs="Arial"/>
                <w:sz w:val="16"/>
                <w:szCs w:val="16"/>
                <w:lang w:val="en-AU"/>
              </w:rPr>
            </w:pPr>
            <w:r w:rsidRPr="00651940">
              <w:rPr>
                <w:sz w:val="16"/>
                <w:szCs w:val="16"/>
              </w:rPr>
              <w:t>Aggregation S100_SupportFileDiscoveryMetadata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Change w:id="1774" w:author="Jeff Wootton" w:date="2022-07-11T16:54:00Z">
              <w:tcPr>
                <w:tcW w:w="3481" w:type="dxa"/>
                <w:gridSpan w:val="3"/>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tcPrChange>
          </w:tcPr>
          <w:p w14:paraId="551C8C6E" w14:textId="77777777" w:rsidR="007C6390" w:rsidRPr="00651940" w:rsidRDefault="007C6390" w:rsidP="00960DB7">
            <w:pPr>
              <w:spacing w:before="60" w:after="60" w:line="240" w:lineRule="auto"/>
              <w:jc w:val="left"/>
              <w:rPr>
                <w:rFonts w:cs="Arial"/>
                <w:sz w:val="16"/>
                <w:szCs w:val="16"/>
                <w:lang w:val="en-AU"/>
              </w:rPr>
            </w:pPr>
          </w:p>
        </w:tc>
      </w:tr>
    </w:tbl>
    <w:p w14:paraId="7A47AD52" w14:textId="3CA1DD50" w:rsidR="00E73EDF" w:rsidRPr="00651940" w:rsidDel="00341423" w:rsidRDefault="00E73EDF" w:rsidP="00681EDD">
      <w:pPr>
        <w:spacing w:after="0" w:line="240" w:lineRule="auto"/>
        <w:rPr>
          <w:del w:id="1775" w:author="Jeff Wootton" w:date="2022-12-07T01:45:00Z"/>
          <w:lang w:val="en-AU"/>
        </w:rPr>
      </w:pPr>
    </w:p>
    <w:p w14:paraId="2AD12671" w14:textId="02F39226"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t>S100_</w:t>
      </w:r>
      <w:ins w:id="1776" w:author="Thomas Richardson" w:date="2022-05-23T21:05:00Z">
        <w:r w:rsidR="006C2A2E">
          <w:t>E</w:t>
        </w:r>
      </w:ins>
      <w:ins w:id="1777" w:author="Thomas Richardson" w:date="2022-05-23T21:06:00Z">
        <w:r w:rsidR="006C2A2E">
          <w:t>xchange</w:t>
        </w:r>
      </w:ins>
      <w:r w:rsidRPr="00651940">
        <w:t>CatalogueIdentifier</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8"/>
        <w:gridCol w:w="3139"/>
        <w:gridCol w:w="3508"/>
        <w:gridCol w:w="825"/>
        <w:gridCol w:w="2499"/>
        <w:gridCol w:w="3139"/>
        <w:gridCol w:w="116"/>
      </w:tblGrid>
      <w:tr w:rsidR="00E73EDF" w:rsidRPr="00651940" w14:paraId="0BCA40DD" w14:textId="77777777" w:rsidTr="007B1DD6">
        <w:trPr>
          <w:gridAfter w:val="1"/>
          <w:wAfter w:w="113" w:type="dxa"/>
        </w:trPr>
        <w:tc>
          <w:tcPr>
            <w:tcW w:w="1080" w:type="dxa"/>
            <w:shd w:val="clear" w:color="auto" w:fill="D9D9D9" w:themeFill="background1" w:themeFillShade="D9"/>
          </w:tcPr>
          <w:p w14:paraId="34BC7612"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Role Name</w:t>
            </w:r>
          </w:p>
        </w:tc>
        <w:tc>
          <w:tcPr>
            <w:tcW w:w="3060" w:type="dxa"/>
            <w:shd w:val="clear" w:color="auto" w:fill="D9D9D9" w:themeFill="background1" w:themeFillShade="D9"/>
          </w:tcPr>
          <w:p w14:paraId="3D0A732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Name</w:t>
            </w:r>
          </w:p>
        </w:tc>
        <w:tc>
          <w:tcPr>
            <w:tcW w:w="3420" w:type="dxa"/>
            <w:shd w:val="clear" w:color="auto" w:fill="D9D9D9" w:themeFill="background1" w:themeFillShade="D9"/>
          </w:tcPr>
          <w:p w14:paraId="54F02DC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Description</w:t>
            </w:r>
          </w:p>
        </w:tc>
        <w:tc>
          <w:tcPr>
            <w:tcW w:w="804" w:type="dxa"/>
            <w:shd w:val="clear" w:color="auto" w:fill="D9D9D9" w:themeFill="background1" w:themeFillShade="D9"/>
          </w:tcPr>
          <w:p w14:paraId="1D19153E"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proofErr w:type="spellStart"/>
            <w:r w:rsidRPr="00651940">
              <w:rPr>
                <w:b/>
                <w:sz w:val="16"/>
                <w:szCs w:val="16"/>
                <w:lang w:val="en-AU" w:eastAsia="ar-SA"/>
              </w:rPr>
              <w:t>Mult</w:t>
            </w:r>
            <w:proofErr w:type="spellEnd"/>
          </w:p>
        </w:tc>
        <w:tc>
          <w:tcPr>
            <w:tcW w:w="2436" w:type="dxa"/>
            <w:shd w:val="clear" w:color="auto" w:fill="D9D9D9" w:themeFill="background1" w:themeFillShade="D9"/>
          </w:tcPr>
          <w:p w14:paraId="6650BF3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Type</w:t>
            </w:r>
          </w:p>
        </w:tc>
        <w:tc>
          <w:tcPr>
            <w:tcW w:w="3060" w:type="dxa"/>
            <w:shd w:val="clear" w:color="auto" w:fill="D9D9D9" w:themeFill="background1" w:themeFillShade="D9"/>
          </w:tcPr>
          <w:p w14:paraId="42C49D10"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Remarks</w:t>
            </w:r>
          </w:p>
        </w:tc>
      </w:tr>
      <w:tr w:rsidR="00E73EDF" w:rsidRPr="00651940" w14:paraId="405BECFF" w14:textId="77777777" w:rsidTr="007B1DD6">
        <w:trPr>
          <w:gridAfter w:val="1"/>
          <w:wAfter w:w="113" w:type="dxa"/>
        </w:trPr>
        <w:tc>
          <w:tcPr>
            <w:tcW w:w="1080" w:type="dxa"/>
          </w:tcPr>
          <w:p w14:paraId="69270DCA"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Class</w:t>
            </w:r>
          </w:p>
        </w:tc>
        <w:tc>
          <w:tcPr>
            <w:tcW w:w="3060" w:type="dxa"/>
          </w:tcPr>
          <w:p w14:paraId="1A48DE5E" w14:textId="77EDDDB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S100_</w:t>
            </w:r>
            <w:ins w:id="1778" w:author="Thomas Richardson" w:date="2022-05-23T21:14:00Z">
              <w:r w:rsidR="000D1BB3">
                <w:rPr>
                  <w:sz w:val="16"/>
                  <w:szCs w:val="16"/>
                  <w:lang w:val="en-AU" w:eastAsia="ar-SA"/>
                </w:rPr>
                <w:t>Exchange</w:t>
              </w:r>
            </w:ins>
            <w:r w:rsidRPr="00651940">
              <w:rPr>
                <w:sz w:val="16"/>
                <w:szCs w:val="16"/>
                <w:lang w:val="en-AU" w:eastAsia="ar-SA"/>
              </w:rPr>
              <w:t>CatalogueIdentifier</w:t>
            </w:r>
          </w:p>
        </w:tc>
        <w:tc>
          <w:tcPr>
            <w:tcW w:w="3420" w:type="dxa"/>
          </w:tcPr>
          <w:p w14:paraId="788789C5" w14:textId="559E46D1" w:rsidR="00E73EDF" w:rsidRPr="00651940" w:rsidRDefault="007653F1" w:rsidP="00960DB7">
            <w:pPr>
              <w:keepNext/>
              <w:suppressAutoHyphens/>
              <w:snapToGrid w:val="0"/>
              <w:spacing w:before="60" w:after="60" w:line="240" w:lineRule="auto"/>
              <w:jc w:val="left"/>
              <w:rPr>
                <w:b/>
                <w:bCs/>
                <w:sz w:val="16"/>
                <w:szCs w:val="16"/>
                <w:lang w:val="en-AU" w:eastAsia="ar-SA"/>
              </w:rPr>
            </w:pPr>
            <w:r w:rsidRPr="00651940">
              <w:rPr>
                <w:sz w:val="16"/>
                <w:szCs w:val="16"/>
                <w:lang w:val="en-AU" w:eastAsia="ar-SA"/>
              </w:rPr>
              <w:t xml:space="preserve">An </w:t>
            </w:r>
            <w:r w:rsidR="00960DB7">
              <w:rPr>
                <w:sz w:val="16"/>
                <w:szCs w:val="16"/>
                <w:lang w:val="en-AU" w:eastAsia="ar-SA"/>
              </w:rPr>
              <w:t>E</w:t>
            </w:r>
            <w:r w:rsidRPr="00651940">
              <w:rPr>
                <w:sz w:val="16"/>
                <w:szCs w:val="16"/>
                <w:lang w:val="en-AU" w:eastAsia="ar-SA"/>
              </w:rPr>
              <w:t xml:space="preserve">xchange </w:t>
            </w:r>
            <w:r w:rsidR="00960DB7">
              <w:rPr>
                <w:sz w:val="16"/>
                <w:szCs w:val="16"/>
                <w:lang w:val="en-AU" w:eastAsia="ar-SA"/>
              </w:rPr>
              <w:t>C</w:t>
            </w:r>
            <w:r w:rsidRPr="00651940">
              <w:rPr>
                <w:sz w:val="16"/>
                <w:szCs w:val="16"/>
                <w:lang w:val="en-AU" w:eastAsia="ar-SA"/>
              </w:rPr>
              <w:t>atalogue contains the discovery metadata about the exchange datasets and support files</w:t>
            </w:r>
          </w:p>
        </w:tc>
        <w:tc>
          <w:tcPr>
            <w:tcW w:w="804" w:type="dxa"/>
          </w:tcPr>
          <w:p w14:paraId="02BD51AB"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w:t>
            </w:r>
          </w:p>
        </w:tc>
        <w:tc>
          <w:tcPr>
            <w:tcW w:w="2436" w:type="dxa"/>
          </w:tcPr>
          <w:p w14:paraId="33F2AD6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w:t>
            </w:r>
          </w:p>
        </w:tc>
        <w:tc>
          <w:tcPr>
            <w:tcW w:w="3060" w:type="dxa"/>
          </w:tcPr>
          <w:p w14:paraId="7FF3A05C"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w:t>
            </w:r>
          </w:p>
        </w:tc>
      </w:tr>
      <w:tr w:rsidR="00E73EDF" w:rsidRPr="00651940" w14:paraId="6DA62FE7" w14:textId="77777777" w:rsidTr="007B1DD6">
        <w:trPr>
          <w:gridAfter w:val="1"/>
          <w:wAfter w:w="113" w:type="dxa"/>
        </w:trPr>
        <w:tc>
          <w:tcPr>
            <w:tcW w:w="1080" w:type="dxa"/>
          </w:tcPr>
          <w:p w14:paraId="219FCAF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0A3AB89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identifier</w:t>
            </w:r>
          </w:p>
        </w:tc>
        <w:tc>
          <w:tcPr>
            <w:tcW w:w="3420" w:type="dxa"/>
          </w:tcPr>
          <w:p w14:paraId="09C7E4DA" w14:textId="172CD539" w:rsidR="00E73EDF" w:rsidRPr="00651940" w:rsidRDefault="007653F1" w:rsidP="00960DB7">
            <w:pPr>
              <w:keepNext/>
              <w:suppressAutoHyphens/>
              <w:snapToGrid w:val="0"/>
              <w:spacing w:before="60" w:after="60" w:line="240" w:lineRule="auto"/>
              <w:jc w:val="left"/>
              <w:rPr>
                <w:b/>
                <w:bCs/>
                <w:sz w:val="16"/>
                <w:szCs w:val="16"/>
                <w:lang w:val="fr-FR" w:eastAsia="ar-SA"/>
              </w:rPr>
            </w:pPr>
            <w:proofErr w:type="spellStart"/>
            <w:r w:rsidRPr="00651940">
              <w:rPr>
                <w:sz w:val="16"/>
                <w:szCs w:val="16"/>
                <w:lang w:val="fr-FR" w:eastAsia="ar-SA"/>
              </w:rPr>
              <w:t>Uniquely</w:t>
            </w:r>
            <w:proofErr w:type="spellEnd"/>
            <w:r w:rsidRPr="00651940">
              <w:rPr>
                <w:sz w:val="16"/>
                <w:szCs w:val="16"/>
                <w:lang w:val="fr-FR" w:eastAsia="ar-SA"/>
              </w:rPr>
              <w:t xml:space="preserve"> identifies </w:t>
            </w:r>
            <w:proofErr w:type="spellStart"/>
            <w:r w:rsidRPr="00651940">
              <w:rPr>
                <w:sz w:val="16"/>
                <w:szCs w:val="16"/>
                <w:lang w:val="fr-FR" w:eastAsia="ar-SA"/>
              </w:rPr>
              <w:t>this</w:t>
            </w:r>
            <w:proofErr w:type="spellEnd"/>
            <w:r w:rsidRPr="00651940">
              <w:rPr>
                <w:sz w:val="16"/>
                <w:szCs w:val="16"/>
                <w:lang w:val="fr-FR" w:eastAsia="ar-SA"/>
              </w:rPr>
              <w:t xml:space="preserve"> </w:t>
            </w:r>
            <w:r w:rsidR="00960DB7">
              <w:rPr>
                <w:sz w:val="16"/>
                <w:szCs w:val="16"/>
                <w:lang w:val="fr-FR" w:eastAsia="ar-SA"/>
              </w:rPr>
              <w:t>E</w:t>
            </w:r>
            <w:r w:rsidRPr="00651940">
              <w:rPr>
                <w:sz w:val="16"/>
                <w:szCs w:val="16"/>
                <w:lang w:val="fr-FR" w:eastAsia="ar-SA"/>
              </w:rPr>
              <w:t xml:space="preserve">xchange </w:t>
            </w:r>
            <w:r w:rsidR="00960DB7">
              <w:rPr>
                <w:sz w:val="16"/>
                <w:szCs w:val="16"/>
                <w:lang w:val="fr-FR" w:eastAsia="ar-SA"/>
              </w:rPr>
              <w:t>C</w:t>
            </w:r>
            <w:r w:rsidRPr="00651940">
              <w:rPr>
                <w:sz w:val="16"/>
                <w:szCs w:val="16"/>
                <w:lang w:val="fr-FR" w:eastAsia="ar-SA"/>
              </w:rPr>
              <w:t>atalogue</w:t>
            </w:r>
          </w:p>
        </w:tc>
        <w:tc>
          <w:tcPr>
            <w:tcW w:w="804" w:type="dxa"/>
          </w:tcPr>
          <w:p w14:paraId="54A345ED"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16BE80EC" w14:textId="77777777" w:rsidR="00E73EDF" w:rsidRPr="00651940" w:rsidRDefault="007653F1" w:rsidP="00C128E3">
            <w:pPr>
              <w:keepNext/>
              <w:suppressAutoHyphens/>
              <w:snapToGrid w:val="0"/>
              <w:spacing w:before="60" w:after="60" w:line="240" w:lineRule="auto"/>
              <w:rPr>
                <w:b/>
                <w:bCs/>
                <w:sz w:val="16"/>
                <w:szCs w:val="16"/>
                <w:lang w:val="en-AU" w:eastAsia="ar-SA"/>
              </w:rPr>
            </w:pPr>
            <w:proofErr w:type="spellStart"/>
            <w:r w:rsidRPr="00651940">
              <w:rPr>
                <w:sz w:val="16"/>
                <w:szCs w:val="16"/>
                <w:lang w:val="en-AU" w:eastAsia="ar-SA"/>
              </w:rPr>
              <w:t>CharacterString</w:t>
            </w:r>
            <w:proofErr w:type="spellEnd"/>
          </w:p>
        </w:tc>
        <w:tc>
          <w:tcPr>
            <w:tcW w:w="3060" w:type="dxa"/>
          </w:tcPr>
          <w:p w14:paraId="25649FD3" w14:textId="34966587" w:rsidR="00E73EDF" w:rsidRPr="00776AC3" w:rsidDel="000F25DA" w:rsidRDefault="000F25DA" w:rsidP="00776AC3">
            <w:pPr>
              <w:spacing w:before="60" w:after="120" w:line="240" w:lineRule="auto"/>
              <w:jc w:val="left"/>
              <w:rPr>
                <w:del w:id="1779" w:author="Thomas Richardson" w:date="2022-05-23T22:40:00Z"/>
                <w:sz w:val="16"/>
              </w:rPr>
            </w:pPr>
            <w:ins w:id="1780" w:author="Thomas Richardson" w:date="2022-05-23T22:40:00Z">
              <w:r w:rsidRPr="00C67C46">
                <w:rPr>
                  <w:sz w:val="16"/>
                </w:rPr>
                <w:t>&lt;S100XC:identifier&gt;US_101_20200101_120101_01&lt;/S100XC:identifier&gt;</w:t>
              </w:r>
            </w:ins>
            <w:del w:id="1781" w:author="Thomas Richardson" w:date="2022-05-23T22:40:00Z">
              <w:r w:rsidR="007653F1" w:rsidRPr="00651940" w:rsidDel="000F25DA">
                <w:rPr>
                  <w:rFonts w:cs="Arial"/>
                  <w:sz w:val="16"/>
                  <w:szCs w:val="16"/>
                  <w:lang w:val="en-AU" w:eastAsia="en-US"/>
                </w:rPr>
                <w:delText xml:space="preserve">The file name must be unique.  Each </w:delText>
              </w:r>
              <w:r w:rsidR="00F75B21" w:rsidRPr="00651940" w:rsidDel="000F25DA">
                <w:rPr>
                  <w:rFonts w:cs="Arial"/>
                  <w:sz w:val="16"/>
                  <w:szCs w:val="16"/>
                  <w:lang w:val="en-AU" w:eastAsia="en-US"/>
                </w:rPr>
                <w:delText xml:space="preserve">metadata </w:delText>
              </w:r>
              <w:r w:rsidR="007653F1" w:rsidRPr="00651940" w:rsidDel="000F25DA">
                <w:rPr>
                  <w:rFonts w:cs="Arial"/>
                  <w:sz w:val="16"/>
                  <w:szCs w:val="16"/>
                  <w:lang w:val="en-AU" w:eastAsia="en-US"/>
                </w:rPr>
                <w:delText xml:space="preserve">file name must have a MD prefix added to the S-101 </w:delText>
              </w:r>
              <w:r w:rsidR="00F75B21" w:rsidRPr="00651940" w:rsidDel="000F25DA">
                <w:rPr>
                  <w:rFonts w:cs="Arial"/>
                  <w:sz w:val="16"/>
                  <w:szCs w:val="16"/>
                  <w:lang w:val="en-AU" w:eastAsia="en-US"/>
                </w:rPr>
                <w:delText xml:space="preserve">dataset </w:delText>
              </w:r>
              <w:r w:rsidR="007653F1" w:rsidRPr="00651940" w:rsidDel="000F25DA">
                <w:rPr>
                  <w:rFonts w:cs="Arial"/>
                  <w:sz w:val="16"/>
                  <w:szCs w:val="16"/>
                  <w:lang w:val="en-AU" w:eastAsia="en-US"/>
                </w:rPr>
                <w:delText>file name.</w:delText>
              </w:r>
            </w:del>
          </w:p>
          <w:p w14:paraId="55EC16F3" w14:textId="3883AA13" w:rsidR="00E73EDF" w:rsidRPr="00651940" w:rsidDel="000F25DA" w:rsidRDefault="007653F1" w:rsidP="00C128E3">
            <w:pPr>
              <w:keepNext/>
              <w:tabs>
                <w:tab w:val="left" w:pos="1695"/>
              </w:tabs>
              <w:spacing w:before="60" w:after="60" w:line="240" w:lineRule="auto"/>
              <w:jc w:val="left"/>
              <w:rPr>
                <w:del w:id="1782" w:author="Thomas Richardson" w:date="2022-05-23T22:40:00Z"/>
                <w:rFonts w:cs="Arial"/>
                <w:b/>
                <w:bCs/>
                <w:sz w:val="16"/>
                <w:szCs w:val="16"/>
                <w:lang w:val="en-AU"/>
              </w:rPr>
            </w:pPr>
            <w:del w:id="1783" w:author="Thomas Richardson" w:date="2022-05-23T22:40:00Z">
              <w:r w:rsidRPr="00651940" w:rsidDel="000F25DA">
                <w:rPr>
                  <w:rFonts w:cs="Arial"/>
                  <w:sz w:val="16"/>
                  <w:szCs w:val="16"/>
                  <w:lang w:val="en-AU"/>
                </w:rPr>
                <w:delText>Dataset:</w:delText>
              </w:r>
            </w:del>
          </w:p>
          <w:p w14:paraId="5D395931" w14:textId="70E3CE03" w:rsidR="00E73EDF" w:rsidRPr="00651940" w:rsidDel="000F25DA" w:rsidRDefault="00F813A1" w:rsidP="00C128E3">
            <w:pPr>
              <w:keepNext/>
              <w:tabs>
                <w:tab w:val="left" w:pos="1695"/>
              </w:tabs>
              <w:spacing w:before="60" w:after="60" w:line="240" w:lineRule="auto"/>
              <w:jc w:val="left"/>
              <w:rPr>
                <w:del w:id="1784" w:author="Thomas Richardson" w:date="2022-05-23T22:40:00Z"/>
                <w:rFonts w:cs="Arial"/>
                <w:b/>
                <w:bCs/>
                <w:sz w:val="16"/>
                <w:szCs w:val="16"/>
                <w:lang w:val="en-AU"/>
              </w:rPr>
            </w:pPr>
            <w:del w:id="1785" w:author="Thomas Richardson" w:date="2022-05-23T22:40:00Z">
              <w:r w:rsidRPr="00651940" w:rsidDel="000F25DA">
                <w:rPr>
                  <w:rFonts w:cs="Arial"/>
                  <w:sz w:val="16"/>
                  <w:szCs w:val="16"/>
                  <w:lang w:val="en-AU"/>
                </w:rPr>
                <w:delText>101</w:delText>
              </w:r>
              <w:r w:rsidR="007653F1" w:rsidRPr="00651940" w:rsidDel="000F25DA">
                <w:rPr>
                  <w:rFonts w:cs="Arial"/>
                  <w:sz w:val="16"/>
                  <w:szCs w:val="16"/>
                  <w:lang w:val="en-AU"/>
                </w:rPr>
                <w:delText>GB</w:delText>
              </w:r>
              <w:r w:rsidR="00F75B21" w:rsidRPr="00651940" w:rsidDel="000F25DA">
                <w:rPr>
                  <w:rFonts w:cs="Arial"/>
                  <w:sz w:val="16"/>
                  <w:szCs w:val="16"/>
                  <w:lang w:val="en-AU"/>
                </w:rPr>
                <w:delText>00</w:delText>
              </w:r>
              <w:r w:rsidR="007653F1" w:rsidRPr="00651940" w:rsidDel="000F25DA">
                <w:rPr>
                  <w:rFonts w:cs="Arial"/>
                  <w:sz w:val="16"/>
                  <w:szCs w:val="16"/>
                  <w:lang w:val="en-AU"/>
                </w:rPr>
                <w:delText>45678.000</w:delText>
              </w:r>
            </w:del>
          </w:p>
          <w:p w14:paraId="7C1FA2BC" w14:textId="7258B00E" w:rsidR="00E73EDF" w:rsidRPr="00651940" w:rsidDel="000F25DA" w:rsidRDefault="007653F1" w:rsidP="00C128E3">
            <w:pPr>
              <w:keepNext/>
              <w:tabs>
                <w:tab w:val="left" w:pos="1695"/>
              </w:tabs>
              <w:spacing w:before="60" w:after="60" w:line="240" w:lineRule="auto"/>
              <w:jc w:val="left"/>
              <w:rPr>
                <w:del w:id="1786" w:author="Thomas Richardson" w:date="2022-05-23T22:40:00Z"/>
                <w:rFonts w:cs="Arial"/>
                <w:b/>
                <w:bCs/>
                <w:sz w:val="16"/>
                <w:szCs w:val="16"/>
                <w:lang w:val="en-AU"/>
              </w:rPr>
            </w:pPr>
            <w:del w:id="1787" w:author="Thomas Richardson" w:date="2022-05-23T22:40:00Z">
              <w:r w:rsidRPr="00651940" w:rsidDel="000F25DA">
                <w:rPr>
                  <w:rFonts w:cs="Arial"/>
                  <w:sz w:val="16"/>
                  <w:szCs w:val="16"/>
                  <w:lang w:val="en-AU"/>
                </w:rPr>
                <w:delText>Metadata:</w:delText>
              </w:r>
            </w:del>
          </w:p>
          <w:p w14:paraId="64B302C0" w14:textId="1049E0C3" w:rsidR="00E73EDF" w:rsidRPr="00651940" w:rsidDel="000F25DA" w:rsidRDefault="007653F1" w:rsidP="00C128E3">
            <w:pPr>
              <w:keepNext/>
              <w:tabs>
                <w:tab w:val="left" w:pos="1695"/>
              </w:tabs>
              <w:spacing w:before="60" w:after="120" w:line="240" w:lineRule="auto"/>
              <w:jc w:val="left"/>
              <w:rPr>
                <w:del w:id="1788" w:author="Thomas Richardson" w:date="2022-05-23T22:40:00Z"/>
                <w:rFonts w:cs="Arial"/>
                <w:b/>
                <w:bCs/>
                <w:sz w:val="16"/>
                <w:szCs w:val="16"/>
                <w:lang w:val="en-AU"/>
              </w:rPr>
            </w:pPr>
            <w:del w:id="1789" w:author="Thomas Richardson" w:date="2022-05-23T22:40:00Z">
              <w:r w:rsidRPr="00651940" w:rsidDel="000F25DA">
                <w:rPr>
                  <w:rFonts w:cs="Arial"/>
                  <w:sz w:val="16"/>
                  <w:szCs w:val="16"/>
                  <w:lang w:val="en-AU"/>
                </w:rPr>
                <w:delText>MD_</w:delText>
              </w:r>
              <w:r w:rsidR="00F813A1" w:rsidRPr="00651940" w:rsidDel="000F25DA">
                <w:rPr>
                  <w:rFonts w:cs="Arial"/>
                  <w:sz w:val="16"/>
                  <w:szCs w:val="16"/>
                  <w:lang w:val="en-AU"/>
                </w:rPr>
                <w:delText>101</w:delText>
              </w:r>
              <w:r w:rsidRPr="00651940" w:rsidDel="000F25DA">
                <w:rPr>
                  <w:rFonts w:cs="Arial"/>
                  <w:sz w:val="16"/>
                  <w:szCs w:val="16"/>
                  <w:lang w:val="en-AU"/>
                </w:rPr>
                <w:delText>GB</w:delText>
              </w:r>
              <w:r w:rsidR="00F75B21" w:rsidRPr="00651940" w:rsidDel="000F25DA">
                <w:rPr>
                  <w:rFonts w:cs="Arial"/>
                  <w:sz w:val="16"/>
                  <w:szCs w:val="16"/>
                  <w:lang w:val="en-AU"/>
                </w:rPr>
                <w:delText>00</w:delText>
              </w:r>
              <w:r w:rsidRPr="00651940" w:rsidDel="000F25DA">
                <w:rPr>
                  <w:rFonts w:cs="Arial"/>
                  <w:sz w:val="16"/>
                  <w:szCs w:val="16"/>
                  <w:lang w:val="en-AU"/>
                </w:rPr>
                <w:delText>45678_000.xml</w:delText>
              </w:r>
            </w:del>
          </w:p>
          <w:p w14:paraId="61F358B6" w14:textId="28158195" w:rsidR="00E73EDF" w:rsidRPr="00651940" w:rsidDel="000F25DA" w:rsidRDefault="007653F1" w:rsidP="00C128E3">
            <w:pPr>
              <w:keepNext/>
              <w:tabs>
                <w:tab w:val="left" w:pos="1695"/>
              </w:tabs>
              <w:spacing w:before="60" w:after="60" w:line="240" w:lineRule="auto"/>
              <w:jc w:val="left"/>
              <w:rPr>
                <w:del w:id="1790" w:author="Thomas Richardson" w:date="2022-05-23T22:40:00Z"/>
                <w:rFonts w:cs="Arial"/>
                <w:b/>
                <w:bCs/>
                <w:sz w:val="16"/>
                <w:szCs w:val="16"/>
                <w:lang w:val="en-AU"/>
              </w:rPr>
            </w:pPr>
            <w:del w:id="1791" w:author="Thomas Richardson" w:date="2022-05-23T22:40:00Z">
              <w:r w:rsidRPr="00651940" w:rsidDel="000F25DA">
                <w:rPr>
                  <w:rFonts w:cs="Arial"/>
                  <w:sz w:val="16"/>
                  <w:szCs w:val="16"/>
                  <w:lang w:val="en-AU"/>
                </w:rPr>
                <w:delText>Update 1:</w:delText>
              </w:r>
            </w:del>
          </w:p>
          <w:p w14:paraId="4F9F1BDA" w14:textId="162D0D6F" w:rsidR="00E73EDF" w:rsidRPr="00651940" w:rsidDel="000F25DA" w:rsidRDefault="00F813A1" w:rsidP="00C128E3">
            <w:pPr>
              <w:keepNext/>
              <w:tabs>
                <w:tab w:val="left" w:pos="1695"/>
              </w:tabs>
              <w:spacing w:before="60" w:after="60" w:line="240" w:lineRule="auto"/>
              <w:jc w:val="left"/>
              <w:rPr>
                <w:del w:id="1792" w:author="Thomas Richardson" w:date="2022-05-23T22:40:00Z"/>
                <w:rFonts w:cs="Arial"/>
                <w:b/>
                <w:bCs/>
                <w:sz w:val="16"/>
                <w:szCs w:val="16"/>
                <w:lang w:val="en-AU"/>
              </w:rPr>
            </w:pPr>
            <w:del w:id="1793" w:author="Thomas Richardson" w:date="2022-05-23T22:40:00Z">
              <w:r w:rsidRPr="00651940" w:rsidDel="000F25DA">
                <w:rPr>
                  <w:rFonts w:cs="Arial"/>
                  <w:sz w:val="16"/>
                  <w:szCs w:val="16"/>
                  <w:lang w:val="en-AU"/>
                </w:rPr>
                <w:delText>101</w:delText>
              </w:r>
              <w:r w:rsidR="007653F1" w:rsidRPr="00651940" w:rsidDel="000F25DA">
                <w:rPr>
                  <w:rFonts w:cs="Arial"/>
                  <w:sz w:val="16"/>
                  <w:szCs w:val="16"/>
                  <w:lang w:val="en-AU"/>
                </w:rPr>
                <w:delText>GB</w:delText>
              </w:r>
              <w:r w:rsidR="00F75B21" w:rsidRPr="00651940" w:rsidDel="000F25DA">
                <w:rPr>
                  <w:rFonts w:cs="Arial"/>
                  <w:sz w:val="16"/>
                  <w:szCs w:val="16"/>
                  <w:lang w:val="en-AU"/>
                </w:rPr>
                <w:delText>00</w:delText>
              </w:r>
              <w:r w:rsidR="007653F1" w:rsidRPr="00651940" w:rsidDel="000F25DA">
                <w:rPr>
                  <w:rFonts w:cs="Arial"/>
                  <w:sz w:val="16"/>
                  <w:szCs w:val="16"/>
                  <w:lang w:val="en-AU"/>
                </w:rPr>
                <w:delText>45678.001</w:delText>
              </w:r>
            </w:del>
          </w:p>
          <w:p w14:paraId="25FC5CF4" w14:textId="302FCBB6" w:rsidR="00E73EDF" w:rsidRPr="00651940" w:rsidDel="000F25DA" w:rsidRDefault="007653F1" w:rsidP="00C128E3">
            <w:pPr>
              <w:keepNext/>
              <w:tabs>
                <w:tab w:val="left" w:pos="1695"/>
              </w:tabs>
              <w:spacing w:before="60" w:after="60" w:line="240" w:lineRule="auto"/>
              <w:jc w:val="left"/>
              <w:rPr>
                <w:del w:id="1794" w:author="Thomas Richardson" w:date="2022-05-23T22:40:00Z"/>
                <w:rFonts w:cs="Arial"/>
                <w:b/>
                <w:bCs/>
                <w:sz w:val="16"/>
                <w:szCs w:val="16"/>
                <w:lang w:val="en-AU"/>
              </w:rPr>
            </w:pPr>
            <w:del w:id="1795" w:author="Thomas Richardson" w:date="2022-05-23T22:40:00Z">
              <w:r w:rsidRPr="00651940" w:rsidDel="000F25DA">
                <w:rPr>
                  <w:rFonts w:cs="Arial"/>
                  <w:sz w:val="16"/>
                  <w:szCs w:val="16"/>
                  <w:lang w:val="en-AU"/>
                </w:rPr>
                <w:delText>Metadata:</w:delText>
              </w:r>
            </w:del>
          </w:p>
          <w:p w14:paraId="156F65EF" w14:textId="466BAE35" w:rsidR="00E73EDF" w:rsidRPr="00651940" w:rsidRDefault="007653F1" w:rsidP="00C128E3">
            <w:pPr>
              <w:keepNext/>
              <w:tabs>
                <w:tab w:val="left" w:pos="1695"/>
              </w:tabs>
              <w:spacing w:before="60" w:after="60" w:line="240" w:lineRule="auto"/>
              <w:jc w:val="left"/>
              <w:rPr>
                <w:b/>
                <w:bCs/>
                <w:sz w:val="16"/>
                <w:szCs w:val="16"/>
                <w:lang w:val="en-AU" w:eastAsia="ar-SA"/>
              </w:rPr>
            </w:pPr>
            <w:del w:id="1796" w:author="Thomas Richardson" w:date="2022-05-23T22:40:00Z">
              <w:r w:rsidRPr="00651940" w:rsidDel="000F25DA">
                <w:rPr>
                  <w:rFonts w:cs="Arial"/>
                  <w:sz w:val="16"/>
                  <w:szCs w:val="16"/>
                  <w:lang w:val="en-AU"/>
                </w:rPr>
                <w:delText>MD_</w:delText>
              </w:r>
              <w:r w:rsidR="00F813A1" w:rsidRPr="00651940" w:rsidDel="000F25DA">
                <w:rPr>
                  <w:rFonts w:cs="Arial"/>
                  <w:sz w:val="16"/>
                  <w:szCs w:val="16"/>
                  <w:lang w:val="en-AU"/>
                </w:rPr>
                <w:delText>101</w:delText>
              </w:r>
              <w:r w:rsidRPr="00651940" w:rsidDel="000F25DA">
                <w:rPr>
                  <w:rFonts w:cs="Arial"/>
                  <w:sz w:val="16"/>
                  <w:szCs w:val="16"/>
                  <w:lang w:val="en-AU"/>
                </w:rPr>
                <w:delText>GB</w:delText>
              </w:r>
              <w:r w:rsidR="00F75B21" w:rsidRPr="00651940" w:rsidDel="000F25DA">
                <w:rPr>
                  <w:rFonts w:cs="Arial"/>
                  <w:sz w:val="16"/>
                  <w:szCs w:val="16"/>
                  <w:lang w:val="en-AU"/>
                </w:rPr>
                <w:delText>00</w:delText>
              </w:r>
              <w:r w:rsidRPr="00651940" w:rsidDel="000F25DA">
                <w:rPr>
                  <w:rFonts w:cs="Arial"/>
                  <w:sz w:val="16"/>
                  <w:szCs w:val="16"/>
                  <w:lang w:val="en-AU"/>
                </w:rPr>
                <w:delText>45678_001.xml</w:delText>
              </w:r>
            </w:del>
          </w:p>
        </w:tc>
      </w:tr>
      <w:tr w:rsidR="000E5D07" w:rsidRPr="00651940" w:rsidDel="00B700C4" w14:paraId="768D78FA" w14:textId="77777777" w:rsidTr="007B1DD6">
        <w:trPr>
          <w:del w:id="1797" w:author="Thomas Richardson" w:date="2022-05-23T22:42:00Z"/>
        </w:trPr>
        <w:tc>
          <w:tcPr>
            <w:tcW w:w="1080" w:type="dxa"/>
          </w:tcPr>
          <w:p w14:paraId="1B88A5F5" w14:textId="6C0797C3" w:rsidR="00E73EDF" w:rsidRPr="00651940" w:rsidDel="00B700C4" w:rsidRDefault="007653F1" w:rsidP="00C128E3">
            <w:pPr>
              <w:suppressAutoHyphens/>
              <w:snapToGrid w:val="0"/>
              <w:spacing w:before="60" w:after="60" w:line="240" w:lineRule="auto"/>
              <w:rPr>
                <w:del w:id="1798" w:author="Thomas Richardson" w:date="2022-05-23T22:42:00Z"/>
                <w:b/>
                <w:bCs/>
                <w:sz w:val="16"/>
                <w:szCs w:val="16"/>
                <w:lang w:val="en-AU" w:eastAsia="ar-SA"/>
              </w:rPr>
            </w:pPr>
            <w:del w:id="1799" w:author="Thomas Richardson" w:date="2022-05-23T22:42:00Z">
              <w:r w:rsidRPr="00651940" w:rsidDel="00B700C4">
                <w:rPr>
                  <w:sz w:val="16"/>
                  <w:szCs w:val="16"/>
                  <w:lang w:val="en-AU" w:eastAsia="ar-SA"/>
                </w:rPr>
                <w:delText>Attribute</w:delText>
              </w:r>
            </w:del>
          </w:p>
        </w:tc>
        <w:tc>
          <w:tcPr>
            <w:tcW w:w="3060" w:type="dxa"/>
          </w:tcPr>
          <w:p w14:paraId="6453775A" w14:textId="4ED68F29" w:rsidR="00E73EDF" w:rsidRPr="00651940" w:rsidDel="00B700C4" w:rsidRDefault="007653F1" w:rsidP="00C128E3">
            <w:pPr>
              <w:suppressAutoHyphens/>
              <w:snapToGrid w:val="0"/>
              <w:spacing w:before="60" w:after="60" w:line="240" w:lineRule="auto"/>
              <w:rPr>
                <w:del w:id="1800" w:author="Thomas Richardson" w:date="2022-05-23T22:42:00Z"/>
                <w:b/>
                <w:bCs/>
                <w:sz w:val="16"/>
                <w:szCs w:val="16"/>
                <w:lang w:val="en-AU" w:eastAsia="ar-SA"/>
              </w:rPr>
            </w:pPr>
            <w:del w:id="1801" w:author="Thomas Richardson" w:date="2022-05-23T22:42:00Z">
              <w:r w:rsidRPr="00651940" w:rsidDel="00B700C4">
                <w:rPr>
                  <w:sz w:val="16"/>
                  <w:szCs w:val="16"/>
                  <w:lang w:val="en-AU" w:eastAsia="ar-SA"/>
                </w:rPr>
                <w:delText>editionNumber</w:delText>
              </w:r>
            </w:del>
          </w:p>
        </w:tc>
        <w:tc>
          <w:tcPr>
            <w:tcW w:w="3420" w:type="dxa"/>
          </w:tcPr>
          <w:p w14:paraId="71169F3E" w14:textId="41CC8AF8" w:rsidR="00E73EDF" w:rsidRPr="00651940" w:rsidDel="00B700C4" w:rsidRDefault="007653F1" w:rsidP="00C128E3">
            <w:pPr>
              <w:suppressAutoHyphens/>
              <w:snapToGrid w:val="0"/>
              <w:spacing w:before="60" w:after="60" w:line="240" w:lineRule="auto"/>
              <w:jc w:val="left"/>
              <w:rPr>
                <w:del w:id="1802" w:author="Thomas Richardson" w:date="2022-05-23T22:42:00Z"/>
                <w:b/>
                <w:bCs/>
                <w:sz w:val="16"/>
                <w:szCs w:val="16"/>
                <w:lang w:val="en-AU" w:eastAsia="ar-SA"/>
              </w:rPr>
            </w:pPr>
            <w:del w:id="1803" w:author="Thomas Richardson" w:date="2022-05-23T22:42:00Z">
              <w:r w:rsidRPr="00651940" w:rsidDel="00B700C4">
                <w:rPr>
                  <w:sz w:val="16"/>
                  <w:szCs w:val="16"/>
                  <w:lang w:val="en-AU" w:eastAsia="ar-SA"/>
                </w:rPr>
                <w:delText>The edition number of this exchange catalogue</w:delText>
              </w:r>
            </w:del>
          </w:p>
        </w:tc>
        <w:tc>
          <w:tcPr>
            <w:tcW w:w="804" w:type="dxa"/>
          </w:tcPr>
          <w:p w14:paraId="0BE80EC7" w14:textId="0A36D447" w:rsidR="00E73EDF" w:rsidRPr="00651940" w:rsidDel="00B700C4" w:rsidRDefault="007653F1" w:rsidP="00C128E3">
            <w:pPr>
              <w:suppressAutoHyphens/>
              <w:snapToGrid w:val="0"/>
              <w:spacing w:before="60" w:after="60" w:line="240" w:lineRule="auto"/>
              <w:jc w:val="center"/>
              <w:rPr>
                <w:del w:id="1804" w:author="Thomas Richardson" w:date="2022-05-23T22:42:00Z"/>
                <w:b/>
                <w:bCs/>
                <w:sz w:val="16"/>
                <w:szCs w:val="16"/>
                <w:lang w:val="en-AU" w:eastAsia="ar-SA"/>
              </w:rPr>
            </w:pPr>
            <w:del w:id="1805" w:author="Thomas Richardson" w:date="2022-05-23T22:42:00Z">
              <w:r w:rsidRPr="00651940" w:rsidDel="00B700C4">
                <w:rPr>
                  <w:sz w:val="16"/>
                  <w:szCs w:val="16"/>
                  <w:lang w:val="en-AU" w:eastAsia="ar-SA"/>
                </w:rPr>
                <w:delText>1</w:delText>
              </w:r>
            </w:del>
          </w:p>
        </w:tc>
        <w:tc>
          <w:tcPr>
            <w:tcW w:w="2436" w:type="dxa"/>
          </w:tcPr>
          <w:p w14:paraId="608BA881" w14:textId="12EFD00E" w:rsidR="00E73EDF" w:rsidRPr="00651940" w:rsidDel="00B700C4" w:rsidRDefault="007653F1" w:rsidP="00C128E3">
            <w:pPr>
              <w:suppressAutoHyphens/>
              <w:snapToGrid w:val="0"/>
              <w:spacing w:before="60" w:after="60" w:line="240" w:lineRule="auto"/>
              <w:rPr>
                <w:del w:id="1806" w:author="Thomas Richardson" w:date="2022-05-23T22:42:00Z"/>
                <w:b/>
                <w:bCs/>
                <w:sz w:val="16"/>
                <w:szCs w:val="16"/>
                <w:lang w:val="en-AU" w:eastAsia="ar-SA"/>
              </w:rPr>
            </w:pPr>
            <w:del w:id="1807" w:author="Thomas Richardson" w:date="2022-05-23T22:42:00Z">
              <w:r w:rsidRPr="00651940" w:rsidDel="00B700C4">
                <w:rPr>
                  <w:sz w:val="16"/>
                  <w:szCs w:val="16"/>
                  <w:lang w:val="en-AU" w:eastAsia="ar-SA"/>
                </w:rPr>
                <w:delText>CharacterString</w:delText>
              </w:r>
            </w:del>
          </w:p>
        </w:tc>
        <w:tc>
          <w:tcPr>
            <w:tcW w:w="3060" w:type="dxa"/>
            <w:gridSpan w:val="2"/>
          </w:tcPr>
          <w:p w14:paraId="68CC5040" w14:textId="150D63C2" w:rsidR="00E73EDF" w:rsidRPr="00651940" w:rsidDel="00B700C4" w:rsidRDefault="00E73EDF" w:rsidP="00C128E3">
            <w:pPr>
              <w:suppressAutoHyphens/>
              <w:snapToGrid w:val="0"/>
              <w:spacing w:before="60" w:after="60" w:line="240" w:lineRule="auto"/>
              <w:rPr>
                <w:del w:id="1808" w:author="Thomas Richardson" w:date="2022-05-23T22:42:00Z"/>
                <w:b/>
                <w:bCs/>
                <w:sz w:val="16"/>
                <w:szCs w:val="16"/>
                <w:lang w:val="en-AU" w:eastAsia="ar-SA"/>
              </w:rPr>
            </w:pPr>
          </w:p>
        </w:tc>
      </w:tr>
      <w:tr w:rsidR="00E73EDF" w:rsidRPr="00651940" w14:paraId="20BE1FBB" w14:textId="77777777" w:rsidTr="007B1DD6">
        <w:trPr>
          <w:gridAfter w:val="1"/>
          <w:wAfter w:w="113" w:type="dxa"/>
        </w:trPr>
        <w:tc>
          <w:tcPr>
            <w:tcW w:w="1080" w:type="dxa"/>
          </w:tcPr>
          <w:p w14:paraId="1AA570EC" w14:textId="77777777" w:rsidR="00E73EDF" w:rsidRPr="00651940" w:rsidRDefault="007653F1" w:rsidP="00C128E3">
            <w:pPr>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57E9C242" w14:textId="6FD9BA90" w:rsidR="00E73EDF" w:rsidRPr="00651940" w:rsidRDefault="007653F1" w:rsidP="00C128E3">
            <w:pPr>
              <w:suppressAutoHyphens/>
              <w:snapToGrid w:val="0"/>
              <w:spacing w:before="60" w:after="60" w:line="240" w:lineRule="auto"/>
              <w:rPr>
                <w:b/>
                <w:bCs/>
                <w:sz w:val="16"/>
                <w:szCs w:val="16"/>
                <w:lang w:val="en-AU" w:eastAsia="ar-SA"/>
              </w:rPr>
            </w:pPr>
            <w:proofErr w:type="spellStart"/>
            <w:r w:rsidRPr="00651940">
              <w:rPr>
                <w:sz w:val="16"/>
                <w:szCs w:val="16"/>
                <w:lang w:val="en-AU" w:eastAsia="ar-SA"/>
              </w:rPr>
              <w:t>date</w:t>
            </w:r>
            <w:ins w:id="1809" w:author="Thomas Richardson" w:date="2022-05-23T22:41:00Z">
              <w:r w:rsidR="00C33E5C">
                <w:rPr>
                  <w:sz w:val="16"/>
                  <w:szCs w:val="16"/>
                  <w:lang w:val="en-AU" w:eastAsia="ar-SA"/>
                </w:rPr>
                <w:t>Time</w:t>
              </w:r>
            </w:ins>
            <w:proofErr w:type="spellEnd"/>
          </w:p>
        </w:tc>
        <w:tc>
          <w:tcPr>
            <w:tcW w:w="3420" w:type="dxa"/>
          </w:tcPr>
          <w:p w14:paraId="3DCE4FFB" w14:textId="451FAB4B" w:rsidR="00E73EDF" w:rsidRPr="00651940" w:rsidRDefault="003A28A3" w:rsidP="00C128E3">
            <w:pPr>
              <w:suppressAutoHyphens/>
              <w:snapToGrid w:val="0"/>
              <w:spacing w:before="60" w:after="60" w:line="240" w:lineRule="auto"/>
              <w:jc w:val="left"/>
              <w:rPr>
                <w:b/>
                <w:bCs/>
                <w:sz w:val="16"/>
                <w:szCs w:val="16"/>
                <w:lang w:val="en-AU" w:eastAsia="ar-SA"/>
              </w:rPr>
            </w:pPr>
            <w:ins w:id="1810" w:author="Thomas Richardson" w:date="2022-05-23T22:41:00Z">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ins>
            <w:del w:id="1811" w:author="Thomas Richardson" w:date="2022-05-23T22:41:00Z">
              <w:r w:rsidR="007653F1" w:rsidRPr="00651940" w:rsidDel="003A28A3">
                <w:rPr>
                  <w:sz w:val="16"/>
                  <w:szCs w:val="16"/>
                  <w:lang w:val="en-AU" w:eastAsia="ar-SA"/>
                </w:rPr>
                <w:delText>Creation date of the exchange catalogue</w:delText>
              </w:r>
            </w:del>
          </w:p>
        </w:tc>
        <w:tc>
          <w:tcPr>
            <w:tcW w:w="804" w:type="dxa"/>
          </w:tcPr>
          <w:p w14:paraId="2EDF24DB" w14:textId="77777777" w:rsidR="00E73EDF" w:rsidRPr="00651940" w:rsidRDefault="007653F1" w:rsidP="00C128E3">
            <w:pPr>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4195A2C6" w14:textId="667706A6" w:rsidR="00E73EDF" w:rsidRPr="00651940" w:rsidRDefault="007653F1" w:rsidP="00C128E3">
            <w:pPr>
              <w:suppressAutoHyphens/>
              <w:snapToGrid w:val="0"/>
              <w:spacing w:before="60" w:after="60" w:line="240" w:lineRule="auto"/>
              <w:rPr>
                <w:sz w:val="16"/>
                <w:szCs w:val="16"/>
                <w:lang w:val="en-AU" w:eastAsia="ar-SA"/>
              </w:rPr>
            </w:pPr>
            <w:proofErr w:type="spellStart"/>
            <w:r w:rsidRPr="00651940">
              <w:rPr>
                <w:sz w:val="16"/>
                <w:szCs w:val="16"/>
                <w:lang w:val="en-AU" w:eastAsia="ar-SA"/>
              </w:rPr>
              <w:t>Date</w:t>
            </w:r>
            <w:ins w:id="1812" w:author="Thomas Richardson" w:date="2022-05-23T22:42:00Z">
              <w:r w:rsidR="00B700C4">
                <w:rPr>
                  <w:sz w:val="16"/>
                  <w:szCs w:val="16"/>
                  <w:lang w:val="en-AU" w:eastAsia="ar-SA"/>
                </w:rPr>
                <w:t>Time</w:t>
              </w:r>
            </w:ins>
            <w:proofErr w:type="spellEnd"/>
          </w:p>
        </w:tc>
        <w:tc>
          <w:tcPr>
            <w:tcW w:w="3060" w:type="dxa"/>
          </w:tcPr>
          <w:p w14:paraId="24926F22" w14:textId="6E5589E6" w:rsidR="00E73EDF" w:rsidRPr="00651940" w:rsidRDefault="00B700C4" w:rsidP="00941C73">
            <w:pPr>
              <w:suppressAutoHyphens/>
              <w:snapToGrid w:val="0"/>
              <w:spacing w:before="60" w:after="60" w:line="240" w:lineRule="auto"/>
              <w:rPr>
                <w:b/>
                <w:bCs/>
                <w:sz w:val="16"/>
                <w:szCs w:val="16"/>
                <w:lang w:val="en-AU" w:eastAsia="ar-SA"/>
              </w:rPr>
            </w:pPr>
            <w:ins w:id="1813" w:author="Thomas Richardson" w:date="2022-05-23T22:41:00Z">
              <w:r>
                <w:rPr>
                  <w:sz w:val="16"/>
                  <w:szCs w:val="16"/>
                </w:rPr>
                <w:t xml:space="preserve">Format:  </w:t>
              </w:r>
              <w:proofErr w:type="spellStart"/>
              <w:r>
                <w:rPr>
                  <w:sz w:val="16"/>
                  <w:szCs w:val="16"/>
                </w:rPr>
                <w:t>yyyy</w:t>
              </w:r>
            </w:ins>
            <w:ins w:id="1814" w:author="Jeff Wootton" w:date="2022-07-11T10:13:00Z">
              <w:r w:rsidR="005248BA">
                <w:rPr>
                  <w:sz w:val="16"/>
                  <w:szCs w:val="16"/>
                </w:rPr>
                <w:t>-</w:t>
              </w:r>
            </w:ins>
            <w:ins w:id="1815" w:author="Thomas Richardson" w:date="2022-05-23T22:41:00Z">
              <w:r>
                <w:rPr>
                  <w:sz w:val="16"/>
                  <w:szCs w:val="16"/>
                </w:rPr>
                <w:t>mm</w:t>
              </w:r>
            </w:ins>
            <w:ins w:id="1816" w:author="Jeff Wootton" w:date="2022-07-11T10:13:00Z">
              <w:r w:rsidR="005248BA">
                <w:rPr>
                  <w:sz w:val="16"/>
                  <w:szCs w:val="16"/>
                </w:rPr>
                <w:t>-</w:t>
              </w:r>
            </w:ins>
            <w:ins w:id="1817" w:author="Thomas Richardson" w:date="2022-05-23T22:41:00Z">
              <w:r>
                <w:rPr>
                  <w:sz w:val="16"/>
                  <w:szCs w:val="16"/>
                </w:rPr>
                <w:t>ddThh</w:t>
              </w:r>
            </w:ins>
            <w:ins w:id="1818" w:author="Jeff Wootton" w:date="2022-07-11T10:14:00Z">
              <w:r w:rsidR="005248BA">
                <w:rPr>
                  <w:sz w:val="16"/>
                  <w:szCs w:val="16"/>
                </w:rPr>
                <w:t>:</w:t>
              </w:r>
            </w:ins>
            <w:ins w:id="1819" w:author="Thomas Richardson" w:date="2022-05-23T22:41:00Z">
              <w:r>
                <w:rPr>
                  <w:sz w:val="16"/>
                  <w:szCs w:val="16"/>
                </w:rPr>
                <w:t>mm</w:t>
              </w:r>
            </w:ins>
            <w:ins w:id="1820" w:author="Jeff Wootton" w:date="2022-07-11T10:14:00Z">
              <w:r w:rsidR="005248BA">
                <w:rPr>
                  <w:sz w:val="16"/>
                  <w:szCs w:val="16"/>
                </w:rPr>
                <w:t>:</w:t>
              </w:r>
            </w:ins>
            <w:ins w:id="1821" w:author="Thomas Richardson" w:date="2022-05-23T22:41:00Z">
              <w:r>
                <w:rPr>
                  <w:sz w:val="16"/>
                  <w:szCs w:val="16"/>
                </w:rPr>
                <w:t>ssZ</w:t>
              </w:r>
            </w:ins>
            <w:proofErr w:type="spellEnd"/>
          </w:p>
        </w:tc>
      </w:tr>
    </w:tbl>
    <w:p w14:paraId="38D3FB23" w14:textId="77777777" w:rsidR="00E73EDF" w:rsidRPr="00651940" w:rsidRDefault="00E73EDF" w:rsidP="00960DB7">
      <w:pPr>
        <w:spacing w:after="0" w:line="240" w:lineRule="auto"/>
        <w:rPr>
          <w:lang w:val="en-AU"/>
        </w:rPr>
      </w:pPr>
    </w:p>
    <w:p w14:paraId="37563C04" w14:textId="77777777"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t>S100_CataloguePointOfContact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789"/>
        <w:gridCol w:w="2561"/>
        <w:gridCol w:w="3109"/>
      </w:tblGrid>
      <w:tr w:rsidR="00E73EDF" w:rsidRPr="00651940" w14:paraId="562F0625" w14:textId="77777777" w:rsidTr="00681EDD">
        <w:tc>
          <w:tcPr>
            <w:tcW w:w="1117" w:type="dxa"/>
            <w:shd w:val="clear" w:color="auto" w:fill="D9D9D9" w:themeFill="background1" w:themeFillShade="D9"/>
          </w:tcPr>
          <w:p w14:paraId="0249382E"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Role Name</w:t>
            </w:r>
          </w:p>
        </w:tc>
        <w:tc>
          <w:tcPr>
            <w:tcW w:w="3165" w:type="dxa"/>
            <w:shd w:val="clear" w:color="auto" w:fill="D9D9D9" w:themeFill="background1" w:themeFillShade="D9"/>
          </w:tcPr>
          <w:p w14:paraId="4DFCDE34"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Name</w:t>
            </w:r>
          </w:p>
        </w:tc>
        <w:tc>
          <w:tcPr>
            <w:tcW w:w="3537" w:type="dxa"/>
            <w:shd w:val="clear" w:color="auto" w:fill="D9D9D9" w:themeFill="background1" w:themeFillShade="D9"/>
          </w:tcPr>
          <w:p w14:paraId="78E55226"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Description</w:t>
            </w:r>
          </w:p>
        </w:tc>
        <w:tc>
          <w:tcPr>
            <w:tcW w:w="789" w:type="dxa"/>
            <w:shd w:val="clear" w:color="auto" w:fill="D9D9D9" w:themeFill="background1" w:themeFillShade="D9"/>
          </w:tcPr>
          <w:p w14:paraId="108D63CF" w14:textId="77777777" w:rsidR="00E73EDF" w:rsidRPr="00651940" w:rsidRDefault="007653F1" w:rsidP="00C128E3">
            <w:pPr>
              <w:suppressAutoHyphens/>
              <w:snapToGrid w:val="0"/>
              <w:spacing w:before="60" w:after="60" w:line="240" w:lineRule="auto"/>
              <w:jc w:val="center"/>
              <w:rPr>
                <w:b/>
                <w:bCs/>
                <w:sz w:val="16"/>
                <w:szCs w:val="16"/>
                <w:lang w:eastAsia="ar-SA"/>
              </w:rPr>
            </w:pPr>
            <w:proofErr w:type="spellStart"/>
            <w:r w:rsidRPr="00651940">
              <w:rPr>
                <w:b/>
                <w:sz w:val="16"/>
                <w:szCs w:val="16"/>
                <w:lang w:eastAsia="ar-SA"/>
              </w:rPr>
              <w:t>Mult</w:t>
            </w:r>
            <w:proofErr w:type="spellEnd"/>
          </w:p>
        </w:tc>
        <w:tc>
          <w:tcPr>
            <w:tcW w:w="2561" w:type="dxa"/>
            <w:shd w:val="clear" w:color="auto" w:fill="D9D9D9" w:themeFill="background1" w:themeFillShade="D9"/>
          </w:tcPr>
          <w:p w14:paraId="1B3AB42C"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Type</w:t>
            </w:r>
          </w:p>
        </w:tc>
        <w:tc>
          <w:tcPr>
            <w:tcW w:w="3109" w:type="dxa"/>
            <w:shd w:val="clear" w:color="auto" w:fill="D9D9D9" w:themeFill="background1" w:themeFillShade="D9"/>
          </w:tcPr>
          <w:p w14:paraId="361EC9C3"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Remarks</w:t>
            </w:r>
          </w:p>
        </w:tc>
      </w:tr>
      <w:tr w:rsidR="00E73EDF" w:rsidRPr="00651940" w14:paraId="7B110A6E" w14:textId="77777777" w:rsidTr="00681EDD">
        <w:tc>
          <w:tcPr>
            <w:tcW w:w="1117" w:type="dxa"/>
          </w:tcPr>
          <w:p w14:paraId="650B9E25"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Class</w:t>
            </w:r>
          </w:p>
        </w:tc>
        <w:tc>
          <w:tcPr>
            <w:tcW w:w="3165" w:type="dxa"/>
          </w:tcPr>
          <w:p w14:paraId="09BED014"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S100_CataloguePointOfContact</w:t>
            </w:r>
          </w:p>
        </w:tc>
        <w:tc>
          <w:tcPr>
            <w:tcW w:w="3537" w:type="dxa"/>
          </w:tcPr>
          <w:p w14:paraId="7841528C" w14:textId="57834189"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Contact details of the issuer of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7D08C96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w:t>
            </w:r>
          </w:p>
        </w:tc>
        <w:tc>
          <w:tcPr>
            <w:tcW w:w="2561" w:type="dxa"/>
          </w:tcPr>
          <w:p w14:paraId="5523810F"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c>
          <w:tcPr>
            <w:tcW w:w="3109" w:type="dxa"/>
          </w:tcPr>
          <w:p w14:paraId="4E1AF40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r>
      <w:tr w:rsidR="00E73EDF" w:rsidRPr="00651940" w14:paraId="3820B735" w14:textId="77777777" w:rsidTr="00681EDD">
        <w:tc>
          <w:tcPr>
            <w:tcW w:w="1117" w:type="dxa"/>
          </w:tcPr>
          <w:p w14:paraId="57CA2641"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012A750B"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organization</w:t>
            </w:r>
          </w:p>
        </w:tc>
        <w:tc>
          <w:tcPr>
            <w:tcW w:w="3537" w:type="dxa"/>
          </w:tcPr>
          <w:p w14:paraId="54D8C9E9" w14:textId="23FF1CCC"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organization distributing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1BC6E23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1</w:t>
            </w:r>
          </w:p>
        </w:tc>
        <w:tc>
          <w:tcPr>
            <w:tcW w:w="2561" w:type="dxa"/>
          </w:tcPr>
          <w:p w14:paraId="37E10C82"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CharacterString</w:t>
            </w:r>
            <w:proofErr w:type="spellEnd"/>
          </w:p>
        </w:tc>
        <w:tc>
          <w:tcPr>
            <w:tcW w:w="3109" w:type="dxa"/>
          </w:tcPr>
          <w:p w14:paraId="4FA9975D" w14:textId="28124C2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 xml:space="preserve">This could be an individual producer, value added reseller, </w:t>
            </w:r>
            <w:proofErr w:type="spellStart"/>
            <w:r w:rsidRPr="00651940">
              <w:rPr>
                <w:sz w:val="16"/>
                <w:szCs w:val="16"/>
                <w:lang w:eastAsia="ar-SA"/>
              </w:rPr>
              <w:t>etc</w:t>
            </w:r>
            <w:proofErr w:type="spellEnd"/>
          </w:p>
        </w:tc>
      </w:tr>
      <w:tr w:rsidR="00E73EDF" w:rsidRPr="00651940" w14:paraId="2E9A9389" w14:textId="77777777" w:rsidTr="00681EDD">
        <w:tc>
          <w:tcPr>
            <w:tcW w:w="1117" w:type="dxa"/>
          </w:tcPr>
          <w:p w14:paraId="5A213FB9"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8968362"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phone</w:t>
            </w:r>
          </w:p>
        </w:tc>
        <w:tc>
          <w:tcPr>
            <w:tcW w:w="3537" w:type="dxa"/>
          </w:tcPr>
          <w:p w14:paraId="513B2503" w14:textId="182DE885"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w:t>
            </w:r>
            <w:del w:id="1822" w:author="Jeff Wootton" w:date="2022-10-26T03:35:00Z">
              <w:r w:rsidRPr="00651940" w:rsidDel="002A7EC8">
                <w:rPr>
                  <w:sz w:val="16"/>
                  <w:szCs w:val="16"/>
                  <w:lang w:eastAsia="ar-SA"/>
                </w:rPr>
                <w:delText xml:space="preserve">edition </w:delText>
              </w:r>
            </w:del>
            <w:ins w:id="1823" w:author="Jeff Wootton" w:date="2022-10-26T03:35:00Z">
              <w:r w:rsidR="002A7EC8">
                <w:rPr>
                  <w:sz w:val="16"/>
                  <w:szCs w:val="16"/>
                  <w:lang w:eastAsia="ar-SA"/>
                </w:rPr>
                <w:t>phone</w:t>
              </w:r>
              <w:r w:rsidR="002A7EC8" w:rsidRPr="00651940">
                <w:rPr>
                  <w:sz w:val="16"/>
                  <w:szCs w:val="16"/>
                  <w:lang w:eastAsia="ar-SA"/>
                </w:rPr>
                <w:t xml:space="preserve"> </w:t>
              </w:r>
            </w:ins>
            <w:r w:rsidRPr="00651940">
              <w:rPr>
                <w:sz w:val="16"/>
                <w:szCs w:val="16"/>
                <w:lang w:eastAsia="ar-SA"/>
              </w:rPr>
              <w:t xml:space="preserve">number of </w:t>
            </w:r>
            <w:del w:id="1824" w:author="Jeff Wootton" w:date="2022-10-26T03:36:00Z">
              <w:r w:rsidRPr="00651940" w:rsidDel="002A7EC8">
                <w:rPr>
                  <w:sz w:val="16"/>
                  <w:szCs w:val="16"/>
                  <w:lang w:eastAsia="ar-SA"/>
                </w:rPr>
                <w:delText xml:space="preserve">this </w:delText>
              </w:r>
              <w:r w:rsidR="00776AC3" w:rsidDel="002A7EC8">
                <w:rPr>
                  <w:sz w:val="16"/>
                  <w:szCs w:val="16"/>
                  <w:lang w:eastAsia="ar-SA"/>
                </w:rPr>
                <w:delText>E</w:delText>
              </w:r>
              <w:r w:rsidRPr="00651940" w:rsidDel="002A7EC8">
                <w:rPr>
                  <w:sz w:val="16"/>
                  <w:szCs w:val="16"/>
                  <w:lang w:eastAsia="ar-SA"/>
                </w:rPr>
                <w:delText xml:space="preserve">xchange </w:delText>
              </w:r>
              <w:r w:rsidR="00776AC3" w:rsidDel="002A7EC8">
                <w:rPr>
                  <w:sz w:val="16"/>
                  <w:szCs w:val="16"/>
                  <w:lang w:eastAsia="ar-SA"/>
                </w:rPr>
                <w:delText>C</w:delText>
              </w:r>
              <w:r w:rsidRPr="00651940" w:rsidDel="002A7EC8">
                <w:rPr>
                  <w:sz w:val="16"/>
                  <w:szCs w:val="16"/>
                  <w:lang w:eastAsia="ar-SA"/>
                </w:rPr>
                <w:delText>atalogue</w:delText>
              </w:r>
            </w:del>
            <w:ins w:id="1825" w:author="Jeff Wootton" w:date="2022-10-26T03:36:00Z">
              <w:r w:rsidR="002A7EC8">
                <w:rPr>
                  <w:sz w:val="16"/>
                  <w:szCs w:val="16"/>
                  <w:lang w:eastAsia="ar-SA"/>
                </w:rPr>
                <w:t>the organization</w:t>
              </w:r>
            </w:ins>
          </w:p>
        </w:tc>
        <w:tc>
          <w:tcPr>
            <w:tcW w:w="789" w:type="dxa"/>
          </w:tcPr>
          <w:p w14:paraId="6507B8D5"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744AADED"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CI_Telephone</w:t>
            </w:r>
            <w:proofErr w:type="spellEnd"/>
          </w:p>
        </w:tc>
        <w:tc>
          <w:tcPr>
            <w:tcW w:w="3109" w:type="dxa"/>
          </w:tcPr>
          <w:p w14:paraId="6FFF422C" w14:textId="77777777" w:rsidR="00E73EDF" w:rsidRPr="00651940" w:rsidRDefault="00E73EDF" w:rsidP="00C128E3">
            <w:pPr>
              <w:suppressAutoHyphens/>
              <w:snapToGrid w:val="0"/>
              <w:spacing w:before="60" w:after="60" w:line="240" w:lineRule="auto"/>
              <w:rPr>
                <w:b/>
                <w:bCs/>
                <w:sz w:val="16"/>
                <w:szCs w:val="16"/>
                <w:lang w:eastAsia="ar-SA"/>
              </w:rPr>
            </w:pPr>
          </w:p>
        </w:tc>
      </w:tr>
      <w:tr w:rsidR="00E73EDF" w:rsidRPr="00651940" w14:paraId="69E9E41D" w14:textId="77777777" w:rsidTr="00681EDD">
        <w:tc>
          <w:tcPr>
            <w:tcW w:w="1117" w:type="dxa"/>
          </w:tcPr>
          <w:p w14:paraId="7B1ACAD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DE51677"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address</w:t>
            </w:r>
          </w:p>
        </w:tc>
        <w:tc>
          <w:tcPr>
            <w:tcW w:w="3537" w:type="dxa"/>
          </w:tcPr>
          <w:p w14:paraId="689BA413"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The address of the organization</w:t>
            </w:r>
          </w:p>
        </w:tc>
        <w:tc>
          <w:tcPr>
            <w:tcW w:w="789" w:type="dxa"/>
          </w:tcPr>
          <w:p w14:paraId="35F26CBB"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30421721"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CI_Address</w:t>
            </w:r>
            <w:proofErr w:type="spellEnd"/>
          </w:p>
        </w:tc>
        <w:tc>
          <w:tcPr>
            <w:tcW w:w="3109" w:type="dxa"/>
          </w:tcPr>
          <w:p w14:paraId="727E149E" w14:textId="77777777" w:rsidR="00E73EDF" w:rsidRPr="00651940" w:rsidRDefault="00E73EDF" w:rsidP="00C128E3">
            <w:pPr>
              <w:suppressAutoHyphens/>
              <w:snapToGrid w:val="0"/>
              <w:spacing w:before="60" w:after="60" w:line="240" w:lineRule="auto"/>
              <w:rPr>
                <w:b/>
                <w:bCs/>
                <w:sz w:val="16"/>
                <w:szCs w:val="16"/>
                <w:lang w:eastAsia="ar-SA"/>
              </w:rPr>
            </w:pPr>
          </w:p>
        </w:tc>
      </w:tr>
    </w:tbl>
    <w:p w14:paraId="4CE109F8" w14:textId="77777777" w:rsidR="00E73EDF" w:rsidRPr="00651940" w:rsidRDefault="00E73EDF" w:rsidP="00776AC3">
      <w:pPr>
        <w:spacing w:after="0" w:line="240" w:lineRule="auto"/>
      </w:pPr>
    </w:p>
    <w:p w14:paraId="230B4901" w14:textId="610040F8" w:rsidR="00E73EDF" w:rsidRPr="00130A33" w:rsidRDefault="00E4720B" w:rsidP="00BD587E">
      <w:pPr>
        <w:pStyle w:val="Heading3"/>
        <w:keepLines/>
        <w:tabs>
          <w:tab w:val="clear" w:pos="660"/>
          <w:tab w:val="clear" w:pos="880"/>
          <w:tab w:val="left" w:pos="851"/>
        </w:tabs>
        <w:spacing w:before="120" w:after="120" w:line="240" w:lineRule="auto"/>
        <w:ind w:left="851" w:hanging="851"/>
        <w:jc w:val="both"/>
      </w:pPr>
      <w:bookmarkStart w:id="1826" w:name="_Toc510785515"/>
      <w:bookmarkStart w:id="1827" w:name="_Toc510784366"/>
      <w:bookmarkStart w:id="1828" w:name="_Toc439685325"/>
      <w:bookmarkStart w:id="1829" w:name="_Toc121374481"/>
      <w:bookmarkEnd w:id="1826"/>
      <w:bookmarkEnd w:id="1827"/>
      <w:r w:rsidRPr="00130A33">
        <w:t>S100</w:t>
      </w:r>
      <w:r w:rsidR="007653F1" w:rsidRPr="00130A33">
        <w:t>_DatasetDiscoveryMetadata</w:t>
      </w:r>
      <w:bookmarkEnd w:id="1828"/>
      <w:bookmarkEnd w:id="1829"/>
    </w:p>
    <w:tbl>
      <w:tblPr>
        <w:tblW w:w="14278" w:type="dxa"/>
        <w:tblInd w:w="-108" w:type="dxa"/>
        <w:tblLayout w:type="fixed"/>
        <w:tblCellMar>
          <w:left w:w="0" w:type="dxa"/>
          <w:right w:w="0" w:type="dxa"/>
        </w:tblCellMar>
        <w:tblLook w:val="04A0" w:firstRow="1" w:lastRow="0" w:firstColumn="1" w:lastColumn="0" w:noHBand="0" w:noVBand="1"/>
      </w:tblPr>
      <w:tblGrid>
        <w:gridCol w:w="2648"/>
        <w:gridCol w:w="392"/>
        <w:gridCol w:w="23"/>
        <w:gridCol w:w="1583"/>
        <w:gridCol w:w="12"/>
        <w:gridCol w:w="18"/>
        <w:gridCol w:w="1051"/>
        <w:gridCol w:w="791"/>
        <w:gridCol w:w="31"/>
        <w:gridCol w:w="635"/>
        <w:gridCol w:w="43"/>
        <w:gridCol w:w="807"/>
        <w:gridCol w:w="2088"/>
        <w:gridCol w:w="27"/>
        <w:gridCol w:w="16"/>
        <w:gridCol w:w="61"/>
        <w:gridCol w:w="498"/>
        <w:gridCol w:w="3554"/>
      </w:tblGrid>
      <w:tr w:rsidR="00353431" w:rsidRPr="003440C2" w14:paraId="149327E7" w14:textId="77777777" w:rsidTr="00533D87">
        <w:trPr>
          <w:cantSplit/>
          <w:tblHeader/>
        </w:trPr>
        <w:tc>
          <w:tcPr>
            <w:tcW w:w="26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2FC6549"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Name</w:t>
            </w:r>
          </w:p>
        </w:tc>
        <w:tc>
          <w:tcPr>
            <w:tcW w:w="4537" w:type="dxa"/>
            <w:gridSpan w:val="9"/>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7C664A8" w14:textId="1DCCAD0E" w:rsidR="00E73EDF" w:rsidRPr="00BD587E" w:rsidRDefault="007653F1" w:rsidP="00BD587E">
            <w:pPr>
              <w:spacing w:before="60" w:after="60" w:line="240" w:lineRule="auto"/>
              <w:jc w:val="left"/>
              <w:rPr>
                <w:rFonts w:cs="Arial"/>
                <w:b/>
                <w:bCs/>
                <w:sz w:val="16"/>
                <w:szCs w:val="16"/>
                <w:lang w:eastAsia="en-US"/>
              </w:rPr>
            </w:pPr>
            <w:del w:id="1830" w:author="Jeff Wootton" w:date="2022-07-11T16:25:00Z">
              <w:r w:rsidRPr="00BD587E" w:rsidDel="00130A33">
                <w:rPr>
                  <w:rFonts w:cs="Arial"/>
                  <w:b/>
                  <w:bCs/>
                  <w:sz w:val="16"/>
                  <w:szCs w:val="16"/>
                  <w:lang w:eastAsia="en-US"/>
                </w:rPr>
                <w:delText>Multipli</w:delText>
              </w:r>
              <w:r w:rsidR="001C6990" w:rsidRPr="00BD587E" w:rsidDel="00130A33">
                <w:rPr>
                  <w:rFonts w:cs="Arial"/>
                  <w:b/>
                  <w:bCs/>
                  <w:sz w:val="16"/>
                  <w:szCs w:val="16"/>
                  <w:lang w:eastAsia="en-US"/>
                </w:rPr>
                <w:delText>ci</w:delText>
              </w:r>
              <w:r w:rsidRPr="00BD587E" w:rsidDel="00130A33">
                <w:rPr>
                  <w:rFonts w:cs="Arial"/>
                  <w:b/>
                  <w:bCs/>
                  <w:sz w:val="16"/>
                  <w:szCs w:val="16"/>
                  <w:lang w:eastAsia="en-US"/>
                </w:rPr>
                <w:delText>ty</w:delText>
              </w:r>
            </w:del>
            <w:ins w:id="1831" w:author="Jeff Wootton" w:date="2022-07-11T16:25:00Z">
              <w:r w:rsidR="00130A33">
                <w:rPr>
                  <w:rFonts w:cs="Arial"/>
                  <w:b/>
                  <w:bCs/>
                  <w:sz w:val="16"/>
                  <w:szCs w:val="16"/>
                  <w:lang w:eastAsia="en-US"/>
                </w:rPr>
                <w:t>Description</w:t>
              </w:r>
            </w:ins>
          </w:p>
        </w:tc>
        <w:tc>
          <w:tcPr>
            <w:tcW w:w="850" w:type="dxa"/>
            <w:gridSpan w:val="2"/>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1105149" w14:textId="337E98E4" w:rsidR="00E73EDF" w:rsidRPr="003440C2" w:rsidRDefault="007653F1" w:rsidP="00130A33">
            <w:pPr>
              <w:keepNext/>
              <w:keepLines/>
              <w:spacing w:before="60" w:after="60" w:line="240" w:lineRule="auto"/>
              <w:jc w:val="center"/>
              <w:rPr>
                <w:rFonts w:cs="Arial"/>
                <w:b/>
                <w:bCs/>
                <w:sz w:val="16"/>
                <w:szCs w:val="16"/>
                <w:lang w:eastAsia="en-US"/>
              </w:rPr>
            </w:pPr>
            <w:del w:id="1832" w:author="Jeff Wootton" w:date="2022-07-11T16:25:00Z">
              <w:r w:rsidRPr="003440C2" w:rsidDel="00130A33">
                <w:rPr>
                  <w:rFonts w:cs="Arial"/>
                  <w:b/>
                  <w:bCs/>
                  <w:sz w:val="16"/>
                  <w:szCs w:val="16"/>
                  <w:lang w:eastAsia="en-US"/>
                </w:rPr>
                <w:delText>Value</w:delText>
              </w:r>
            </w:del>
            <w:proofErr w:type="spellStart"/>
            <w:ins w:id="1833" w:author="Jeff Wootton" w:date="2022-07-11T16:25:00Z">
              <w:r w:rsidR="00130A33">
                <w:rPr>
                  <w:rFonts w:cs="Arial"/>
                  <w:b/>
                  <w:bCs/>
                  <w:sz w:val="16"/>
                  <w:szCs w:val="16"/>
                  <w:lang w:eastAsia="en-US"/>
                </w:rPr>
                <w:t>Mult</w:t>
              </w:r>
            </w:ins>
            <w:proofErr w:type="spellEnd"/>
          </w:p>
        </w:tc>
        <w:tc>
          <w:tcPr>
            <w:tcW w:w="2691" w:type="dxa"/>
            <w:gridSpan w:val="5"/>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6A0B163D"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Type</w:t>
            </w:r>
          </w:p>
        </w:tc>
        <w:tc>
          <w:tcPr>
            <w:tcW w:w="3550"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46610F42"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Remarks</w:t>
            </w:r>
          </w:p>
        </w:tc>
      </w:tr>
      <w:tr w:rsidR="00353431" w:rsidRPr="003440C2" w14:paraId="7E64EAAD"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6E82FC" w14:textId="731F811B"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S100_DatasetDiscoveryMetadata</w:t>
            </w:r>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66A3F4FB" w14:textId="183C830C" w:rsidR="00130A33" w:rsidRPr="003440C2" w:rsidRDefault="00130A33" w:rsidP="00130A33">
            <w:pPr>
              <w:keepNext/>
              <w:keepLines/>
              <w:spacing w:before="60" w:after="60" w:line="240" w:lineRule="auto"/>
              <w:jc w:val="left"/>
              <w:rPr>
                <w:rFonts w:cs="Arial"/>
                <w:b/>
                <w:bCs/>
                <w:sz w:val="16"/>
                <w:szCs w:val="16"/>
                <w:lang w:eastAsia="en-US"/>
              </w:rPr>
            </w:pPr>
            <w:ins w:id="1834" w:author="Jeff Wootton" w:date="2022-07-11T16:35:00Z">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ins>
            <w:del w:id="1835" w:author="Jeff Wootton" w:date="2022-07-11T16:35:00Z">
              <w:r w:rsidRPr="003440C2" w:rsidDel="00130A33">
                <w:rPr>
                  <w:rFonts w:cs="Arial"/>
                  <w:sz w:val="16"/>
                  <w:szCs w:val="16"/>
                  <w:lang w:eastAsia="en-US"/>
                </w:rPr>
                <w:delText>-</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FA2FB4" w14:textId="0F9AE318" w:rsidR="00130A33" w:rsidRPr="003440C2" w:rsidRDefault="00130A33" w:rsidP="00130A33">
            <w:pPr>
              <w:keepNext/>
              <w:keepLines/>
              <w:spacing w:before="60" w:after="60" w:line="240" w:lineRule="auto"/>
              <w:jc w:val="center"/>
              <w:rPr>
                <w:rFonts w:cs="Arial"/>
                <w:b/>
                <w:bCs/>
                <w:sz w:val="16"/>
                <w:szCs w:val="16"/>
                <w:lang w:eastAsia="en-US"/>
              </w:rPr>
            </w:pPr>
            <w:r w:rsidRPr="003440C2">
              <w:rPr>
                <w:rFonts w:cs="Arial"/>
                <w:sz w:val="16"/>
                <w:szCs w:val="16"/>
                <w:lang w:eastAsia="en-US"/>
              </w:rPr>
              <w:t>-</w:t>
            </w:r>
          </w:p>
        </w:tc>
        <w:tc>
          <w:tcPr>
            <w:tcW w:w="2691" w:type="dxa"/>
            <w:gridSpan w:val="5"/>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B04E329"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58B5C68"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r>
      <w:tr w:rsidR="00353431" w:rsidRPr="003440C2" w14:paraId="0CDCDF6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08BFA71"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fileName</w:t>
            </w:r>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151383D1" w14:textId="70F893E3" w:rsidR="00130A33" w:rsidRPr="003440C2" w:rsidRDefault="00130A33" w:rsidP="00130A33">
            <w:pPr>
              <w:spacing w:before="60" w:after="60" w:line="240" w:lineRule="auto"/>
              <w:jc w:val="left"/>
              <w:rPr>
                <w:rFonts w:cs="Arial"/>
                <w:b/>
                <w:bCs/>
                <w:sz w:val="16"/>
                <w:szCs w:val="16"/>
                <w:lang w:eastAsia="en-US"/>
              </w:rPr>
            </w:pPr>
            <w:ins w:id="1836" w:author="Jeff Wootton" w:date="2022-07-11T16:37:00Z">
              <w:r w:rsidRPr="002A5288">
                <w:rPr>
                  <w:sz w:val="16"/>
                  <w:szCs w:val="16"/>
                </w:rPr>
                <w:t>Dataset file name</w:t>
              </w:r>
            </w:ins>
            <w:del w:id="1837" w:author="Jeff Wootton" w:date="2022-07-11T16:37: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8B49656" w14:textId="4406C49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gridSpan w:val="5"/>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2F82311" w14:textId="3F4D9033" w:rsidR="00130A33" w:rsidRPr="003440C2" w:rsidRDefault="00130A33" w:rsidP="00130A33">
            <w:pPr>
              <w:spacing w:before="60" w:after="60" w:line="240" w:lineRule="auto"/>
              <w:jc w:val="left"/>
              <w:rPr>
                <w:rFonts w:cs="Arial"/>
                <w:b/>
                <w:bCs/>
                <w:sz w:val="16"/>
                <w:szCs w:val="16"/>
                <w:lang w:eastAsia="en-US"/>
              </w:rPr>
            </w:pPr>
            <w:del w:id="1838" w:author="Jeff Wootton" w:date="2022-07-11T16:39:00Z">
              <w:r w:rsidRPr="003440C2" w:rsidDel="00130A33">
                <w:rPr>
                  <w:rFonts w:cs="Arial"/>
                  <w:sz w:val="16"/>
                  <w:szCs w:val="16"/>
                  <w:lang w:eastAsia="en-US"/>
                </w:rPr>
                <w:delText>CharacterString</w:delText>
              </w:r>
            </w:del>
            <w:ins w:id="1839" w:author="Jeff Wootton" w:date="2022-07-11T16:39:00Z">
              <w:r>
                <w:rPr>
                  <w:rFonts w:cs="Arial"/>
                  <w:sz w:val="16"/>
                  <w:szCs w:val="16"/>
                  <w:lang w:eastAsia="en-US"/>
                </w:rPr>
                <w:t>URI</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661FBF" w14:textId="000F4D63" w:rsidR="00130A33" w:rsidRPr="003440C2" w:rsidRDefault="00130A33" w:rsidP="00130A33">
            <w:pPr>
              <w:spacing w:before="60" w:after="60" w:line="240" w:lineRule="auto"/>
              <w:jc w:val="left"/>
              <w:rPr>
                <w:rFonts w:cs="Arial"/>
                <w:b/>
                <w:bCs/>
                <w:sz w:val="16"/>
                <w:szCs w:val="16"/>
                <w:lang w:eastAsia="en-US"/>
              </w:rPr>
            </w:pPr>
            <w:ins w:id="1840" w:author="Jeff Wootton" w:date="2022-07-11T16:40:00Z">
              <w:r>
                <w:rPr>
                  <w:sz w:val="16"/>
                  <w:szCs w:val="16"/>
                </w:rPr>
                <w:t>See S-100 Part 1, clause 1-4.6</w:t>
              </w:r>
            </w:ins>
            <w:del w:id="1841" w:author="Thomas Richardson" w:date="2022-05-23T22:43:00Z">
              <w:r w:rsidRPr="003440C2" w:rsidDel="00B47FF5">
                <w:rPr>
                  <w:rFonts w:cs="Arial"/>
                  <w:sz w:val="16"/>
                  <w:szCs w:val="16"/>
                  <w:lang w:eastAsia="en-US"/>
                </w:rPr>
                <w:delText>Dataset file name</w:delText>
              </w:r>
            </w:del>
          </w:p>
        </w:tc>
      </w:tr>
      <w:tr w:rsidR="000E5D07" w:rsidRPr="003440C2" w:rsidDel="00130A33" w14:paraId="22419E4F" w14:textId="77777777" w:rsidTr="00681EDD">
        <w:trPr>
          <w:cantSplit/>
          <w:del w:id="1842" w:author="Jeff Wootton" w:date="2022-07-11T16:39:00Z"/>
        </w:trPr>
        <w:tc>
          <w:tcPr>
            <w:tcW w:w="3065" w:type="dxa"/>
            <w:gridSpan w:val="3"/>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0736224" w14:textId="5ABBD620" w:rsidR="00130A33" w:rsidRPr="003440C2" w:rsidDel="00130A33" w:rsidRDefault="00130A33" w:rsidP="00130A33">
            <w:pPr>
              <w:spacing w:before="60" w:after="60" w:line="240" w:lineRule="auto"/>
              <w:jc w:val="left"/>
              <w:rPr>
                <w:del w:id="1843" w:author="Jeff Wootton" w:date="2022-07-11T16:39:00Z"/>
                <w:rFonts w:cs="Arial"/>
                <w:b/>
                <w:bCs/>
                <w:sz w:val="16"/>
                <w:szCs w:val="16"/>
                <w:lang w:eastAsia="en-US"/>
              </w:rPr>
            </w:pPr>
            <w:del w:id="1844" w:author="Jeff Wootton" w:date="2022-07-11T16:39:00Z">
              <w:r w:rsidRPr="003440C2" w:rsidDel="00130A33">
                <w:rPr>
                  <w:rFonts w:cs="Arial"/>
                  <w:sz w:val="16"/>
                  <w:szCs w:val="16"/>
                  <w:lang w:eastAsia="en-US"/>
                </w:rPr>
                <w:delText>filePath</w:delText>
              </w:r>
            </w:del>
            <w:ins w:id="1845" w:author="Thomas Richardson" w:date="2022-05-23T22:42:00Z">
              <w:del w:id="1846" w:author="Jeff Wootton" w:date="2022-07-11T16:39:00Z">
                <w:r w:rsidRPr="003440C2" w:rsidDel="00130A33">
                  <w:rPr>
                    <w:rFonts w:cs="Arial"/>
                    <w:sz w:val="16"/>
                    <w:szCs w:val="16"/>
                    <w:lang w:eastAsia="en-US"/>
                  </w:rPr>
                  <w:delText>fileLocation</w:delText>
                </w:r>
              </w:del>
            </w:ins>
          </w:p>
        </w:tc>
        <w:tc>
          <w:tcPr>
            <w:tcW w:w="3482" w:type="dxa"/>
            <w:gridSpan w:val="6"/>
            <w:tcBorders>
              <w:top w:val="single" w:sz="8" w:space="0" w:color="000000"/>
              <w:left w:val="nil"/>
              <w:bottom w:val="single" w:sz="8" w:space="0" w:color="000000"/>
              <w:right w:val="single" w:sz="4" w:space="0" w:color="auto"/>
            </w:tcBorders>
            <w:shd w:val="clear" w:color="auto" w:fill="auto"/>
            <w:tcMar>
              <w:left w:w="108" w:type="dxa"/>
              <w:right w:w="108" w:type="dxa"/>
            </w:tcMar>
          </w:tcPr>
          <w:p w14:paraId="3588ABE3" w14:textId="27D42BFC" w:rsidR="00130A33" w:rsidRPr="003440C2" w:rsidDel="00130A33" w:rsidRDefault="00130A33" w:rsidP="00130A33">
            <w:pPr>
              <w:spacing w:before="60" w:after="60" w:line="240" w:lineRule="auto"/>
              <w:jc w:val="left"/>
              <w:rPr>
                <w:del w:id="1847" w:author="Jeff Wootton" w:date="2022-07-11T16:39:00Z"/>
                <w:rFonts w:cs="Arial"/>
                <w:b/>
                <w:bCs/>
                <w:sz w:val="16"/>
                <w:szCs w:val="16"/>
                <w:lang w:eastAsia="en-US"/>
              </w:rPr>
            </w:pPr>
            <w:del w:id="1848" w:author="Jeff Wootton" w:date="2022-07-11T16:39:00Z">
              <w:r w:rsidRPr="003440C2" w:rsidDel="00130A33">
                <w:rPr>
                  <w:rFonts w:cs="Arial"/>
                  <w:sz w:val="16"/>
                  <w:szCs w:val="16"/>
                  <w:lang w:eastAsia="en-US"/>
                </w:rPr>
                <w:delText>1</w:delText>
              </w:r>
            </w:del>
          </w:p>
        </w:tc>
        <w:tc>
          <w:tcPr>
            <w:tcW w:w="678"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36EEC4" w14:textId="7B641330" w:rsidR="00130A33" w:rsidRPr="003440C2" w:rsidDel="00130A33" w:rsidRDefault="00130A33" w:rsidP="00130A33">
            <w:pPr>
              <w:spacing w:before="60" w:after="60" w:line="240" w:lineRule="auto"/>
              <w:jc w:val="center"/>
              <w:rPr>
                <w:del w:id="1849" w:author="Jeff Wootton" w:date="2022-07-11T16:39:00Z"/>
                <w:rFonts w:cs="Arial"/>
                <w:b/>
                <w:bCs/>
                <w:sz w:val="16"/>
                <w:szCs w:val="16"/>
                <w:lang w:eastAsia="en-US"/>
              </w:rPr>
            </w:pPr>
            <w:del w:id="1850" w:author="Jeff Wootton" w:date="2022-07-11T16:39:00Z">
              <w:r w:rsidRPr="003440C2" w:rsidDel="00130A33">
                <w:rPr>
                  <w:rFonts w:cs="Arial"/>
                  <w:sz w:val="16"/>
                  <w:szCs w:val="16"/>
                  <w:lang w:eastAsia="en-US"/>
                </w:rPr>
                <w:delText>1</w:delText>
              </w:r>
            </w:del>
          </w:p>
        </w:tc>
        <w:tc>
          <w:tcPr>
            <w:tcW w:w="3000" w:type="dxa"/>
            <w:gridSpan w:val="5"/>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172C418" w14:textId="62805022" w:rsidR="00130A33" w:rsidRPr="003440C2" w:rsidDel="00130A33" w:rsidRDefault="00130A33" w:rsidP="00130A33">
            <w:pPr>
              <w:spacing w:before="60" w:after="60" w:line="240" w:lineRule="auto"/>
              <w:jc w:val="left"/>
              <w:rPr>
                <w:del w:id="1851" w:author="Jeff Wootton" w:date="2022-07-11T16:39:00Z"/>
                <w:rFonts w:cs="Arial"/>
                <w:b/>
                <w:bCs/>
                <w:sz w:val="16"/>
                <w:szCs w:val="16"/>
                <w:lang w:eastAsia="en-US"/>
              </w:rPr>
            </w:pPr>
            <w:del w:id="1852" w:author="Jeff Wootton" w:date="2022-07-11T16:39:00Z">
              <w:r w:rsidRPr="003440C2" w:rsidDel="00130A33">
                <w:rPr>
                  <w:rFonts w:cs="Arial"/>
                  <w:sz w:val="16"/>
                  <w:szCs w:val="16"/>
                  <w:lang w:eastAsia="en-US"/>
                </w:rPr>
                <w:delText>CharacterString</w:delText>
              </w:r>
            </w:del>
          </w:p>
        </w:tc>
        <w:tc>
          <w:tcPr>
            <w:tcW w:w="4053" w:type="dxa"/>
            <w:gridSpan w:val="2"/>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AD9C653" w14:textId="7558ECCF" w:rsidR="00130A33" w:rsidRPr="003440C2" w:rsidDel="00130A33" w:rsidRDefault="00130A33" w:rsidP="00130A33">
            <w:pPr>
              <w:spacing w:before="60" w:after="60" w:line="240" w:lineRule="auto"/>
              <w:jc w:val="left"/>
              <w:rPr>
                <w:del w:id="1853" w:author="Jeff Wootton" w:date="2022-07-11T16:39:00Z"/>
                <w:rFonts w:cs="Arial"/>
                <w:b/>
                <w:bCs/>
                <w:sz w:val="16"/>
                <w:szCs w:val="16"/>
                <w:lang w:eastAsia="en-US"/>
              </w:rPr>
            </w:pPr>
            <w:ins w:id="1854" w:author="Thomas Richardson" w:date="2022-05-23T22:43:00Z">
              <w:del w:id="1855" w:author="Jeff Wootton" w:date="2022-07-11T16:39:00Z">
                <w:r w:rsidRPr="003440C2" w:rsidDel="00130A33">
                  <w:rPr>
                    <w:rFonts w:cs="Arial"/>
                    <w:sz w:val="16"/>
                    <w:szCs w:val="16"/>
                  </w:rPr>
                  <w:delText>Path relative to the root directory of the Exchange Set.  The location of the file after the Exchange Set is unpacked into a directory &lt;ROOT&gt; will be &lt;ROOT&gt;/S100_ROOT/&lt;fileLocation&gt;/&lt;filename&gt;</w:delText>
                </w:r>
              </w:del>
            </w:ins>
            <w:del w:id="1856" w:author="Jeff Wootton" w:date="2022-07-11T16:39:00Z">
              <w:r w:rsidRPr="003440C2" w:rsidDel="00130A33">
                <w:rPr>
                  <w:rFonts w:cs="Arial"/>
                  <w:sz w:val="16"/>
                  <w:szCs w:val="16"/>
                </w:rPr>
                <w:delText>Path to the dataset file, relative to the root directory of the exchange set. The location of the dataset file after the exchange set is unpacked into directory &lt;EXCH_ROOT&gt; will be: &lt;EXCH_ROOT&gt;/&lt;filePath&gt;/&lt;fileName&gt;</w:delText>
              </w:r>
            </w:del>
          </w:p>
        </w:tc>
      </w:tr>
      <w:tr w:rsidR="00353431" w:rsidRPr="00BD587E" w14:paraId="23E4F960"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0327AB" w14:textId="77777777"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description</w:t>
            </w:r>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07157469" w14:textId="498D0C58" w:rsidR="00130A33" w:rsidRPr="00BD587E" w:rsidRDefault="00130A33" w:rsidP="00130A33">
            <w:pPr>
              <w:spacing w:before="60" w:after="60" w:line="240" w:lineRule="auto"/>
              <w:jc w:val="left"/>
              <w:rPr>
                <w:rFonts w:cs="Arial"/>
                <w:sz w:val="16"/>
                <w:szCs w:val="16"/>
                <w:lang w:eastAsia="en-US"/>
              </w:rPr>
            </w:pPr>
            <w:ins w:id="1857" w:author="Jeff Wootton" w:date="2022-07-11T16:39:00Z">
              <w:r w:rsidRPr="004F10CB">
                <w:rPr>
                  <w:sz w:val="16"/>
                  <w:szCs w:val="16"/>
                </w:rPr>
                <w:t>Short description giving the area or location covered by the dataset</w:t>
              </w:r>
            </w:ins>
            <w:del w:id="1858" w:author="Jeff Wootton" w:date="2022-07-11T16:39:00Z">
              <w:r w:rsidRPr="003440C2" w:rsidDel="00130A33">
                <w:rPr>
                  <w:rFonts w:cs="Arial"/>
                  <w:sz w:val="16"/>
                  <w:szCs w:val="16"/>
                  <w:lang w:eastAsia="en-US"/>
                </w:rPr>
                <w:delText>0..1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1F96D7" w14:textId="08C7950F" w:rsidR="00130A33" w:rsidRPr="00BD587E" w:rsidRDefault="00130A33" w:rsidP="00130A33">
            <w:pPr>
              <w:spacing w:before="60" w:after="60" w:line="240" w:lineRule="auto"/>
              <w:jc w:val="center"/>
              <w:rPr>
                <w:rFonts w:cs="Arial"/>
                <w:sz w:val="16"/>
                <w:szCs w:val="16"/>
                <w:lang w:eastAsia="en-US"/>
              </w:rPr>
            </w:pPr>
            <w:ins w:id="1859" w:author="Thomas Richardson" w:date="2022-05-23T22:43:00Z">
              <w:r w:rsidRPr="003440C2">
                <w:rPr>
                  <w:rFonts w:cs="Arial"/>
                  <w:sz w:val="16"/>
                  <w:szCs w:val="16"/>
                  <w:lang w:eastAsia="en-US"/>
                </w:rPr>
                <w:t>0..1</w:t>
              </w:r>
            </w:ins>
            <w:del w:id="1860" w:author="Thomas Richardson" w:date="2022-05-23T22:43:00Z">
              <w:r w:rsidRPr="003440C2" w:rsidDel="00370042">
                <w:rPr>
                  <w:rFonts w:cs="Arial"/>
                  <w:sz w:val="16"/>
                  <w:szCs w:val="16"/>
                  <w:lang w:eastAsia="en-US"/>
                </w:rPr>
                <w:delText>1</w:delText>
              </w:r>
            </w:del>
          </w:p>
        </w:tc>
        <w:tc>
          <w:tcPr>
            <w:tcW w:w="2691" w:type="dxa"/>
            <w:gridSpan w:val="5"/>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EAA6E0" w14:textId="77777777" w:rsidR="00130A33" w:rsidRPr="00BD587E"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CharacterString</w:t>
            </w:r>
            <w:proofErr w:type="spellEnd"/>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810A104" w14:textId="79A711E0" w:rsidR="00130A33" w:rsidRPr="00BD587E" w:rsidDel="00370042" w:rsidRDefault="00130A33" w:rsidP="00130A33">
            <w:pPr>
              <w:spacing w:before="60" w:after="60" w:line="240" w:lineRule="auto"/>
              <w:jc w:val="left"/>
              <w:rPr>
                <w:del w:id="1861" w:author="Thomas Richardson" w:date="2022-05-23T22:43:00Z"/>
                <w:rFonts w:cs="Arial"/>
                <w:sz w:val="16"/>
                <w:szCs w:val="16"/>
                <w:lang w:eastAsia="en-US"/>
              </w:rPr>
            </w:pPr>
            <w:ins w:id="1862" w:author="Thomas Richardson" w:date="2022-05-23T22:43:00Z">
              <w:r w:rsidRPr="003440C2">
                <w:rPr>
                  <w:rFonts w:cs="Arial"/>
                  <w:sz w:val="16"/>
                  <w:szCs w:val="16"/>
                  <w:lang w:eastAsia="en-US"/>
                </w:rPr>
                <w:t xml:space="preserve">For example, a harbour or port name, between two named locations </w:t>
              </w:r>
              <w:proofErr w:type="spellStart"/>
              <w:r w:rsidRPr="003440C2">
                <w:rPr>
                  <w:rFonts w:cs="Arial"/>
                  <w:sz w:val="16"/>
                  <w:szCs w:val="16"/>
                  <w:lang w:eastAsia="en-US"/>
                </w:rPr>
                <w:t>etc</w:t>
              </w:r>
            </w:ins>
            <w:proofErr w:type="spellEnd"/>
            <w:del w:id="1863" w:author="Thomas Richardson" w:date="2022-05-23T22:43:00Z">
              <w:r w:rsidRPr="003440C2" w:rsidDel="00370042">
                <w:rPr>
                  <w:rFonts w:cs="Arial"/>
                  <w:sz w:val="16"/>
                  <w:szCs w:val="16"/>
                  <w:lang w:eastAsia="en-US"/>
                </w:rPr>
                <w:delText>Short description of the area covered by dataset harbour or port name, between two named locations etc</w:delText>
              </w:r>
            </w:del>
          </w:p>
          <w:p w14:paraId="00FDCE6E" w14:textId="32FB9C47" w:rsidR="00130A33" w:rsidRPr="00BD587E" w:rsidRDefault="00130A33" w:rsidP="00130A33">
            <w:pPr>
              <w:spacing w:before="60" w:after="60" w:line="240" w:lineRule="auto"/>
              <w:jc w:val="left"/>
              <w:rPr>
                <w:rFonts w:cs="Arial"/>
                <w:sz w:val="16"/>
                <w:szCs w:val="16"/>
                <w:lang w:eastAsia="en-US"/>
              </w:rPr>
            </w:pPr>
            <w:del w:id="1864" w:author="Thomas Richardson" w:date="2022-05-23T22:43:00Z">
              <w:r w:rsidRPr="003440C2" w:rsidDel="00370042">
                <w:rPr>
                  <w:rFonts w:cs="Arial"/>
                  <w:sz w:val="16"/>
                  <w:szCs w:val="16"/>
                  <w:lang w:eastAsia="en-US"/>
                </w:rPr>
                <w:delText>NATIONAL LANGUAGE enabled</w:delText>
              </w:r>
            </w:del>
          </w:p>
        </w:tc>
      </w:tr>
      <w:tr w:rsidR="00353431" w:rsidRPr="00BD587E" w14:paraId="36F5C9C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9E991D" w14:textId="33197A98" w:rsidR="00130A33" w:rsidRPr="003440C2" w:rsidRDefault="00130A33" w:rsidP="00130A33">
            <w:pPr>
              <w:spacing w:before="60" w:after="60" w:line="240" w:lineRule="auto"/>
              <w:jc w:val="left"/>
              <w:rPr>
                <w:rFonts w:cs="Arial"/>
                <w:sz w:val="16"/>
                <w:szCs w:val="16"/>
                <w:lang w:eastAsia="en-US"/>
              </w:rPr>
            </w:pPr>
            <w:proofErr w:type="spellStart"/>
            <w:ins w:id="1865" w:author="Thomas Richardson" w:date="2022-05-23T22:43:00Z">
              <w:r w:rsidRPr="003440C2">
                <w:rPr>
                  <w:rFonts w:cs="Arial"/>
                  <w:sz w:val="16"/>
                  <w:szCs w:val="16"/>
                  <w:lang w:eastAsia="en-US"/>
                </w:rPr>
                <w:t>datasetID</w:t>
              </w:r>
            </w:ins>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5E649459" w14:textId="75B876F0" w:rsidR="00130A33" w:rsidRPr="003440C2" w:rsidRDefault="00130A33" w:rsidP="00130A33">
            <w:pPr>
              <w:spacing w:before="60" w:after="60" w:line="240" w:lineRule="auto"/>
              <w:jc w:val="left"/>
              <w:rPr>
                <w:rFonts w:cs="Arial"/>
                <w:sz w:val="16"/>
                <w:szCs w:val="16"/>
                <w:lang w:eastAsia="en-US"/>
              </w:rPr>
            </w:pPr>
            <w:ins w:id="1866" w:author="Jeff Wootton" w:date="2022-07-11T16:41:00Z">
              <w:r>
                <w:rPr>
                  <w:sz w:val="16"/>
                  <w:szCs w:val="16"/>
                </w:rPr>
                <w:t>Dataset ID expressed as a Marine Resource Name</w:t>
              </w:r>
            </w:ins>
            <w:del w:id="1867" w:author="Jeff Wootton" w:date="2022-07-11T16:41:00Z">
              <w:r w:rsidRPr="003440C2" w:rsidDel="00130A33">
                <w:rPr>
                  <w:rFonts w:cs="Arial"/>
                  <w:sz w:val="16"/>
                  <w:szCs w:val="16"/>
                  <w:lang w:eastAsia="en-US"/>
                </w:rPr>
                <w:delText>0..1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39BF79E" w14:textId="6BAE0F6D" w:rsidR="00130A33" w:rsidRPr="00BD587E" w:rsidRDefault="00130A33" w:rsidP="00130A33">
            <w:pPr>
              <w:spacing w:before="60" w:after="60" w:line="240" w:lineRule="auto"/>
              <w:jc w:val="center"/>
              <w:rPr>
                <w:rFonts w:cs="Arial"/>
                <w:sz w:val="16"/>
                <w:szCs w:val="16"/>
                <w:lang w:eastAsia="en-US"/>
              </w:rPr>
            </w:pPr>
            <w:ins w:id="1868" w:author="Thomas Richardson" w:date="2022-05-23T22:44:00Z">
              <w:r w:rsidRPr="003440C2">
                <w:rPr>
                  <w:rFonts w:cs="Arial"/>
                  <w:sz w:val="16"/>
                  <w:szCs w:val="16"/>
                  <w:lang w:eastAsia="en-US"/>
                </w:rPr>
                <w:t>0..1</w:t>
              </w:r>
            </w:ins>
          </w:p>
        </w:tc>
        <w:tc>
          <w:tcPr>
            <w:tcW w:w="2691" w:type="dxa"/>
            <w:gridSpan w:val="5"/>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17747B6" w14:textId="314A828B" w:rsidR="00130A33" w:rsidRPr="003440C2" w:rsidRDefault="00130A33" w:rsidP="00130A33">
            <w:pPr>
              <w:spacing w:before="60" w:after="60" w:line="240" w:lineRule="auto"/>
              <w:jc w:val="left"/>
              <w:rPr>
                <w:rFonts w:cs="Arial"/>
                <w:sz w:val="16"/>
                <w:szCs w:val="16"/>
                <w:lang w:eastAsia="en-US"/>
              </w:rPr>
            </w:pPr>
            <w:ins w:id="1869" w:author="Thomas Richardson" w:date="2022-05-23T22:44:00Z">
              <w:r w:rsidRPr="003440C2">
                <w:rPr>
                  <w:rFonts w:cs="Arial"/>
                  <w:sz w:val="16"/>
                  <w:szCs w:val="16"/>
                  <w:lang w:eastAsia="en-US"/>
                </w:rPr>
                <w:t>URN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806C663" w14:textId="127ECAAB" w:rsidR="00130A33" w:rsidRPr="003440C2" w:rsidRDefault="00130A33" w:rsidP="00130A33">
            <w:pPr>
              <w:spacing w:before="60" w:after="60" w:line="240" w:lineRule="auto"/>
              <w:jc w:val="left"/>
              <w:rPr>
                <w:rFonts w:cs="Arial"/>
                <w:sz w:val="16"/>
                <w:szCs w:val="16"/>
                <w:lang w:eastAsia="en-US"/>
              </w:rPr>
            </w:pPr>
            <w:ins w:id="1870" w:author="Thomas Richardson" w:date="2022-05-23T22:44:00Z">
              <w:r w:rsidRPr="003440C2">
                <w:rPr>
                  <w:rFonts w:cs="Arial"/>
                  <w:sz w:val="16"/>
                  <w:szCs w:val="16"/>
                  <w:lang w:eastAsia="en-US"/>
                </w:rPr>
                <w:t>The URN must be an MRN</w:t>
              </w:r>
            </w:ins>
          </w:p>
        </w:tc>
      </w:tr>
      <w:tr w:rsidR="00353431" w:rsidRPr="00BD587E" w14:paraId="5A0F67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103BD49" w14:textId="2531B021" w:rsidR="00130A33" w:rsidRPr="003440C2" w:rsidRDefault="00130A33" w:rsidP="00130A33">
            <w:pPr>
              <w:spacing w:before="60" w:after="60" w:line="240" w:lineRule="auto"/>
              <w:jc w:val="left"/>
              <w:rPr>
                <w:rFonts w:cs="Arial"/>
                <w:sz w:val="16"/>
                <w:szCs w:val="16"/>
                <w:lang w:eastAsia="en-US"/>
              </w:rPr>
            </w:pPr>
            <w:proofErr w:type="spellStart"/>
            <w:ins w:id="1871" w:author="Thomas Richardson" w:date="2022-05-23T22:43:00Z">
              <w:r w:rsidRPr="003440C2">
                <w:rPr>
                  <w:rFonts w:cs="Arial"/>
                  <w:sz w:val="16"/>
                  <w:szCs w:val="16"/>
                  <w:lang w:eastAsia="en-US"/>
                </w:rPr>
                <w:lastRenderedPageBreak/>
                <w:t>compressionFlag</w:t>
              </w:r>
            </w:ins>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27815F94" w14:textId="0B2A97ED" w:rsidR="00130A33" w:rsidRPr="003440C2" w:rsidRDefault="00130A33" w:rsidP="00130A33">
            <w:pPr>
              <w:spacing w:before="60" w:after="60" w:line="240" w:lineRule="auto"/>
              <w:jc w:val="left"/>
              <w:rPr>
                <w:rFonts w:cs="Arial"/>
                <w:sz w:val="16"/>
                <w:szCs w:val="16"/>
                <w:lang w:eastAsia="en-US"/>
              </w:rPr>
            </w:pPr>
            <w:ins w:id="1872" w:author="Jeff Wootton" w:date="2022-07-11T16:42:00Z">
              <w:r w:rsidRPr="00EA3D52">
                <w:rPr>
                  <w:sz w:val="16"/>
                  <w:szCs w:val="16"/>
                </w:rPr>
                <w:t>Indicates if the resource is compressed</w:t>
              </w:r>
            </w:ins>
            <w:del w:id="1873" w:author="Jeff Wootton" w:date="2022-07-11T16:42: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3C843D" w14:textId="0F92C488" w:rsidR="00130A33" w:rsidRPr="00BD587E" w:rsidRDefault="00130A33" w:rsidP="00130A33">
            <w:pPr>
              <w:spacing w:before="60" w:after="60" w:line="240" w:lineRule="auto"/>
              <w:jc w:val="center"/>
              <w:rPr>
                <w:rFonts w:cs="Arial"/>
                <w:sz w:val="16"/>
                <w:szCs w:val="16"/>
                <w:lang w:eastAsia="en-US"/>
              </w:rPr>
            </w:pPr>
            <w:ins w:id="1874" w:author="Thomas Richardson" w:date="2022-05-23T22:44:00Z">
              <w:r w:rsidRPr="003440C2">
                <w:rPr>
                  <w:rFonts w:cs="Arial"/>
                  <w:sz w:val="16"/>
                  <w:szCs w:val="16"/>
                  <w:lang w:eastAsia="en-US"/>
                </w:rPr>
                <w:t>1</w:t>
              </w:r>
            </w:ins>
          </w:p>
        </w:tc>
        <w:tc>
          <w:tcPr>
            <w:tcW w:w="2691" w:type="dxa"/>
            <w:gridSpan w:val="5"/>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1A9D8FA" w14:textId="4500E4FC" w:rsidR="00130A33" w:rsidRPr="003440C2" w:rsidRDefault="00130A33" w:rsidP="00130A33">
            <w:pPr>
              <w:spacing w:before="60" w:after="60" w:line="240" w:lineRule="auto"/>
              <w:jc w:val="left"/>
              <w:rPr>
                <w:rFonts w:cs="Arial"/>
                <w:sz w:val="16"/>
                <w:szCs w:val="16"/>
                <w:lang w:eastAsia="en-US"/>
              </w:rPr>
            </w:pPr>
            <w:ins w:id="1875" w:author="Thomas Richardson" w:date="2022-05-23T22:44:00Z">
              <w:r w:rsidRPr="003440C2">
                <w:rPr>
                  <w:rFonts w:cs="Arial"/>
                  <w:sz w:val="16"/>
                  <w:szCs w:val="16"/>
                  <w:lang w:eastAsia="en-US"/>
                </w:rPr>
                <w:t>Boolean</w:t>
              </w:r>
            </w:ins>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E5D70C9" w14:textId="77777777" w:rsidR="00130A33" w:rsidRPr="003440C2" w:rsidRDefault="00130A33" w:rsidP="00130A33">
            <w:pPr>
              <w:spacing w:before="60" w:after="60" w:line="240" w:lineRule="auto"/>
              <w:jc w:val="left"/>
              <w:rPr>
                <w:ins w:id="1876" w:author="Thomas Richardson" w:date="2022-05-23T22:44:00Z"/>
                <w:rFonts w:cs="Arial"/>
                <w:sz w:val="16"/>
                <w:szCs w:val="16"/>
                <w:lang w:eastAsia="en-US"/>
              </w:rPr>
            </w:pPr>
            <w:ins w:id="1877" w:author="Thomas Richardson" w:date="2022-05-23T22:44:00Z">
              <w:r w:rsidRPr="00130A33">
                <w:rPr>
                  <w:rFonts w:cs="Arial"/>
                  <w:i/>
                  <w:iCs/>
                  <w:sz w:val="16"/>
                  <w:szCs w:val="16"/>
                  <w:lang w:eastAsia="en-US"/>
                </w:rPr>
                <w:t>True</w:t>
              </w:r>
              <w:r w:rsidRPr="003440C2">
                <w:rPr>
                  <w:rFonts w:cs="Arial"/>
                  <w:sz w:val="16"/>
                  <w:szCs w:val="16"/>
                  <w:lang w:eastAsia="en-US"/>
                </w:rPr>
                <w:t xml:space="preserve"> indicates a compressed dataset resource</w:t>
              </w:r>
            </w:ins>
          </w:p>
          <w:p w14:paraId="3BF5A6DE" w14:textId="71BCB5AB" w:rsidR="00130A33" w:rsidRPr="003440C2" w:rsidRDefault="00130A33" w:rsidP="00130A33">
            <w:pPr>
              <w:spacing w:before="60" w:after="60" w:line="240" w:lineRule="auto"/>
              <w:jc w:val="left"/>
              <w:rPr>
                <w:rFonts w:cs="Arial"/>
                <w:sz w:val="16"/>
                <w:szCs w:val="16"/>
                <w:lang w:eastAsia="en-US"/>
              </w:rPr>
            </w:pPr>
            <w:ins w:id="1878" w:author="Thomas Richardson" w:date="2022-05-23T22:44:00Z">
              <w:r w:rsidRPr="00130A33">
                <w:rPr>
                  <w:rFonts w:cs="Arial"/>
                  <w:i/>
                  <w:iCs/>
                  <w:sz w:val="16"/>
                  <w:szCs w:val="16"/>
                  <w:lang w:eastAsia="en-US"/>
                </w:rPr>
                <w:t>False</w:t>
              </w:r>
              <w:r w:rsidRPr="003440C2">
                <w:rPr>
                  <w:rFonts w:cs="Arial"/>
                  <w:sz w:val="16"/>
                  <w:szCs w:val="16"/>
                  <w:lang w:eastAsia="en-US"/>
                </w:rPr>
                <w:t xml:space="preserve"> indicates an uncompressed dataset resource</w:t>
              </w:r>
            </w:ins>
          </w:p>
        </w:tc>
      </w:tr>
      <w:tr w:rsidR="00353431" w:rsidRPr="003440C2" w14:paraId="360FA52D" w14:textId="77777777" w:rsidTr="00533D87">
        <w:trPr>
          <w:cantSplit/>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223FA02F"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dataProtection</w:t>
            </w:r>
            <w:proofErr w:type="spellEnd"/>
          </w:p>
        </w:tc>
        <w:tc>
          <w:tcPr>
            <w:tcW w:w="4537" w:type="dxa"/>
            <w:gridSpan w:val="9"/>
            <w:tcBorders>
              <w:top w:val="single" w:sz="8" w:space="0" w:color="000000"/>
              <w:left w:val="nil"/>
              <w:bottom w:val="single" w:sz="4" w:space="0" w:color="auto"/>
              <w:right w:val="single" w:sz="4" w:space="0" w:color="auto"/>
            </w:tcBorders>
            <w:shd w:val="clear" w:color="auto" w:fill="auto"/>
            <w:tcMar>
              <w:left w:w="108" w:type="dxa"/>
              <w:right w:w="108" w:type="dxa"/>
            </w:tcMar>
          </w:tcPr>
          <w:p w14:paraId="7DF0F4EA" w14:textId="63AE9434" w:rsidR="00130A33" w:rsidRPr="003440C2" w:rsidRDefault="00130A33" w:rsidP="00130A33">
            <w:pPr>
              <w:spacing w:before="60" w:after="60" w:line="240" w:lineRule="auto"/>
              <w:jc w:val="left"/>
              <w:rPr>
                <w:rFonts w:cs="Arial"/>
                <w:sz w:val="16"/>
                <w:szCs w:val="16"/>
                <w:lang w:eastAsia="en-US"/>
              </w:rPr>
            </w:pPr>
            <w:ins w:id="1879" w:author="Jeff Wootton" w:date="2022-07-11T16:45:00Z">
              <w:r w:rsidRPr="003A450C">
                <w:rPr>
                  <w:sz w:val="16"/>
                  <w:szCs w:val="16"/>
                </w:rPr>
                <w:t>Indicates if the data is encrypted</w:t>
              </w:r>
            </w:ins>
            <w:del w:id="1880" w:author="Jeff Wootton" w:date="2022-07-11T16:45: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1FF0A24B" w14:textId="0C8A59AB"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gridSpan w:val="5"/>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D8EDB0E"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BD17D24" w14:textId="77777777" w:rsidR="00130A33" w:rsidRPr="003440C2" w:rsidRDefault="00130A33" w:rsidP="00130A33">
            <w:pPr>
              <w:snapToGrid w:val="0"/>
              <w:spacing w:before="60" w:after="60" w:line="240" w:lineRule="auto"/>
              <w:jc w:val="left"/>
              <w:rPr>
                <w:ins w:id="1881" w:author="Thomas Richardson" w:date="2022-05-23T22:44:00Z"/>
                <w:rFonts w:cs="Arial"/>
                <w:sz w:val="16"/>
                <w:szCs w:val="16"/>
              </w:rPr>
            </w:pPr>
            <w:ins w:id="1882" w:author="Thomas Richardson" w:date="2022-05-23T22:44:00Z">
              <w:r w:rsidRPr="003440C2">
                <w:rPr>
                  <w:rFonts w:cs="Arial"/>
                  <w:i/>
                  <w:sz w:val="16"/>
                  <w:szCs w:val="16"/>
                </w:rPr>
                <w:t>True</w:t>
              </w:r>
              <w:r w:rsidRPr="003440C2">
                <w:rPr>
                  <w:rFonts w:cs="Arial"/>
                  <w:sz w:val="16"/>
                  <w:szCs w:val="16"/>
                </w:rPr>
                <w:t xml:space="preserve"> indicates an encrypted dataset resource</w:t>
              </w:r>
            </w:ins>
          </w:p>
          <w:p w14:paraId="1C7690B0" w14:textId="7EBA7377" w:rsidR="00130A33" w:rsidRPr="003440C2" w:rsidDel="00502774" w:rsidRDefault="00130A33" w:rsidP="00130A33">
            <w:pPr>
              <w:spacing w:before="60" w:after="60" w:line="240" w:lineRule="auto"/>
              <w:jc w:val="left"/>
              <w:rPr>
                <w:del w:id="1883" w:author="Thomas Richardson" w:date="2022-05-23T22:44:00Z"/>
                <w:rFonts w:cs="Arial"/>
                <w:b/>
                <w:bCs/>
                <w:sz w:val="16"/>
                <w:szCs w:val="16"/>
                <w:lang w:eastAsia="en-US"/>
              </w:rPr>
            </w:pPr>
            <w:ins w:id="1884" w:author="Thomas Richardson" w:date="2022-05-23T22:44:00Z">
              <w:r w:rsidRPr="003440C2">
                <w:rPr>
                  <w:rFonts w:cs="Arial"/>
                  <w:i/>
                  <w:sz w:val="16"/>
                  <w:szCs w:val="16"/>
                </w:rPr>
                <w:t>False</w:t>
              </w:r>
              <w:r w:rsidRPr="003440C2">
                <w:rPr>
                  <w:rFonts w:cs="Arial"/>
                  <w:sz w:val="16"/>
                  <w:szCs w:val="16"/>
                </w:rPr>
                <w:t xml:space="preserve"> indicates an unencrypted dataset resource</w:t>
              </w:r>
              <w:del w:id="1885" w:author="Jeff Wootton" w:date="2022-07-11T16:45:00Z">
                <w:r w:rsidRPr="003440C2" w:rsidDel="00130A33">
                  <w:rPr>
                    <w:rFonts w:cs="Arial"/>
                    <w:sz w:val="16"/>
                    <w:szCs w:val="16"/>
                  </w:rPr>
                  <w:delText>s</w:delText>
                </w:r>
              </w:del>
            </w:ins>
            <w:del w:id="1886" w:author="Thomas Richardson" w:date="2022-05-23T22:44:00Z">
              <w:r w:rsidRPr="003440C2" w:rsidDel="00502774">
                <w:rPr>
                  <w:rFonts w:cs="Arial"/>
                  <w:sz w:val="16"/>
                  <w:szCs w:val="16"/>
                  <w:lang w:eastAsia="en-US"/>
                </w:rPr>
                <w:delText>True = Encrypted</w:delText>
              </w:r>
            </w:del>
          </w:p>
          <w:p w14:paraId="0B99794C" w14:textId="4C124100" w:rsidR="00130A33" w:rsidRPr="003440C2" w:rsidDel="00502774" w:rsidRDefault="00130A33" w:rsidP="00130A33">
            <w:pPr>
              <w:spacing w:before="60" w:after="120" w:line="240" w:lineRule="auto"/>
              <w:jc w:val="left"/>
              <w:rPr>
                <w:del w:id="1887" w:author="Thomas Richardson" w:date="2022-05-23T22:44:00Z"/>
                <w:rFonts w:cs="Arial"/>
                <w:b/>
                <w:bCs/>
                <w:sz w:val="16"/>
                <w:szCs w:val="16"/>
                <w:lang w:eastAsia="en-US"/>
              </w:rPr>
            </w:pPr>
            <w:del w:id="1888" w:author="Thomas Richardson" w:date="2022-05-23T22:44:00Z">
              <w:r w:rsidRPr="003440C2" w:rsidDel="00502774">
                <w:rPr>
                  <w:rFonts w:cs="Arial"/>
                  <w:sz w:val="16"/>
                  <w:szCs w:val="16"/>
                  <w:lang w:eastAsia="en-US"/>
                </w:rPr>
                <w:delText>False = Unencrypted</w:delText>
              </w:r>
            </w:del>
          </w:p>
          <w:p w14:paraId="1AA8AF7A" w14:textId="0904176E" w:rsidR="00130A33" w:rsidRPr="003440C2" w:rsidDel="00502774" w:rsidRDefault="00130A33" w:rsidP="00130A33">
            <w:pPr>
              <w:spacing w:before="60" w:after="60" w:line="240" w:lineRule="auto"/>
              <w:jc w:val="left"/>
              <w:rPr>
                <w:del w:id="1889" w:author="Thomas Richardson" w:date="2022-05-23T22:44:00Z"/>
                <w:rFonts w:cs="Arial"/>
                <w:sz w:val="16"/>
                <w:szCs w:val="16"/>
              </w:rPr>
            </w:pPr>
            <w:del w:id="1890" w:author="Thomas Richardson" w:date="2022-05-23T22:44:00Z">
              <w:r w:rsidRPr="003440C2" w:rsidDel="00502774">
                <w:rPr>
                  <w:rFonts w:cs="Arial"/>
                  <w:sz w:val="16"/>
                  <w:szCs w:val="16"/>
                </w:rPr>
                <w:delText>A value of True indicates the presence of encryption.  Otherwise, the value must be False</w:delText>
              </w:r>
            </w:del>
          </w:p>
          <w:p w14:paraId="19CF056B" w14:textId="7D0389FC" w:rsidR="00130A33" w:rsidRPr="003440C2" w:rsidRDefault="00130A33" w:rsidP="00130A33">
            <w:pPr>
              <w:spacing w:before="60" w:after="60" w:line="240" w:lineRule="auto"/>
              <w:jc w:val="left"/>
              <w:rPr>
                <w:rFonts w:cs="Arial"/>
                <w:bCs/>
                <w:sz w:val="16"/>
                <w:szCs w:val="16"/>
                <w:lang w:eastAsia="en-US"/>
              </w:rPr>
            </w:pPr>
            <w:del w:id="1891" w:author="Thomas Richardson" w:date="2022-05-23T22:44:00Z">
              <w:r w:rsidRPr="003440C2" w:rsidDel="00502774">
                <w:rPr>
                  <w:rFonts w:cs="Arial"/>
                  <w:bCs/>
                  <w:sz w:val="16"/>
                  <w:szCs w:val="16"/>
                  <w:lang w:eastAsia="en-US"/>
                </w:rPr>
                <w:delText>0..1 multiplicity in S-100 restricted to 1 in S-101</w:delText>
              </w:r>
            </w:del>
          </w:p>
        </w:tc>
      </w:tr>
      <w:tr w:rsidR="00353431" w:rsidRPr="003440C2" w14:paraId="31C0AAFD"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14077E2"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protectionScheme</w:t>
            </w:r>
            <w:proofErr w:type="spellEnd"/>
          </w:p>
        </w:tc>
        <w:tc>
          <w:tcPr>
            <w:tcW w:w="4537" w:type="dxa"/>
            <w:gridSpan w:val="9"/>
            <w:tcBorders>
              <w:top w:val="single" w:sz="4" w:space="0" w:color="auto"/>
              <w:left w:val="nil"/>
              <w:bottom w:val="single" w:sz="4" w:space="0" w:color="auto"/>
              <w:right w:val="single" w:sz="4" w:space="0" w:color="auto"/>
            </w:tcBorders>
            <w:shd w:val="clear" w:color="auto" w:fill="auto"/>
            <w:tcMar>
              <w:left w:w="108" w:type="dxa"/>
              <w:right w:w="108" w:type="dxa"/>
            </w:tcMar>
          </w:tcPr>
          <w:p w14:paraId="7143C5FB" w14:textId="17CB9724" w:rsidR="00130A33" w:rsidRPr="003440C2" w:rsidRDefault="00130A33" w:rsidP="00130A33">
            <w:pPr>
              <w:spacing w:before="60" w:after="60" w:line="240" w:lineRule="auto"/>
              <w:jc w:val="left"/>
              <w:rPr>
                <w:rFonts w:cs="Arial"/>
                <w:b/>
                <w:bCs/>
                <w:sz w:val="16"/>
                <w:szCs w:val="16"/>
                <w:lang w:eastAsia="en-US"/>
              </w:rPr>
            </w:pPr>
            <w:ins w:id="1892" w:author="Jeff Wootton" w:date="2022-07-11T17:18:00Z">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ins>
            <w:del w:id="1893" w:author="Jeff Wootton" w:date="2022-07-11T17:18:00Z">
              <w:r w:rsidRPr="003440C2" w:rsidDel="00130A33">
                <w:rPr>
                  <w:rFonts w:cs="Arial"/>
                  <w:sz w:val="16"/>
                  <w:szCs w:val="16"/>
                  <w:lang w:eastAsia="en-US"/>
                </w:rPr>
                <w:delText>0..1</w:delText>
              </w:r>
            </w:del>
          </w:p>
        </w:tc>
        <w:tc>
          <w:tcPr>
            <w:tcW w:w="850"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00F26D1" w14:textId="329EBAC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gridSpan w:val="5"/>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0510AD9" w14:textId="0A20A9BA"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S100_ProtectionScheme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01A0863" w14:textId="24C18B0B" w:rsidR="00130A33" w:rsidRPr="003440C2" w:rsidRDefault="00130A33" w:rsidP="00130A33">
            <w:pPr>
              <w:spacing w:before="60" w:after="60" w:line="240" w:lineRule="auto"/>
              <w:jc w:val="left"/>
              <w:rPr>
                <w:rFonts w:cs="Arial"/>
                <w:b/>
                <w:bCs/>
                <w:sz w:val="16"/>
                <w:szCs w:val="16"/>
                <w:lang w:eastAsia="en-US"/>
              </w:rPr>
            </w:pPr>
            <w:del w:id="1894" w:author="Thomas Richardson" w:date="2022-05-23T22:45:00Z">
              <w:r w:rsidRPr="003440C2" w:rsidDel="00F470CA">
                <w:rPr>
                  <w:rFonts w:cs="Arial"/>
                  <w:sz w:val="16"/>
                  <w:szCs w:val="16"/>
                </w:rPr>
                <w:delText>For example,</w:delText>
              </w:r>
              <w:r w:rsidRPr="003440C2" w:rsidDel="00F470CA">
                <w:rPr>
                  <w:rFonts w:cs="Arial"/>
                  <w:sz w:val="16"/>
                  <w:szCs w:val="16"/>
                  <w:lang w:eastAsia="en-US"/>
                </w:rPr>
                <w:delText xml:space="preserve"> S-100</w:delText>
              </w:r>
            </w:del>
          </w:p>
        </w:tc>
      </w:tr>
      <w:tr w:rsidR="00353431" w:rsidRPr="003440C2" w14:paraId="6625A5CF"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76C6A7A" w14:textId="51E5B6DC"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digitalSignatureReference</w:t>
            </w:r>
            <w:proofErr w:type="spellEnd"/>
          </w:p>
        </w:tc>
        <w:tc>
          <w:tcPr>
            <w:tcW w:w="4537" w:type="dxa"/>
            <w:gridSpan w:val="9"/>
            <w:tcBorders>
              <w:top w:val="single" w:sz="4" w:space="0" w:color="auto"/>
              <w:left w:val="nil"/>
              <w:bottom w:val="single" w:sz="4" w:space="0" w:color="auto"/>
              <w:right w:val="single" w:sz="4" w:space="0" w:color="auto"/>
            </w:tcBorders>
            <w:shd w:val="clear" w:color="auto" w:fill="auto"/>
            <w:tcMar>
              <w:left w:w="108" w:type="dxa"/>
              <w:right w:w="108" w:type="dxa"/>
            </w:tcMar>
          </w:tcPr>
          <w:p w14:paraId="253D9780" w14:textId="6AAF79E6" w:rsidR="00130A33" w:rsidRPr="003440C2" w:rsidRDefault="00130A33" w:rsidP="00130A33">
            <w:pPr>
              <w:spacing w:before="60" w:after="60" w:line="240" w:lineRule="auto"/>
              <w:jc w:val="left"/>
              <w:rPr>
                <w:rFonts w:cs="Arial"/>
                <w:b/>
                <w:bCs/>
                <w:sz w:val="16"/>
                <w:szCs w:val="16"/>
                <w:lang w:eastAsia="en-US"/>
              </w:rPr>
            </w:pPr>
            <w:ins w:id="1895" w:author="Jeff Wootton" w:date="2022-07-11T17:19:00Z">
              <w:r w:rsidRPr="003A450C">
                <w:rPr>
                  <w:rFonts w:cs="Arial"/>
                  <w:sz w:val="16"/>
                  <w:szCs w:val="16"/>
                </w:rPr>
                <w:t xml:space="preserve">Specifies the algorithm used to compute </w:t>
              </w:r>
              <w:proofErr w:type="spellStart"/>
              <w:r w:rsidRPr="003A450C">
                <w:rPr>
                  <w:rFonts w:cs="Arial"/>
                  <w:sz w:val="16"/>
                  <w:szCs w:val="16"/>
                </w:rPr>
                <w:t>digitalSignatureValue</w:t>
              </w:r>
            </w:ins>
            <w:proofErr w:type="spellEnd"/>
            <w:del w:id="1896" w:author="Jeff Wootton" w:date="2022-07-11T17:19:00Z">
              <w:r w:rsidRPr="003440C2" w:rsidDel="00130A33">
                <w:rPr>
                  <w:rFonts w:cs="Arial"/>
                  <w:sz w:val="16"/>
                  <w:szCs w:val="16"/>
                  <w:lang w:eastAsia="en-US"/>
                </w:rPr>
                <w:delText>1</w:delText>
              </w:r>
            </w:del>
          </w:p>
        </w:tc>
        <w:tc>
          <w:tcPr>
            <w:tcW w:w="850"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9C06C" w14:textId="0E7147D5"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gridSpan w:val="5"/>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087CE8C" w14:textId="74637934" w:rsidR="00130A33" w:rsidRPr="003440C2" w:rsidRDefault="00130A33" w:rsidP="00130A33">
            <w:pPr>
              <w:spacing w:before="60" w:after="60" w:line="240" w:lineRule="auto"/>
              <w:jc w:val="left"/>
              <w:rPr>
                <w:rFonts w:cs="Arial"/>
                <w:b/>
                <w:bCs/>
                <w:sz w:val="16"/>
                <w:szCs w:val="16"/>
              </w:rPr>
            </w:pPr>
            <w:r w:rsidRPr="003440C2">
              <w:rPr>
                <w:rFonts w:cs="Arial"/>
                <w:sz w:val="16"/>
                <w:szCs w:val="16"/>
              </w:rPr>
              <w:t>S100_DigitalSignature</w:t>
            </w:r>
            <w:ins w:id="1897" w:author="Thomas Richardson" w:date="2022-05-23T22:45:00Z">
              <w:r w:rsidRPr="003440C2">
                <w:rPr>
                  <w:rFonts w:cs="Arial"/>
                  <w:sz w:val="16"/>
                  <w:szCs w:val="16"/>
                </w:rPr>
                <w:t>Reference (see S-100 Pa</w:t>
              </w:r>
            </w:ins>
            <w:ins w:id="1898" w:author="Jeff Wootton" w:date="2022-07-11T17:19:00Z">
              <w:r>
                <w:rPr>
                  <w:rFonts w:cs="Arial"/>
                  <w:sz w:val="16"/>
                  <w:szCs w:val="16"/>
                </w:rPr>
                <w:t>r</w:t>
              </w:r>
            </w:ins>
            <w:ins w:id="1899" w:author="Thomas Richardson" w:date="2022-05-23T22:45:00Z">
              <w:r w:rsidRPr="003440C2">
                <w:rPr>
                  <w:rFonts w:cs="Arial"/>
                  <w:sz w:val="16"/>
                  <w:szCs w:val="16"/>
                </w:rPr>
                <w:t>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50B8622"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7942DB79"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4A20CD8" w14:textId="11E99EF8"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digitalSignatureValue</w:t>
            </w:r>
            <w:proofErr w:type="spellEnd"/>
          </w:p>
        </w:tc>
        <w:tc>
          <w:tcPr>
            <w:tcW w:w="4537" w:type="dxa"/>
            <w:gridSpan w:val="9"/>
            <w:tcBorders>
              <w:top w:val="single" w:sz="4" w:space="0" w:color="auto"/>
              <w:left w:val="nil"/>
              <w:bottom w:val="single" w:sz="4" w:space="0" w:color="auto"/>
              <w:right w:val="single" w:sz="4" w:space="0" w:color="auto"/>
            </w:tcBorders>
            <w:shd w:val="clear" w:color="auto" w:fill="auto"/>
            <w:tcMar>
              <w:left w:w="108" w:type="dxa"/>
              <w:right w:w="108" w:type="dxa"/>
            </w:tcMar>
          </w:tcPr>
          <w:p w14:paraId="77D38E89" w14:textId="524352D3" w:rsidR="00130A33" w:rsidRPr="003440C2" w:rsidRDefault="00130A33" w:rsidP="00130A33">
            <w:pPr>
              <w:spacing w:before="60" w:after="60" w:line="240" w:lineRule="auto"/>
              <w:jc w:val="left"/>
              <w:rPr>
                <w:rFonts w:cs="Arial"/>
                <w:sz w:val="16"/>
                <w:szCs w:val="16"/>
                <w:lang w:eastAsia="en-US"/>
              </w:rPr>
            </w:pPr>
            <w:ins w:id="1900" w:author="Jeff Wootton" w:date="2022-07-11T17:23:00Z">
              <w:r w:rsidRPr="003A450C">
                <w:rPr>
                  <w:sz w:val="16"/>
                  <w:szCs w:val="16"/>
                </w:rPr>
                <w:t>Value derived from the digital signature</w:t>
              </w:r>
            </w:ins>
            <w:del w:id="1901" w:author="Jeff Wootton" w:date="2022-07-11T17:23:00Z">
              <w:r w:rsidRPr="003440C2" w:rsidDel="00130A33">
                <w:rPr>
                  <w:rFonts w:cs="Arial"/>
                  <w:sz w:val="16"/>
                  <w:szCs w:val="16"/>
                </w:rPr>
                <w:delText>1..*</w:delText>
              </w:r>
            </w:del>
          </w:p>
        </w:tc>
        <w:tc>
          <w:tcPr>
            <w:tcW w:w="850"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A101655" w14:textId="0A892FDD" w:rsidR="00130A33" w:rsidRPr="003440C2" w:rsidRDefault="00130A33" w:rsidP="00130A33">
            <w:pPr>
              <w:spacing w:before="60" w:after="60" w:line="240" w:lineRule="auto"/>
              <w:jc w:val="center"/>
              <w:rPr>
                <w:rFonts w:cs="Arial"/>
                <w:b/>
                <w:bCs/>
                <w:sz w:val="16"/>
                <w:szCs w:val="16"/>
                <w:lang w:eastAsia="en-US"/>
              </w:rPr>
            </w:pPr>
            <w:ins w:id="1902" w:author="Thomas Richardson" w:date="2022-05-23T22:45:00Z">
              <w:r w:rsidRPr="003440C2">
                <w:rPr>
                  <w:rFonts w:cs="Arial"/>
                  <w:sz w:val="16"/>
                  <w:szCs w:val="16"/>
                </w:rPr>
                <w:t>1..*</w:t>
              </w:r>
            </w:ins>
            <w:del w:id="1903" w:author="Thomas Richardson" w:date="2022-05-23T22:45:00Z">
              <w:r w:rsidRPr="003440C2" w:rsidDel="00F90265">
                <w:rPr>
                  <w:rFonts w:cs="Arial"/>
                  <w:sz w:val="16"/>
                  <w:szCs w:val="16"/>
                  <w:lang w:eastAsia="en-US"/>
                </w:rPr>
                <w:delText>1</w:delText>
              </w:r>
            </w:del>
          </w:p>
        </w:tc>
        <w:tc>
          <w:tcPr>
            <w:tcW w:w="2691" w:type="dxa"/>
            <w:gridSpan w:val="5"/>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6357866" w14:textId="41487EC1" w:rsidR="00130A33" w:rsidRPr="003440C2" w:rsidRDefault="00130A33" w:rsidP="00130A33">
            <w:pPr>
              <w:spacing w:before="60" w:after="60" w:line="240" w:lineRule="auto"/>
              <w:jc w:val="left"/>
              <w:rPr>
                <w:rFonts w:cs="Arial"/>
                <w:sz w:val="16"/>
                <w:szCs w:val="16"/>
              </w:rPr>
            </w:pPr>
            <w:r w:rsidRPr="003440C2">
              <w:rPr>
                <w:rFonts w:cs="Arial"/>
                <w:sz w:val="16"/>
                <w:szCs w:val="16"/>
              </w:rPr>
              <w:t>S100_DigitalSignatureValue</w:t>
            </w:r>
            <w:ins w:id="1904" w:author="Thomas Richardson" w:date="2022-05-23T22:45:00Z">
              <w:r w:rsidRPr="003440C2">
                <w:rPr>
                  <w:rFonts w:cs="Arial"/>
                  <w:sz w:val="16"/>
                  <w:szCs w:val="16"/>
                </w:rPr>
                <w:t xml:space="preserve"> (see S-100 Part 15)</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FF5D69"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 xml:space="preserve">The value resulting from application of </w:t>
            </w:r>
            <w:proofErr w:type="spellStart"/>
            <w:r w:rsidRPr="003440C2">
              <w:rPr>
                <w:rFonts w:cs="Arial"/>
                <w:sz w:val="16"/>
                <w:szCs w:val="16"/>
              </w:rPr>
              <w:t>digitalSignatureReference</w:t>
            </w:r>
            <w:proofErr w:type="spellEnd"/>
            <w:r w:rsidRPr="003440C2">
              <w:rPr>
                <w:rFonts w:cs="Arial"/>
                <w:sz w:val="16"/>
                <w:szCs w:val="16"/>
              </w:rPr>
              <w:t>.</w:t>
            </w:r>
          </w:p>
          <w:p w14:paraId="6C589966" w14:textId="765CCCA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Implemented as the digital signature format specified in S-100 Part 15</w:t>
            </w:r>
          </w:p>
        </w:tc>
      </w:tr>
      <w:tr w:rsidR="00353431" w:rsidRPr="003440C2" w14:paraId="0C30C89E"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D56DFC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copyright</w:t>
            </w:r>
          </w:p>
        </w:tc>
        <w:tc>
          <w:tcPr>
            <w:tcW w:w="4537" w:type="dxa"/>
            <w:gridSpan w:val="9"/>
            <w:tcBorders>
              <w:top w:val="single" w:sz="4" w:space="0" w:color="auto"/>
              <w:left w:val="nil"/>
              <w:bottom w:val="single" w:sz="4" w:space="0" w:color="auto"/>
              <w:right w:val="single" w:sz="4" w:space="0" w:color="auto"/>
            </w:tcBorders>
            <w:shd w:val="clear" w:color="auto" w:fill="auto"/>
            <w:tcMar>
              <w:left w:w="108" w:type="dxa"/>
              <w:right w:w="108" w:type="dxa"/>
            </w:tcMar>
          </w:tcPr>
          <w:p w14:paraId="18D38626" w14:textId="5799A7A5" w:rsidR="00130A33" w:rsidRPr="003440C2" w:rsidRDefault="00130A33" w:rsidP="00130A33">
            <w:pPr>
              <w:spacing w:before="60" w:after="60" w:line="240" w:lineRule="auto"/>
              <w:jc w:val="left"/>
              <w:rPr>
                <w:rFonts w:cs="Arial"/>
                <w:b/>
                <w:bCs/>
                <w:sz w:val="16"/>
                <w:szCs w:val="16"/>
                <w:lang w:eastAsia="en-US"/>
              </w:rPr>
            </w:pPr>
            <w:ins w:id="1905" w:author="Jeff Wootton" w:date="2022-07-11T17:25:00Z">
              <w:r w:rsidRPr="003A450C">
                <w:rPr>
                  <w:sz w:val="16"/>
                  <w:szCs w:val="16"/>
                </w:rPr>
                <w:t>Indicates if the dataset is copyrighted</w:t>
              </w:r>
            </w:ins>
            <w:del w:id="1906" w:author="Jeff Wootton" w:date="2022-07-11T17:25:00Z">
              <w:r w:rsidRPr="003440C2" w:rsidDel="00130A33">
                <w:rPr>
                  <w:rFonts w:cs="Arial"/>
                  <w:sz w:val="16"/>
                  <w:szCs w:val="16"/>
                  <w:lang w:eastAsia="en-US"/>
                </w:rPr>
                <w:delText>1</w:delText>
              </w:r>
            </w:del>
          </w:p>
        </w:tc>
        <w:tc>
          <w:tcPr>
            <w:tcW w:w="850"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E23C5" w14:textId="4BFDF146" w:rsidR="00130A33" w:rsidRPr="003440C2" w:rsidRDefault="00130A33" w:rsidP="00130A33">
            <w:pPr>
              <w:spacing w:before="60" w:after="60" w:line="240" w:lineRule="auto"/>
              <w:jc w:val="center"/>
              <w:rPr>
                <w:rFonts w:cs="Arial"/>
                <w:b/>
                <w:bCs/>
                <w:sz w:val="16"/>
                <w:szCs w:val="16"/>
                <w:lang w:eastAsia="en-US"/>
              </w:rPr>
            </w:pPr>
            <w:ins w:id="1907" w:author="Thomas Richardson" w:date="2022-05-23T22:46:00Z">
              <w:r w:rsidRPr="003440C2">
                <w:rPr>
                  <w:rFonts w:cs="Arial"/>
                  <w:sz w:val="16"/>
                  <w:szCs w:val="16"/>
                  <w:lang w:eastAsia="en-US"/>
                </w:rPr>
                <w:t>1</w:t>
              </w:r>
            </w:ins>
            <w:del w:id="1908" w:author="Thomas Richardson" w:date="2022-05-23T22:46:00Z">
              <w:r w:rsidRPr="003440C2" w:rsidDel="00956AA0">
                <w:rPr>
                  <w:rFonts w:cs="Arial"/>
                  <w:sz w:val="16"/>
                  <w:szCs w:val="16"/>
                  <w:lang w:eastAsia="en-US"/>
                </w:rPr>
                <w:delText>0..1</w:delText>
              </w:r>
            </w:del>
          </w:p>
        </w:tc>
        <w:tc>
          <w:tcPr>
            <w:tcW w:w="2691" w:type="dxa"/>
            <w:gridSpan w:val="5"/>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503EE660" w14:textId="42F1E382" w:rsidR="00130A33" w:rsidRPr="003440C2" w:rsidRDefault="00130A33" w:rsidP="00130A33">
            <w:pPr>
              <w:spacing w:before="60" w:after="60" w:line="240" w:lineRule="auto"/>
              <w:jc w:val="left"/>
              <w:rPr>
                <w:rFonts w:cs="Arial"/>
                <w:b/>
                <w:bCs/>
                <w:sz w:val="16"/>
                <w:szCs w:val="16"/>
                <w:lang w:eastAsia="en-US"/>
              </w:rPr>
            </w:pPr>
            <w:del w:id="1909" w:author="Thomas Richardson" w:date="2022-05-23T22:46:00Z">
              <w:r w:rsidRPr="003440C2" w:rsidDel="00956AA0">
                <w:rPr>
                  <w:rFonts w:cs="Arial"/>
                  <w:sz w:val="16"/>
                  <w:szCs w:val="16"/>
                </w:rPr>
                <w:delText>MD_LegalConstraints -&gt;MD_RestrictionCode &lt;copyright&gt; (ISO 19115-1)</w:delText>
              </w:r>
            </w:del>
            <w:ins w:id="1910" w:author="Thomas Richardson" w:date="2022-05-23T22:46:00Z">
              <w:r w:rsidRPr="003440C2">
                <w:rPr>
                  <w:rFonts w:cs="Arial"/>
                  <w:sz w:val="16"/>
                  <w:szCs w:val="16"/>
                </w:rPr>
                <w:t>Boolean</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EE5383F" w14:textId="77777777" w:rsidR="00130A33" w:rsidRPr="003440C2" w:rsidRDefault="00130A33" w:rsidP="00130A33">
            <w:pPr>
              <w:snapToGrid w:val="0"/>
              <w:spacing w:before="60" w:after="60" w:line="240" w:lineRule="auto"/>
              <w:jc w:val="left"/>
              <w:rPr>
                <w:ins w:id="1911" w:author="Thomas Richardson" w:date="2022-05-23T22:46:00Z"/>
                <w:rFonts w:cs="Arial"/>
                <w:sz w:val="16"/>
                <w:szCs w:val="16"/>
              </w:rPr>
            </w:pPr>
            <w:ins w:id="1912" w:author="Thomas Richardson" w:date="2022-05-23T22:46:00Z">
              <w:r w:rsidRPr="003440C2">
                <w:rPr>
                  <w:rFonts w:cs="Arial"/>
                  <w:i/>
                  <w:sz w:val="16"/>
                  <w:szCs w:val="16"/>
                </w:rPr>
                <w:t>True</w:t>
              </w:r>
              <w:r w:rsidRPr="003440C2">
                <w:rPr>
                  <w:rFonts w:cs="Arial"/>
                  <w:sz w:val="16"/>
                  <w:szCs w:val="16"/>
                </w:rPr>
                <w:t xml:space="preserve"> indicates the resource is copyrighted</w:t>
              </w:r>
            </w:ins>
          </w:p>
          <w:p w14:paraId="1818D85B" w14:textId="5A8962EF" w:rsidR="00130A33" w:rsidRPr="003440C2" w:rsidRDefault="00130A33" w:rsidP="00130A33">
            <w:pPr>
              <w:spacing w:before="60" w:after="60" w:line="240" w:lineRule="auto"/>
              <w:jc w:val="left"/>
              <w:rPr>
                <w:rFonts w:cs="Arial"/>
                <w:b/>
                <w:bCs/>
                <w:sz w:val="16"/>
                <w:szCs w:val="16"/>
                <w:lang w:eastAsia="en-US"/>
              </w:rPr>
            </w:pPr>
            <w:ins w:id="1913" w:author="Thomas Richardson" w:date="2022-05-23T22:46:00Z">
              <w:r w:rsidRPr="003440C2">
                <w:rPr>
                  <w:rFonts w:cs="Arial"/>
                  <w:i/>
                  <w:sz w:val="16"/>
                  <w:szCs w:val="16"/>
                </w:rPr>
                <w:t>False</w:t>
              </w:r>
              <w:r w:rsidRPr="003440C2">
                <w:rPr>
                  <w:rFonts w:cs="Arial"/>
                  <w:sz w:val="16"/>
                  <w:szCs w:val="16"/>
                </w:rPr>
                <w:t xml:space="preserve"> </w:t>
              </w:r>
              <w:del w:id="1914" w:author="Jeff Wootton" w:date="2022-10-26T03:54:00Z">
                <w:r w:rsidRPr="003440C2" w:rsidDel="00AE0A7C">
                  <w:rPr>
                    <w:rFonts w:cs="Arial"/>
                    <w:sz w:val="16"/>
                    <w:szCs w:val="16"/>
                  </w:rPr>
                  <w:delText>I</w:delText>
                </w:r>
              </w:del>
            </w:ins>
            <w:ins w:id="1915" w:author="Jeff Wootton" w:date="2022-10-26T03:54:00Z">
              <w:r w:rsidR="00AE0A7C">
                <w:rPr>
                  <w:rFonts w:cs="Arial"/>
                  <w:sz w:val="16"/>
                  <w:szCs w:val="16"/>
                </w:rPr>
                <w:t>i</w:t>
              </w:r>
            </w:ins>
            <w:ins w:id="1916" w:author="Thomas Richardson" w:date="2022-05-23T22:46:00Z">
              <w:r w:rsidRPr="003440C2">
                <w:rPr>
                  <w:rFonts w:cs="Arial"/>
                  <w:sz w:val="16"/>
                  <w:szCs w:val="16"/>
                </w:rPr>
                <w:t>ndicates the resource is not copyrighted</w:t>
              </w:r>
            </w:ins>
          </w:p>
        </w:tc>
      </w:tr>
      <w:tr w:rsidR="00353431" w:rsidRPr="003440C2" w14:paraId="5F0A8554"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8D19A8"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classification</w:t>
            </w:r>
          </w:p>
        </w:tc>
        <w:tc>
          <w:tcPr>
            <w:tcW w:w="4537" w:type="dxa"/>
            <w:gridSpan w:val="9"/>
            <w:tcBorders>
              <w:top w:val="single" w:sz="4" w:space="0" w:color="auto"/>
              <w:left w:val="nil"/>
              <w:bottom w:val="single" w:sz="4" w:space="0" w:color="auto"/>
              <w:right w:val="single" w:sz="4" w:space="0" w:color="auto"/>
            </w:tcBorders>
            <w:shd w:val="clear" w:color="auto" w:fill="auto"/>
            <w:tcMar>
              <w:left w:w="108" w:type="dxa"/>
              <w:right w:w="108" w:type="dxa"/>
            </w:tcMar>
          </w:tcPr>
          <w:p w14:paraId="2E1E2E14" w14:textId="49732FAB" w:rsidR="00130A33" w:rsidRPr="003440C2" w:rsidRDefault="00130A33" w:rsidP="00130A33">
            <w:pPr>
              <w:spacing w:before="60" w:after="60" w:line="240" w:lineRule="auto"/>
              <w:jc w:val="left"/>
              <w:rPr>
                <w:rFonts w:cs="Arial"/>
                <w:b/>
                <w:bCs/>
                <w:sz w:val="16"/>
                <w:szCs w:val="16"/>
                <w:lang w:eastAsia="en-US"/>
              </w:rPr>
            </w:pPr>
            <w:ins w:id="1917" w:author="Jeff Wootton" w:date="2022-07-11T17:26:00Z">
              <w:r w:rsidRPr="003A450C">
                <w:rPr>
                  <w:sz w:val="16"/>
                  <w:szCs w:val="16"/>
                </w:rPr>
                <w:t>Indicates the security classification of the dataset</w:t>
              </w:r>
            </w:ins>
            <w:del w:id="1918" w:author="Jeff Wootton" w:date="2022-07-11T17:26:00Z">
              <w:r w:rsidRPr="003440C2" w:rsidDel="00130A33">
                <w:rPr>
                  <w:rFonts w:cs="Arial"/>
                  <w:sz w:val="16"/>
                  <w:szCs w:val="16"/>
                  <w:lang w:eastAsia="en-US"/>
                </w:rPr>
                <w:delText>1</w:delText>
              </w:r>
            </w:del>
          </w:p>
        </w:tc>
        <w:tc>
          <w:tcPr>
            <w:tcW w:w="850"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6DA8C42" w14:textId="5E7D34B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gridSpan w:val="5"/>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943956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w:t>
            </w:r>
          </w:p>
          <w:p w14:paraId="022C376D" w14:textId="77777777" w:rsidR="00130A33" w:rsidRPr="003440C2" w:rsidRDefault="00130A33" w:rsidP="00130A33">
            <w:pPr>
              <w:spacing w:before="60" w:after="60" w:line="240" w:lineRule="auto"/>
              <w:jc w:val="left"/>
              <w:rPr>
                <w:rFonts w:cs="Arial"/>
                <w:sz w:val="16"/>
                <w:szCs w:val="16"/>
                <w:lang w:val="fr-FR"/>
              </w:rPr>
            </w:pPr>
            <w:proofErr w:type="spellStart"/>
            <w:r w:rsidRPr="003440C2">
              <w:rPr>
                <w:rFonts w:cs="Arial"/>
                <w:sz w:val="16"/>
                <w:szCs w:val="16"/>
                <w:lang w:val="fr-FR"/>
              </w:rPr>
              <w:t>MD_SecurityConstraints</w:t>
            </w:r>
            <w:proofErr w:type="spellEnd"/>
            <w:r w:rsidRPr="003440C2">
              <w:rPr>
                <w:rFonts w:cs="Arial"/>
                <w:sz w:val="16"/>
                <w:szCs w:val="16"/>
                <w:lang w:val="fr-FR"/>
              </w:rPr>
              <w:t>&gt;</w:t>
            </w:r>
            <w:proofErr w:type="spellStart"/>
            <w:r w:rsidRPr="003440C2">
              <w:rPr>
                <w:rFonts w:cs="Arial"/>
                <w:sz w:val="16"/>
                <w:szCs w:val="16"/>
                <w:lang w:val="fr-FR"/>
              </w:rPr>
              <w:t>MD_ClassificationCode</w:t>
            </w:r>
            <w:proofErr w:type="spellEnd"/>
            <w:r w:rsidRPr="003440C2">
              <w:rPr>
                <w:rFonts w:cs="Arial"/>
                <w:sz w:val="16"/>
                <w:szCs w:val="16"/>
                <w:lang w:val="fr-FR"/>
              </w:rPr>
              <w:t xml:space="preserve"> (</w:t>
            </w:r>
            <w:proofErr w:type="spellStart"/>
            <w:r w:rsidRPr="003440C2">
              <w:rPr>
                <w:rFonts w:cs="Arial"/>
                <w:sz w:val="16"/>
                <w:szCs w:val="16"/>
                <w:lang w:val="fr-FR"/>
              </w:rPr>
              <w:t>codelist</w:t>
            </w:r>
            <w:proofErr w:type="spellEnd"/>
            <w:r w:rsidRPr="003440C2">
              <w:rPr>
                <w:rFonts w:cs="Arial"/>
                <w:sz w:val="16"/>
                <w:szCs w:val="16"/>
                <w:lang w:val="fr-FR"/>
              </w:rPr>
              <w:t>)</w:t>
            </w:r>
          </w:p>
          <w:p w14:paraId="755708B7" w14:textId="77777777" w:rsidR="00130A33" w:rsidRPr="003440C2" w:rsidRDefault="00130A33" w:rsidP="00130A33">
            <w:pPr>
              <w:spacing w:before="60" w:after="60" w:line="240" w:lineRule="auto"/>
              <w:jc w:val="left"/>
              <w:rPr>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6F6568F" w14:textId="77777777" w:rsidR="00130A33" w:rsidRPr="003440C2" w:rsidRDefault="00130A33" w:rsidP="00130A33">
            <w:pPr>
              <w:spacing w:before="60" w:after="0" w:line="240" w:lineRule="auto"/>
              <w:jc w:val="left"/>
              <w:rPr>
                <w:rFonts w:cs="Arial"/>
                <w:b/>
                <w:bCs/>
                <w:sz w:val="16"/>
                <w:szCs w:val="16"/>
                <w:lang w:eastAsia="en-US"/>
              </w:rPr>
            </w:pPr>
            <w:r w:rsidRPr="003440C2">
              <w:rPr>
                <w:rFonts w:cs="Arial"/>
                <w:sz w:val="16"/>
                <w:szCs w:val="16"/>
                <w:lang w:eastAsia="en-US"/>
              </w:rPr>
              <w:t>1. unclassified</w:t>
            </w:r>
          </w:p>
          <w:p w14:paraId="53638317"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2. restricted</w:t>
            </w:r>
          </w:p>
          <w:p w14:paraId="2BA8ECB6"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3. confidential</w:t>
            </w:r>
          </w:p>
          <w:p w14:paraId="0A8DD66A"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4. secret</w:t>
            </w:r>
          </w:p>
          <w:p w14:paraId="765398FF" w14:textId="77777777" w:rsidR="00130A33" w:rsidRPr="003440C2" w:rsidRDefault="00130A33" w:rsidP="00130A33">
            <w:pPr>
              <w:spacing w:after="0" w:line="240" w:lineRule="auto"/>
              <w:jc w:val="left"/>
              <w:rPr>
                <w:rFonts w:cs="Arial"/>
                <w:sz w:val="16"/>
                <w:szCs w:val="16"/>
                <w:lang w:eastAsia="en-US"/>
              </w:rPr>
            </w:pPr>
            <w:r w:rsidRPr="003440C2">
              <w:rPr>
                <w:rFonts w:cs="Arial"/>
                <w:sz w:val="16"/>
                <w:szCs w:val="16"/>
                <w:lang w:eastAsia="en-US"/>
              </w:rPr>
              <w:t>5. top secret</w:t>
            </w:r>
          </w:p>
          <w:p w14:paraId="00216D6B"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6. sensitive but unclassified</w:t>
            </w:r>
          </w:p>
          <w:p w14:paraId="1D6F623D"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7. for official use only</w:t>
            </w:r>
          </w:p>
          <w:p w14:paraId="551872C3"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8. protected</w:t>
            </w:r>
          </w:p>
          <w:p w14:paraId="5509FADE" w14:textId="77777777" w:rsidR="00130A33" w:rsidRDefault="00130A33" w:rsidP="00130A33">
            <w:pPr>
              <w:spacing w:after="60" w:line="240" w:lineRule="auto"/>
              <w:jc w:val="left"/>
              <w:rPr>
                <w:ins w:id="1919" w:author="Jeff Wootton" w:date="2022-10-26T03:50:00Z"/>
                <w:rFonts w:cs="Arial"/>
                <w:sz w:val="16"/>
                <w:szCs w:val="16"/>
              </w:rPr>
            </w:pPr>
            <w:r w:rsidRPr="003440C2">
              <w:rPr>
                <w:rFonts w:cs="Arial"/>
                <w:sz w:val="16"/>
                <w:szCs w:val="16"/>
              </w:rPr>
              <w:t>9. limited distribution</w:t>
            </w:r>
          </w:p>
          <w:p w14:paraId="7E67613E" w14:textId="7024546B" w:rsidR="00AE0A7C" w:rsidRPr="003440C2" w:rsidRDefault="00AE0A7C" w:rsidP="0050482B">
            <w:pPr>
              <w:spacing w:before="60" w:after="60" w:line="240" w:lineRule="auto"/>
              <w:jc w:val="left"/>
              <w:rPr>
                <w:rFonts w:cs="Arial"/>
                <w:b/>
                <w:bCs/>
                <w:sz w:val="16"/>
                <w:szCs w:val="16"/>
                <w:lang w:eastAsia="en-US"/>
              </w:rPr>
            </w:pPr>
            <w:ins w:id="1920" w:author="Jeff Wootton" w:date="2022-10-26T03:50:00Z">
              <w:r w:rsidRPr="00CA7F2D">
                <w:rPr>
                  <w:rFonts w:cs="Arial"/>
                  <w:sz w:val="16"/>
                  <w:szCs w:val="16"/>
                  <w:lang w:eastAsia="en-US"/>
                </w:rPr>
                <w:t>0..1 multiplicity in S-100 restricted to 1 in S-101</w:t>
              </w:r>
            </w:ins>
          </w:p>
        </w:tc>
      </w:tr>
      <w:tr w:rsidR="00353431" w:rsidRPr="003440C2" w14:paraId="01398D15"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1A9C075"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purpose</w:t>
            </w:r>
          </w:p>
        </w:tc>
        <w:tc>
          <w:tcPr>
            <w:tcW w:w="4537" w:type="dxa"/>
            <w:gridSpan w:val="9"/>
            <w:tcBorders>
              <w:top w:val="single" w:sz="4" w:space="0" w:color="auto"/>
              <w:left w:val="nil"/>
              <w:bottom w:val="single" w:sz="4" w:space="0" w:color="auto"/>
              <w:right w:val="single" w:sz="4" w:space="0" w:color="auto"/>
            </w:tcBorders>
            <w:shd w:val="clear" w:color="auto" w:fill="auto"/>
            <w:tcMar>
              <w:left w:w="108" w:type="dxa"/>
              <w:right w:w="108" w:type="dxa"/>
            </w:tcMar>
          </w:tcPr>
          <w:p w14:paraId="58491348" w14:textId="351C57B2" w:rsidR="00130A33" w:rsidRPr="003440C2" w:rsidRDefault="00130A33" w:rsidP="00130A33">
            <w:pPr>
              <w:spacing w:before="60" w:after="60" w:line="240" w:lineRule="auto"/>
              <w:jc w:val="left"/>
              <w:rPr>
                <w:rFonts w:cs="Arial"/>
                <w:sz w:val="16"/>
                <w:szCs w:val="16"/>
                <w:lang w:eastAsia="en-US"/>
              </w:rPr>
            </w:pPr>
            <w:ins w:id="1921" w:author="Jeff Wootton" w:date="2022-07-11T17:28:00Z">
              <w:r w:rsidRPr="003A450C">
                <w:rPr>
                  <w:sz w:val="16"/>
                  <w:szCs w:val="16"/>
                </w:rPr>
                <w:t>The purpose for which the dataset has been issued</w:t>
              </w:r>
            </w:ins>
            <w:del w:id="1922" w:author="Jeff Wootton" w:date="2022-07-11T17:28:00Z">
              <w:r w:rsidRPr="003440C2" w:rsidDel="00130A33">
                <w:rPr>
                  <w:rFonts w:cs="Arial"/>
                  <w:sz w:val="16"/>
                  <w:szCs w:val="16"/>
                  <w:lang w:eastAsia="en-US"/>
                </w:rPr>
                <w:delText>1</w:delText>
              </w:r>
            </w:del>
          </w:p>
        </w:tc>
        <w:tc>
          <w:tcPr>
            <w:tcW w:w="850" w:type="dxa"/>
            <w:gridSpan w:val="2"/>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67595A4" w14:textId="65A796E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gridSpan w:val="5"/>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7FA57F1" w14:textId="0E1C8DDA" w:rsidR="00130A33" w:rsidRPr="003440C2" w:rsidDel="00A85EDF" w:rsidRDefault="00130A33" w:rsidP="00130A33">
            <w:pPr>
              <w:spacing w:before="60" w:after="120" w:line="240" w:lineRule="auto"/>
              <w:jc w:val="left"/>
              <w:rPr>
                <w:del w:id="1923" w:author="Thomas Richardson" w:date="2022-05-23T22:46:00Z"/>
                <w:rFonts w:cs="Arial"/>
                <w:b/>
                <w:bCs/>
                <w:sz w:val="16"/>
                <w:szCs w:val="16"/>
                <w:lang w:eastAsia="en-US"/>
              </w:rPr>
            </w:pPr>
            <w:del w:id="1924" w:author="Thomas Richardson" w:date="2022-05-23T22:46:00Z">
              <w:r w:rsidRPr="003440C2" w:rsidDel="00A85EDF">
                <w:rPr>
                  <w:rFonts w:cs="Arial"/>
                  <w:sz w:val="16"/>
                  <w:szCs w:val="16"/>
                  <w:lang w:eastAsia="en-US"/>
                </w:rPr>
                <w:delText>CharacterString</w:delText>
              </w:r>
            </w:del>
          </w:p>
          <w:p w14:paraId="25CED848" w14:textId="70174961" w:rsidR="00130A33" w:rsidRPr="003440C2" w:rsidRDefault="00130A33" w:rsidP="00130A33">
            <w:pPr>
              <w:spacing w:before="60" w:after="60" w:line="240" w:lineRule="auto"/>
              <w:jc w:val="left"/>
              <w:rPr>
                <w:rFonts w:cs="Arial"/>
                <w:b/>
                <w:bCs/>
                <w:sz w:val="16"/>
                <w:szCs w:val="16"/>
              </w:rPr>
            </w:pPr>
            <w:del w:id="1925" w:author="Thomas Richardson" w:date="2022-05-23T22:46:00Z">
              <w:r w:rsidRPr="003440C2" w:rsidDel="00A85EDF">
                <w:rPr>
                  <w:rFonts w:cs="Arial"/>
                  <w:sz w:val="16"/>
                  <w:szCs w:val="16"/>
                </w:rPr>
                <w:delText>MD_Identification&gt;purpose (character string)</w:delText>
              </w:r>
            </w:del>
            <w:ins w:id="1926" w:author="Thomas Richardson" w:date="2022-05-23T22:46:00Z">
              <w:r w:rsidRPr="003440C2">
                <w:rPr>
                  <w:rFonts w:cs="Arial"/>
                  <w:sz w:val="16"/>
                  <w:szCs w:val="16"/>
                  <w:lang w:eastAsia="en-US"/>
                </w:rPr>
                <w:t>S100_Purpose</w:t>
              </w:r>
            </w:ins>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B4C03CC" w14:textId="51A5EA9E" w:rsidR="00130A33" w:rsidRPr="003440C2" w:rsidDel="00A85EDF" w:rsidRDefault="00AE0A7C">
            <w:pPr>
              <w:spacing w:before="60" w:after="0" w:line="240" w:lineRule="auto"/>
              <w:jc w:val="left"/>
              <w:rPr>
                <w:del w:id="1927" w:author="Thomas Richardson" w:date="2022-05-23T22:46:00Z"/>
                <w:rFonts w:cs="Arial"/>
                <w:b/>
                <w:bCs/>
                <w:sz w:val="16"/>
                <w:szCs w:val="16"/>
                <w:lang w:eastAsia="en-US"/>
              </w:rPr>
            </w:pPr>
            <w:ins w:id="1928" w:author="Jeff Wootton" w:date="2022-10-26T03:51:00Z">
              <w:r w:rsidRPr="00CA7F2D">
                <w:rPr>
                  <w:rFonts w:cs="Arial"/>
                  <w:sz w:val="16"/>
                  <w:szCs w:val="16"/>
                  <w:lang w:eastAsia="en-US"/>
                </w:rPr>
                <w:t>0..1 multiplicity in S-100 restricted to 1 in S-101</w:t>
              </w:r>
            </w:ins>
            <w:del w:id="1929" w:author="Thomas Richardson" w:date="2022-05-23T22:46:00Z">
              <w:r w:rsidR="00130A33" w:rsidRPr="003440C2" w:rsidDel="00A85EDF">
                <w:rPr>
                  <w:rFonts w:cs="Arial"/>
                  <w:sz w:val="16"/>
                  <w:szCs w:val="16"/>
                  <w:lang w:eastAsia="en-US"/>
                </w:rPr>
                <w:delText>1. New Dataset</w:delText>
              </w:r>
            </w:del>
          </w:p>
          <w:p w14:paraId="7E3A6114" w14:textId="4FAAB407" w:rsidR="00130A33" w:rsidRPr="003440C2" w:rsidDel="00A85EDF" w:rsidRDefault="00130A33" w:rsidP="0050482B">
            <w:pPr>
              <w:spacing w:before="60" w:after="0" w:line="240" w:lineRule="auto"/>
              <w:jc w:val="left"/>
              <w:rPr>
                <w:del w:id="1930" w:author="Thomas Richardson" w:date="2022-05-23T22:46:00Z"/>
                <w:rFonts w:cs="Arial"/>
                <w:b/>
                <w:bCs/>
                <w:sz w:val="16"/>
                <w:szCs w:val="16"/>
                <w:lang w:eastAsia="en-US"/>
              </w:rPr>
            </w:pPr>
            <w:del w:id="1931" w:author="Thomas Richardson" w:date="2022-05-23T22:46:00Z">
              <w:r w:rsidRPr="003440C2" w:rsidDel="00A85EDF">
                <w:rPr>
                  <w:rFonts w:cs="Arial"/>
                  <w:sz w:val="16"/>
                  <w:szCs w:val="16"/>
                  <w:lang w:eastAsia="en-US"/>
                </w:rPr>
                <w:delText>2. New Edition</w:delText>
              </w:r>
            </w:del>
          </w:p>
          <w:p w14:paraId="20AB3068" w14:textId="5EDE4748" w:rsidR="00130A33" w:rsidRPr="003440C2" w:rsidDel="00A85EDF" w:rsidRDefault="00130A33" w:rsidP="0050482B">
            <w:pPr>
              <w:spacing w:before="60" w:after="0" w:line="240" w:lineRule="auto"/>
              <w:jc w:val="left"/>
              <w:rPr>
                <w:del w:id="1932" w:author="Thomas Richardson" w:date="2022-05-23T22:46:00Z"/>
                <w:rFonts w:cs="Arial"/>
                <w:b/>
                <w:bCs/>
                <w:sz w:val="16"/>
                <w:szCs w:val="16"/>
                <w:lang w:eastAsia="en-US"/>
              </w:rPr>
            </w:pPr>
            <w:del w:id="1933" w:author="Thomas Richardson" w:date="2022-05-23T22:46:00Z">
              <w:r w:rsidRPr="003440C2" w:rsidDel="00A85EDF">
                <w:rPr>
                  <w:rFonts w:cs="Arial"/>
                  <w:sz w:val="16"/>
                  <w:szCs w:val="16"/>
                  <w:lang w:eastAsia="en-US"/>
                </w:rPr>
                <w:delText xml:space="preserve">3. Update </w:delText>
              </w:r>
            </w:del>
          </w:p>
          <w:p w14:paraId="626CCE3C" w14:textId="06C0893B" w:rsidR="00130A33" w:rsidRPr="003440C2" w:rsidDel="00A85EDF" w:rsidRDefault="00130A33" w:rsidP="0050482B">
            <w:pPr>
              <w:spacing w:before="60" w:after="0" w:line="240" w:lineRule="auto"/>
              <w:jc w:val="left"/>
              <w:rPr>
                <w:del w:id="1934" w:author="Thomas Richardson" w:date="2022-05-23T22:46:00Z"/>
                <w:rFonts w:cs="Arial"/>
                <w:b/>
                <w:bCs/>
                <w:sz w:val="16"/>
                <w:szCs w:val="16"/>
                <w:lang w:eastAsia="en-US"/>
              </w:rPr>
            </w:pPr>
            <w:del w:id="1935" w:author="Thomas Richardson" w:date="2022-05-23T22:46:00Z">
              <w:r w:rsidRPr="003440C2" w:rsidDel="00A85EDF">
                <w:rPr>
                  <w:rFonts w:cs="Arial"/>
                  <w:sz w:val="16"/>
                  <w:szCs w:val="16"/>
                  <w:lang w:eastAsia="en-US"/>
                </w:rPr>
                <w:delText>4. Re-issue</w:delText>
              </w:r>
            </w:del>
          </w:p>
          <w:p w14:paraId="469AFD81" w14:textId="508FAFA1" w:rsidR="00130A33" w:rsidRPr="003440C2" w:rsidDel="00A85EDF" w:rsidRDefault="00130A33" w:rsidP="0050482B">
            <w:pPr>
              <w:spacing w:before="60" w:after="60" w:line="240" w:lineRule="auto"/>
              <w:jc w:val="left"/>
              <w:rPr>
                <w:del w:id="1936" w:author="Thomas Richardson" w:date="2022-05-23T22:46:00Z"/>
                <w:rFonts w:cs="Arial"/>
                <w:sz w:val="16"/>
                <w:szCs w:val="16"/>
                <w:lang w:eastAsia="en-US"/>
              </w:rPr>
            </w:pPr>
            <w:del w:id="1937" w:author="Thomas Richardson" w:date="2022-05-23T22:46:00Z">
              <w:r w:rsidRPr="003440C2" w:rsidDel="00A85EDF">
                <w:rPr>
                  <w:rFonts w:cs="Arial"/>
                  <w:sz w:val="16"/>
                  <w:szCs w:val="16"/>
                  <w:lang w:eastAsia="en-US"/>
                </w:rPr>
                <w:delText xml:space="preserve">5.Cancellation </w:delText>
              </w:r>
            </w:del>
          </w:p>
          <w:p w14:paraId="0330C671" w14:textId="3351A707" w:rsidR="00130A33" w:rsidRPr="003440C2" w:rsidRDefault="00130A33" w:rsidP="0050482B">
            <w:pPr>
              <w:spacing w:before="60" w:after="60" w:line="240" w:lineRule="auto"/>
              <w:jc w:val="left"/>
              <w:rPr>
                <w:rFonts w:cs="Arial"/>
                <w:b/>
                <w:bCs/>
                <w:sz w:val="16"/>
                <w:szCs w:val="16"/>
                <w:lang w:eastAsia="en-US"/>
              </w:rPr>
            </w:pPr>
            <w:del w:id="1938" w:author="Thomas Richardson" w:date="2022-05-23T22:46:00Z">
              <w:r w:rsidRPr="003440C2" w:rsidDel="00A85EDF">
                <w:rPr>
                  <w:rFonts w:cs="Arial"/>
                  <w:bCs/>
                  <w:sz w:val="16"/>
                  <w:szCs w:val="16"/>
                  <w:lang w:eastAsia="en-US"/>
                </w:rPr>
                <w:delText>0..1 multiplicity in S-100 restricted to 1 in S-101</w:delText>
              </w:r>
            </w:del>
          </w:p>
        </w:tc>
      </w:tr>
      <w:tr w:rsidR="00353431" w:rsidRPr="003440C2" w14:paraId="68E3FD6B"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EE7600" w14:textId="3AE74A2A" w:rsidR="00130A33" w:rsidRPr="003440C2" w:rsidRDefault="00130A33" w:rsidP="00130A33">
            <w:pPr>
              <w:spacing w:before="60" w:after="60" w:line="240" w:lineRule="auto"/>
              <w:jc w:val="left"/>
              <w:rPr>
                <w:rFonts w:cs="Arial"/>
                <w:sz w:val="16"/>
                <w:szCs w:val="16"/>
                <w:lang w:eastAsia="en-US"/>
              </w:rPr>
            </w:pPr>
            <w:proofErr w:type="spellStart"/>
            <w:ins w:id="1939" w:author="Thomas Richardson" w:date="2022-06-07T21:13:00Z">
              <w:r w:rsidRPr="003440C2">
                <w:rPr>
                  <w:rFonts w:cs="Arial"/>
                  <w:sz w:val="16"/>
                  <w:szCs w:val="16"/>
                  <w:lang w:eastAsia="en-US"/>
                </w:rPr>
                <w:t>notForNavigation</w:t>
              </w:r>
            </w:ins>
            <w:proofErr w:type="spellEnd"/>
          </w:p>
        </w:tc>
        <w:tc>
          <w:tcPr>
            <w:tcW w:w="4537" w:type="dxa"/>
            <w:gridSpan w:val="9"/>
            <w:tcBorders>
              <w:top w:val="single" w:sz="4" w:space="0" w:color="auto"/>
              <w:left w:val="nil"/>
              <w:bottom w:val="single" w:sz="8" w:space="0" w:color="000000"/>
              <w:right w:val="single" w:sz="4" w:space="0" w:color="auto"/>
            </w:tcBorders>
            <w:shd w:val="clear" w:color="auto" w:fill="auto"/>
            <w:tcMar>
              <w:left w:w="108" w:type="dxa"/>
              <w:right w:w="108" w:type="dxa"/>
            </w:tcMar>
          </w:tcPr>
          <w:p w14:paraId="1931A123" w14:textId="2D8EAB82" w:rsidR="00130A33" w:rsidRPr="003440C2" w:rsidRDefault="00130A33" w:rsidP="00130A33">
            <w:pPr>
              <w:spacing w:before="60" w:after="60" w:line="240" w:lineRule="auto"/>
              <w:jc w:val="left"/>
              <w:rPr>
                <w:rFonts w:cs="Arial"/>
                <w:sz w:val="16"/>
                <w:szCs w:val="16"/>
                <w:lang w:eastAsia="en-US"/>
              </w:rPr>
            </w:pPr>
            <w:ins w:id="1940" w:author="Jeff Wootton" w:date="2022-07-11T17:34:00Z">
              <w:r>
                <w:rPr>
                  <w:sz w:val="16"/>
                  <w:szCs w:val="16"/>
                </w:rPr>
                <w:t>Indicates the dataset is not intended to be used for navigation</w:t>
              </w:r>
            </w:ins>
            <w:del w:id="1941" w:author="Jeff Wootton" w:date="2022-07-11T17:34:00Z">
              <w:r w:rsidRPr="003440C2" w:rsidDel="00130A33">
                <w:rPr>
                  <w:rFonts w:cs="Arial"/>
                  <w:sz w:val="16"/>
                  <w:szCs w:val="16"/>
                  <w:lang w:eastAsia="en-US"/>
                </w:rPr>
                <w:delText>1</w:delText>
              </w:r>
            </w:del>
          </w:p>
        </w:tc>
        <w:tc>
          <w:tcPr>
            <w:tcW w:w="850" w:type="dxa"/>
            <w:gridSpan w:val="2"/>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FF8BF7" w14:textId="69552915" w:rsidR="00130A33" w:rsidRPr="003440C2" w:rsidRDefault="00130A33" w:rsidP="00130A33">
            <w:pPr>
              <w:spacing w:before="60" w:after="60" w:line="240" w:lineRule="auto"/>
              <w:jc w:val="center"/>
              <w:rPr>
                <w:rFonts w:cs="Arial"/>
                <w:sz w:val="16"/>
                <w:szCs w:val="16"/>
                <w:lang w:eastAsia="en-US"/>
              </w:rPr>
            </w:pPr>
            <w:ins w:id="1942" w:author="Thomas Richardson" w:date="2022-06-07T21:13:00Z">
              <w:r w:rsidRPr="003440C2">
                <w:rPr>
                  <w:rFonts w:cs="Arial"/>
                  <w:sz w:val="16"/>
                  <w:szCs w:val="16"/>
                  <w:lang w:eastAsia="en-US"/>
                </w:rPr>
                <w:t>1</w:t>
              </w:r>
            </w:ins>
          </w:p>
        </w:tc>
        <w:tc>
          <w:tcPr>
            <w:tcW w:w="2691" w:type="dxa"/>
            <w:gridSpan w:val="5"/>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9A94AD0" w14:textId="6C9786A9" w:rsidR="00130A33" w:rsidRPr="003440C2" w:rsidRDefault="00130A33" w:rsidP="00130A33">
            <w:pPr>
              <w:spacing w:before="60" w:after="60" w:line="240" w:lineRule="auto"/>
              <w:jc w:val="left"/>
              <w:rPr>
                <w:rFonts w:cs="Arial"/>
                <w:sz w:val="16"/>
                <w:szCs w:val="16"/>
                <w:lang w:eastAsia="en-US"/>
              </w:rPr>
            </w:pPr>
            <w:ins w:id="1943" w:author="Thomas Richardson" w:date="2022-06-07T21:13:00Z">
              <w:r w:rsidRPr="003440C2">
                <w:rPr>
                  <w:rFonts w:cs="Arial"/>
                  <w:sz w:val="16"/>
                  <w:szCs w:val="16"/>
                  <w:lang w:eastAsia="en-US"/>
                </w:rPr>
                <w:t>Boolean</w:t>
              </w:r>
            </w:ins>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C160439" w14:textId="77777777" w:rsidR="00130A33" w:rsidRPr="003440C2" w:rsidRDefault="00130A33" w:rsidP="00130A33">
            <w:pPr>
              <w:spacing w:before="60" w:after="60" w:line="240" w:lineRule="auto"/>
              <w:jc w:val="left"/>
              <w:rPr>
                <w:ins w:id="1944" w:author="Thomas Richardson" w:date="2022-06-07T21:13:00Z"/>
                <w:rFonts w:cs="Arial"/>
                <w:sz w:val="16"/>
                <w:szCs w:val="16"/>
                <w:lang w:eastAsia="en-US"/>
              </w:rPr>
            </w:pPr>
            <w:ins w:id="1945" w:author="Thomas Richardson" w:date="2022-06-07T21:13:00Z">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ins>
          </w:p>
          <w:p w14:paraId="5EA7DD5C" w14:textId="43ACB7E1" w:rsidR="00130A33" w:rsidRPr="003440C2" w:rsidRDefault="00130A33" w:rsidP="00130A33">
            <w:pPr>
              <w:spacing w:before="60" w:after="0" w:line="240" w:lineRule="auto"/>
              <w:jc w:val="left"/>
              <w:rPr>
                <w:rFonts w:cs="Arial"/>
                <w:sz w:val="16"/>
                <w:szCs w:val="16"/>
              </w:rPr>
            </w:pPr>
            <w:ins w:id="1946" w:author="Thomas Richardson" w:date="2022-06-07T21:13:00Z">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ins>
          </w:p>
        </w:tc>
      </w:tr>
      <w:tr w:rsidR="00353431" w:rsidRPr="003440C2" w14:paraId="63F9E995"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7E622AB" w14:textId="77777777"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specificUsage</w:t>
            </w:r>
            <w:proofErr w:type="spellEnd"/>
          </w:p>
        </w:tc>
        <w:tc>
          <w:tcPr>
            <w:tcW w:w="4537" w:type="dxa"/>
            <w:gridSpan w:val="9"/>
            <w:tcBorders>
              <w:top w:val="single" w:sz="4" w:space="0" w:color="auto"/>
              <w:left w:val="nil"/>
              <w:bottom w:val="single" w:sz="8" w:space="0" w:color="000000"/>
              <w:right w:val="single" w:sz="4" w:space="0" w:color="auto"/>
            </w:tcBorders>
            <w:shd w:val="clear" w:color="auto" w:fill="auto"/>
            <w:tcMar>
              <w:left w:w="108" w:type="dxa"/>
              <w:right w:w="108" w:type="dxa"/>
            </w:tcMar>
          </w:tcPr>
          <w:p w14:paraId="72CCC1E5" w14:textId="2A7B267D" w:rsidR="00130A33" w:rsidRPr="003440C2" w:rsidRDefault="00130A33" w:rsidP="00130A33">
            <w:pPr>
              <w:spacing w:before="60" w:after="60" w:line="240" w:lineRule="auto"/>
              <w:jc w:val="left"/>
              <w:rPr>
                <w:rFonts w:cs="Arial"/>
                <w:b/>
                <w:bCs/>
                <w:sz w:val="16"/>
                <w:szCs w:val="16"/>
                <w:lang w:eastAsia="en-US"/>
              </w:rPr>
            </w:pPr>
            <w:ins w:id="1947" w:author="Jeff Wootton" w:date="2022-07-11T17:36:00Z">
              <w:r w:rsidRPr="003A450C">
                <w:rPr>
                  <w:sz w:val="16"/>
                  <w:szCs w:val="16"/>
                </w:rPr>
                <w:t>The use for which the dataset is intended</w:t>
              </w:r>
            </w:ins>
            <w:del w:id="1948" w:author="Jeff Wootton" w:date="2022-07-11T17:36:00Z">
              <w:r w:rsidRPr="003440C2" w:rsidDel="00130A33">
                <w:rPr>
                  <w:rFonts w:cs="Arial"/>
                  <w:sz w:val="16"/>
                  <w:szCs w:val="16"/>
                  <w:lang w:eastAsia="en-US"/>
                </w:rPr>
                <w:delText>1</w:delText>
              </w:r>
            </w:del>
          </w:p>
        </w:tc>
        <w:tc>
          <w:tcPr>
            <w:tcW w:w="850" w:type="dxa"/>
            <w:gridSpan w:val="2"/>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4375BB8" w14:textId="0030F4D8" w:rsidR="00130A33" w:rsidRPr="003440C2" w:rsidRDefault="00130A33" w:rsidP="00130A33">
            <w:pPr>
              <w:spacing w:before="60" w:after="60" w:line="240" w:lineRule="auto"/>
              <w:jc w:val="center"/>
              <w:rPr>
                <w:rFonts w:cs="Arial"/>
                <w:b/>
                <w:bCs/>
                <w:sz w:val="16"/>
                <w:szCs w:val="16"/>
                <w:lang w:eastAsia="en-US"/>
              </w:rPr>
            </w:pPr>
            <w:ins w:id="1949" w:author="Jeff Wootton" w:date="2022-07-11T17:45:00Z">
              <w:r>
                <w:rPr>
                  <w:rFonts w:cs="Arial"/>
                  <w:sz w:val="16"/>
                  <w:szCs w:val="16"/>
                  <w:lang w:eastAsia="en-US"/>
                </w:rPr>
                <w:t>0..</w:t>
              </w:r>
            </w:ins>
            <w:r w:rsidRPr="003440C2">
              <w:rPr>
                <w:rFonts w:cs="Arial"/>
                <w:sz w:val="16"/>
                <w:szCs w:val="16"/>
                <w:lang w:eastAsia="en-US"/>
              </w:rPr>
              <w:t>1</w:t>
            </w:r>
          </w:p>
        </w:tc>
        <w:tc>
          <w:tcPr>
            <w:tcW w:w="2691" w:type="dxa"/>
            <w:gridSpan w:val="5"/>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AC672B1" w14:textId="4205412E" w:rsidR="00130A33" w:rsidRPr="003440C2" w:rsidDel="00130A33" w:rsidRDefault="00130A33" w:rsidP="00130A33">
            <w:pPr>
              <w:spacing w:before="60" w:after="60" w:line="240" w:lineRule="auto"/>
              <w:jc w:val="left"/>
              <w:rPr>
                <w:del w:id="1950" w:author="Jeff Wootton" w:date="2022-07-11T17:39:00Z"/>
                <w:rFonts w:cs="Arial"/>
                <w:b/>
                <w:bCs/>
                <w:sz w:val="16"/>
                <w:szCs w:val="16"/>
                <w:lang w:eastAsia="en-US"/>
              </w:rPr>
            </w:pPr>
            <w:del w:id="1951" w:author="Jeff Wootton" w:date="2022-07-11T17:39:00Z">
              <w:r w:rsidRPr="003440C2" w:rsidDel="00130A33">
                <w:rPr>
                  <w:rFonts w:cs="Arial"/>
                  <w:sz w:val="16"/>
                  <w:szCs w:val="16"/>
                  <w:lang w:eastAsia="en-US"/>
                </w:rPr>
                <w:delText>CharacterString</w:delText>
              </w:r>
            </w:del>
          </w:p>
          <w:p w14:paraId="168B3966" w14:textId="4631CB7C" w:rsidR="00130A33" w:rsidRPr="003440C2" w:rsidDel="00130A33" w:rsidRDefault="00130A33" w:rsidP="00130A33">
            <w:pPr>
              <w:spacing w:before="60" w:after="60" w:line="240" w:lineRule="auto"/>
              <w:jc w:val="left"/>
              <w:rPr>
                <w:del w:id="1952" w:author="Jeff Wootton" w:date="2022-07-11T17:39:00Z"/>
                <w:rFonts w:cs="Arial"/>
                <w:sz w:val="16"/>
                <w:szCs w:val="16"/>
              </w:rPr>
            </w:pPr>
            <w:r w:rsidRPr="003440C2">
              <w:rPr>
                <w:rFonts w:cs="Arial"/>
                <w:sz w:val="16"/>
                <w:szCs w:val="16"/>
              </w:rPr>
              <w:t>MD_USAGE&gt;</w:t>
            </w:r>
            <w:proofErr w:type="spellStart"/>
            <w:r w:rsidRPr="003440C2">
              <w:rPr>
                <w:rFonts w:cs="Arial"/>
                <w:sz w:val="16"/>
                <w:szCs w:val="16"/>
              </w:rPr>
              <w:t>specificUsage</w:t>
            </w:r>
            <w:proofErr w:type="spellEnd"/>
            <w:r w:rsidRPr="003440C2">
              <w:rPr>
                <w:rFonts w:cs="Arial"/>
                <w:sz w:val="16"/>
                <w:szCs w:val="16"/>
              </w:rPr>
              <w:t xml:space="preserve"> (</w:t>
            </w:r>
            <w:del w:id="1953" w:author="Jeff Wootton" w:date="2022-07-11T17:39:00Z">
              <w:r w:rsidRPr="003440C2" w:rsidDel="00130A33">
                <w:rPr>
                  <w:rFonts w:cs="Arial"/>
                  <w:sz w:val="16"/>
                  <w:szCs w:val="16"/>
                </w:rPr>
                <w:delText>CharacterString</w:delText>
              </w:r>
            </w:del>
            <w:ins w:id="1954" w:author="Jeff Wootton" w:date="2022-07-11T17:39:00Z">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ins>
            <w:r w:rsidRPr="003440C2">
              <w:rPr>
                <w:rFonts w:cs="Arial"/>
                <w:sz w:val="16"/>
                <w:szCs w:val="16"/>
              </w:rPr>
              <w:t>)</w:t>
            </w:r>
          </w:p>
          <w:p w14:paraId="7625C5AF" w14:textId="038611EA" w:rsidR="00130A33" w:rsidRPr="003440C2" w:rsidRDefault="00130A33" w:rsidP="00130A33">
            <w:pPr>
              <w:spacing w:before="60" w:after="60" w:line="240" w:lineRule="auto"/>
              <w:jc w:val="left"/>
              <w:rPr>
                <w:rFonts w:cs="Arial"/>
                <w:b/>
                <w:bCs/>
                <w:sz w:val="16"/>
                <w:szCs w:val="16"/>
                <w:lang w:val="fr-FR" w:eastAsia="en-US"/>
              </w:rPr>
            </w:pPr>
            <w:del w:id="1955" w:author="Jeff Wootton" w:date="2022-07-11T17:39:00Z">
              <w:r w:rsidRPr="003440C2" w:rsidDel="00130A33">
                <w:rPr>
                  <w:rFonts w:cs="Arial"/>
                  <w:sz w:val="16"/>
                  <w:szCs w:val="16"/>
                  <w:lang w:val="fr-FR" w:eastAsia="en-US"/>
                </w:rPr>
                <w:delText>MD_USAGE&gt;userContactInfo (CI_Responsibility)</w:delText>
              </w:r>
            </w:del>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21DBD4B" w14:textId="10DAC134" w:rsidR="00130A33" w:rsidRPr="003440C2" w:rsidDel="00130A33" w:rsidRDefault="00130A33" w:rsidP="00130A33">
            <w:pPr>
              <w:spacing w:before="60" w:after="0" w:line="240" w:lineRule="auto"/>
              <w:jc w:val="left"/>
              <w:rPr>
                <w:del w:id="1956" w:author="Jeff Wootton" w:date="2022-07-11T17:39:00Z"/>
                <w:rFonts w:cs="Arial"/>
                <w:b/>
                <w:bCs/>
                <w:sz w:val="16"/>
                <w:szCs w:val="16"/>
              </w:rPr>
            </w:pPr>
            <w:del w:id="1957" w:author="Jeff Wootton" w:date="2022-07-11T17:39:00Z">
              <w:r w:rsidRPr="003440C2" w:rsidDel="00130A33">
                <w:rPr>
                  <w:rFonts w:cs="Arial"/>
                  <w:sz w:val="16"/>
                  <w:szCs w:val="16"/>
                </w:rPr>
                <w:delText>1. Port Entry – A dataset containing data required:</w:delText>
              </w:r>
            </w:del>
          </w:p>
          <w:p w14:paraId="69F39D51" w14:textId="365CE3E2" w:rsidR="00130A33" w:rsidRPr="003440C2" w:rsidDel="00130A33" w:rsidRDefault="00130A33" w:rsidP="00130A33">
            <w:pPr>
              <w:spacing w:after="0" w:line="240" w:lineRule="auto"/>
              <w:ind w:left="407"/>
              <w:jc w:val="left"/>
              <w:rPr>
                <w:del w:id="1958" w:author="Jeff Wootton" w:date="2022-07-11T17:39:00Z"/>
                <w:rFonts w:cs="Arial"/>
                <w:sz w:val="16"/>
                <w:szCs w:val="16"/>
              </w:rPr>
            </w:pPr>
            <w:del w:id="1959" w:author="Jeff Wootton" w:date="2022-07-11T17:39:00Z">
              <w:r w:rsidRPr="003440C2" w:rsidDel="00130A33">
                <w:rPr>
                  <w:rFonts w:cs="Arial"/>
                  <w:sz w:val="16"/>
                  <w:szCs w:val="16"/>
                </w:rPr>
                <w:delText>for navigating the approaches to ports</w:delText>
              </w:r>
            </w:del>
          </w:p>
          <w:p w14:paraId="0D614FF0" w14:textId="08EA0FF6" w:rsidR="00130A33" w:rsidRPr="003440C2" w:rsidDel="00130A33" w:rsidRDefault="00130A33" w:rsidP="00130A33">
            <w:pPr>
              <w:numPr>
                <w:ilvl w:val="0"/>
                <w:numId w:val="21"/>
              </w:numPr>
              <w:spacing w:after="0" w:line="240" w:lineRule="auto"/>
              <w:ind w:left="407" w:hanging="1"/>
              <w:jc w:val="left"/>
              <w:rPr>
                <w:del w:id="1960" w:author="Jeff Wootton" w:date="2022-07-11T17:39:00Z"/>
                <w:rFonts w:cs="Arial"/>
                <w:b/>
                <w:bCs/>
                <w:sz w:val="16"/>
                <w:szCs w:val="16"/>
              </w:rPr>
            </w:pPr>
            <w:del w:id="1961" w:author="Jeff Wootton" w:date="2022-07-11T17:39:00Z">
              <w:r w:rsidRPr="003440C2" w:rsidDel="00130A33">
                <w:rPr>
                  <w:rFonts w:cs="Arial"/>
                  <w:sz w:val="16"/>
                  <w:szCs w:val="16"/>
                </w:rPr>
                <w:delText xml:space="preserve">for navigating within ports, harbours, bays, rivers and canals </w:delText>
              </w:r>
            </w:del>
          </w:p>
          <w:p w14:paraId="41E719AC" w14:textId="54DA6D7A" w:rsidR="00130A33" w:rsidRPr="003440C2" w:rsidDel="00130A33" w:rsidRDefault="00130A33" w:rsidP="00130A33">
            <w:pPr>
              <w:numPr>
                <w:ilvl w:val="0"/>
                <w:numId w:val="21"/>
              </w:numPr>
              <w:spacing w:after="0" w:line="240" w:lineRule="auto"/>
              <w:ind w:left="407" w:hanging="1"/>
              <w:jc w:val="left"/>
              <w:rPr>
                <w:del w:id="1962" w:author="Jeff Wootton" w:date="2022-07-11T17:39:00Z"/>
                <w:rFonts w:cs="Arial"/>
                <w:b/>
                <w:bCs/>
                <w:sz w:val="16"/>
                <w:szCs w:val="16"/>
              </w:rPr>
            </w:pPr>
            <w:del w:id="1963" w:author="Jeff Wootton" w:date="2022-07-11T17:39:00Z">
              <w:r w:rsidRPr="003440C2" w:rsidDel="00130A33">
                <w:rPr>
                  <w:rFonts w:cs="Arial"/>
                  <w:sz w:val="16"/>
                  <w:szCs w:val="16"/>
                </w:rPr>
                <w:delText>for anchorages</w:delText>
              </w:r>
            </w:del>
          </w:p>
          <w:p w14:paraId="59D0AEE1" w14:textId="4AD9B4E2" w:rsidR="00130A33" w:rsidRPr="003440C2" w:rsidDel="00130A33" w:rsidRDefault="00130A33" w:rsidP="00130A33">
            <w:pPr>
              <w:spacing w:after="0" w:line="240" w:lineRule="auto"/>
              <w:ind w:left="407"/>
              <w:jc w:val="left"/>
              <w:rPr>
                <w:del w:id="1964" w:author="Jeff Wootton" w:date="2022-07-11T17:39:00Z"/>
                <w:rFonts w:cs="Arial"/>
                <w:b/>
                <w:bCs/>
                <w:sz w:val="16"/>
                <w:szCs w:val="16"/>
              </w:rPr>
            </w:pPr>
            <w:del w:id="1965" w:author="Jeff Wootton" w:date="2022-07-11T17:39:00Z">
              <w:r w:rsidRPr="003440C2" w:rsidDel="00130A33">
                <w:rPr>
                  <w:rFonts w:cs="Arial"/>
                  <w:sz w:val="16"/>
                  <w:szCs w:val="16"/>
                </w:rPr>
                <w:delText>as an aid to berthing</w:delText>
              </w:r>
            </w:del>
          </w:p>
          <w:p w14:paraId="4CD69F72" w14:textId="606D20C5" w:rsidR="00130A33" w:rsidRPr="003440C2" w:rsidDel="00130A33" w:rsidRDefault="00130A33" w:rsidP="00130A33">
            <w:pPr>
              <w:spacing w:after="60" w:line="240" w:lineRule="auto"/>
              <w:ind w:left="407"/>
              <w:jc w:val="left"/>
              <w:rPr>
                <w:del w:id="1966" w:author="Jeff Wootton" w:date="2022-07-11T17:39:00Z"/>
                <w:rFonts w:cs="Arial"/>
                <w:b/>
                <w:bCs/>
                <w:sz w:val="16"/>
                <w:szCs w:val="16"/>
              </w:rPr>
            </w:pPr>
            <w:del w:id="1967" w:author="Jeff Wootton" w:date="2022-07-11T17:39:00Z">
              <w:r w:rsidRPr="003440C2" w:rsidDel="00130A33">
                <w:rPr>
                  <w:rFonts w:cs="Arial"/>
                  <w:sz w:val="16"/>
                  <w:szCs w:val="16"/>
                </w:rPr>
                <w:delText>or any combination of the above.</w:delText>
              </w:r>
            </w:del>
          </w:p>
          <w:p w14:paraId="4E8462BA" w14:textId="6DE1DD34" w:rsidR="00130A33" w:rsidRPr="003440C2" w:rsidDel="00130A33" w:rsidRDefault="00130A33" w:rsidP="00130A33">
            <w:pPr>
              <w:spacing w:before="60" w:after="0" w:line="240" w:lineRule="auto"/>
              <w:jc w:val="left"/>
              <w:rPr>
                <w:del w:id="1968" w:author="Jeff Wootton" w:date="2022-07-11T17:39:00Z"/>
                <w:rFonts w:cs="Arial"/>
                <w:b/>
                <w:bCs/>
                <w:sz w:val="16"/>
                <w:szCs w:val="16"/>
              </w:rPr>
            </w:pPr>
            <w:del w:id="1969" w:author="Jeff Wootton" w:date="2022-07-11T17:39:00Z">
              <w:r w:rsidRPr="003440C2" w:rsidDel="00130A33">
                <w:rPr>
                  <w:rFonts w:cs="Arial"/>
                  <w:sz w:val="16"/>
                  <w:szCs w:val="16"/>
                </w:rPr>
                <w:delText>2.</w:delText>
              </w:r>
              <w:r w:rsidDel="00130A33">
                <w:rPr>
                  <w:rFonts w:cs="Arial"/>
                  <w:sz w:val="16"/>
                  <w:szCs w:val="16"/>
                </w:rPr>
                <w:delText xml:space="preserve"> </w:delText>
              </w:r>
              <w:r w:rsidRPr="003440C2" w:rsidDel="00130A33">
                <w:rPr>
                  <w:rFonts w:cs="Arial"/>
                  <w:sz w:val="16"/>
                  <w:szCs w:val="16"/>
                </w:rPr>
                <w:delText>Transit – A dataset containing data required:</w:delText>
              </w:r>
            </w:del>
          </w:p>
          <w:p w14:paraId="47CC4CE4" w14:textId="5539E568" w:rsidR="00130A33" w:rsidRPr="003440C2" w:rsidDel="00130A33" w:rsidRDefault="00130A33" w:rsidP="00130A33">
            <w:pPr>
              <w:spacing w:after="0" w:line="240" w:lineRule="auto"/>
              <w:ind w:left="407"/>
              <w:jc w:val="left"/>
              <w:rPr>
                <w:del w:id="1970" w:author="Jeff Wootton" w:date="2022-07-11T17:39:00Z"/>
                <w:rFonts w:cs="Arial"/>
                <w:b/>
                <w:bCs/>
                <w:sz w:val="16"/>
                <w:szCs w:val="16"/>
              </w:rPr>
            </w:pPr>
            <w:del w:id="1971" w:author="Jeff Wootton" w:date="2022-07-11T17:39:00Z">
              <w:r w:rsidRPr="003440C2" w:rsidDel="00130A33">
                <w:rPr>
                  <w:rFonts w:cs="Arial"/>
                  <w:sz w:val="16"/>
                  <w:szCs w:val="16"/>
                </w:rPr>
                <w:delText>for navigating along the coastline either inshore or offshore</w:delText>
              </w:r>
            </w:del>
          </w:p>
          <w:p w14:paraId="03AEA012" w14:textId="1A3C23F8" w:rsidR="00130A33" w:rsidRPr="003440C2" w:rsidDel="00130A33" w:rsidRDefault="00130A33" w:rsidP="00130A33">
            <w:pPr>
              <w:spacing w:after="0" w:line="240" w:lineRule="auto"/>
              <w:ind w:left="407"/>
              <w:jc w:val="left"/>
              <w:rPr>
                <w:del w:id="1972" w:author="Jeff Wootton" w:date="2022-07-11T17:39:00Z"/>
                <w:rFonts w:cs="Arial"/>
                <w:b/>
                <w:bCs/>
                <w:sz w:val="16"/>
                <w:szCs w:val="16"/>
              </w:rPr>
            </w:pPr>
            <w:del w:id="1973" w:author="Jeff Wootton" w:date="2022-07-11T17:39:00Z">
              <w:r w:rsidRPr="003440C2" w:rsidDel="00130A33">
                <w:rPr>
                  <w:rFonts w:cs="Arial"/>
                  <w:sz w:val="16"/>
                  <w:szCs w:val="16"/>
                </w:rPr>
                <w:delText>for navigating oceans, approaching coasts</w:delText>
              </w:r>
            </w:del>
          </w:p>
          <w:p w14:paraId="5D3F92D3" w14:textId="0B6654B9" w:rsidR="00130A33" w:rsidRPr="003440C2" w:rsidDel="00130A33" w:rsidRDefault="00130A33" w:rsidP="00130A33">
            <w:pPr>
              <w:spacing w:after="0" w:line="240" w:lineRule="auto"/>
              <w:ind w:left="407"/>
              <w:jc w:val="left"/>
              <w:rPr>
                <w:del w:id="1974" w:author="Jeff Wootton" w:date="2022-07-11T17:39:00Z"/>
                <w:rFonts w:cs="Arial"/>
                <w:b/>
                <w:bCs/>
                <w:sz w:val="16"/>
                <w:szCs w:val="16"/>
              </w:rPr>
            </w:pPr>
            <w:del w:id="1975" w:author="Jeff Wootton" w:date="2022-07-11T17:39:00Z">
              <w:r w:rsidRPr="003440C2" w:rsidDel="00130A33">
                <w:rPr>
                  <w:rFonts w:cs="Arial"/>
                  <w:sz w:val="16"/>
                  <w:szCs w:val="16"/>
                </w:rPr>
                <w:delText>for route planning</w:delText>
              </w:r>
            </w:del>
          </w:p>
          <w:p w14:paraId="2CAA7552" w14:textId="24BE8C4B" w:rsidR="00130A33" w:rsidRPr="003440C2" w:rsidDel="00130A33" w:rsidRDefault="00130A33" w:rsidP="00130A33">
            <w:pPr>
              <w:spacing w:after="60" w:line="240" w:lineRule="auto"/>
              <w:ind w:left="407"/>
              <w:jc w:val="left"/>
              <w:rPr>
                <w:del w:id="1976" w:author="Jeff Wootton" w:date="2022-07-11T17:39:00Z"/>
                <w:rFonts w:cs="Arial"/>
                <w:b/>
                <w:bCs/>
                <w:sz w:val="16"/>
                <w:szCs w:val="16"/>
              </w:rPr>
            </w:pPr>
            <w:del w:id="1977" w:author="Jeff Wootton" w:date="2022-07-11T17:39:00Z">
              <w:r w:rsidRPr="003440C2" w:rsidDel="00130A33">
                <w:rPr>
                  <w:rFonts w:cs="Arial"/>
                  <w:sz w:val="16"/>
                  <w:szCs w:val="16"/>
                </w:rPr>
                <w:delText>or any combination of the above.</w:delText>
              </w:r>
            </w:del>
          </w:p>
          <w:p w14:paraId="22638C5A" w14:textId="022DC744" w:rsidR="00130A33" w:rsidRPr="003440C2" w:rsidDel="00130A33" w:rsidRDefault="00130A33" w:rsidP="00130A33">
            <w:pPr>
              <w:spacing w:before="60" w:after="0" w:line="240" w:lineRule="auto"/>
              <w:jc w:val="left"/>
              <w:rPr>
                <w:del w:id="1978" w:author="Jeff Wootton" w:date="2022-07-11T17:39:00Z"/>
                <w:rFonts w:cs="Arial"/>
                <w:b/>
                <w:bCs/>
                <w:sz w:val="16"/>
                <w:szCs w:val="16"/>
              </w:rPr>
            </w:pPr>
            <w:del w:id="1979" w:author="Jeff Wootton" w:date="2022-07-11T17:39:00Z">
              <w:r w:rsidRPr="003440C2" w:rsidDel="00130A33">
                <w:rPr>
                  <w:rFonts w:cs="Arial"/>
                  <w:sz w:val="16"/>
                  <w:szCs w:val="16"/>
                </w:rPr>
                <w:delText>3.</w:delText>
              </w:r>
              <w:r w:rsidDel="00130A33">
                <w:rPr>
                  <w:rFonts w:cs="Arial"/>
                  <w:sz w:val="16"/>
                  <w:szCs w:val="16"/>
                </w:rPr>
                <w:delText xml:space="preserve"> </w:delText>
              </w:r>
              <w:r w:rsidRPr="003440C2" w:rsidDel="00130A33">
                <w:rPr>
                  <w:rFonts w:cs="Arial"/>
                  <w:sz w:val="16"/>
                  <w:szCs w:val="16"/>
                </w:rPr>
                <w:delText>Overview – A dataset containing data required for:</w:delText>
              </w:r>
            </w:del>
          </w:p>
          <w:p w14:paraId="600C300F" w14:textId="50052CD2" w:rsidR="00130A33" w:rsidRPr="003440C2" w:rsidDel="00130A33" w:rsidRDefault="00130A33" w:rsidP="00130A33">
            <w:pPr>
              <w:spacing w:after="0" w:line="240" w:lineRule="auto"/>
              <w:ind w:left="407"/>
              <w:jc w:val="left"/>
              <w:rPr>
                <w:del w:id="1980" w:author="Jeff Wootton" w:date="2022-07-11T17:39:00Z"/>
                <w:rFonts w:cs="Arial"/>
                <w:b/>
                <w:bCs/>
                <w:sz w:val="16"/>
                <w:szCs w:val="16"/>
              </w:rPr>
            </w:pPr>
            <w:del w:id="1981" w:author="Jeff Wootton" w:date="2022-07-11T17:39:00Z">
              <w:r w:rsidRPr="003440C2" w:rsidDel="00130A33">
                <w:rPr>
                  <w:rFonts w:cs="Arial"/>
                  <w:sz w:val="16"/>
                  <w:szCs w:val="16"/>
                </w:rPr>
                <w:delText>ocean crossing</w:delText>
              </w:r>
            </w:del>
          </w:p>
          <w:p w14:paraId="6019BC01" w14:textId="0802B83E" w:rsidR="00130A33" w:rsidRPr="003440C2" w:rsidDel="00130A33" w:rsidRDefault="00130A33" w:rsidP="00130A33">
            <w:pPr>
              <w:spacing w:after="60" w:line="240" w:lineRule="auto"/>
              <w:ind w:left="407"/>
              <w:jc w:val="left"/>
              <w:rPr>
                <w:del w:id="1982" w:author="Jeff Wootton" w:date="2022-07-11T17:39:00Z"/>
                <w:rFonts w:cs="Arial"/>
                <w:sz w:val="16"/>
                <w:szCs w:val="16"/>
              </w:rPr>
            </w:pPr>
            <w:del w:id="1983" w:author="Jeff Wootton" w:date="2022-07-11T17:39:00Z">
              <w:r w:rsidRPr="003440C2" w:rsidDel="00130A33">
                <w:rPr>
                  <w:rFonts w:cs="Arial"/>
                  <w:sz w:val="16"/>
                  <w:szCs w:val="16"/>
                </w:rPr>
                <w:delText>route planning</w:delText>
              </w:r>
            </w:del>
          </w:p>
          <w:p w14:paraId="6ADAB90C" w14:textId="6B62CEA7" w:rsidR="00130A33" w:rsidRPr="003440C2" w:rsidRDefault="00130A33" w:rsidP="00130A33">
            <w:pPr>
              <w:spacing w:before="60" w:after="60" w:line="240" w:lineRule="auto"/>
              <w:jc w:val="left"/>
              <w:rPr>
                <w:rFonts w:cs="Arial"/>
                <w:b/>
                <w:bCs/>
                <w:sz w:val="16"/>
                <w:szCs w:val="16"/>
                <w:lang w:eastAsia="en-US"/>
              </w:rPr>
            </w:pPr>
            <w:del w:id="1984" w:author="Jeff Wootton" w:date="2022-07-11T17:39:00Z">
              <w:r w:rsidRPr="003440C2" w:rsidDel="00130A33">
                <w:rPr>
                  <w:rFonts w:cs="Arial"/>
                  <w:bCs/>
                  <w:sz w:val="16"/>
                  <w:szCs w:val="16"/>
                  <w:lang w:eastAsia="en-US"/>
                </w:rPr>
                <w:delText>0..1 multiplicity in S-100 restricted to 1 in S-101</w:delText>
              </w:r>
            </w:del>
          </w:p>
        </w:tc>
      </w:tr>
      <w:tr w:rsidR="00353431" w:rsidRPr="003440C2" w14:paraId="1197AD9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582EC73"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lastRenderedPageBreak/>
              <w:t>editionNumber</w:t>
            </w:r>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0AB599CC" w14:textId="3B4893C4" w:rsidR="00130A33" w:rsidRPr="003440C2" w:rsidRDefault="00130A33" w:rsidP="00130A33">
            <w:pPr>
              <w:spacing w:before="60" w:after="60" w:line="240" w:lineRule="auto"/>
              <w:jc w:val="left"/>
              <w:rPr>
                <w:rFonts w:cs="Arial"/>
                <w:b/>
                <w:bCs/>
                <w:sz w:val="16"/>
                <w:szCs w:val="16"/>
                <w:lang w:eastAsia="en-US"/>
              </w:rPr>
            </w:pPr>
            <w:ins w:id="1985" w:author="Jeff Wootton" w:date="2022-07-11T17:41:00Z">
              <w:r w:rsidRPr="003A450C">
                <w:rPr>
                  <w:sz w:val="16"/>
                  <w:szCs w:val="16"/>
                </w:rPr>
                <w:t xml:space="preserve">The </w:t>
              </w:r>
              <w:r>
                <w:rPr>
                  <w:sz w:val="16"/>
                  <w:szCs w:val="16"/>
                </w:rPr>
                <w:t>E</w:t>
              </w:r>
              <w:r w:rsidRPr="003A450C">
                <w:rPr>
                  <w:sz w:val="16"/>
                  <w:szCs w:val="16"/>
                </w:rPr>
                <w:t>dition number of the dataset</w:t>
              </w:r>
            </w:ins>
            <w:del w:id="1986" w:author="Jeff Wootton" w:date="2022-07-11T17:41: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3D9EC6A" w14:textId="4E6D70D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4F9F63" w14:textId="6973317E" w:rsidR="00130A33" w:rsidRPr="003440C2" w:rsidRDefault="00130A33" w:rsidP="00130A33">
            <w:pPr>
              <w:spacing w:before="60" w:after="60" w:line="240" w:lineRule="auto"/>
              <w:jc w:val="left"/>
              <w:rPr>
                <w:rFonts w:cs="Arial"/>
                <w:b/>
                <w:bCs/>
                <w:sz w:val="16"/>
                <w:szCs w:val="16"/>
                <w:lang w:eastAsia="en-US"/>
              </w:rPr>
            </w:pPr>
            <w:del w:id="1987" w:author="Jeff Wootton" w:date="2022-07-11T17:42:00Z">
              <w:r w:rsidRPr="003440C2" w:rsidDel="00130A33">
                <w:rPr>
                  <w:rFonts w:cs="Arial"/>
                  <w:sz w:val="16"/>
                  <w:szCs w:val="16"/>
                  <w:lang w:eastAsia="en-US"/>
                </w:rPr>
                <w:delText>CharacterString</w:delText>
              </w:r>
            </w:del>
            <w:ins w:id="1988" w:author="Jeff Wootton" w:date="2022-07-11T17:42: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BA25CA0" w14:textId="53367FE3"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p>
          <w:p w14:paraId="11FE1D25" w14:textId="5E4A18BA" w:rsidR="00130A33" w:rsidRPr="003440C2" w:rsidDel="00130A33" w:rsidRDefault="00130A33" w:rsidP="00130A33">
            <w:pPr>
              <w:spacing w:before="60" w:after="60" w:line="240" w:lineRule="auto"/>
              <w:jc w:val="left"/>
              <w:rPr>
                <w:del w:id="1989" w:author="Jeff Wootton" w:date="2022-07-11T17:43:00Z"/>
                <w:rFonts w:cs="Arial"/>
                <w:sz w:val="16"/>
                <w:szCs w:val="16"/>
                <w:lang w:eastAsia="en-US"/>
              </w:rPr>
            </w:pPr>
            <w:del w:id="1990" w:author="Jeff Wootton" w:date="2022-07-11T17:43:00Z">
              <w:r w:rsidRPr="003440C2" w:rsidDel="00130A33">
                <w:rPr>
                  <w:rFonts w:cs="Arial"/>
                  <w:sz w:val="16"/>
                  <w:szCs w:val="16"/>
                  <w:lang w:eastAsia="en-US"/>
                </w:rPr>
                <w:delText>Characters forming the editionNumber must be integers</w:delText>
              </w:r>
            </w:del>
          </w:p>
          <w:p w14:paraId="336A56FB" w14:textId="0127DF1F"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2F3C157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2EBE5A9"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updateNumber</w:t>
            </w:r>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2ED62969" w14:textId="2F81061C" w:rsidR="00130A33" w:rsidRPr="003440C2" w:rsidRDefault="00130A33" w:rsidP="00130A33">
            <w:pPr>
              <w:spacing w:before="60" w:after="60" w:line="240" w:lineRule="auto"/>
              <w:jc w:val="left"/>
              <w:rPr>
                <w:rFonts w:cs="Arial"/>
                <w:b/>
                <w:bCs/>
                <w:sz w:val="16"/>
                <w:szCs w:val="16"/>
                <w:lang w:eastAsia="en-US"/>
              </w:rPr>
            </w:pPr>
            <w:ins w:id="1991" w:author="Jeff Wootton" w:date="2022-07-11T17:46:00Z">
              <w:r w:rsidRPr="003A450C">
                <w:rPr>
                  <w:sz w:val="16"/>
                  <w:szCs w:val="16"/>
                </w:rPr>
                <w:t>Update number assigned to the dataset and increased by one for each subsequent update</w:t>
              </w:r>
            </w:ins>
            <w:del w:id="1992" w:author="Jeff Wootton" w:date="2022-07-11T17:46: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FF70A5" w14:textId="578DCE6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A915012" w14:textId="252CC72D" w:rsidR="00130A33" w:rsidRPr="003440C2" w:rsidRDefault="00130A33" w:rsidP="00130A33">
            <w:pPr>
              <w:spacing w:before="60" w:after="60" w:line="240" w:lineRule="auto"/>
              <w:jc w:val="left"/>
              <w:rPr>
                <w:rFonts w:cs="Arial"/>
                <w:b/>
                <w:bCs/>
                <w:sz w:val="16"/>
                <w:szCs w:val="16"/>
                <w:lang w:eastAsia="en-US"/>
              </w:rPr>
            </w:pPr>
            <w:del w:id="1993" w:author="Jeff Wootton" w:date="2022-07-11T17:43:00Z">
              <w:r w:rsidRPr="003440C2" w:rsidDel="00130A33">
                <w:rPr>
                  <w:rFonts w:cs="Arial"/>
                  <w:sz w:val="16"/>
                  <w:szCs w:val="16"/>
                  <w:lang w:eastAsia="en-US"/>
                </w:rPr>
                <w:delText>CharacterString</w:delText>
              </w:r>
            </w:del>
            <w:ins w:id="1994" w:author="Jeff Wootton" w:date="2022-07-11T17:43:00Z">
              <w:r>
                <w:rPr>
                  <w:rFonts w:cs="Arial"/>
                  <w:sz w:val="16"/>
                  <w:szCs w:val="16"/>
                  <w:lang w:eastAsia="en-US"/>
                </w:rPr>
                <w:t>Integer</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B98C1F" w14:textId="62B9148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Update number 0 is assigned to a new dataset</w:t>
            </w:r>
          </w:p>
          <w:p w14:paraId="2C95C7F3" w14:textId="6F40A7B6" w:rsidR="00130A33" w:rsidRPr="003440C2" w:rsidDel="00130A33" w:rsidRDefault="00130A33" w:rsidP="00130A33">
            <w:pPr>
              <w:spacing w:before="60" w:after="60" w:line="240" w:lineRule="auto"/>
              <w:jc w:val="left"/>
              <w:rPr>
                <w:del w:id="1995" w:author="Jeff Wootton" w:date="2022-07-11T17:44:00Z"/>
                <w:rFonts w:cs="Arial"/>
                <w:b/>
                <w:bCs/>
                <w:sz w:val="16"/>
                <w:szCs w:val="16"/>
                <w:lang w:eastAsia="en-US"/>
              </w:rPr>
            </w:pPr>
            <w:del w:id="1996" w:author="Jeff Wootton" w:date="2022-07-11T17:44:00Z">
              <w:r w:rsidRPr="003440C2" w:rsidDel="00130A33">
                <w:rPr>
                  <w:rFonts w:cs="Arial"/>
                  <w:sz w:val="16"/>
                  <w:szCs w:val="16"/>
                  <w:lang w:eastAsia="en-US"/>
                </w:rPr>
                <w:delText>Characters forming the updateNumber must be integers</w:delText>
              </w:r>
            </w:del>
          </w:p>
          <w:p w14:paraId="02B32FC4" w14:textId="58CA214B"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7C163B2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1171D2"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updateApplicationDate</w:t>
            </w:r>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4B48571C" w14:textId="50DA9504" w:rsidR="00130A33" w:rsidRPr="003440C2" w:rsidRDefault="00130A33" w:rsidP="00130A33">
            <w:pPr>
              <w:spacing w:before="60" w:after="60" w:line="240" w:lineRule="auto"/>
              <w:jc w:val="left"/>
              <w:rPr>
                <w:rFonts w:cs="Arial"/>
                <w:b/>
                <w:bCs/>
                <w:sz w:val="16"/>
                <w:szCs w:val="16"/>
                <w:lang w:eastAsia="en-US"/>
              </w:rPr>
            </w:pPr>
            <w:ins w:id="1997" w:author="Jeff Wootton" w:date="2022-07-11T17:47:00Z">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ins>
            <w:del w:id="1998" w:author="Jeff Wootton" w:date="2022-07-11T17:47:00Z">
              <w:r w:rsidRPr="003440C2" w:rsidDel="00130A33">
                <w:rPr>
                  <w:rFonts w:cs="Arial"/>
                  <w:sz w:val="16"/>
                  <w:szCs w:val="16"/>
                  <w:lang w:eastAsia="en-US"/>
                </w:rPr>
                <w:delText>0..1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142B480" w14:textId="763516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13587B"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36598C" w14:textId="7F57B13E" w:rsidR="00130A33" w:rsidRPr="003440C2" w:rsidRDefault="00130A33" w:rsidP="00130A33">
            <w:pPr>
              <w:snapToGrid w:val="0"/>
              <w:spacing w:before="60" w:after="60" w:line="240" w:lineRule="auto"/>
              <w:jc w:val="left"/>
              <w:rPr>
                <w:rFonts w:eastAsia="Times New Roman" w:cs="Arial"/>
                <w:sz w:val="16"/>
                <w:szCs w:val="16"/>
              </w:rPr>
            </w:pPr>
            <w:del w:id="1999" w:author="Jeff Wootton" w:date="2022-07-11T17:48:00Z">
              <w:r w:rsidRPr="003440C2" w:rsidDel="00130A33">
                <w:rPr>
                  <w:rFonts w:eastAsia="Times New Roman" w:cs="Arial"/>
                  <w:sz w:val="16"/>
                  <w:szCs w:val="16"/>
                </w:rPr>
                <w:delText>This date is only used for the base dataset files (</w:delText>
              </w:r>
              <w:r w:rsidRPr="003440C2" w:rsidDel="00130A33">
                <w:rPr>
                  <w:rFonts w:eastAsiaTheme="minorEastAsia" w:cs="Arial"/>
                  <w:sz w:val="16"/>
                  <w:szCs w:val="16"/>
                </w:rPr>
                <w:delText>that is</w:delText>
              </w:r>
              <w:r w:rsidRPr="003440C2" w:rsidDel="00130A33">
                <w:rPr>
                  <w:rFonts w:eastAsia="Times New Roman" w:cs="Arial"/>
                  <w:sz w:val="16"/>
                  <w:szCs w:val="16"/>
                </w:rPr>
                <w:delText xml:space="preserve"> new dataset, re-issue and new edition), not update dataset files. All updates dated on or before this date must have been applied by the producer</w:delText>
              </w:r>
            </w:del>
          </w:p>
        </w:tc>
      </w:tr>
      <w:tr w:rsidR="00353431" w:rsidRPr="003440C2" w14:paraId="51F9BD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3EA26B" w14:textId="21926247" w:rsidR="00130A33" w:rsidRPr="003440C2" w:rsidRDefault="00130A33" w:rsidP="00130A33">
            <w:pPr>
              <w:spacing w:before="60" w:after="60" w:line="240" w:lineRule="auto"/>
              <w:jc w:val="left"/>
              <w:rPr>
                <w:rFonts w:cs="Arial"/>
                <w:sz w:val="16"/>
                <w:szCs w:val="16"/>
                <w:lang w:eastAsia="en-US"/>
              </w:rPr>
            </w:pPr>
            <w:proofErr w:type="spellStart"/>
            <w:ins w:id="2000" w:author="Thomas Richardson" w:date="2022-06-07T21:09:00Z">
              <w:r w:rsidRPr="003440C2">
                <w:rPr>
                  <w:rFonts w:cs="Arial"/>
                  <w:sz w:val="16"/>
                  <w:szCs w:val="16"/>
                  <w:lang w:eastAsia="en-US"/>
                </w:rPr>
                <w:t>referenceID</w:t>
              </w:r>
            </w:ins>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12E9B49F" w14:textId="67A42B19" w:rsidR="00130A33" w:rsidRPr="003440C2" w:rsidRDefault="00130A33" w:rsidP="00130A33">
            <w:pPr>
              <w:spacing w:before="60" w:after="60" w:line="240" w:lineRule="auto"/>
              <w:jc w:val="left"/>
              <w:rPr>
                <w:rFonts w:cs="Arial"/>
                <w:sz w:val="16"/>
                <w:szCs w:val="16"/>
                <w:lang w:eastAsia="en-US"/>
              </w:rPr>
            </w:pPr>
            <w:ins w:id="2001" w:author="Jeff Wootton" w:date="2022-07-11T17:49:00Z">
              <w:r>
                <w:rPr>
                  <w:sz w:val="16"/>
                  <w:szCs w:val="16"/>
                </w:rPr>
                <w:t xml:space="preserve">Reference back to the </w:t>
              </w:r>
              <w:proofErr w:type="spellStart"/>
              <w:r>
                <w:rPr>
                  <w:sz w:val="16"/>
                  <w:szCs w:val="16"/>
                </w:rPr>
                <w:t>datasetID</w:t>
              </w:r>
            </w:ins>
            <w:proofErr w:type="spellEnd"/>
            <w:del w:id="2002" w:author="Jeff Wootton" w:date="2022-07-11T17:49:00Z">
              <w:r w:rsidRPr="003440C2" w:rsidDel="00130A33">
                <w:rPr>
                  <w:rFonts w:cs="Arial"/>
                  <w:sz w:val="16"/>
                  <w:szCs w:val="16"/>
                  <w:lang w:eastAsia="en-US"/>
                </w:rPr>
                <w:delText>0..1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AC2F1C2" w14:textId="6DBC2D39" w:rsidR="00130A33" w:rsidRPr="003440C2" w:rsidRDefault="00130A33" w:rsidP="00130A33">
            <w:pPr>
              <w:spacing w:before="60" w:after="60" w:line="240" w:lineRule="auto"/>
              <w:jc w:val="center"/>
              <w:rPr>
                <w:rFonts w:cs="Arial"/>
                <w:b/>
                <w:bCs/>
                <w:sz w:val="16"/>
                <w:szCs w:val="16"/>
                <w:lang w:eastAsia="en-US"/>
              </w:rPr>
            </w:pPr>
            <w:ins w:id="2003" w:author="Thomas Richardson" w:date="2022-06-07T21:09:00Z">
              <w:r w:rsidRPr="003440C2">
                <w:rPr>
                  <w:rFonts w:cs="Arial"/>
                  <w:sz w:val="16"/>
                  <w:szCs w:val="16"/>
                  <w:lang w:eastAsia="en-US"/>
                </w:rPr>
                <w:t>0..1</w:t>
              </w:r>
            </w:ins>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C16995" w14:textId="7A7EDF4A" w:rsidR="00130A33" w:rsidRPr="003440C2" w:rsidRDefault="00130A33" w:rsidP="00130A33">
            <w:pPr>
              <w:spacing w:before="60" w:after="60" w:line="240" w:lineRule="auto"/>
              <w:jc w:val="left"/>
              <w:rPr>
                <w:rFonts w:cs="Arial"/>
                <w:sz w:val="16"/>
                <w:szCs w:val="16"/>
                <w:lang w:eastAsia="en-US"/>
              </w:rPr>
            </w:pPr>
            <w:ins w:id="2004" w:author="Thomas Richardson" w:date="2022-06-07T21:10:00Z">
              <w:r w:rsidRPr="003440C2">
                <w:rPr>
                  <w:rFonts w:cs="Arial"/>
                  <w:sz w:val="16"/>
                  <w:szCs w:val="16"/>
                </w:rPr>
                <w:t>URN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491104" w14:textId="77777777" w:rsidR="00130A33" w:rsidRPr="003440C2" w:rsidRDefault="00130A33" w:rsidP="00130A33">
            <w:pPr>
              <w:snapToGrid w:val="0"/>
              <w:spacing w:before="60" w:after="60" w:line="240" w:lineRule="auto"/>
              <w:jc w:val="left"/>
              <w:rPr>
                <w:ins w:id="2005" w:author="Thomas Richardson" w:date="2022-06-07T21:10:00Z"/>
                <w:rFonts w:cs="Arial"/>
                <w:sz w:val="16"/>
                <w:szCs w:val="16"/>
              </w:rPr>
            </w:pPr>
            <w:ins w:id="2006" w:author="Thomas Richardson" w:date="2022-06-07T21:10:00Z">
              <w:r w:rsidRPr="003440C2">
                <w:rPr>
                  <w:rFonts w:cs="Arial"/>
                  <w:sz w:val="16"/>
                  <w:szCs w:val="16"/>
                </w:rPr>
                <w:t xml:space="preserve">Update metadata refers to the </w:t>
              </w:r>
              <w:proofErr w:type="spellStart"/>
              <w:r w:rsidRPr="003440C2">
                <w:rPr>
                  <w:rFonts w:cs="Arial"/>
                  <w:sz w:val="16"/>
                  <w:szCs w:val="16"/>
                </w:rPr>
                <w:t>datasetID</w:t>
              </w:r>
              <w:proofErr w:type="spellEnd"/>
              <w:r w:rsidRPr="003440C2">
                <w:rPr>
                  <w:rFonts w:cs="Arial"/>
                  <w:sz w:val="16"/>
                  <w:szCs w:val="16"/>
                </w:rPr>
                <w:t xml:space="preserve"> of the dataset metadata. This is used if and only if the dataset is an update</w:t>
              </w:r>
            </w:ins>
          </w:p>
          <w:p w14:paraId="7DFC4541" w14:textId="3E1EBF76" w:rsidR="00130A33" w:rsidRPr="003440C2" w:rsidRDefault="00130A33" w:rsidP="00130A33">
            <w:pPr>
              <w:snapToGrid w:val="0"/>
              <w:spacing w:before="60" w:after="60" w:line="240" w:lineRule="auto"/>
              <w:jc w:val="left"/>
              <w:rPr>
                <w:rFonts w:eastAsia="Times New Roman" w:cs="Arial"/>
                <w:sz w:val="16"/>
                <w:szCs w:val="16"/>
              </w:rPr>
            </w:pPr>
            <w:ins w:id="2007" w:author="Thomas Richardson" w:date="2022-06-07T21:10:00Z">
              <w:r w:rsidRPr="003440C2">
                <w:rPr>
                  <w:rFonts w:cs="Arial"/>
                  <w:sz w:val="16"/>
                  <w:szCs w:val="16"/>
                </w:rPr>
                <w:t>The URN must be an MRN</w:t>
              </w:r>
            </w:ins>
          </w:p>
        </w:tc>
      </w:tr>
      <w:tr w:rsidR="00353431" w:rsidRPr="003440C2" w14:paraId="29AD964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E84B90"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issueDate</w:t>
            </w:r>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19A7D205" w14:textId="03FB64FA" w:rsidR="00130A33" w:rsidRPr="003440C2" w:rsidRDefault="00130A33" w:rsidP="00130A33">
            <w:pPr>
              <w:spacing w:before="60" w:after="60" w:line="240" w:lineRule="auto"/>
              <w:jc w:val="left"/>
              <w:rPr>
                <w:rFonts w:cs="Arial"/>
                <w:b/>
                <w:bCs/>
                <w:sz w:val="16"/>
                <w:szCs w:val="16"/>
                <w:lang w:eastAsia="en-US"/>
              </w:rPr>
            </w:pPr>
            <w:ins w:id="2008" w:author="Jeff Wootton" w:date="2022-07-11T17:52:00Z">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del w:id="2009" w:author="Jeff Wootton" w:date="2022-07-11T17:52: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30C349" w14:textId="671FE26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C0AD93"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5CFA304" w14:textId="290EA296" w:rsidR="00130A33" w:rsidRPr="003440C2" w:rsidRDefault="00130A33" w:rsidP="00130A33">
            <w:pPr>
              <w:spacing w:before="60" w:after="60" w:line="240" w:lineRule="auto"/>
              <w:jc w:val="left"/>
              <w:rPr>
                <w:rFonts w:cs="Arial"/>
                <w:b/>
                <w:bCs/>
                <w:sz w:val="16"/>
                <w:szCs w:val="16"/>
                <w:lang w:eastAsia="en-US"/>
              </w:rPr>
            </w:pPr>
            <w:del w:id="2010" w:author="Jeff Wootton" w:date="2022-07-11T17:52:00Z">
              <w:r w:rsidRPr="003440C2" w:rsidDel="00130A33">
                <w:rPr>
                  <w:rFonts w:cs="Arial"/>
                  <w:sz w:val="16"/>
                  <w:szCs w:val="16"/>
                  <w:lang w:eastAsia="en-US"/>
                </w:rPr>
                <w:delText>Date on which the data was made available by the data producer</w:delText>
              </w:r>
            </w:del>
          </w:p>
        </w:tc>
      </w:tr>
      <w:tr w:rsidR="00353431" w:rsidRPr="003440C2" w14:paraId="26983FA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257A26" w14:textId="251DA46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issueTime</w:t>
            </w:r>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6CCBE74F" w14:textId="38F98F5E" w:rsidR="00130A33" w:rsidRPr="003440C2" w:rsidRDefault="00130A33" w:rsidP="00130A33">
            <w:pPr>
              <w:spacing w:before="60" w:after="60" w:line="240" w:lineRule="auto"/>
              <w:jc w:val="left"/>
              <w:rPr>
                <w:rFonts w:cs="Arial"/>
                <w:sz w:val="16"/>
                <w:szCs w:val="16"/>
                <w:lang w:eastAsia="en-US"/>
              </w:rPr>
            </w:pPr>
            <w:ins w:id="2011" w:author="Jeff Wootton" w:date="2022-07-11T17:54:00Z">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ins>
            <w:del w:id="2012" w:author="Jeff Wootton" w:date="2022-07-11T17:54:00Z">
              <w:r w:rsidRPr="003440C2" w:rsidDel="00130A33">
                <w:rPr>
                  <w:rFonts w:cs="Arial"/>
                  <w:sz w:val="16"/>
                  <w:szCs w:val="16"/>
                  <w:lang w:eastAsia="en-US"/>
                </w:rPr>
                <w:delText>0..1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75A3EE" w14:textId="4D3DB5F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1EC065" w14:textId="6BC44A4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Time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C7C1DA" w14:textId="64634FE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 xml:space="preserve">The S-100 </w:t>
            </w:r>
            <w:proofErr w:type="spellStart"/>
            <w:r w:rsidRPr="003440C2">
              <w:rPr>
                <w:rFonts w:cs="Arial"/>
                <w:sz w:val="16"/>
                <w:szCs w:val="16"/>
              </w:rPr>
              <w:t>datatype</w:t>
            </w:r>
            <w:proofErr w:type="spellEnd"/>
            <w:r w:rsidRPr="003440C2">
              <w:rPr>
                <w:rFonts w:cs="Arial"/>
                <w:sz w:val="16"/>
                <w:szCs w:val="16"/>
              </w:rPr>
              <w:t xml:space="preserve"> Time</w:t>
            </w:r>
          </w:p>
        </w:tc>
      </w:tr>
      <w:tr w:rsidR="00353431" w:rsidRPr="003440C2" w14:paraId="433461F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21ED30" w14:textId="66B63058" w:rsidR="00130A33" w:rsidRPr="003440C2" w:rsidRDefault="00130A33" w:rsidP="00130A33">
            <w:pPr>
              <w:spacing w:before="60" w:after="60" w:line="240" w:lineRule="auto"/>
              <w:jc w:val="left"/>
              <w:rPr>
                <w:rFonts w:cs="Arial"/>
                <w:sz w:val="16"/>
                <w:szCs w:val="16"/>
              </w:rPr>
            </w:pPr>
            <w:proofErr w:type="spellStart"/>
            <w:ins w:id="2013" w:author="Thomas Richardson" w:date="2022-06-07T21:10:00Z">
              <w:r w:rsidRPr="003440C2">
                <w:rPr>
                  <w:rFonts w:cs="Arial"/>
                  <w:sz w:val="16"/>
                  <w:szCs w:val="16"/>
                  <w:lang w:eastAsia="en-US"/>
                </w:rPr>
                <w:t>boun</w:t>
              </w:r>
            </w:ins>
            <w:ins w:id="2014" w:author="Thomas Richardson" w:date="2022-06-07T21:11:00Z">
              <w:r w:rsidRPr="003440C2">
                <w:rPr>
                  <w:rFonts w:cs="Arial"/>
                  <w:sz w:val="16"/>
                  <w:szCs w:val="16"/>
                  <w:lang w:eastAsia="en-US"/>
                </w:rPr>
                <w:t>d</w:t>
              </w:r>
            </w:ins>
            <w:ins w:id="2015" w:author="Thomas Richardson" w:date="2022-06-07T21:10:00Z">
              <w:r w:rsidRPr="003440C2">
                <w:rPr>
                  <w:rFonts w:cs="Arial"/>
                  <w:sz w:val="16"/>
                  <w:szCs w:val="16"/>
                  <w:lang w:eastAsia="en-US"/>
                </w:rPr>
                <w:t>ingBox</w:t>
              </w:r>
            </w:ins>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409532F6" w14:textId="577EDBC6" w:rsidR="00130A33" w:rsidRPr="003440C2" w:rsidRDefault="00130A33" w:rsidP="00130A33">
            <w:pPr>
              <w:spacing w:before="60" w:after="60" w:line="240" w:lineRule="auto"/>
              <w:jc w:val="left"/>
              <w:rPr>
                <w:rFonts w:cs="Arial"/>
                <w:sz w:val="16"/>
                <w:szCs w:val="16"/>
                <w:lang w:eastAsia="en-US"/>
              </w:rPr>
            </w:pPr>
            <w:ins w:id="2016" w:author="Jeff Wootton" w:date="2022-07-11T17:55:00Z">
              <w:r w:rsidRPr="00434BE4">
                <w:rPr>
                  <w:sz w:val="16"/>
                  <w:szCs w:val="16"/>
                </w:rPr>
                <w:t>The extent of the dataset limits</w:t>
              </w:r>
            </w:ins>
            <w:del w:id="2017" w:author="Jeff Wootton" w:date="2022-07-11T17:55: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6D0F01E" w14:textId="537B1DDF" w:rsidR="00130A33" w:rsidRPr="003440C2" w:rsidRDefault="00130A33" w:rsidP="00130A33">
            <w:pPr>
              <w:spacing w:before="60" w:after="60" w:line="240" w:lineRule="auto"/>
              <w:jc w:val="center"/>
              <w:rPr>
                <w:rFonts w:cs="Arial"/>
                <w:b/>
                <w:bCs/>
                <w:sz w:val="16"/>
                <w:szCs w:val="16"/>
                <w:lang w:eastAsia="en-US"/>
              </w:rPr>
            </w:pPr>
            <w:ins w:id="2018" w:author="Thomas Richardson" w:date="2022-06-07T21:10:00Z">
              <w:r w:rsidRPr="003440C2">
                <w:rPr>
                  <w:rFonts w:cs="Arial"/>
                  <w:sz w:val="16"/>
                  <w:szCs w:val="16"/>
                  <w:lang w:eastAsia="en-US"/>
                </w:rPr>
                <w:t>1</w:t>
              </w:r>
            </w:ins>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8988632" w14:textId="4A6C8999" w:rsidR="00130A33" w:rsidRPr="003440C2" w:rsidRDefault="00130A33" w:rsidP="00130A33">
            <w:pPr>
              <w:spacing w:before="60" w:after="60" w:line="240" w:lineRule="auto"/>
              <w:jc w:val="left"/>
              <w:rPr>
                <w:rFonts w:cs="Arial"/>
                <w:sz w:val="16"/>
                <w:szCs w:val="16"/>
              </w:rPr>
            </w:pPr>
            <w:proofErr w:type="spellStart"/>
            <w:ins w:id="2019" w:author="Thomas Richardson" w:date="2022-06-07T21:10:00Z">
              <w:r w:rsidRPr="003440C2">
                <w:rPr>
                  <w:rFonts w:cs="Arial"/>
                  <w:sz w:val="16"/>
                  <w:szCs w:val="16"/>
                </w:rPr>
                <w:t>EX_GeographicBoundingBox</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E60D0BA" w14:textId="509ECC31" w:rsidR="00130A33" w:rsidRPr="003440C2" w:rsidRDefault="00130A33" w:rsidP="00130A33">
            <w:pPr>
              <w:spacing w:before="60" w:after="60" w:line="240" w:lineRule="auto"/>
              <w:jc w:val="left"/>
              <w:rPr>
                <w:rFonts w:cs="Arial"/>
                <w:sz w:val="16"/>
                <w:szCs w:val="16"/>
              </w:rPr>
            </w:pPr>
            <w:ins w:id="2020" w:author="Jeff Wootton" w:date="2022-07-11T17:55:00Z">
              <w:r w:rsidRPr="00CA7F2D">
                <w:rPr>
                  <w:rFonts w:cs="Arial"/>
                  <w:sz w:val="16"/>
                  <w:szCs w:val="16"/>
                  <w:lang w:eastAsia="en-US"/>
                </w:rPr>
                <w:t>0..1 multiplicity in S-100 restricted to 1 in S-101</w:t>
              </w:r>
            </w:ins>
          </w:p>
        </w:tc>
      </w:tr>
      <w:tr w:rsidR="00353431" w:rsidRPr="00130A33" w14:paraId="2FC9DA9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9B6B629" w14:textId="40E7A081" w:rsidR="00130A33" w:rsidRPr="00130A33" w:rsidRDefault="00130A33" w:rsidP="00130A33">
            <w:pPr>
              <w:spacing w:before="60" w:after="60" w:line="240" w:lineRule="auto"/>
              <w:jc w:val="left"/>
              <w:rPr>
                <w:rFonts w:cs="Arial"/>
                <w:bCs/>
                <w:sz w:val="16"/>
                <w:szCs w:val="16"/>
              </w:rPr>
            </w:pPr>
            <w:proofErr w:type="spellStart"/>
            <w:ins w:id="2021" w:author="Thomas Richardson" w:date="2022-06-07T21:11:00Z">
              <w:r w:rsidRPr="00130A33">
                <w:rPr>
                  <w:rFonts w:cs="Arial"/>
                  <w:bCs/>
                  <w:sz w:val="16"/>
                  <w:szCs w:val="16"/>
                </w:rPr>
                <w:lastRenderedPageBreak/>
                <w:t>temporalExtent</w:t>
              </w:r>
            </w:ins>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317728CC" w14:textId="50BF32BF" w:rsidR="00130A33" w:rsidRPr="00130A33" w:rsidRDefault="00130A33" w:rsidP="00130A33">
            <w:pPr>
              <w:spacing w:before="60" w:after="60" w:line="240" w:lineRule="auto"/>
              <w:jc w:val="left"/>
              <w:rPr>
                <w:rFonts w:cs="Arial"/>
                <w:bCs/>
                <w:sz w:val="16"/>
                <w:szCs w:val="16"/>
                <w:lang w:eastAsia="en-US"/>
              </w:rPr>
            </w:pPr>
            <w:ins w:id="2022" w:author="Jeff Wootton" w:date="2022-07-11T18:01:00Z">
              <w:r w:rsidRPr="009033DF">
                <w:rPr>
                  <w:sz w:val="16"/>
                  <w:szCs w:val="16"/>
                </w:rPr>
                <w:t>Specification of the temporal extent of the dataset</w:t>
              </w:r>
            </w:ins>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4F526" w14:textId="3535DCFD" w:rsidR="00130A33" w:rsidRPr="00130A33" w:rsidRDefault="00130A33" w:rsidP="00130A33">
            <w:pPr>
              <w:spacing w:before="60" w:after="60" w:line="240" w:lineRule="auto"/>
              <w:jc w:val="center"/>
              <w:rPr>
                <w:rFonts w:cs="Arial"/>
                <w:bCs/>
                <w:sz w:val="16"/>
                <w:szCs w:val="16"/>
                <w:lang w:eastAsia="en-US"/>
              </w:rPr>
            </w:pPr>
            <w:ins w:id="2023" w:author="Thomas Richardson" w:date="2022-06-07T21:11:00Z">
              <w:r w:rsidRPr="00130A33">
                <w:rPr>
                  <w:rFonts w:cs="Arial"/>
                  <w:bCs/>
                  <w:sz w:val="16"/>
                  <w:szCs w:val="16"/>
                  <w:lang w:eastAsia="en-US"/>
                </w:rPr>
                <w:t>0..1</w:t>
              </w:r>
            </w:ins>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1D80E2" w14:textId="1098645F" w:rsidR="00130A33" w:rsidRPr="00130A33" w:rsidRDefault="00130A33" w:rsidP="00130A33">
            <w:pPr>
              <w:spacing w:before="60" w:after="60" w:line="240" w:lineRule="auto"/>
              <w:jc w:val="left"/>
              <w:rPr>
                <w:rFonts w:cs="Arial"/>
                <w:bCs/>
                <w:sz w:val="16"/>
                <w:szCs w:val="16"/>
              </w:rPr>
            </w:pPr>
            <w:ins w:id="2024" w:author="Thomas Richardson" w:date="2022-06-07T21:11:00Z">
              <w:r w:rsidRPr="00130A33">
                <w:rPr>
                  <w:rFonts w:cs="Arial"/>
                  <w:bCs/>
                  <w:sz w:val="16"/>
                  <w:szCs w:val="16"/>
                </w:rPr>
                <w:t>S100_TemporalExtent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4F500D" w14:textId="77777777" w:rsidR="00130A33" w:rsidRPr="00130A33" w:rsidRDefault="00130A33" w:rsidP="00130A33">
            <w:pPr>
              <w:snapToGrid w:val="0"/>
              <w:spacing w:before="60" w:after="60" w:line="240" w:lineRule="auto"/>
              <w:jc w:val="left"/>
              <w:rPr>
                <w:ins w:id="2025" w:author="Thomas Richardson" w:date="2022-06-07T21:11:00Z"/>
                <w:rFonts w:cs="Arial"/>
                <w:bCs/>
                <w:sz w:val="16"/>
                <w:szCs w:val="16"/>
              </w:rPr>
            </w:pPr>
            <w:ins w:id="2026" w:author="Thomas Richardson" w:date="2022-06-07T21:11:00Z">
              <w:r w:rsidRPr="00130A33">
                <w:rPr>
                  <w:rFonts w:cs="Arial"/>
                  <w:bCs/>
                  <w:sz w:val="16"/>
                  <w:szCs w:val="16"/>
                </w:rPr>
                <w:t>The temporal extent is encoded as the date/time of the earliest and latest data records (in coverage datasets) or date/time ranges (in vector datasets)</w:t>
              </w:r>
            </w:ins>
          </w:p>
          <w:p w14:paraId="1ABEDDC3" w14:textId="77777777" w:rsidR="00130A33" w:rsidRPr="00130A33" w:rsidRDefault="00130A33" w:rsidP="00130A33">
            <w:pPr>
              <w:snapToGrid w:val="0"/>
              <w:spacing w:before="60" w:after="60" w:line="240" w:lineRule="auto"/>
              <w:jc w:val="left"/>
              <w:rPr>
                <w:ins w:id="2027" w:author="Thomas Richardson" w:date="2022-06-07T21:11:00Z"/>
                <w:rFonts w:cs="Arial"/>
                <w:bCs/>
                <w:sz w:val="16"/>
                <w:szCs w:val="16"/>
              </w:rPr>
            </w:pPr>
            <w:ins w:id="2028" w:author="Thomas Richardson" w:date="2022-06-07T21:11:00Z">
              <w:r w:rsidRPr="00130A33">
                <w:rPr>
                  <w:rFonts w:cs="Arial"/>
                  <w:bCs/>
                  <w:sz w:val="16"/>
                  <w:szCs w:val="16"/>
                </w:rPr>
                <w:t>If there is more than one feature in a dataset, the earliest and latest time values of records in all features are used, which means the earliest and latest values may be from different features</w:t>
              </w:r>
            </w:ins>
          </w:p>
          <w:p w14:paraId="274E4FEB" w14:textId="77777777" w:rsidR="00130A33" w:rsidRPr="00130A33" w:rsidRDefault="00130A33" w:rsidP="00130A33">
            <w:pPr>
              <w:snapToGrid w:val="0"/>
              <w:spacing w:before="60" w:after="60" w:line="240" w:lineRule="auto"/>
              <w:jc w:val="left"/>
              <w:rPr>
                <w:ins w:id="2029" w:author="Thomas Richardson" w:date="2022-06-07T21:11:00Z"/>
                <w:rFonts w:cs="Arial"/>
                <w:bCs/>
                <w:sz w:val="16"/>
                <w:szCs w:val="16"/>
              </w:rPr>
            </w:pPr>
            <w:ins w:id="2030" w:author="Thomas Richardson" w:date="2022-06-07T21:11:00Z">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ins>
          </w:p>
          <w:p w14:paraId="6DE61BEA" w14:textId="025CA831" w:rsidR="00130A33" w:rsidRPr="00130A33" w:rsidRDefault="00130A33" w:rsidP="00130A33">
            <w:pPr>
              <w:spacing w:before="60" w:after="60" w:line="240" w:lineRule="auto"/>
              <w:jc w:val="left"/>
              <w:rPr>
                <w:rFonts w:cs="Arial"/>
                <w:bCs/>
                <w:sz w:val="16"/>
                <w:szCs w:val="16"/>
              </w:rPr>
            </w:pPr>
            <w:ins w:id="2031" w:author="Thomas Richardson" w:date="2022-06-07T21:11:00Z">
              <w:r w:rsidRPr="00130A33">
                <w:rPr>
                  <w:rFonts w:cs="Arial"/>
                  <w:bCs/>
                  <w:sz w:val="16"/>
                  <w:szCs w:val="16"/>
                </w:rPr>
                <w:t>This attribute is encoded if and only if at least one of the start and end of the temporal extent is known</w:t>
              </w:r>
            </w:ins>
          </w:p>
        </w:tc>
      </w:tr>
      <w:tr w:rsidR="00353431" w:rsidRPr="003440C2" w14:paraId="36783055"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36B5374"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productSpecification</w:t>
            </w:r>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476D2FF4" w14:textId="3C31B396" w:rsidR="00130A33" w:rsidRPr="003440C2" w:rsidRDefault="00130A33" w:rsidP="00130A33">
            <w:pPr>
              <w:spacing w:before="60" w:after="60" w:line="240" w:lineRule="auto"/>
              <w:jc w:val="left"/>
              <w:rPr>
                <w:rFonts w:cs="Arial"/>
                <w:b/>
                <w:bCs/>
                <w:sz w:val="16"/>
                <w:szCs w:val="16"/>
                <w:lang w:eastAsia="en-US"/>
              </w:rPr>
            </w:pPr>
            <w:ins w:id="2032" w:author="Jeff Wootton" w:date="2022-07-11T18:02:00Z">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ins>
            <w:del w:id="2033" w:author="Jeff Wootton" w:date="2022-07-11T18:02: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D580ED" w14:textId="6E6B9BBE" w:rsidR="00130A33" w:rsidRPr="003440C2" w:rsidRDefault="00130A33" w:rsidP="00130A33">
            <w:pPr>
              <w:spacing w:before="60" w:after="60" w:line="240" w:lineRule="auto"/>
              <w:jc w:val="center"/>
              <w:rPr>
                <w:rFonts w:cs="Arial"/>
                <w:bCs/>
                <w:sz w:val="16"/>
                <w:szCs w:val="16"/>
                <w:lang w:eastAsia="en-US"/>
              </w:rPr>
            </w:pPr>
            <w:r w:rsidRPr="003440C2">
              <w:rPr>
                <w:rFonts w:cs="Arial"/>
                <w:sz w:val="16"/>
                <w:szCs w:val="16"/>
                <w:lang w:eastAsia="en-US"/>
              </w:rPr>
              <w:t>1</w:t>
            </w:r>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BFE369" w14:textId="6D027900"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S100_ProductSpecification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383E86B" w14:textId="12E8EA3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7EB1F5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E2F017"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producingAgency</w:t>
            </w:r>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0C217993" w14:textId="52AEB089" w:rsidR="00130A33" w:rsidRPr="003440C2" w:rsidRDefault="00130A33" w:rsidP="00130A33">
            <w:pPr>
              <w:spacing w:before="60" w:after="60" w:line="240" w:lineRule="auto"/>
              <w:jc w:val="left"/>
              <w:rPr>
                <w:rFonts w:cs="Arial"/>
                <w:b/>
                <w:bCs/>
                <w:sz w:val="16"/>
                <w:szCs w:val="16"/>
                <w:lang w:eastAsia="en-US"/>
              </w:rPr>
            </w:pPr>
            <w:ins w:id="2034" w:author="Jeff Wootton" w:date="2022-07-11T18:03:00Z">
              <w:r w:rsidRPr="003A450C">
                <w:rPr>
                  <w:sz w:val="16"/>
                  <w:szCs w:val="16"/>
                  <w:lang w:val="en-CA"/>
                </w:rPr>
                <w:t>Agency responsible for producing the data</w:t>
              </w:r>
            </w:ins>
            <w:del w:id="2035" w:author="Jeff Wootton" w:date="2022-07-11T18:03: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41C05C" w14:textId="3142ACF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DEDB6B5" w14:textId="2F8D968B" w:rsidR="00130A33" w:rsidRPr="003440C2" w:rsidDel="005A540D" w:rsidRDefault="00130A33" w:rsidP="00130A33">
            <w:pPr>
              <w:snapToGrid w:val="0"/>
              <w:spacing w:before="60" w:after="60" w:line="240" w:lineRule="auto"/>
              <w:rPr>
                <w:del w:id="2036" w:author="Thomas Richardson" w:date="2022-06-07T21:11:00Z"/>
                <w:rFonts w:cs="Arial"/>
                <w:sz w:val="16"/>
                <w:szCs w:val="16"/>
                <w:lang w:val="fr-FR"/>
              </w:rPr>
            </w:pPr>
            <w:proofErr w:type="spellStart"/>
            <w:r w:rsidRPr="003440C2">
              <w:rPr>
                <w:rFonts w:cs="Arial"/>
                <w:sz w:val="16"/>
                <w:szCs w:val="16"/>
                <w:lang w:val="fr-FR"/>
              </w:rPr>
              <w:t>CI_Responsibility</w:t>
            </w:r>
            <w:proofErr w:type="spellEnd"/>
            <w:r w:rsidRPr="003440C2">
              <w:rPr>
                <w:rFonts w:cs="Arial"/>
                <w:sz w:val="16"/>
                <w:szCs w:val="16"/>
                <w:lang w:val="fr-FR"/>
              </w:rPr>
              <w:t>&gt;</w:t>
            </w:r>
            <w:proofErr w:type="spellStart"/>
            <w:r w:rsidRPr="003440C2">
              <w:rPr>
                <w:rFonts w:cs="Arial"/>
                <w:sz w:val="16"/>
                <w:szCs w:val="16"/>
                <w:lang w:val="fr-FR"/>
              </w:rPr>
              <w:t>CI_Organisation</w:t>
            </w:r>
            <w:proofErr w:type="spellEnd"/>
            <w:del w:id="2037" w:author="Thomas Richardson" w:date="2022-06-07T21:11:00Z">
              <w:r w:rsidRPr="003440C2" w:rsidDel="005A540D">
                <w:rPr>
                  <w:rFonts w:cs="Arial"/>
                  <w:sz w:val="16"/>
                  <w:szCs w:val="16"/>
                  <w:lang w:val="fr-FR"/>
                </w:rPr>
                <w:delText xml:space="preserve"> or</w:delText>
              </w:r>
            </w:del>
          </w:p>
          <w:p w14:paraId="183A9BAA" w14:textId="77777777" w:rsidR="00130A33" w:rsidRPr="003440C2" w:rsidRDefault="00130A33" w:rsidP="00130A33">
            <w:pPr>
              <w:snapToGrid w:val="0"/>
              <w:spacing w:before="60" w:after="60" w:line="240" w:lineRule="auto"/>
              <w:rPr>
                <w:ins w:id="2038" w:author="Thomas Richardson" w:date="2022-06-07T21:11:00Z"/>
                <w:rFonts w:cs="Arial"/>
                <w:sz w:val="16"/>
                <w:szCs w:val="16"/>
                <w:lang w:val="fr-FR"/>
              </w:rPr>
            </w:pPr>
            <w:del w:id="2039" w:author="Thomas Richardson" w:date="2022-06-07T21:11:00Z">
              <w:r w:rsidRPr="003440C2" w:rsidDel="005A540D">
                <w:rPr>
                  <w:rFonts w:cs="Arial"/>
                  <w:sz w:val="16"/>
                  <w:szCs w:val="16"/>
                  <w:lang w:val="fr-FR"/>
                </w:rPr>
                <w:delText>CI_Responsibility&gt;CI_Individual</w:delText>
              </w:r>
            </w:del>
          </w:p>
          <w:p w14:paraId="247D7FF6" w14:textId="396CA675" w:rsidR="00130A33" w:rsidRPr="003440C2" w:rsidRDefault="00130A33" w:rsidP="00130A33">
            <w:pPr>
              <w:snapToGrid w:val="0"/>
              <w:spacing w:before="60" w:after="60" w:line="240" w:lineRule="auto"/>
              <w:rPr>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DC3F4DF" w14:textId="62AEB7D7" w:rsidR="00130A33" w:rsidRPr="003440C2" w:rsidDel="005A540D" w:rsidRDefault="00130A33" w:rsidP="00130A33">
            <w:pPr>
              <w:spacing w:before="60" w:after="60" w:line="240" w:lineRule="auto"/>
              <w:jc w:val="left"/>
              <w:rPr>
                <w:del w:id="2040" w:author="Thomas Richardson" w:date="2022-06-07T21:11:00Z"/>
                <w:rFonts w:cs="Arial"/>
                <w:sz w:val="16"/>
                <w:szCs w:val="16"/>
                <w:lang w:eastAsia="en-US"/>
              </w:rPr>
            </w:pPr>
            <w:ins w:id="2041" w:author="Thomas Richardson" w:date="2022-06-07T21:11:00Z">
              <w:r w:rsidRPr="003440C2">
                <w:rPr>
                  <w:rFonts w:cs="Arial"/>
                  <w:sz w:val="16"/>
                  <w:szCs w:val="16"/>
                </w:rPr>
                <w:t>See</w:t>
              </w:r>
            </w:ins>
            <w:ins w:id="2042" w:author="Jeff Wootton" w:date="2022-07-11T18:03:00Z">
              <w:r>
                <w:rPr>
                  <w:rFonts w:cs="Arial"/>
                  <w:sz w:val="16"/>
                  <w:szCs w:val="16"/>
                </w:rPr>
                <w:t xml:space="preserve"> S-100 Part 17,</w:t>
              </w:r>
            </w:ins>
            <w:ins w:id="2043" w:author="Thomas Richardson" w:date="2022-06-07T21:11:00Z">
              <w:r w:rsidRPr="003440C2">
                <w:rPr>
                  <w:rFonts w:cs="Arial"/>
                  <w:sz w:val="16"/>
                  <w:szCs w:val="16"/>
                </w:rPr>
                <w:t xml:space="preserve"> Table 17-3</w:t>
              </w:r>
            </w:ins>
            <w:del w:id="2044" w:author="Thomas Richardson" w:date="2022-06-07T21:11:00Z">
              <w:r w:rsidRPr="003440C2" w:rsidDel="005A540D">
                <w:rPr>
                  <w:rFonts w:cs="Arial"/>
                  <w:sz w:val="16"/>
                  <w:szCs w:val="16"/>
                  <w:lang w:eastAsia="en-US"/>
                </w:rPr>
                <w:delText>Agency responsible for producing the data</w:delText>
              </w:r>
            </w:del>
          </w:p>
          <w:p w14:paraId="7DA2C1A0" w14:textId="72CFFD07" w:rsidR="00130A33" w:rsidRPr="003440C2" w:rsidRDefault="00130A33" w:rsidP="00130A33">
            <w:pPr>
              <w:spacing w:before="60" w:after="60" w:line="240" w:lineRule="auto"/>
              <w:jc w:val="left"/>
              <w:rPr>
                <w:rFonts w:cs="Arial"/>
                <w:b/>
                <w:bCs/>
                <w:sz w:val="16"/>
                <w:szCs w:val="16"/>
                <w:lang w:eastAsia="en-US"/>
              </w:rPr>
            </w:pPr>
            <w:del w:id="2045" w:author="Thomas Richardson" w:date="2022-06-07T21:11:00Z">
              <w:r w:rsidRPr="003440C2" w:rsidDel="005A540D">
                <w:rPr>
                  <w:rFonts w:cs="Arial"/>
                  <w:sz w:val="16"/>
                  <w:szCs w:val="16"/>
                </w:rPr>
                <w:delText>See Part 4a Tables 4a-2 and 4a-3</w:delText>
              </w:r>
            </w:del>
          </w:p>
        </w:tc>
      </w:tr>
      <w:tr w:rsidR="00353431" w:rsidRPr="003440C2" w14:paraId="6A7118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28F8600" w14:textId="097E882B" w:rsidR="00130A33" w:rsidRPr="003440C2" w:rsidRDefault="00130A33" w:rsidP="00130A33">
            <w:pPr>
              <w:spacing w:before="60" w:after="60" w:line="240" w:lineRule="auto"/>
              <w:jc w:val="left"/>
              <w:rPr>
                <w:rFonts w:cs="Arial"/>
                <w:sz w:val="16"/>
                <w:szCs w:val="16"/>
                <w:lang w:eastAsia="en-US"/>
              </w:rPr>
            </w:pPr>
            <w:proofErr w:type="spellStart"/>
            <w:ins w:id="2046" w:author="Thomas Richardson" w:date="2022-06-07T21:14:00Z">
              <w:r w:rsidRPr="003440C2">
                <w:rPr>
                  <w:rFonts w:cs="Arial"/>
                  <w:sz w:val="16"/>
                  <w:szCs w:val="16"/>
                  <w:lang w:eastAsia="en-US"/>
                </w:rPr>
                <w:t>producerCode</w:t>
              </w:r>
            </w:ins>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371494E1" w14:textId="2B959F95" w:rsidR="00130A33" w:rsidRPr="003440C2" w:rsidRDefault="00130A33" w:rsidP="00130A33">
            <w:pPr>
              <w:spacing w:before="60" w:after="60" w:line="240" w:lineRule="auto"/>
              <w:jc w:val="left"/>
              <w:rPr>
                <w:rFonts w:cs="Arial"/>
                <w:sz w:val="16"/>
                <w:szCs w:val="16"/>
                <w:lang w:eastAsia="en-US"/>
              </w:rPr>
            </w:pPr>
            <w:ins w:id="2047" w:author="Jeff Wootton" w:date="2022-07-11T18:05:00Z">
              <w:r>
                <w:rPr>
                  <w:sz w:val="16"/>
                  <w:szCs w:val="16"/>
                </w:rPr>
                <w:t>The official IHO Producer Code from S-62</w:t>
              </w:r>
            </w:ins>
            <w:del w:id="2048" w:author="Jeff Wootton" w:date="2022-07-11T18:05: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BA03E47" w14:textId="65F1D9E4" w:rsidR="00130A33" w:rsidRPr="003440C2" w:rsidRDefault="00130A33" w:rsidP="00130A33">
            <w:pPr>
              <w:spacing w:before="60" w:after="60" w:line="240" w:lineRule="auto"/>
              <w:jc w:val="center"/>
              <w:rPr>
                <w:rFonts w:cs="Arial"/>
                <w:b/>
                <w:bCs/>
                <w:sz w:val="16"/>
                <w:szCs w:val="16"/>
                <w:lang w:eastAsia="en-US"/>
              </w:rPr>
            </w:pPr>
            <w:ins w:id="2049" w:author="Thomas Richardson" w:date="2022-06-07T21:14:00Z">
              <w:r w:rsidRPr="003440C2">
                <w:rPr>
                  <w:rFonts w:cs="Arial"/>
                  <w:sz w:val="16"/>
                  <w:szCs w:val="16"/>
                  <w:lang w:eastAsia="en-US"/>
                </w:rPr>
                <w:t>1</w:t>
              </w:r>
            </w:ins>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D81E8A9" w14:textId="21C4CCEB" w:rsidR="00130A33" w:rsidRPr="003440C2" w:rsidRDefault="00130A33" w:rsidP="00130A33">
            <w:pPr>
              <w:snapToGrid w:val="0"/>
              <w:spacing w:before="60" w:after="60" w:line="240" w:lineRule="auto"/>
              <w:rPr>
                <w:rFonts w:cs="Arial"/>
                <w:sz w:val="16"/>
                <w:szCs w:val="16"/>
                <w:lang w:val="fr-FR"/>
              </w:rPr>
            </w:pPr>
            <w:proofErr w:type="spellStart"/>
            <w:ins w:id="2050" w:author="Thomas Richardson" w:date="2022-06-07T21:14:00Z">
              <w:r w:rsidRPr="003440C2">
                <w:rPr>
                  <w:rFonts w:cs="Arial"/>
                  <w:sz w:val="16"/>
                  <w:szCs w:val="16"/>
                </w:rPr>
                <w:t>CharacterString</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BC75E15" w14:textId="6462F6A0" w:rsidR="00130A33" w:rsidRPr="003440C2" w:rsidRDefault="00130A33" w:rsidP="00130A33">
            <w:pPr>
              <w:spacing w:before="60" w:after="60" w:line="240" w:lineRule="auto"/>
              <w:jc w:val="left"/>
              <w:rPr>
                <w:rFonts w:cs="Arial"/>
                <w:sz w:val="16"/>
                <w:szCs w:val="16"/>
                <w:lang w:eastAsia="en-US"/>
              </w:rPr>
            </w:pPr>
            <w:ins w:id="2051" w:author="Jeff Wootton" w:date="2022-07-11T18:06:00Z">
              <w:r w:rsidRPr="00CA7F2D">
                <w:rPr>
                  <w:rFonts w:cs="Arial"/>
                  <w:sz w:val="16"/>
                  <w:szCs w:val="16"/>
                  <w:lang w:eastAsia="en-US"/>
                </w:rPr>
                <w:t>0..1 multiplicity in S-100 restricted to 1 in S-101</w:t>
              </w:r>
            </w:ins>
            <w:ins w:id="2052" w:author="Thomas Richardson" w:date="2022-06-07T21:15:00Z">
              <w:del w:id="2053" w:author="Jeff Wootton" w:date="2022-07-11T18:06:00Z">
                <w:r w:rsidRPr="003440C2" w:rsidDel="00130A33">
                  <w:rPr>
                    <w:rFonts w:cs="Arial"/>
                    <w:sz w:val="16"/>
                    <w:szCs w:val="16"/>
                    <w:lang w:eastAsia="en-US"/>
                  </w:rPr>
                  <w:delText>See S-62</w:delText>
                </w:r>
              </w:del>
            </w:ins>
          </w:p>
        </w:tc>
      </w:tr>
      <w:tr w:rsidR="00353431" w:rsidRPr="003440C2" w14:paraId="68FBEAC9"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8E9616" w14:textId="1AA2624F" w:rsidR="00130A33" w:rsidRPr="003440C2" w:rsidRDefault="00130A33" w:rsidP="00130A33">
            <w:pPr>
              <w:spacing w:before="60" w:after="60" w:line="240" w:lineRule="auto"/>
              <w:jc w:val="left"/>
              <w:rPr>
                <w:rFonts w:cs="Arial"/>
                <w:sz w:val="16"/>
                <w:szCs w:val="16"/>
                <w:lang w:eastAsia="en-US"/>
              </w:rPr>
            </w:pPr>
            <w:proofErr w:type="spellStart"/>
            <w:ins w:id="2054" w:author="Thomas Richardson" w:date="2022-06-07T21:15:00Z">
              <w:r w:rsidRPr="003440C2">
                <w:rPr>
                  <w:rFonts w:cs="Arial"/>
                  <w:sz w:val="16"/>
                  <w:szCs w:val="16"/>
                  <w:lang w:eastAsia="en-US"/>
                </w:rPr>
                <w:t>encodingFormat</w:t>
              </w:r>
            </w:ins>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6F20BFA1" w14:textId="2C5AE846" w:rsidR="00130A33" w:rsidRPr="003440C2" w:rsidRDefault="00130A33" w:rsidP="00130A33">
            <w:pPr>
              <w:spacing w:before="60" w:after="60" w:line="240" w:lineRule="auto"/>
              <w:jc w:val="left"/>
              <w:rPr>
                <w:rFonts w:cs="Arial"/>
                <w:sz w:val="16"/>
                <w:szCs w:val="16"/>
                <w:lang w:eastAsia="en-US"/>
              </w:rPr>
            </w:pPr>
            <w:ins w:id="2055" w:author="Jeff Wootton" w:date="2022-07-11T18:09:00Z">
              <w:r w:rsidRPr="003A450C">
                <w:rPr>
                  <w:sz w:val="16"/>
                  <w:szCs w:val="16"/>
                </w:rPr>
                <w:t>The encoding format of the dataset</w:t>
              </w:r>
            </w:ins>
            <w:del w:id="2056" w:author="Jeff Wootton" w:date="2022-07-11T18:09: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646438" w14:textId="0A40E416" w:rsidR="00130A33" w:rsidRPr="003440C2" w:rsidRDefault="00130A33" w:rsidP="00130A33">
            <w:pPr>
              <w:spacing w:before="60" w:after="60" w:line="240" w:lineRule="auto"/>
              <w:jc w:val="center"/>
              <w:rPr>
                <w:rFonts w:cs="Arial"/>
                <w:b/>
                <w:bCs/>
                <w:sz w:val="16"/>
                <w:szCs w:val="16"/>
                <w:lang w:eastAsia="en-US"/>
              </w:rPr>
            </w:pPr>
            <w:ins w:id="2057" w:author="Thomas Richardson" w:date="2022-06-07T21:15:00Z">
              <w:r w:rsidRPr="003440C2">
                <w:rPr>
                  <w:rFonts w:cs="Arial"/>
                  <w:sz w:val="16"/>
                  <w:szCs w:val="16"/>
                  <w:lang w:eastAsia="en-US"/>
                </w:rPr>
                <w:t>1</w:t>
              </w:r>
            </w:ins>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465A55D" w14:textId="0241394A" w:rsidR="00130A33" w:rsidRPr="003440C2" w:rsidRDefault="00130A33" w:rsidP="00130A33">
            <w:pPr>
              <w:snapToGrid w:val="0"/>
              <w:spacing w:before="60" w:after="60" w:line="240" w:lineRule="auto"/>
              <w:rPr>
                <w:rFonts w:cs="Arial"/>
                <w:sz w:val="16"/>
                <w:szCs w:val="16"/>
                <w:lang w:val="fr-FR"/>
              </w:rPr>
            </w:pPr>
            <w:ins w:id="2058" w:author="Thomas Richardson" w:date="2022-06-07T21:15:00Z">
              <w:r w:rsidRPr="003440C2">
                <w:rPr>
                  <w:rFonts w:cs="Arial"/>
                  <w:sz w:val="16"/>
                  <w:szCs w:val="16"/>
                </w:rPr>
                <w:t>S100_EncodingFormat</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A85C5A4" w14:textId="28868A88" w:rsidR="00130A33" w:rsidRPr="003440C2" w:rsidRDefault="00130A33" w:rsidP="00130A33">
            <w:pPr>
              <w:spacing w:before="60" w:after="60" w:line="240" w:lineRule="auto"/>
              <w:jc w:val="left"/>
              <w:rPr>
                <w:rFonts w:cs="Arial"/>
                <w:sz w:val="16"/>
                <w:szCs w:val="16"/>
              </w:rPr>
            </w:pPr>
            <w:ins w:id="2059" w:author="Jeff Wootton" w:date="2022-07-11T18:11:00Z">
              <w:r>
                <w:rPr>
                  <w:rFonts w:cs="Arial"/>
                  <w:sz w:val="16"/>
                  <w:szCs w:val="16"/>
                </w:rPr>
                <w:t>For S-101 datasets m</w:t>
              </w:r>
            </w:ins>
            <w:ins w:id="2060" w:author="Jeff Wootton" w:date="2022-07-11T18:12:00Z">
              <w:r>
                <w:rPr>
                  <w:rFonts w:cs="Arial"/>
                  <w:sz w:val="16"/>
                  <w:szCs w:val="16"/>
                </w:rPr>
                <w:t xml:space="preserve">ust be </w:t>
              </w:r>
              <w:r w:rsidRPr="003A450C">
                <w:rPr>
                  <w:sz w:val="16"/>
                  <w:szCs w:val="16"/>
                </w:rPr>
                <w:t>ISO/IEC 8211</w:t>
              </w:r>
            </w:ins>
          </w:p>
        </w:tc>
      </w:tr>
      <w:tr w:rsidR="000E5D07" w:rsidRPr="003440C2" w:rsidDel="00F12512" w14:paraId="171A9B45" w14:textId="77777777" w:rsidTr="00681EDD">
        <w:trPr>
          <w:cantSplit/>
          <w:del w:id="2061" w:author="Thomas Richardson" w:date="2022-06-07T21:16:00Z"/>
        </w:trPr>
        <w:tc>
          <w:tcPr>
            <w:tcW w:w="3065" w:type="dxa"/>
            <w:gridSpan w:val="3"/>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1E5580" w14:textId="0AEE4FAF" w:rsidR="00130A33" w:rsidRPr="003440C2" w:rsidDel="00F12512" w:rsidRDefault="00130A33" w:rsidP="00130A33">
            <w:pPr>
              <w:spacing w:before="60" w:after="60" w:line="240" w:lineRule="auto"/>
              <w:jc w:val="left"/>
              <w:rPr>
                <w:del w:id="2062" w:author="Thomas Richardson" w:date="2022-06-07T21:16:00Z"/>
                <w:rFonts w:cs="Arial"/>
                <w:b/>
                <w:bCs/>
                <w:sz w:val="16"/>
                <w:szCs w:val="16"/>
                <w:lang w:eastAsia="en-US"/>
              </w:rPr>
            </w:pPr>
            <w:del w:id="2063" w:author="Thomas Richardson" w:date="2022-06-07T21:16:00Z">
              <w:r w:rsidRPr="003440C2" w:rsidDel="008B6087">
                <w:rPr>
                  <w:rFonts w:cs="Arial"/>
                  <w:sz w:val="16"/>
                  <w:szCs w:val="16"/>
                  <w:lang w:eastAsia="en-US"/>
                </w:rPr>
                <w:delText>maximumDisplayScale</w:delText>
              </w:r>
            </w:del>
          </w:p>
        </w:tc>
        <w:tc>
          <w:tcPr>
            <w:tcW w:w="1614" w:type="dxa"/>
            <w:gridSpan w:val="3"/>
            <w:tcBorders>
              <w:top w:val="single" w:sz="8" w:space="0" w:color="000000"/>
              <w:left w:val="nil"/>
              <w:bottom w:val="single" w:sz="8" w:space="0" w:color="000000"/>
              <w:right w:val="single" w:sz="4" w:space="0" w:color="auto"/>
            </w:tcBorders>
            <w:shd w:val="clear" w:color="auto" w:fill="auto"/>
            <w:tcMar>
              <w:left w:w="108" w:type="dxa"/>
              <w:right w:w="108" w:type="dxa"/>
            </w:tcMar>
          </w:tcPr>
          <w:p w14:paraId="20C2E3DF" w14:textId="33E17AA4" w:rsidR="00130A33" w:rsidRPr="003440C2" w:rsidDel="00F12512" w:rsidRDefault="00130A33" w:rsidP="00130A33">
            <w:pPr>
              <w:spacing w:before="60" w:after="60" w:line="240" w:lineRule="auto"/>
              <w:jc w:val="left"/>
              <w:rPr>
                <w:del w:id="2064" w:author="Thomas Richardson" w:date="2022-06-07T21:16:00Z"/>
                <w:rFonts w:cs="Arial"/>
                <w:b/>
                <w:bCs/>
                <w:sz w:val="16"/>
                <w:szCs w:val="16"/>
                <w:lang w:eastAsia="en-US"/>
              </w:rPr>
            </w:pPr>
            <w:del w:id="2065" w:author="Thomas Richardson" w:date="2022-06-07T21:16:00Z">
              <w:r w:rsidRPr="003440C2" w:rsidDel="00F12512">
                <w:rPr>
                  <w:rFonts w:cs="Arial"/>
                  <w:sz w:val="16"/>
                  <w:szCs w:val="16"/>
                  <w:lang w:eastAsia="en-US"/>
                </w:rPr>
                <w:delText>1</w:delText>
              </w:r>
            </w:del>
          </w:p>
        </w:tc>
        <w:tc>
          <w:tcPr>
            <w:tcW w:w="1868" w:type="dxa"/>
            <w:gridSpan w:val="3"/>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FACA9B7" w14:textId="767AD4D0" w:rsidR="00130A33" w:rsidRPr="003440C2" w:rsidDel="00F12512" w:rsidRDefault="00130A33" w:rsidP="00130A33">
            <w:pPr>
              <w:spacing w:before="60" w:after="60" w:line="240" w:lineRule="auto"/>
              <w:jc w:val="left"/>
              <w:rPr>
                <w:del w:id="2066" w:author="Thomas Richardson" w:date="2022-06-07T21:16:00Z"/>
                <w:rFonts w:cs="Arial"/>
                <w:b/>
                <w:bCs/>
                <w:sz w:val="16"/>
                <w:szCs w:val="16"/>
                <w:lang w:eastAsia="en-US"/>
              </w:rPr>
            </w:pPr>
            <w:del w:id="2067" w:author="Thomas Richardson" w:date="2022-06-07T21:16:00Z">
              <w:r w:rsidRPr="003440C2" w:rsidDel="008B6087">
                <w:rPr>
                  <w:rFonts w:cs="Arial"/>
                  <w:sz w:val="16"/>
                  <w:szCs w:val="16"/>
                  <w:lang w:eastAsia="en-US"/>
                </w:rPr>
                <w:delText>maximumDisplayScale</w:delText>
              </w:r>
            </w:del>
          </w:p>
        </w:tc>
        <w:tc>
          <w:tcPr>
            <w:tcW w:w="3574" w:type="dxa"/>
            <w:gridSpan w:val="4"/>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DF7CB2A" w14:textId="69DFA01F" w:rsidR="00130A33" w:rsidRPr="003440C2" w:rsidDel="00F12512" w:rsidRDefault="00130A33" w:rsidP="00130A33">
            <w:pPr>
              <w:spacing w:before="60" w:after="60" w:line="240" w:lineRule="auto"/>
              <w:jc w:val="left"/>
              <w:rPr>
                <w:del w:id="2068" w:author="Thomas Richardson" w:date="2022-06-07T21:16:00Z"/>
                <w:rFonts w:cs="Arial"/>
                <w:b/>
                <w:bCs/>
                <w:sz w:val="16"/>
                <w:szCs w:val="16"/>
                <w:lang w:eastAsia="en-US"/>
              </w:rPr>
            </w:pPr>
            <w:del w:id="2069" w:author="Thomas Richardson" w:date="2022-06-07T21:16:00Z">
              <w:r w:rsidRPr="003440C2" w:rsidDel="00F12512">
                <w:rPr>
                  <w:rFonts w:cs="Arial"/>
                  <w:sz w:val="16"/>
                  <w:szCs w:val="16"/>
                  <w:lang w:eastAsia="en-US"/>
                </w:rPr>
                <w:delText>1</w:delText>
              </w:r>
            </w:del>
          </w:p>
        </w:tc>
        <w:tc>
          <w:tcPr>
            <w:tcW w:w="4157" w:type="dxa"/>
            <w:gridSpan w:val="5"/>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14DAFE5" w14:textId="0D1BF9EA" w:rsidR="00130A33" w:rsidRPr="003440C2" w:rsidDel="008B6087" w:rsidRDefault="00130A33" w:rsidP="00130A33">
            <w:pPr>
              <w:spacing w:before="60" w:after="60" w:line="240" w:lineRule="auto"/>
              <w:jc w:val="left"/>
              <w:rPr>
                <w:del w:id="2070" w:author="Thomas Richardson" w:date="2022-06-07T21:16:00Z"/>
                <w:rFonts w:cs="Arial"/>
                <w:sz w:val="16"/>
                <w:szCs w:val="16"/>
                <w:lang w:eastAsia="en-US"/>
              </w:rPr>
            </w:pPr>
            <w:del w:id="2071" w:author="Thomas Richardson" w:date="2022-06-07T21:16:00Z">
              <w:r w:rsidRPr="003440C2" w:rsidDel="008B6087">
                <w:rPr>
                  <w:rFonts w:cs="Arial"/>
                  <w:sz w:val="16"/>
                  <w:szCs w:val="16"/>
                  <w:lang w:eastAsia="en-US"/>
                </w:rPr>
                <w:delText>Must be one of the following values:</w:delText>
              </w:r>
            </w:del>
          </w:p>
          <w:p w14:paraId="3639E380" w14:textId="49BF2E57" w:rsidR="00130A33" w:rsidRPr="003440C2" w:rsidDel="008B6087" w:rsidRDefault="00130A33" w:rsidP="00130A33">
            <w:pPr>
              <w:spacing w:before="60" w:after="0" w:line="240" w:lineRule="auto"/>
              <w:jc w:val="left"/>
              <w:rPr>
                <w:del w:id="2072" w:author="Thomas Richardson" w:date="2022-06-07T21:16:00Z"/>
                <w:rFonts w:cs="Arial"/>
                <w:b/>
                <w:bCs/>
                <w:sz w:val="16"/>
                <w:szCs w:val="16"/>
                <w:lang w:eastAsia="en-US"/>
              </w:rPr>
            </w:pPr>
            <w:del w:id="2073" w:author="Thomas Richardson" w:date="2022-06-07T21:16:00Z">
              <w:r w:rsidRPr="003440C2" w:rsidDel="008B6087">
                <w:rPr>
                  <w:rFonts w:cs="Arial"/>
                  <w:sz w:val="16"/>
                  <w:szCs w:val="16"/>
                  <w:lang w:eastAsia="en-US"/>
                </w:rPr>
                <w:delText>1000</w:delText>
              </w:r>
            </w:del>
          </w:p>
          <w:p w14:paraId="65D965C9" w14:textId="2BE91DD3" w:rsidR="00130A33" w:rsidRPr="003440C2" w:rsidDel="008B6087" w:rsidRDefault="00130A33" w:rsidP="00130A33">
            <w:pPr>
              <w:spacing w:after="0" w:line="240" w:lineRule="auto"/>
              <w:jc w:val="left"/>
              <w:rPr>
                <w:del w:id="2074" w:author="Thomas Richardson" w:date="2022-06-07T21:16:00Z"/>
                <w:rFonts w:cs="Arial"/>
                <w:b/>
                <w:bCs/>
                <w:sz w:val="16"/>
                <w:szCs w:val="16"/>
                <w:lang w:eastAsia="en-US"/>
              </w:rPr>
            </w:pPr>
            <w:del w:id="2075" w:author="Thomas Richardson" w:date="2022-06-07T21:16:00Z">
              <w:r w:rsidRPr="003440C2" w:rsidDel="008B6087">
                <w:rPr>
                  <w:rFonts w:cs="Arial"/>
                  <w:sz w:val="16"/>
                  <w:szCs w:val="16"/>
                  <w:lang w:eastAsia="en-US"/>
                </w:rPr>
                <w:delText>2000</w:delText>
              </w:r>
            </w:del>
          </w:p>
          <w:p w14:paraId="6022CA60" w14:textId="4AAD9A46" w:rsidR="00130A33" w:rsidRPr="003440C2" w:rsidDel="008B6087" w:rsidRDefault="00130A33" w:rsidP="00130A33">
            <w:pPr>
              <w:spacing w:after="0" w:line="240" w:lineRule="auto"/>
              <w:jc w:val="left"/>
              <w:rPr>
                <w:del w:id="2076" w:author="Thomas Richardson" w:date="2022-06-07T21:16:00Z"/>
                <w:rFonts w:cs="Arial"/>
                <w:b/>
                <w:bCs/>
                <w:sz w:val="16"/>
                <w:szCs w:val="16"/>
                <w:lang w:eastAsia="en-US"/>
              </w:rPr>
            </w:pPr>
            <w:del w:id="2077" w:author="Thomas Richardson" w:date="2022-06-07T21:16:00Z">
              <w:r w:rsidRPr="003440C2" w:rsidDel="008B6087">
                <w:rPr>
                  <w:rFonts w:cs="Arial"/>
                  <w:sz w:val="16"/>
                  <w:szCs w:val="16"/>
                  <w:lang w:eastAsia="en-US"/>
                </w:rPr>
                <w:delText>3000</w:delText>
              </w:r>
            </w:del>
          </w:p>
          <w:p w14:paraId="31BAB678" w14:textId="1D5BE3A7" w:rsidR="00130A33" w:rsidRPr="003440C2" w:rsidDel="008B6087" w:rsidRDefault="00130A33" w:rsidP="00130A33">
            <w:pPr>
              <w:spacing w:after="0" w:line="240" w:lineRule="auto"/>
              <w:jc w:val="left"/>
              <w:rPr>
                <w:del w:id="2078" w:author="Thomas Richardson" w:date="2022-06-07T21:16:00Z"/>
                <w:rFonts w:cs="Arial"/>
                <w:b/>
                <w:bCs/>
                <w:sz w:val="16"/>
                <w:szCs w:val="16"/>
                <w:lang w:eastAsia="en-US"/>
              </w:rPr>
            </w:pPr>
            <w:del w:id="2079" w:author="Thomas Richardson" w:date="2022-06-07T21:16:00Z">
              <w:r w:rsidRPr="003440C2" w:rsidDel="008B6087">
                <w:rPr>
                  <w:rFonts w:cs="Arial"/>
                  <w:sz w:val="16"/>
                  <w:szCs w:val="16"/>
                  <w:lang w:eastAsia="en-US"/>
                </w:rPr>
                <w:delText>4000</w:delText>
              </w:r>
            </w:del>
          </w:p>
          <w:p w14:paraId="62F6DB27" w14:textId="55A00D44" w:rsidR="00130A33" w:rsidRPr="003440C2" w:rsidDel="008B6087" w:rsidRDefault="00130A33" w:rsidP="00130A33">
            <w:pPr>
              <w:spacing w:after="0" w:line="240" w:lineRule="auto"/>
              <w:jc w:val="left"/>
              <w:rPr>
                <w:del w:id="2080" w:author="Thomas Richardson" w:date="2022-06-07T21:16:00Z"/>
                <w:rFonts w:cs="Arial"/>
                <w:b/>
                <w:bCs/>
                <w:sz w:val="16"/>
                <w:szCs w:val="16"/>
                <w:lang w:eastAsia="en-US"/>
              </w:rPr>
            </w:pPr>
            <w:del w:id="2081" w:author="Thomas Richardson" w:date="2022-06-07T21:16:00Z">
              <w:r w:rsidRPr="003440C2" w:rsidDel="008B6087">
                <w:rPr>
                  <w:rFonts w:cs="Arial"/>
                  <w:sz w:val="16"/>
                  <w:szCs w:val="16"/>
                  <w:lang w:eastAsia="en-US"/>
                </w:rPr>
                <w:delText>8000</w:delText>
              </w:r>
            </w:del>
          </w:p>
          <w:p w14:paraId="334264E6" w14:textId="7467E6DD" w:rsidR="00130A33" w:rsidRPr="003440C2" w:rsidDel="008B6087" w:rsidRDefault="00130A33" w:rsidP="00130A33">
            <w:pPr>
              <w:spacing w:after="0" w:line="240" w:lineRule="auto"/>
              <w:jc w:val="left"/>
              <w:rPr>
                <w:del w:id="2082" w:author="Thomas Richardson" w:date="2022-06-07T21:16:00Z"/>
                <w:rFonts w:cs="Arial"/>
                <w:b/>
                <w:bCs/>
                <w:sz w:val="16"/>
                <w:szCs w:val="16"/>
                <w:lang w:eastAsia="en-US"/>
              </w:rPr>
            </w:pPr>
            <w:del w:id="2083" w:author="Thomas Richardson" w:date="2022-06-07T21:16:00Z">
              <w:r w:rsidRPr="003440C2" w:rsidDel="008B6087">
                <w:rPr>
                  <w:rFonts w:cs="Arial"/>
                  <w:sz w:val="16"/>
                  <w:szCs w:val="16"/>
                  <w:lang w:eastAsia="en-US"/>
                </w:rPr>
                <w:delText>12000</w:delText>
              </w:r>
            </w:del>
          </w:p>
          <w:p w14:paraId="15259D74" w14:textId="07FB060F" w:rsidR="00130A33" w:rsidRPr="003440C2" w:rsidDel="008B6087" w:rsidRDefault="00130A33" w:rsidP="00130A33">
            <w:pPr>
              <w:spacing w:after="0" w:line="240" w:lineRule="auto"/>
              <w:jc w:val="left"/>
              <w:rPr>
                <w:del w:id="2084" w:author="Thomas Richardson" w:date="2022-06-07T21:16:00Z"/>
                <w:rFonts w:cs="Arial"/>
                <w:b/>
                <w:bCs/>
                <w:sz w:val="16"/>
                <w:szCs w:val="16"/>
                <w:lang w:eastAsia="en-US"/>
              </w:rPr>
            </w:pPr>
            <w:del w:id="2085" w:author="Thomas Richardson" w:date="2022-06-07T21:16:00Z">
              <w:r w:rsidRPr="003440C2" w:rsidDel="008B6087">
                <w:rPr>
                  <w:rFonts w:cs="Arial"/>
                  <w:sz w:val="16"/>
                  <w:szCs w:val="16"/>
                  <w:lang w:eastAsia="en-US"/>
                </w:rPr>
                <w:delText>22000</w:delText>
              </w:r>
            </w:del>
          </w:p>
          <w:p w14:paraId="5F163312" w14:textId="36B730CD" w:rsidR="00130A33" w:rsidRPr="003440C2" w:rsidDel="008B6087" w:rsidRDefault="00130A33" w:rsidP="00130A33">
            <w:pPr>
              <w:spacing w:after="0" w:line="240" w:lineRule="auto"/>
              <w:jc w:val="left"/>
              <w:rPr>
                <w:del w:id="2086" w:author="Thomas Richardson" w:date="2022-06-07T21:16:00Z"/>
                <w:rFonts w:cs="Arial"/>
                <w:b/>
                <w:bCs/>
                <w:sz w:val="16"/>
                <w:szCs w:val="16"/>
                <w:lang w:eastAsia="en-US"/>
              </w:rPr>
            </w:pPr>
            <w:del w:id="2087" w:author="Thomas Richardson" w:date="2022-06-07T21:16:00Z">
              <w:r w:rsidRPr="003440C2" w:rsidDel="008B6087">
                <w:rPr>
                  <w:rFonts w:cs="Arial"/>
                  <w:sz w:val="16"/>
                  <w:szCs w:val="16"/>
                  <w:lang w:eastAsia="en-US"/>
                </w:rPr>
                <w:delText>45000</w:delText>
              </w:r>
            </w:del>
          </w:p>
          <w:p w14:paraId="71B221C3" w14:textId="72A48DD9" w:rsidR="00130A33" w:rsidRPr="003440C2" w:rsidDel="008B6087" w:rsidRDefault="00130A33" w:rsidP="00130A33">
            <w:pPr>
              <w:spacing w:after="0" w:line="240" w:lineRule="auto"/>
              <w:jc w:val="left"/>
              <w:rPr>
                <w:del w:id="2088" w:author="Thomas Richardson" w:date="2022-06-07T21:16:00Z"/>
                <w:rFonts w:cs="Arial"/>
                <w:b/>
                <w:bCs/>
                <w:sz w:val="16"/>
                <w:szCs w:val="16"/>
                <w:lang w:eastAsia="en-US"/>
              </w:rPr>
            </w:pPr>
            <w:del w:id="2089" w:author="Thomas Richardson" w:date="2022-06-07T21:16:00Z">
              <w:r w:rsidRPr="003440C2" w:rsidDel="008B6087">
                <w:rPr>
                  <w:rFonts w:cs="Arial"/>
                  <w:sz w:val="16"/>
                  <w:szCs w:val="16"/>
                  <w:lang w:eastAsia="en-US"/>
                </w:rPr>
                <w:delText>90000</w:delText>
              </w:r>
            </w:del>
          </w:p>
          <w:p w14:paraId="59C62914" w14:textId="6D95DD1E" w:rsidR="00130A33" w:rsidRPr="003440C2" w:rsidDel="008B6087" w:rsidRDefault="00130A33" w:rsidP="00130A33">
            <w:pPr>
              <w:spacing w:after="0" w:line="240" w:lineRule="auto"/>
              <w:jc w:val="left"/>
              <w:rPr>
                <w:del w:id="2090" w:author="Thomas Richardson" w:date="2022-06-07T21:16:00Z"/>
                <w:rFonts w:cs="Arial"/>
                <w:b/>
                <w:bCs/>
                <w:sz w:val="16"/>
                <w:szCs w:val="16"/>
                <w:lang w:eastAsia="en-US"/>
              </w:rPr>
            </w:pPr>
            <w:del w:id="2091" w:author="Thomas Richardson" w:date="2022-06-07T21:16:00Z">
              <w:r w:rsidRPr="003440C2" w:rsidDel="008B6087">
                <w:rPr>
                  <w:rFonts w:cs="Arial"/>
                  <w:sz w:val="16"/>
                  <w:szCs w:val="16"/>
                  <w:lang w:eastAsia="en-US"/>
                </w:rPr>
                <w:delText>180000</w:delText>
              </w:r>
            </w:del>
          </w:p>
          <w:p w14:paraId="2222CC31" w14:textId="1750AADA" w:rsidR="00130A33" w:rsidRPr="003440C2" w:rsidDel="008B6087" w:rsidRDefault="00130A33" w:rsidP="00130A33">
            <w:pPr>
              <w:spacing w:after="0" w:line="240" w:lineRule="auto"/>
              <w:jc w:val="left"/>
              <w:rPr>
                <w:del w:id="2092" w:author="Thomas Richardson" w:date="2022-06-07T21:16:00Z"/>
                <w:rFonts w:cs="Arial"/>
                <w:b/>
                <w:bCs/>
                <w:sz w:val="16"/>
                <w:szCs w:val="16"/>
                <w:lang w:eastAsia="en-US"/>
              </w:rPr>
            </w:pPr>
            <w:del w:id="2093" w:author="Thomas Richardson" w:date="2022-06-07T21:16:00Z">
              <w:r w:rsidRPr="003440C2" w:rsidDel="008B6087">
                <w:rPr>
                  <w:rFonts w:cs="Arial"/>
                  <w:sz w:val="16"/>
                  <w:szCs w:val="16"/>
                  <w:lang w:eastAsia="en-US"/>
                </w:rPr>
                <w:delText>350000</w:delText>
              </w:r>
            </w:del>
          </w:p>
          <w:p w14:paraId="2C004B2B" w14:textId="6B9AB38E" w:rsidR="00130A33" w:rsidRPr="003440C2" w:rsidDel="008B6087" w:rsidRDefault="00130A33" w:rsidP="00130A33">
            <w:pPr>
              <w:spacing w:after="0" w:line="240" w:lineRule="auto"/>
              <w:jc w:val="left"/>
              <w:rPr>
                <w:del w:id="2094" w:author="Thomas Richardson" w:date="2022-06-07T21:16:00Z"/>
                <w:rFonts w:cs="Arial"/>
                <w:b/>
                <w:bCs/>
                <w:sz w:val="16"/>
                <w:szCs w:val="16"/>
                <w:lang w:eastAsia="en-US"/>
              </w:rPr>
            </w:pPr>
            <w:del w:id="2095" w:author="Thomas Richardson" w:date="2022-06-07T21:16:00Z">
              <w:r w:rsidRPr="003440C2" w:rsidDel="008B6087">
                <w:rPr>
                  <w:rFonts w:cs="Arial"/>
                  <w:sz w:val="16"/>
                  <w:szCs w:val="16"/>
                  <w:lang w:eastAsia="en-US"/>
                </w:rPr>
                <w:delText>700000</w:delText>
              </w:r>
            </w:del>
          </w:p>
          <w:p w14:paraId="22508285" w14:textId="4A67E858" w:rsidR="00130A33" w:rsidRPr="003440C2" w:rsidDel="008B6087" w:rsidRDefault="00130A33" w:rsidP="00130A33">
            <w:pPr>
              <w:spacing w:after="0" w:line="240" w:lineRule="auto"/>
              <w:jc w:val="left"/>
              <w:rPr>
                <w:del w:id="2096" w:author="Thomas Richardson" w:date="2022-06-07T21:16:00Z"/>
                <w:rFonts w:cs="Arial"/>
                <w:b/>
                <w:bCs/>
                <w:sz w:val="16"/>
                <w:szCs w:val="16"/>
                <w:lang w:eastAsia="en-US"/>
              </w:rPr>
            </w:pPr>
            <w:del w:id="2097" w:author="Thomas Richardson" w:date="2022-06-07T21:16:00Z">
              <w:r w:rsidRPr="003440C2" w:rsidDel="008B6087">
                <w:rPr>
                  <w:rFonts w:cs="Arial"/>
                  <w:sz w:val="16"/>
                  <w:szCs w:val="16"/>
                  <w:lang w:eastAsia="en-US"/>
                </w:rPr>
                <w:delText>1500000</w:delText>
              </w:r>
            </w:del>
          </w:p>
          <w:p w14:paraId="05ABF040" w14:textId="08D77AC4" w:rsidR="00130A33" w:rsidRPr="003440C2" w:rsidDel="008B6087" w:rsidRDefault="00130A33" w:rsidP="00130A33">
            <w:pPr>
              <w:spacing w:after="0" w:line="240" w:lineRule="auto"/>
              <w:jc w:val="left"/>
              <w:rPr>
                <w:del w:id="2098" w:author="Thomas Richardson" w:date="2022-06-07T21:16:00Z"/>
                <w:rFonts w:cs="Arial"/>
                <w:b/>
                <w:bCs/>
                <w:sz w:val="16"/>
                <w:szCs w:val="16"/>
                <w:lang w:eastAsia="en-US"/>
              </w:rPr>
            </w:pPr>
            <w:del w:id="2099" w:author="Thomas Richardson" w:date="2022-06-07T21:16:00Z">
              <w:r w:rsidRPr="003440C2" w:rsidDel="008B6087">
                <w:rPr>
                  <w:rFonts w:cs="Arial"/>
                  <w:sz w:val="16"/>
                  <w:szCs w:val="16"/>
                  <w:lang w:eastAsia="en-US"/>
                </w:rPr>
                <w:delText>3500000</w:delText>
              </w:r>
            </w:del>
          </w:p>
          <w:p w14:paraId="60B55284" w14:textId="445F18C1" w:rsidR="00130A33" w:rsidRPr="003440C2" w:rsidDel="008B6087" w:rsidRDefault="00130A33" w:rsidP="00130A33">
            <w:pPr>
              <w:spacing w:after="0" w:line="240" w:lineRule="auto"/>
              <w:jc w:val="left"/>
              <w:rPr>
                <w:del w:id="2100" w:author="Thomas Richardson" w:date="2022-06-07T21:16:00Z"/>
                <w:rFonts w:cs="Arial"/>
                <w:sz w:val="16"/>
                <w:szCs w:val="16"/>
                <w:lang w:eastAsia="en-US"/>
              </w:rPr>
            </w:pPr>
            <w:del w:id="2101" w:author="Thomas Richardson" w:date="2022-06-07T21:16:00Z">
              <w:r w:rsidRPr="003440C2" w:rsidDel="008B6087">
                <w:rPr>
                  <w:rFonts w:cs="Arial"/>
                  <w:sz w:val="16"/>
                  <w:szCs w:val="16"/>
                  <w:lang w:eastAsia="en-US"/>
                </w:rPr>
                <w:delText>10000000</w:delText>
              </w:r>
            </w:del>
          </w:p>
          <w:p w14:paraId="302C891D" w14:textId="1EC6A178" w:rsidR="00130A33" w:rsidRPr="003440C2" w:rsidDel="00F12512" w:rsidRDefault="00130A33" w:rsidP="00130A33">
            <w:pPr>
              <w:spacing w:before="60" w:after="60" w:line="240" w:lineRule="auto"/>
              <w:jc w:val="left"/>
              <w:rPr>
                <w:del w:id="2102" w:author="Thomas Richardson" w:date="2022-06-07T21:16:00Z"/>
                <w:rFonts w:cs="Arial"/>
                <w:b/>
                <w:bCs/>
                <w:sz w:val="16"/>
                <w:szCs w:val="16"/>
                <w:lang w:eastAsia="en-US"/>
              </w:rPr>
            </w:pPr>
            <w:del w:id="2103" w:author="Thomas Richardson" w:date="2022-06-07T21:16:00Z">
              <w:r w:rsidRPr="003440C2" w:rsidDel="008B6087">
                <w:rPr>
                  <w:rFonts w:cs="Arial"/>
                  <w:bCs/>
                  <w:sz w:val="16"/>
                  <w:szCs w:val="16"/>
                  <w:lang w:eastAsia="en-US"/>
                </w:rPr>
                <w:delText>0..1 multiplicity in S-100 restricted to 1 in S-101</w:delText>
              </w:r>
            </w:del>
          </w:p>
        </w:tc>
      </w:tr>
      <w:tr w:rsidR="000E5D07" w:rsidRPr="003440C2" w:rsidDel="00F12512" w14:paraId="732C031E" w14:textId="77777777" w:rsidTr="00681EDD">
        <w:trPr>
          <w:cantSplit/>
          <w:del w:id="2104" w:author="Thomas Richardson" w:date="2022-06-07T21:16:00Z"/>
        </w:trPr>
        <w:tc>
          <w:tcPr>
            <w:tcW w:w="3065" w:type="dxa"/>
            <w:gridSpan w:val="3"/>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F1A5EB" w14:textId="1328B0EA" w:rsidR="00130A33" w:rsidRPr="003440C2" w:rsidDel="00F12512" w:rsidRDefault="00130A33" w:rsidP="00130A33">
            <w:pPr>
              <w:spacing w:before="60" w:after="60" w:line="240" w:lineRule="auto"/>
              <w:jc w:val="left"/>
              <w:rPr>
                <w:del w:id="2105" w:author="Thomas Richardson" w:date="2022-06-07T21:16:00Z"/>
                <w:rFonts w:cs="Arial"/>
                <w:b/>
                <w:bCs/>
                <w:sz w:val="16"/>
                <w:szCs w:val="16"/>
                <w:lang w:eastAsia="en-US"/>
              </w:rPr>
            </w:pPr>
            <w:del w:id="2106" w:author="Thomas Richardson" w:date="2022-06-07T21:16:00Z">
              <w:r w:rsidRPr="003440C2" w:rsidDel="00F12512">
                <w:rPr>
                  <w:rFonts w:cs="Arial"/>
                  <w:sz w:val="16"/>
                  <w:szCs w:val="16"/>
                  <w:lang w:eastAsia="en-US"/>
                </w:rPr>
                <w:delText>horizontalDatumReference</w:delText>
              </w:r>
            </w:del>
          </w:p>
        </w:tc>
        <w:tc>
          <w:tcPr>
            <w:tcW w:w="1614" w:type="dxa"/>
            <w:gridSpan w:val="3"/>
            <w:tcBorders>
              <w:top w:val="single" w:sz="8" w:space="0" w:color="000000"/>
              <w:left w:val="nil"/>
              <w:bottom w:val="single" w:sz="8" w:space="0" w:color="000000"/>
              <w:right w:val="single" w:sz="4" w:space="0" w:color="auto"/>
            </w:tcBorders>
            <w:shd w:val="clear" w:color="auto" w:fill="auto"/>
            <w:tcMar>
              <w:left w:w="108" w:type="dxa"/>
              <w:right w:w="108" w:type="dxa"/>
            </w:tcMar>
          </w:tcPr>
          <w:p w14:paraId="5F77182A" w14:textId="7A1A2C32" w:rsidR="00130A33" w:rsidRPr="003440C2" w:rsidDel="00F12512" w:rsidRDefault="00130A33" w:rsidP="00130A33">
            <w:pPr>
              <w:spacing w:before="60" w:after="60" w:line="240" w:lineRule="auto"/>
              <w:jc w:val="left"/>
              <w:rPr>
                <w:del w:id="2107" w:author="Thomas Richardson" w:date="2022-06-07T21:16:00Z"/>
                <w:rFonts w:cs="Arial"/>
                <w:b/>
                <w:bCs/>
                <w:sz w:val="16"/>
                <w:szCs w:val="16"/>
                <w:lang w:eastAsia="en-US"/>
              </w:rPr>
            </w:pPr>
            <w:del w:id="2108" w:author="Thomas Richardson" w:date="2022-06-07T21:16:00Z">
              <w:r w:rsidRPr="003440C2" w:rsidDel="00F12512">
                <w:rPr>
                  <w:rFonts w:cs="Arial"/>
                  <w:sz w:val="16"/>
                  <w:szCs w:val="16"/>
                  <w:lang w:eastAsia="en-US"/>
                </w:rPr>
                <w:delText>1</w:delText>
              </w:r>
            </w:del>
          </w:p>
        </w:tc>
        <w:tc>
          <w:tcPr>
            <w:tcW w:w="1868" w:type="dxa"/>
            <w:gridSpan w:val="3"/>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6E6DD65" w14:textId="27FF604F" w:rsidR="00130A33" w:rsidRPr="003440C2" w:rsidDel="00F12512" w:rsidRDefault="00130A33" w:rsidP="00130A33">
            <w:pPr>
              <w:spacing w:before="60" w:after="60" w:line="240" w:lineRule="auto"/>
              <w:jc w:val="left"/>
              <w:rPr>
                <w:del w:id="2109" w:author="Thomas Richardson" w:date="2022-06-07T21:16:00Z"/>
                <w:rFonts w:cs="Arial"/>
                <w:b/>
                <w:bCs/>
                <w:sz w:val="16"/>
                <w:szCs w:val="16"/>
                <w:lang w:eastAsia="en-US"/>
              </w:rPr>
            </w:pPr>
            <w:del w:id="2110" w:author="Thomas Richardson" w:date="2022-06-07T21:16:00Z">
              <w:r w:rsidRPr="003440C2" w:rsidDel="00F12512">
                <w:rPr>
                  <w:rFonts w:cs="Arial"/>
                  <w:sz w:val="16"/>
                  <w:szCs w:val="16"/>
                  <w:lang w:eastAsia="en-US"/>
                </w:rPr>
                <w:delText>horizontalDatumReference</w:delText>
              </w:r>
            </w:del>
          </w:p>
        </w:tc>
        <w:tc>
          <w:tcPr>
            <w:tcW w:w="3574" w:type="dxa"/>
            <w:gridSpan w:val="4"/>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1C8593D" w14:textId="2E70B1BF" w:rsidR="00130A33" w:rsidRPr="003440C2" w:rsidDel="00F12512" w:rsidRDefault="00130A33" w:rsidP="00130A33">
            <w:pPr>
              <w:spacing w:before="60" w:after="60" w:line="240" w:lineRule="auto"/>
              <w:jc w:val="left"/>
              <w:rPr>
                <w:del w:id="2111" w:author="Thomas Richardson" w:date="2022-06-07T21:16:00Z"/>
                <w:rFonts w:cs="Arial"/>
                <w:b/>
                <w:bCs/>
                <w:sz w:val="16"/>
                <w:szCs w:val="16"/>
                <w:lang w:eastAsia="en-US"/>
              </w:rPr>
            </w:pPr>
            <w:del w:id="2112" w:author="Thomas Richardson" w:date="2022-06-07T21:16:00Z">
              <w:r w:rsidRPr="003440C2" w:rsidDel="00F12512">
                <w:rPr>
                  <w:rFonts w:cs="Arial"/>
                  <w:sz w:val="16"/>
                  <w:szCs w:val="16"/>
                  <w:lang w:eastAsia="en-US"/>
                </w:rPr>
                <w:delText>1</w:delText>
              </w:r>
            </w:del>
          </w:p>
        </w:tc>
        <w:tc>
          <w:tcPr>
            <w:tcW w:w="4157" w:type="dxa"/>
            <w:gridSpan w:val="5"/>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E144237" w14:textId="22A1DD03" w:rsidR="00130A33" w:rsidRPr="003440C2" w:rsidDel="00F12512" w:rsidRDefault="00130A33" w:rsidP="00130A33">
            <w:pPr>
              <w:spacing w:before="60" w:after="60" w:line="240" w:lineRule="auto"/>
              <w:jc w:val="left"/>
              <w:rPr>
                <w:del w:id="2113" w:author="Thomas Richardson" w:date="2022-06-07T21:16:00Z"/>
                <w:rFonts w:cs="Arial"/>
                <w:b/>
                <w:bCs/>
                <w:sz w:val="16"/>
                <w:szCs w:val="16"/>
                <w:lang w:eastAsia="en-US"/>
              </w:rPr>
            </w:pPr>
          </w:p>
        </w:tc>
      </w:tr>
      <w:tr w:rsidR="000E5D07" w:rsidRPr="003440C2" w:rsidDel="00F12512" w14:paraId="44D6CE93" w14:textId="77777777" w:rsidTr="00681EDD">
        <w:trPr>
          <w:cantSplit/>
          <w:del w:id="2114" w:author="Thomas Richardson" w:date="2022-06-07T21:16:00Z"/>
        </w:trPr>
        <w:tc>
          <w:tcPr>
            <w:tcW w:w="3065" w:type="dxa"/>
            <w:gridSpan w:val="3"/>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74105E" w14:textId="3FE45593" w:rsidR="00130A33" w:rsidRPr="003440C2" w:rsidDel="00F12512" w:rsidRDefault="00130A33" w:rsidP="00130A33">
            <w:pPr>
              <w:spacing w:before="60" w:after="60" w:line="240" w:lineRule="auto"/>
              <w:jc w:val="left"/>
              <w:rPr>
                <w:del w:id="2115" w:author="Thomas Richardson" w:date="2022-06-07T21:16:00Z"/>
                <w:rFonts w:cs="Arial"/>
                <w:b/>
                <w:bCs/>
                <w:sz w:val="16"/>
                <w:szCs w:val="16"/>
                <w:lang w:eastAsia="en-US"/>
              </w:rPr>
            </w:pPr>
            <w:del w:id="2116" w:author="Thomas Richardson" w:date="2022-06-07T21:16:00Z">
              <w:r w:rsidRPr="003440C2" w:rsidDel="00F12512">
                <w:rPr>
                  <w:rFonts w:cs="Arial"/>
                  <w:sz w:val="16"/>
                  <w:szCs w:val="16"/>
                  <w:lang w:eastAsia="en-US"/>
                </w:rPr>
                <w:delText>horizontalDatumValue</w:delText>
              </w:r>
            </w:del>
          </w:p>
        </w:tc>
        <w:tc>
          <w:tcPr>
            <w:tcW w:w="1614" w:type="dxa"/>
            <w:gridSpan w:val="3"/>
            <w:tcBorders>
              <w:top w:val="single" w:sz="8" w:space="0" w:color="000000"/>
              <w:left w:val="nil"/>
              <w:bottom w:val="single" w:sz="8" w:space="0" w:color="000000"/>
              <w:right w:val="single" w:sz="4" w:space="0" w:color="auto"/>
            </w:tcBorders>
            <w:shd w:val="clear" w:color="auto" w:fill="auto"/>
            <w:tcMar>
              <w:left w:w="108" w:type="dxa"/>
              <w:right w:w="108" w:type="dxa"/>
            </w:tcMar>
          </w:tcPr>
          <w:p w14:paraId="43A4AD41" w14:textId="4BDF19D1" w:rsidR="00130A33" w:rsidRPr="003440C2" w:rsidDel="00F12512" w:rsidRDefault="00130A33" w:rsidP="00130A33">
            <w:pPr>
              <w:spacing w:before="60" w:after="60" w:line="240" w:lineRule="auto"/>
              <w:jc w:val="left"/>
              <w:rPr>
                <w:del w:id="2117" w:author="Thomas Richardson" w:date="2022-06-07T21:16:00Z"/>
                <w:rFonts w:cs="Arial"/>
                <w:b/>
                <w:bCs/>
                <w:sz w:val="16"/>
                <w:szCs w:val="16"/>
                <w:lang w:eastAsia="en-US"/>
              </w:rPr>
            </w:pPr>
            <w:del w:id="2118" w:author="Thomas Richardson" w:date="2022-06-07T21:16:00Z">
              <w:r w:rsidRPr="003440C2" w:rsidDel="00F12512">
                <w:rPr>
                  <w:rFonts w:cs="Arial"/>
                  <w:sz w:val="16"/>
                  <w:szCs w:val="16"/>
                  <w:lang w:eastAsia="en-US"/>
                </w:rPr>
                <w:delText>1</w:delText>
              </w:r>
            </w:del>
          </w:p>
        </w:tc>
        <w:tc>
          <w:tcPr>
            <w:tcW w:w="1868" w:type="dxa"/>
            <w:gridSpan w:val="3"/>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F977EEA" w14:textId="56F72B41" w:rsidR="00130A33" w:rsidRPr="003440C2" w:rsidDel="00F12512" w:rsidRDefault="00130A33" w:rsidP="00130A33">
            <w:pPr>
              <w:spacing w:before="60" w:after="60" w:line="240" w:lineRule="auto"/>
              <w:jc w:val="left"/>
              <w:rPr>
                <w:del w:id="2119" w:author="Thomas Richardson" w:date="2022-06-07T21:16:00Z"/>
                <w:rFonts w:cs="Arial"/>
                <w:b/>
                <w:bCs/>
                <w:sz w:val="16"/>
                <w:szCs w:val="16"/>
                <w:lang w:eastAsia="en-US"/>
              </w:rPr>
            </w:pPr>
            <w:del w:id="2120" w:author="Thomas Richardson" w:date="2022-06-07T21:16:00Z">
              <w:r w:rsidRPr="003440C2" w:rsidDel="00F12512">
                <w:rPr>
                  <w:rFonts w:cs="Arial"/>
                  <w:sz w:val="16"/>
                  <w:szCs w:val="16"/>
                  <w:lang w:eastAsia="en-US"/>
                </w:rPr>
                <w:delText>horizontalDatumValue</w:delText>
              </w:r>
            </w:del>
          </w:p>
        </w:tc>
        <w:tc>
          <w:tcPr>
            <w:tcW w:w="3574" w:type="dxa"/>
            <w:gridSpan w:val="4"/>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1ECAADB" w14:textId="249B312B" w:rsidR="00130A33" w:rsidRPr="003440C2" w:rsidDel="00F12512" w:rsidRDefault="00130A33" w:rsidP="00130A33">
            <w:pPr>
              <w:spacing w:before="60" w:after="60" w:line="240" w:lineRule="auto"/>
              <w:jc w:val="left"/>
              <w:rPr>
                <w:del w:id="2121" w:author="Thomas Richardson" w:date="2022-06-07T21:16:00Z"/>
                <w:rFonts w:cs="Arial"/>
                <w:b/>
                <w:bCs/>
                <w:sz w:val="16"/>
                <w:szCs w:val="16"/>
                <w:lang w:eastAsia="en-US"/>
              </w:rPr>
            </w:pPr>
            <w:del w:id="2122" w:author="Thomas Richardson" w:date="2022-06-07T21:16:00Z">
              <w:r w:rsidRPr="003440C2" w:rsidDel="00F12512">
                <w:rPr>
                  <w:rFonts w:cs="Arial"/>
                  <w:sz w:val="16"/>
                  <w:szCs w:val="16"/>
                  <w:lang w:eastAsia="en-US"/>
                </w:rPr>
                <w:delText>1</w:delText>
              </w:r>
            </w:del>
          </w:p>
        </w:tc>
        <w:tc>
          <w:tcPr>
            <w:tcW w:w="4157" w:type="dxa"/>
            <w:gridSpan w:val="5"/>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F6350DA" w14:textId="002FBEB1" w:rsidR="00130A33" w:rsidRPr="003440C2" w:rsidDel="00F12512" w:rsidRDefault="00130A33" w:rsidP="00130A33">
            <w:pPr>
              <w:spacing w:before="60" w:after="60" w:line="240" w:lineRule="auto"/>
              <w:jc w:val="left"/>
              <w:rPr>
                <w:del w:id="2123" w:author="Thomas Richardson" w:date="2022-06-07T21:16:00Z"/>
                <w:rFonts w:cs="Arial"/>
                <w:b/>
                <w:bCs/>
                <w:sz w:val="16"/>
                <w:szCs w:val="16"/>
                <w:lang w:eastAsia="en-US"/>
              </w:rPr>
            </w:pPr>
            <w:del w:id="2124" w:author="Thomas Richardson" w:date="2022-06-07T21:16:00Z">
              <w:r w:rsidRPr="003440C2" w:rsidDel="00F12512">
                <w:rPr>
                  <w:rFonts w:cs="Arial"/>
                  <w:sz w:val="16"/>
                  <w:szCs w:val="16"/>
                  <w:lang w:eastAsia="en-US"/>
                </w:rPr>
                <w:delText>WGS84</w:delText>
              </w:r>
            </w:del>
          </w:p>
        </w:tc>
      </w:tr>
      <w:tr w:rsidR="000E5D07" w:rsidRPr="003440C2" w:rsidDel="00F12512" w14:paraId="637B090E" w14:textId="77777777" w:rsidTr="00681EDD">
        <w:trPr>
          <w:cantSplit/>
          <w:del w:id="2125" w:author="Thomas Richardson" w:date="2022-06-07T21:16:00Z"/>
        </w:trPr>
        <w:tc>
          <w:tcPr>
            <w:tcW w:w="3065" w:type="dxa"/>
            <w:gridSpan w:val="3"/>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799BD1EB" w14:textId="30F005CB" w:rsidR="00130A33" w:rsidRPr="003440C2" w:rsidDel="00F12512" w:rsidRDefault="00130A33" w:rsidP="00130A33">
            <w:pPr>
              <w:spacing w:before="60" w:after="60" w:line="240" w:lineRule="auto"/>
              <w:jc w:val="left"/>
              <w:rPr>
                <w:del w:id="2126" w:author="Thomas Richardson" w:date="2022-06-07T21:16:00Z"/>
                <w:rFonts w:cs="Arial"/>
                <w:sz w:val="16"/>
                <w:szCs w:val="16"/>
                <w:lang w:eastAsia="en-US"/>
              </w:rPr>
            </w:pPr>
            <w:del w:id="2127" w:author="Thomas Richardson" w:date="2022-06-07T21:16:00Z">
              <w:r w:rsidRPr="003440C2" w:rsidDel="00F12512">
                <w:rPr>
                  <w:rFonts w:cs="Arial"/>
                  <w:sz w:val="16"/>
                  <w:szCs w:val="16"/>
                </w:rPr>
                <w:delText>epoch</w:delText>
              </w:r>
            </w:del>
          </w:p>
        </w:tc>
        <w:tc>
          <w:tcPr>
            <w:tcW w:w="1614" w:type="dxa"/>
            <w:gridSpan w:val="3"/>
            <w:tcBorders>
              <w:top w:val="single" w:sz="8" w:space="0" w:color="000000"/>
              <w:left w:val="nil"/>
              <w:bottom w:val="single" w:sz="4" w:space="0" w:color="auto"/>
              <w:right w:val="single" w:sz="4" w:space="0" w:color="auto"/>
            </w:tcBorders>
            <w:shd w:val="clear" w:color="auto" w:fill="auto"/>
            <w:tcMar>
              <w:left w:w="108" w:type="dxa"/>
              <w:right w:w="108" w:type="dxa"/>
            </w:tcMar>
          </w:tcPr>
          <w:p w14:paraId="69D11297" w14:textId="407AD2F5" w:rsidR="00130A33" w:rsidRPr="003440C2" w:rsidDel="00F12512" w:rsidRDefault="00130A33" w:rsidP="00130A33">
            <w:pPr>
              <w:spacing w:before="60" w:after="60" w:line="240" w:lineRule="auto"/>
              <w:jc w:val="left"/>
              <w:rPr>
                <w:del w:id="2128" w:author="Thomas Richardson" w:date="2022-06-07T21:16:00Z"/>
                <w:rFonts w:cs="Arial"/>
                <w:sz w:val="16"/>
                <w:szCs w:val="16"/>
                <w:lang w:eastAsia="en-US"/>
              </w:rPr>
            </w:pPr>
            <w:del w:id="2129" w:author="Thomas Richardson" w:date="2022-06-07T21:16:00Z">
              <w:r w:rsidRPr="003440C2" w:rsidDel="00F12512">
                <w:rPr>
                  <w:rFonts w:cs="Arial"/>
                  <w:sz w:val="16"/>
                  <w:szCs w:val="16"/>
                  <w:lang w:eastAsia="en-US"/>
                </w:rPr>
                <w:delText>0..1</w:delText>
              </w:r>
            </w:del>
          </w:p>
        </w:tc>
        <w:tc>
          <w:tcPr>
            <w:tcW w:w="1868" w:type="dxa"/>
            <w:gridSpan w:val="3"/>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14C30C31" w14:textId="70BA0367" w:rsidR="00130A33" w:rsidRPr="003440C2" w:rsidDel="00F12512" w:rsidRDefault="00130A33" w:rsidP="00130A33">
            <w:pPr>
              <w:spacing w:before="60" w:after="60" w:line="240" w:lineRule="auto"/>
              <w:jc w:val="left"/>
              <w:rPr>
                <w:del w:id="2130" w:author="Thomas Richardson" w:date="2022-06-07T21:16:00Z"/>
                <w:rFonts w:cs="Arial"/>
                <w:sz w:val="16"/>
                <w:szCs w:val="16"/>
                <w:lang w:eastAsia="en-US"/>
              </w:rPr>
            </w:pPr>
            <w:del w:id="2131" w:author="Thomas Richardson" w:date="2022-06-07T21:16:00Z">
              <w:r w:rsidRPr="003440C2" w:rsidDel="00F12512">
                <w:rPr>
                  <w:rFonts w:cs="Arial"/>
                  <w:sz w:val="16"/>
                  <w:szCs w:val="16"/>
                </w:rPr>
                <w:delText>epoch</w:delText>
              </w:r>
            </w:del>
          </w:p>
        </w:tc>
        <w:tc>
          <w:tcPr>
            <w:tcW w:w="3574" w:type="dxa"/>
            <w:gridSpan w:val="4"/>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9B76568" w14:textId="3EC0A452" w:rsidR="00130A33" w:rsidRPr="003440C2" w:rsidDel="00F12512" w:rsidRDefault="00130A33" w:rsidP="00130A33">
            <w:pPr>
              <w:spacing w:before="60" w:after="60" w:line="240" w:lineRule="auto"/>
              <w:jc w:val="left"/>
              <w:rPr>
                <w:del w:id="2132" w:author="Thomas Richardson" w:date="2022-06-07T21:16:00Z"/>
                <w:rFonts w:cs="Arial"/>
                <w:sz w:val="16"/>
                <w:szCs w:val="16"/>
                <w:lang w:eastAsia="en-US"/>
              </w:rPr>
            </w:pPr>
            <w:del w:id="2133" w:author="Thomas Richardson" w:date="2022-06-07T21:16:00Z">
              <w:r w:rsidRPr="003440C2" w:rsidDel="00F12512">
                <w:rPr>
                  <w:rFonts w:cs="Arial"/>
                  <w:sz w:val="16"/>
                  <w:szCs w:val="16"/>
                  <w:lang w:eastAsia="en-US"/>
                </w:rPr>
                <w:delText>0..1</w:delText>
              </w:r>
            </w:del>
          </w:p>
        </w:tc>
        <w:tc>
          <w:tcPr>
            <w:tcW w:w="4157" w:type="dxa"/>
            <w:gridSpan w:val="5"/>
            <w:tcBorders>
              <w:top w:val="single" w:sz="8" w:space="0" w:color="000000"/>
              <w:left w:val="nil"/>
              <w:bottom w:val="single" w:sz="4" w:space="0" w:color="auto"/>
              <w:right w:val="single" w:sz="8" w:space="0" w:color="000000"/>
            </w:tcBorders>
            <w:shd w:val="clear" w:color="auto" w:fill="auto"/>
            <w:tcMar>
              <w:top w:w="0" w:type="dxa"/>
              <w:left w:w="108" w:type="dxa"/>
              <w:bottom w:w="0" w:type="dxa"/>
              <w:right w:w="108" w:type="dxa"/>
            </w:tcMar>
          </w:tcPr>
          <w:p w14:paraId="2BBA03B3" w14:textId="4ADC8917" w:rsidR="00130A33" w:rsidRPr="003440C2" w:rsidDel="00F12512" w:rsidRDefault="00130A33" w:rsidP="00130A33">
            <w:pPr>
              <w:autoSpaceDE w:val="0"/>
              <w:autoSpaceDN w:val="0"/>
              <w:adjustRightInd w:val="0"/>
              <w:spacing w:before="60" w:after="60" w:line="240" w:lineRule="auto"/>
              <w:jc w:val="left"/>
              <w:rPr>
                <w:del w:id="2134" w:author="Thomas Richardson" w:date="2022-06-07T21:16:00Z"/>
                <w:rFonts w:cs="Arial"/>
                <w:sz w:val="16"/>
                <w:szCs w:val="16"/>
                <w:lang w:eastAsia="en-US"/>
              </w:rPr>
            </w:pPr>
            <w:del w:id="2135" w:author="Thomas Richardson" w:date="2022-06-07T21:16:00Z">
              <w:r w:rsidRPr="003440C2" w:rsidDel="00F12512">
                <w:rPr>
                  <w:rFonts w:cs="Arial"/>
                  <w:sz w:val="16"/>
                  <w:szCs w:val="16"/>
                </w:rPr>
                <w:delText>For example, G1762 for the 2013-10-16 realization of the geodetic datum for WGS84</w:delText>
              </w:r>
            </w:del>
          </w:p>
        </w:tc>
      </w:tr>
      <w:tr w:rsidR="000E5D07" w:rsidRPr="003440C2" w:rsidDel="00F12512" w14:paraId="2A6AC0C5" w14:textId="77777777" w:rsidTr="00681EDD">
        <w:trPr>
          <w:cantSplit/>
          <w:del w:id="2136" w:author="Thomas Richardson" w:date="2022-06-07T21:16:00Z"/>
        </w:trPr>
        <w:tc>
          <w:tcPr>
            <w:tcW w:w="3065" w:type="dxa"/>
            <w:gridSpan w:val="3"/>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00F8279F" w14:textId="207BFB01" w:rsidR="00130A33" w:rsidRPr="003440C2" w:rsidDel="00F12512" w:rsidRDefault="00130A33" w:rsidP="00130A33">
            <w:pPr>
              <w:spacing w:before="60" w:after="60" w:line="240" w:lineRule="auto"/>
              <w:jc w:val="left"/>
              <w:rPr>
                <w:del w:id="2137" w:author="Thomas Richardson" w:date="2022-06-07T21:16:00Z"/>
                <w:rFonts w:cs="Arial"/>
                <w:b/>
                <w:bCs/>
                <w:sz w:val="16"/>
                <w:szCs w:val="16"/>
                <w:lang w:eastAsia="en-US"/>
              </w:rPr>
            </w:pPr>
            <w:del w:id="2138" w:author="Thomas Richardson" w:date="2022-06-07T21:16:00Z">
              <w:r w:rsidRPr="003440C2" w:rsidDel="00F12512">
                <w:rPr>
                  <w:rFonts w:cs="Arial"/>
                  <w:sz w:val="16"/>
                  <w:szCs w:val="16"/>
                  <w:lang w:eastAsia="en-US"/>
                </w:rPr>
                <w:delText>verticalDatum</w:delText>
              </w:r>
            </w:del>
          </w:p>
        </w:tc>
        <w:tc>
          <w:tcPr>
            <w:tcW w:w="1614" w:type="dxa"/>
            <w:gridSpan w:val="3"/>
            <w:tcBorders>
              <w:top w:val="single" w:sz="8" w:space="0" w:color="000000"/>
              <w:left w:val="nil"/>
              <w:bottom w:val="single" w:sz="4" w:space="0" w:color="auto"/>
              <w:right w:val="single" w:sz="4" w:space="0" w:color="auto"/>
            </w:tcBorders>
            <w:shd w:val="clear" w:color="auto" w:fill="auto"/>
            <w:tcMar>
              <w:left w:w="108" w:type="dxa"/>
              <w:right w:w="108" w:type="dxa"/>
            </w:tcMar>
          </w:tcPr>
          <w:p w14:paraId="4B14B157" w14:textId="273060B5" w:rsidR="00130A33" w:rsidRPr="003440C2" w:rsidDel="00F12512" w:rsidRDefault="00130A33" w:rsidP="00130A33">
            <w:pPr>
              <w:spacing w:before="60" w:after="60" w:line="240" w:lineRule="auto"/>
              <w:jc w:val="left"/>
              <w:rPr>
                <w:del w:id="2139" w:author="Thomas Richardson" w:date="2022-06-07T21:16:00Z"/>
                <w:rFonts w:cs="Arial"/>
                <w:b/>
                <w:bCs/>
                <w:sz w:val="16"/>
                <w:szCs w:val="16"/>
                <w:lang w:eastAsia="en-US"/>
              </w:rPr>
            </w:pPr>
            <w:del w:id="2140" w:author="Thomas Richardson" w:date="2022-06-07T21:16:00Z">
              <w:r w:rsidRPr="003440C2" w:rsidDel="00F12512">
                <w:rPr>
                  <w:rFonts w:cs="Arial"/>
                  <w:sz w:val="16"/>
                  <w:szCs w:val="16"/>
                  <w:lang w:eastAsia="en-US"/>
                </w:rPr>
                <w:delText>1</w:delText>
              </w:r>
            </w:del>
          </w:p>
        </w:tc>
        <w:tc>
          <w:tcPr>
            <w:tcW w:w="1868" w:type="dxa"/>
            <w:gridSpan w:val="3"/>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73E42162" w14:textId="7F6CBCCB" w:rsidR="00130A33" w:rsidRPr="003440C2" w:rsidDel="00F12512" w:rsidRDefault="00130A33" w:rsidP="00130A33">
            <w:pPr>
              <w:spacing w:before="60" w:after="60" w:line="240" w:lineRule="auto"/>
              <w:jc w:val="left"/>
              <w:rPr>
                <w:del w:id="2141" w:author="Thomas Richardson" w:date="2022-06-07T21:16:00Z"/>
                <w:rFonts w:cs="Arial"/>
                <w:b/>
                <w:bCs/>
                <w:sz w:val="16"/>
                <w:szCs w:val="16"/>
                <w:lang w:eastAsia="en-US"/>
              </w:rPr>
            </w:pPr>
            <w:del w:id="2142" w:author="Thomas Richardson" w:date="2022-06-07T21:16:00Z">
              <w:r w:rsidRPr="003440C2" w:rsidDel="00F12512">
                <w:rPr>
                  <w:rFonts w:cs="Arial"/>
                  <w:sz w:val="16"/>
                  <w:szCs w:val="16"/>
                  <w:lang w:eastAsia="en-US"/>
                </w:rPr>
                <w:delText>verticalDatum</w:delText>
              </w:r>
            </w:del>
          </w:p>
        </w:tc>
        <w:tc>
          <w:tcPr>
            <w:tcW w:w="3574" w:type="dxa"/>
            <w:gridSpan w:val="4"/>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1E19C8C" w14:textId="04DC21D2" w:rsidR="00130A33" w:rsidRPr="003440C2" w:rsidDel="00F12512" w:rsidRDefault="00130A33" w:rsidP="00130A33">
            <w:pPr>
              <w:spacing w:before="60" w:after="60" w:line="240" w:lineRule="auto"/>
              <w:jc w:val="left"/>
              <w:rPr>
                <w:del w:id="2143" w:author="Thomas Richardson" w:date="2022-06-07T21:16:00Z"/>
                <w:rFonts w:cs="Arial"/>
                <w:b/>
                <w:bCs/>
                <w:sz w:val="16"/>
                <w:szCs w:val="16"/>
                <w:lang w:eastAsia="en-US"/>
              </w:rPr>
            </w:pPr>
            <w:del w:id="2144" w:author="Thomas Richardson" w:date="2022-06-07T21:16:00Z">
              <w:r w:rsidRPr="003440C2" w:rsidDel="00F12512">
                <w:rPr>
                  <w:rFonts w:cs="Arial"/>
                  <w:sz w:val="16"/>
                  <w:szCs w:val="16"/>
                  <w:lang w:eastAsia="en-US"/>
                </w:rPr>
                <w:delText>1</w:delText>
              </w:r>
            </w:del>
          </w:p>
        </w:tc>
        <w:tc>
          <w:tcPr>
            <w:tcW w:w="4157" w:type="dxa"/>
            <w:gridSpan w:val="5"/>
            <w:tcBorders>
              <w:top w:val="single" w:sz="8" w:space="0" w:color="000000"/>
              <w:left w:val="nil"/>
              <w:bottom w:val="single" w:sz="4" w:space="0" w:color="auto"/>
              <w:right w:val="single" w:sz="8" w:space="0" w:color="000000"/>
            </w:tcBorders>
            <w:shd w:val="clear" w:color="auto" w:fill="auto"/>
            <w:tcMar>
              <w:top w:w="0" w:type="dxa"/>
              <w:left w:w="108" w:type="dxa"/>
              <w:bottom w:w="0" w:type="dxa"/>
              <w:right w:w="108" w:type="dxa"/>
            </w:tcMar>
          </w:tcPr>
          <w:p w14:paraId="173F68B9" w14:textId="67FFE230" w:rsidR="00130A33" w:rsidRPr="003440C2" w:rsidDel="00F12512" w:rsidRDefault="00130A33" w:rsidP="00130A33">
            <w:pPr>
              <w:autoSpaceDE w:val="0"/>
              <w:autoSpaceDN w:val="0"/>
              <w:adjustRightInd w:val="0"/>
              <w:spacing w:before="60" w:after="60" w:line="240" w:lineRule="auto"/>
              <w:jc w:val="left"/>
              <w:rPr>
                <w:del w:id="2145" w:author="Thomas Richardson" w:date="2022-06-07T21:16:00Z"/>
                <w:rFonts w:cs="Arial"/>
                <w:b/>
                <w:bCs/>
                <w:sz w:val="16"/>
                <w:szCs w:val="16"/>
                <w:lang w:eastAsia="en-US"/>
              </w:rPr>
            </w:pPr>
            <w:del w:id="2146" w:author="Thomas Richardson" w:date="2022-06-07T21:16:00Z">
              <w:r w:rsidRPr="003440C2" w:rsidDel="00F12512">
                <w:rPr>
                  <w:rFonts w:cs="Arial"/>
                  <w:sz w:val="16"/>
                  <w:szCs w:val="16"/>
                  <w:lang w:eastAsia="en-US"/>
                </w:rPr>
                <w:delText> </w:delText>
              </w:r>
              <w:r w:rsidRPr="003440C2" w:rsidDel="00F12512">
                <w:rPr>
                  <w:rFonts w:cs="Arial"/>
                  <w:bCs/>
                  <w:sz w:val="16"/>
                  <w:szCs w:val="16"/>
                  <w:lang w:eastAsia="en-US"/>
                </w:rPr>
                <w:delText>0..1 multiplicity in S-100 restricted to 1 in S-101</w:delText>
              </w:r>
            </w:del>
          </w:p>
        </w:tc>
      </w:tr>
      <w:tr w:rsidR="000E5D07" w:rsidRPr="003440C2" w:rsidDel="00F12512" w14:paraId="2EF6E8E7" w14:textId="77777777" w:rsidTr="00681EDD">
        <w:trPr>
          <w:cantSplit/>
          <w:del w:id="2147" w:author="Thomas Richardson" w:date="2022-06-07T21:16:00Z"/>
        </w:trPr>
        <w:tc>
          <w:tcPr>
            <w:tcW w:w="3065" w:type="dxa"/>
            <w:gridSpan w:val="3"/>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53D6368" w14:textId="05902B1E" w:rsidR="00130A33" w:rsidRPr="003440C2" w:rsidDel="00F12512" w:rsidRDefault="00130A33" w:rsidP="00130A33">
            <w:pPr>
              <w:spacing w:before="60" w:after="60" w:line="240" w:lineRule="auto"/>
              <w:jc w:val="left"/>
              <w:rPr>
                <w:del w:id="2148" w:author="Thomas Richardson" w:date="2022-06-07T21:16:00Z"/>
                <w:rFonts w:cs="Arial"/>
                <w:b/>
                <w:bCs/>
                <w:sz w:val="16"/>
                <w:szCs w:val="16"/>
                <w:lang w:eastAsia="en-US"/>
              </w:rPr>
            </w:pPr>
            <w:del w:id="2149" w:author="Thomas Richardson" w:date="2022-06-07T21:16:00Z">
              <w:r w:rsidRPr="003440C2" w:rsidDel="00F12512">
                <w:rPr>
                  <w:rFonts w:cs="Arial"/>
                  <w:sz w:val="16"/>
                  <w:szCs w:val="16"/>
                  <w:lang w:eastAsia="en-US"/>
                </w:rPr>
                <w:delText>soundingDatum</w:delText>
              </w:r>
            </w:del>
          </w:p>
        </w:tc>
        <w:tc>
          <w:tcPr>
            <w:tcW w:w="1614" w:type="dxa"/>
            <w:gridSpan w:val="3"/>
            <w:tcBorders>
              <w:top w:val="single" w:sz="4" w:space="0" w:color="auto"/>
              <w:left w:val="nil"/>
              <w:bottom w:val="single" w:sz="8" w:space="0" w:color="000000"/>
              <w:right w:val="single" w:sz="4" w:space="0" w:color="auto"/>
            </w:tcBorders>
            <w:shd w:val="clear" w:color="auto" w:fill="auto"/>
            <w:tcMar>
              <w:left w:w="108" w:type="dxa"/>
              <w:right w:w="108" w:type="dxa"/>
            </w:tcMar>
          </w:tcPr>
          <w:p w14:paraId="3F1B5649" w14:textId="5F8C2EFF" w:rsidR="00130A33" w:rsidRPr="003440C2" w:rsidDel="00F12512" w:rsidRDefault="00130A33" w:rsidP="00130A33">
            <w:pPr>
              <w:spacing w:before="60" w:after="60" w:line="240" w:lineRule="auto"/>
              <w:jc w:val="left"/>
              <w:rPr>
                <w:del w:id="2150" w:author="Thomas Richardson" w:date="2022-06-07T21:16:00Z"/>
                <w:rFonts w:cs="Arial"/>
                <w:b/>
                <w:bCs/>
                <w:sz w:val="16"/>
                <w:szCs w:val="16"/>
                <w:lang w:eastAsia="en-US"/>
              </w:rPr>
            </w:pPr>
            <w:del w:id="2151" w:author="Thomas Richardson" w:date="2022-06-07T21:16:00Z">
              <w:r w:rsidRPr="003440C2" w:rsidDel="00F12512">
                <w:rPr>
                  <w:rFonts w:cs="Arial"/>
                  <w:sz w:val="16"/>
                  <w:szCs w:val="16"/>
                  <w:lang w:eastAsia="en-US"/>
                </w:rPr>
                <w:delText>1</w:delText>
              </w:r>
            </w:del>
          </w:p>
        </w:tc>
        <w:tc>
          <w:tcPr>
            <w:tcW w:w="1868" w:type="dxa"/>
            <w:gridSpan w:val="3"/>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6CA0FA1" w14:textId="0C0A179C" w:rsidR="00130A33" w:rsidRPr="003440C2" w:rsidDel="00F12512" w:rsidRDefault="00130A33" w:rsidP="00130A33">
            <w:pPr>
              <w:spacing w:before="60" w:after="60" w:line="240" w:lineRule="auto"/>
              <w:jc w:val="left"/>
              <w:rPr>
                <w:del w:id="2152" w:author="Thomas Richardson" w:date="2022-06-07T21:16:00Z"/>
                <w:rFonts w:cs="Arial"/>
                <w:b/>
                <w:bCs/>
                <w:sz w:val="16"/>
                <w:szCs w:val="16"/>
                <w:lang w:eastAsia="en-US"/>
              </w:rPr>
            </w:pPr>
            <w:del w:id="2153" w:author="Thomas Richardson" w:date="2022-06-07T21:16:00Z">
              <w:r w:rsidRPr="003440C2" w:rsidDel="00F12512">
                <w:rPr>
                  <w:rFonts w:cs="Arial"/>
                  <w:sz w:val="16"/>
                  <w:szCs w:val="16"/>
                  <w:lang w:eastAsia="en-US"/>
                </w:rPr>
                <w:delText>soundingDatum</w:delText>
              </w:r>
            </w:del>
          </w:p>
        </w:tc>
        <w:tc>
          <w:tcPr>
            <w:tcW w:w="3574" w:type="dxa"/>
            <w:gridSpan w:val="4"/>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0C6568C" w14:textId="632689CD" w:rsidR="00130A33" w:rsidRPr="003440C2" w:rsidDel="00F12512" w:rsidRDefault="00130A33" w:rsidP="00130A33">
            <w:pPr>
              <w:spacing w:before="60" w:after="60" w:line="240" w:lineRule="auto"/>
              <w:jc w:val="left"/>
              <w:rPr>
                <w:del w:id="2154" w:author="Thomas Richardson" w:date="2022-06-07T21:16:00Z"/>
                <w:rFonts w:cs="Arial"/>
                <w:b/>
                <w:bCs/>
                <w:sz w:val="16"/>
                <w:szCs w:val="16"/>
                <w:lang w:eastAsia="en-US"/>
              </w:rPr>
            </w:pPr>
            <w:del w:id="2155" w:author="Thomas Richardson" w:date="2022-06-07T21:16:00Z">
              <w:r w:rsidRPr="003440C2" w:rsidDel="00F12512">
                <w:rPr>
                  <w:rFonts w:cs="Arial"/>
                  <w:sz w:val="16"/>
                  <w:szCs w:val="16"/>
                  <w:lang w:eastAsia="en-US"/>
                </w:rPr>
                <w:delText>1</w:delText>
              </w:r>
            </w:del>
          </w:p>
        </w:tc>
        <w:tc>
          <w:tcPr>
            <w:tcW w:w="4157" w:type="dxa"/>
            <w:gridSpan w:val="5"/>
            <w:tcBorders>
              <w:top w:val="single" w:sz="4" w:space="0" w:color="auto"/>
              <w:left w:val="nil"/>
              <w:bottom w:val="single" w:sz="8" w:space="0" w:color="000000"/>
              <w:right w:val="single" w:sz="8" w:space="0" w:color="000000"/>
            </w:tcBorders>
            <w:shd w:val="clear" w:color="auto" w:fill="auto"/>
            <w:tcMar>
              <w:top w:w="0" w:type="dxa"/>
              <w:left w:w="108" w:type="dxa"/>
              <w:bottom w:w="0" w:type="dxa"/>
              <w:right w:w="108" w:type="dxa"/>
            </w:tcMar>
          </w:tcPr>
          <w:p w14:paraId="33F32881" w14:textId="0979BA48" w:rsidR="00130A33" w:rsidRPr="003440C2" w:rsidDel="00F12512" w:rsidRDefault="00130A33" w:rsidP="00130A33">
            <w:pPr>
              <w:autoSpaceDE w:val="0"/>
              <w:autoSpaceDN w:val="0"/>
              <w:adjustRightInd w:val="0"/>
              <w:spacing w:before="60" w:after="60" w:line="240" w:lineRule="auto"/>
              <w:jc w:val="left"/>
              <w:rPr>
                <w:del w:id="2156" w:author="Thomas Richardson" w:date="2022-06-07T21:16:00Z"/>
                <w:rFonts w:cs="Arial"/>
                <w:b/>
                <w:bCs/>
                <w:sz w:val="16"/>
                <w:szCs w:val="16"/>
                <w:lang w:eastAsia="en-US"/>
              </w:rPr>
            </w:pPr>
            <w:del w:id="2157" w:author="Thomas Richardson" w:date="2022-06-07T21:16:00Z">
              <w:r w:rsidRPr="003440C2" w:rsidDel="00F12512">
                <w:rPr>
                  <w:rFonts w:cs="Arial"/>
                  <w:sz w:val="16"/>
                  <w:szCs w:val="16"/>
                  <w:lang w:eastAsia="en-US"/>
                </w:rPr>
                <w:delText> </w:delText>
              </w:r>
              <w:r w:rsidRPr="003440C2" w:rsidDel="00F12512">
                <w:rPr>
                  <w:rFonts w:cs="Arial"/>
                  <w:bCs/>
                  <w:sz w:val="16"/>
                  <w:szCs w:val="16"/>
                  <w:lang w:eastAsia="en-US"/>
                </w:rPr>
                <w:delText>0..1 multiplicity in S-100 restricted to 1 in S-101</w:delText>
              </w:r>
            </w:del>
          </w:p>
        </w:tc>
      </w:tr>
      <w:tr w:rsidR="000E5D07" w:rsidRPr="003440C2" w:rsidDel="00F12512" w14:paraId="59299C9A" w14:textId="77777777" w:rsidTr="00681EDD">
        <w:trPr>
          <w:cantSplit/>
          <w:del w:id="2158" w:author="Thomas Richardson" w:date="2022-06-07T21:16:00Z"/>
        </w:trPr>
        <w:tc>
          <w:tcPr>
            <w:tcW w:w="3065" w:type="dxa"/>
            <w:gridSpan w:val="3"/>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113C099" w14:textId="49FD2293" w:rsidR="00130A33" w:rsidRPr="003440C2" w:rsidDel="00F12512" w:rsidRDefault="00130A33" w:rsidP="00130A33">
            <w:pPr>
              <w:spacing w:before="60" w:after="60" w:line="240" w:lineRule="auto"/>
              <w:jc w:val="left"/>
              <w:rPr>
                <w:del w:id="2159" w:author="Thomas Richardson" w:date="2022-06-07T21:16:00Z"/>
                <w:rFonts w:cs="Arial"/>
                <w:b/>
                <w:bCs/>
                <w:sz w:val="16"/>
                <w:szCs w:val="16"/>
                <w:lang w:eastAsia="en-US"/>
              </w:rPr>
            </w:pPr>
            <w:del w:id="2160" w:author="Thomas Richardson" w:date="2022-06-07T21:16:00Z">
              <w:r w:rsidRPr="003440C2" w:rsidDel="00F12512">
                <w:rPr>
                  <w:rFonts w:cs="Arial"/>
                  <w:sz w:val="16"/>
                  <w:szCs w:val="16"/>
                  <w:lang w:eastAsia="en-US"/>
                </w:rPr>
                <w:delText>dataType</w:delText>
              </w:r>
            </w:del>
          </w:p>
        </w:tc>
        <w:tc>
          <w:tcPr>
            <w:tcW w:w="1614" w:type="dxa"/>
            <w:gridSpan w:val="3"/>
            <w:tcBorders>
              <w:top w:val="single" w:sz="8" w:space="0" w:color="000000"/>
              <w:left w:val="nil"/>
              <w:bottom w:val="single" w:sz="8" w:space="0" w:color="000000"/>
              <w:right w:val="single" w:sz="4" w:space="0" w:color="auto"/>
            </w:tcBorders>
            <w:shd w:val="clear" w:color="auto" w:fill="auto"/>
            <w:tcMar>
              <w:left w:w="108" w:type="dxa"/>
              <w:right w:w="108" w:type="dxa"/>
            </w:tcMar>
          </w:tcPr>
          <w:p w14:paraId="4DD09C1A" w14:textId="79E80360" w:rsidR="00130A33" w:rsidRPr="003440C2" w:rsidDel="00F12512" w:rsidRDefault="00130A33" w:rsidP="00130A33">
            <w:pPr>
              <w:spacing w:before="60" w:after="60" w:line="240" w:lineRule="auto"/>
              <w:jc w:val="left"/>
              <w:rPr>
                <w:del w:id="2161" w:author="Thomas Richardson" w:date="2022-06-07T21:16:00Z"/>
                <w:rFonts w:cs="Arial"/>
                <w:b/>
                <w:bCs/>
                <w:sz w:val="16"/>
                <w:szCs w:val="16"/>
                <w:lang w:eastAsia="en-US"/>
              </w:rPr>
            </w:pPr>
            <w:del w:id="2162" w:author="Thomas Richardson" w:date="2022-06-07T21:16:00Z">
              <w:r w:rsidRPr="003440C2" w:rsidDel="00F12512">
                <w:rPr>
                  <w:rFonts w:cs="Arial"/>
                  <w:sz w:val="16"/>
                  <w:szCs w:val="16"/>
                  <w:lang w:eastAsia="en-US"/>
                </w:rPr>
                <w:delText>1</w:delText>
              </w:r>
            </w:del>
          </w:p>
        </w:tc>
        <w:tc>
          <w:tcPr>
            <w:tcW w:w="1868" w:type="dxa"/>
            <w:gridSpan w:val="3"/>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016836" w14:textId="77A5CB36" w:rsidR="00130A33" w:rsidRPr="003440C2" w:rsidDel="00F12512" w:rsidRDefault="00130A33" w:rsidP="00130A33">
            <w:pPr>
              <w:spacing w:before="60" w:after="60" w:line="240" w:lineRule="auto"/>
              <w:jc w:val="left"/>
              <w:rPr>
                <w:del w:id="2163" w:author="Thomas Richardson" w:date="2022-06-07T21:16:00Z"/>
                <w:rFonts w:cs="Arial"/>
                <w:b/>
                <w:bCs/>
                <w:sz w:val="16"/>
                <w:szCs w:val="16"/>
                <w:lang w:eastAsia="en-US"/>
              </w:rPr>
            </w:pPr>
            <w:del w:id="2164" w:author="Thomas Richardson" w:date="2022-06-07T21:16:00Z">
              <w:r w:rsidRPr="003440C2" w:rsidDel="00F12512">
                <w:rPr>
                  <w:rFonts w:cs="Arial"/>
                  <w:sz w:val="16"/>
                  <w:szCs w:val="16"/>
                  <w:lang w:eastAsia="en-US"/>
                </w:rPr>
                <w:delText>dataType</w:delText>
              </w:r>
            </w:del>
          </w:p>
        </w:tc>
        <w:tc>
          <w:tcPr>
            <w:tcW w:w="3574" w:type="dxa"/>
            <w:gridSpan w:val="4"/>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C07C67E" w14:textId="5E346017" w:rsidR="00130A33" w:rsidRPr="003440C2" w:rsidDel="00F12512" w:rsidRDefault="00130A33" w:rsidP="00130A33">
            <w:pPr>
              <w:spacing w:before="60" w:after="60" w:line="240" w:lineRule="auto"/>
              <w:jc w:val="left"/>
              <w:rPr>
                <w:del w:id="2165" w:author="Thomas Richardson" w:date="2022-06-07T21:16:00Z"/>
                <w:rFonts w:cs="Arial"/>
                <w:b/>
                <w:bCs/>
                <w:sz w:val="16"/>
                <w:szCs w:val="16"/>
                <w:lang w:eastAsia="en-US"/>
              </w:rPr>
            </w:pPr>
            <w:del w:id="2166" w:author="Thomas Richardson" w:date="2022-06-07T21:16:00Z">
              <w:r w:rsidRPr="003440C2" w:rsidDel="00F12512">
                <w:rPr>
                  <w:rFonts w:cs="Arial"/>
                  <w:sz w:val="16"/>
                  <w:szCs w:val="16"/>
                  <w:lang w:eastAsia="en-US"/>
                </w:rPr>
                <w:delText>1</w:delText>
              </w:r>
            </w:del>
          </w:p>
        </w:tc>
        <w:tc>
          <w:tcPr>
            <w:tcW w:w="4157" w:type="dxa"/>
            <w:gridSpan w:val="5"/>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156B8AD" w14:textId="22C1355C" w:rsidR="00130A33" w:rsidRPr="003440C2" w:rsidDel="00F12512" w:rsidRDefault="00130A33" w:rsidP="00130A33">
            <w:pPr>
              <w:spacing w:before="60" w:after="60" w:line="240" w:lineRule="auto"/>
              <w:jc w:val="left"/>
              <w:rPr>
                <w:del w:id="2167" w:author="Thomas Richardson" w:date="2022-06-07T21:16:00Z"/>
                <w:rFonts w:cs="Arial"/>
                <w:b/>
                <w:bCs/>
                <w:sz w:val="16"/>
                <w:szCs w:val="16"/>
                <w:lang w:eastAsia="en-US"/>
              </w:rPr>
            </w:pPr>
            <w:del w:id="2168" w:author="Thomas Richardson" w:date="2022-06-07T21:16:00Z">
              <w:r w:rsidRPr="003440C2" w:rsidDel="00F12512">
                <w:rPr>
                  <w:rFonts w:cs="Arial"/>
                  <w:sz w:val="16"/>
                  <w:szCs w:val="16"/>
                  <w:lang w:eastAsia="en-US"/>
                </w:rPr>
                <w:delText> </w:delText>
              </w:r>
            </w:del>
          </w:p>
        </w:tc>
      </w:tr>
      <w:tr w:rsidR="00353431" w:rsidRPr="003440C2" w14:paraId="7DBDEA1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B1951F"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dataCoverage</w:t>
            </w:r>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70B281AD" w14:textId="2B071282" w:rsidR="00130A33" w:rsidRPr="003440C2" w:rsidRDefault="00130A33" w:rsidP="00130A33">
            <w:pPr>
              <w:spacing w:before="60" w:after="60" w:line="240" w:lineRule="auto"/>
              <w:jc w:val="left"/>
              <w:rPr>
                <w:rFonts w:cs="Arial"/>
                <w:b/>
                <w:bCs/>
                <w:sz w:val="16"/>
                <w:szCs w:val="16"/>
                <w:lang w:eastAsia="en-US"/>
              </w:rPr>
            </w:pPr>
            <w:ins w:id="2169" w:author="Jeff Wootton" w:date="2022-07-11T18:12:00Z">
              <w:r w:rsidRPr="003A450C">
                <w:rPr>
                  <w:rFonts w:eastAsia="Times New Roman"/>
                  <w:sz w:val="16"/>
                  <w:szCs w:val="16"/>
                </w:rPr>
                <w:t xml:space="preserve">Provides information about data </w:t>
              </w:r>
              <w:proofErr w:type="spellStart"/>
              <w:r w:rsidRPr="003A450C">
                <w:rPr>
                  <w:rFonts w:eastAsia="Times New Roman"/>
                  <w:sz w:val="16"/>
                  <w:szCs w:val="16"/>
                </w:rPr>
                <w:t>coverages</w:t>
              </w:r>
              <w:proofErr w:type="spellEnd"/>
              <w:r w:rsidRPr="003A450C">
                <w:rPr>
                  <w:rFonts w:eastAsia="Times New Roman"/>
                  <w:sz w:val="16"/>
                  <w:szCs w:val="16"/>
                </w:rPr>
                <w:t xml:space="preserve"> within the dataset</w:t>
              </w:r>
            </w:ins>
            <w:del w:id="2170" w:author="Jeff Wootton" w:date="2022-07-11T18:12:00Z">
              <w:r w:rsidRPr="003440C2" w:rsidDel="00130A33">
                <w:rPr>
                  <w:rFonts w:cs="Arial"/>
                  <w:sz w:val="16"/>
                  <w:szCs w:val="16"/>
                  <w:lang w:eastAsia="en-US"/>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25CBA1" w14:textId="05F542E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0183AE" w14:textId="21CB0731" w:rsidR="00130A33" w:rsidRPr="003440C2" w:rsidRDefault="00130A33" w:rsidP="00130A33">
            <w:pPr>
              <w:spacing w:before="60" w:after="60" w:line="240" w:lineRule="auto"/>
              <w:jc w:val="left"/>
              <w:rPr>
                <w:rFonts w:cs="Arial"/>
                <w:b/>
                <w:bCs/>
                <w:sz w:val="16"/>
                <w:szCs w:val="16"/>
                <w:lang w:eastAsia="en-US"/>
              </w:rPr>
            </w:pPr>
            <w:del w:id="2171" w:author="Teh Stand" w:date="2020-09-14T07:59:00Z">
              <w:r w:rsidRPr="003440C2" w:rsidDel="006A1052">
                <w:rPr>
                  <w:rFonts w:cs="Arial"/>
                  <w:sz w:val="16"/>
                  <w:szCs w:val="16"/>
                  <w:lang w:eastAsia="en-US"/>
                </w:rPr>
                <w:delText>S101</w:delText>
              </w:r>
            </w:del>
            <w:ins w:id="2172" w:author="Teh Stand" w:date="2020-09-14T07:59:00Z">
              <w:r w:rsidRPr="003440C2">
                <w:rPr>
                  <w:rFonts w:cs="Arial"/>
                  <w:sz w:val="16"/>
                  <w:szCs w:val="16"/>
                  <w:lang w:eastAsia="en-US"/>
                </w:rPr>
                <w:t>S100</w:t>
              </w:r>
            </w:ins>
            <w:r w:rsidRPr="003440C2">
              <w:rPr>
                <w:rFonts w:cs="Arial"/>
                <w:sz w:val="16"/>
                <w:szCs w:val="16"/>
                <w:lang w:eastAsia="en-US"/>
              </w:rPr>
              <w:t>_DataCoverage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2579CA" w14:textId="4C9950C0"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w:t>
            </w:r>
            <w:ins w:id="2173" w:author="Thomas Richardson" w:date="2022-06-07T21:17:00Z">
              <w:r w:rsidRPr="003440C2">
                <w:rPr>
                  <w:rFonts w:cs="Arial"/>
                  <w:bCs/>
                  <w:sz w:val="16"/>
                  <w:szCs w:val="16"/>
                  <w:lang w:eastAsia="en-US"/>
                </w:rPr>
                <w:t>*</w:t>
              </w:r>
            </w:ins>
            <w:del w:id="2174" w:author="Thomas Richardson" w:date="2022-06-07T21:17:00Z">
              <w:r w:rsidRPr="003440C2" w:rsidDel="00F12512">
                <w:rPr>
                  <w:rFonts w:cs="Arial"/>
                  <w:bCs/>
                  <w:sz w:val="16"/>
                  <w:szCs w:val="16"/>
                  <w:lang w:eastAsia="en-US"/>
                </w:rPr>
                <w:delText>1</w:delText>
              </w:r>
            </w:del>
            <w:r w:rsidRPr="003440C2">
              <w:rPr>
                <w:rFonts w:cs="Arial"/>
                <w:bCs/>
                <w:sz w:val="16"/>
                <w:szCs w:val="16"/>
                <w:lang w:eastAsia="en-US"/>
              </w:rPr>
              <w:t xml:space="preserve"> multiplicity in S-100 restricted to 1</w:t>
            </w:r>
            <w:ins w:id="2175" w:author="Jeff Wootton" w:date="2022-08-18T08:36:00Z">
              <w:r w:rsidR="00541D94">
                <w:rPr>
                  <w:rFonts w:cs="Arial"/>
                  <w:bCs/>
                  <w:sz w:val="16"/>
                  <w:szCs w:val="16"/>
                  <w:lang w:eastAsia="en-US"/>
                </w:rPr>
                <w:t>..*</w:t>
              </w:r>
            </w:ins>
            <w:r w:rsidRPr="003440C2">
              <w:rPr>
                <w:rFonts w:cs="Arial"/>
                <w:bCs/>
                <w:sz w:val="16"/>
                <w:szCs w:val="16"/>
                <w:lang w:eastAsia="en-US"/>
              </w:rPr>
              <w:t xml:space="preserve"> in S-101</w:t>
            </w:r>
          </w:p>
        </w:tc>
      </w:tr>
      <w:tr w:rsidR="00353431" w:rsidRPr="003440C2" w14:paraId="249F4382"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9CB290F"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comment</w:t>
            </w:r>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01F30C14" w14:textId="1D728489" w:rsidR="00130A33" w:rsidRPr="003440C2" w:rsidRDefault="00130A33" w:rsidP="00130A33">
            <w:pPr>
              <w:spacing w:before="60" w:after="60" w:line="240" w:lineRule="auto"/>
              <w:jc w:val="left"/>
              <w:rPr>
                <w:rFonts w:cs="Arial"/>
                <w:b/>
                <w:bCs/>
                <w:sz w:val="16"/>
                <w:szCs w:val="16"/>
                <w:lang w:eastAsia="en-US"/>
              </w:rPr>
            </w:pPr>
            <w:ins w:id="2176" w:author="Jeff Wootton" w:date="2022-07-11T18:16:00Z">
              <w:r w:rsidRPr="003A450C">
                <w:rPr>
                  <w:sz w:val="16"/>
                  <w:szCs w:val="16"/>
                  <w:lang w:val="en-CA"/>
                </w:rPr>
                <w:t>Any additional information</w:t>
              </w:r>
            </w:ins>
            <w:del w:id="2177" w:author="Jeff Wootton" w:date="2022-07-11T18:16:00Z">
              <w:r w:rsidRPr="003440C2" w:rsidDel="00130A33">
                <w:rPr>
                  <w:rFonts w:cs="Arial"/>
                  <w:sz w:val="16"/>
                  <w:szCs w:val="16"/>
                  <w:lang w:eastAsia="en-US"/>
                </w:rPr>
                <w:delText>0..1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2316D5" w14:textId="1E24A1E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2FD2BB"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B42940" w14:textId="77777777" w:rsidR="00130A33" w:rsidRPr="003440C2" w:rsidRDefault="00130A33" w:rsidP="00130A33">
            <w:pPr>
              <w:spacing w:before="60" w:after="60" w:line="240" w:lineRule="auto"/>
              <w:jc w:val="left"/>
              <w:rPr>
                <w:rFonts w:cs="Arial"/>
                <w:b/>
                <w:bCs/>
                <w:sz w:val="16"/>
                <w:szCs w:val="16"/>
                <w:lang w:eastAsia="en-US"/>
              </w:rPr>
            </w:pPr>
          </w:p>
        </w:tc>
      </w:tr>
      <w:tr w:rsidR="000E5D07" w:rsidRPr="003440C2" w:rsidDel="0049250B" w14:paraId="4DFC42A2" w14:textId="77777777" w:rsidTr="00681EDD">
        <w:trPr>
          <w:cantSplit/>
          <w:del w:id="2178" w:author="Thomas Richardson" w:date="2022-06-07T21:17:00Z"/>
        </w:trPr>
        <w:tc>
          <w:tcPr>
            <w:tcW w:w="3065" w:type="dxa"/>
            <w:gridSpan w:val="3"/>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184D71A" w14:textId="210FC061" w:rsidR="00130A33" w:rsidRPr="003440C2" w:rsidDel="0049250B" w:rsidRDefault="00130A33" w:rsidP="00130A33">
            <w:pPr>
              <w:spacing w:before="60" w:after="60" w:line="240" w:lineRule="auto"/>
              <w:jc w:val="left"/>
              <w:rPr>
                <w:del w:id="2179" w:author="Thomas Richardson" w:date="2022-06-07T21:17:00Z"/>
                <w:rFonts w:cs="Arial"/>
                <w:sz w:val="16"/>
                <w:szCs w:val="16"/>
                <w:lang w:eastAsia="en-US"/>
              </w:rPr>
            </w:pPr>
            <w:del w:id="2180" w:author="Thomas Richardson" w:date="2022-06-07T21:17:00Z">
              <w:r w:rsidRPr="003440C2" w:rsidDel="0049250B">
                <w:rPr>
                  <w:rFonts w:cs="Arial"/>
                  <w:sz w:val="16"/>
                  <w:szCs w:val="16"/>
                </w:rPr>
                <w:delText>layerID</w:delText>
              </w:r>
            </w:del>
          </w:p>
        </w:tc>
        <w:tc>
          <w:tcPr>
            <w:tcW w:w="1596" w:type="dxa"/>
            <w:gridSpan w:val="2"/>
            <w:tcBorders>
              <w:top w:val="single" w:sz="8" w:space="0" w:color="000000"/>
              <w:left w:val="nil"/>
              <w:bottom w:val="single" w:sz="8" w:space="0" w:color="000000"/>
              <w:right w:val="single" w:sz="4" w:space="0" w:color="auto"/>
            </w:tcBorders>
            <w:shd w:val="clear" w:color="auto" w:fill="auto"/>
            <w:tcMar>
              <w:left w:w="108" w:type="dxa"/>
              <w:right w:w="108" w:type="dxa"/>
            </w:tcMar>
          </w:tcPr>
          <w:p w14:paraId="003CB68C" w14:textId="57F868C9" w:rsidR="00130A33" w:rsidRPr="003440C2" w:rsidDel="0049250B" w:rsidRDefault="00130A33" w:rsidP="00130A33">
            <w:pPr>
              <w:spacing w:before="60" w:after="60" w:line="240" w:lineRule="auto"/>
              <w:jc w:val="left"/>
              <w:rPr>
                <w:del w:id="2181" w:author="Thomas Richardson" w:date="2022-06-07T21:17:00Z"/>
                <w:rFonts w:cs="Arial"/>
                <w:sz w:val="16"/>
                <w:szCs w:val="16"/>
                <w:lang w:eastAsia="en-US"/>
              </w:rPr>
            </w:pPr>
            <w:del w:id="2182" w:author="Thomas Richardson" w:date="2022-06-07T21:17:00Z">
              <w:r w:rsidRPr="003440C2" w:rsidDel="0049250B">
                <w:rPr>
                  <w:rFonts w:cs="Arial"/>
                  <w:sz w:val="16"/>
                  <w:szCs w:val="16"/>
                </w:rPr>
                <w:delText>0..*</w:delText>
              </w:r>
            </w:del>
          </w:p>
        </w:tc>
        <w:tc>
          <w:tcPr>
            <w:tcW w:w="1891" w:type="dxa"/>
            <w:gridSpan w:val="4"/>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433D1E1" w14:textId="7E6303B6" w:rsidR="00130A33" w:rsidRPr="003440C2" w:rsidDel="0049250B" w:rsidRDefault="00130A33" w:rsidP="00130A33">
            <w:pPr>
              <w:spacing w:before="60" w:after="60" w:line="240" w:lineRule="auto"/>
              <w:jc w:val="left"/>
              <w:rPr>
                <w:del w:id="2183" w:author="Thomas Richardson" w:date="2022-06-07T21:17:00Z"/>
                <w:rFonts w:cs="Arial"/>
                <w:b/>
                <w:bCs/>
                <w:sz w:val="16"/>
                <w:szCs w:val="16"/>
                <w:lang w:eastAsia="en-US"/>
              </w:rPr>
            </w:pPr>
            <w:del w:id="2184" w:author="Thomas Richardson" w:date="2022-06-07T21:17:00Z">
              <w:r w:rsidRPr="003440C2" w:rsidDel="0049250B">
                <w:rPr>
                  <w:rFonts w:cs="Arial"/>
                  <w:sz w:val="16"/>
                  <w:szCs w:val="16"/>
                </w:rPr>
                <w:delText>layerID</w:delText>
              </w:r>
            </w:del>
          </w:p>
        </w:tc>
        <w:tc>
          <w:tcPr>
            <w:tcW w:w="3569" w:type="dxa"/>
            <w:gridSpan w:val="4"/>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3078758" w14:textId="01E84903" w:rsidR="00130A33" w:rsidRPr="003440C2" w:rsidDel="0049250B" w:rsidRDefault="00130A33" w:rsidP="00130A33">
            <w:pPr>
              <w:spacing w:before="60" w:after="60" w:line="240" w:lineRule="auto"/>
              <w:jc w:val="left"/>
              <w:rPr>
                <w:del w:id="2185" w:author="Thomas Richardson" w:date="2022-06-07T21:17:00Z"/>
                <w:rFonts w:cs="Arial"/>
                <w:sz w:val="16"/>
                <w:szCs w:val="16"/>
                <w:lang w:eastAsia="en-US"/>
              </w:rPr>
            </w:pPr>
            <w:del w:id="2186" w:author="Thomas Richardson" w:date="2022-06-07T21:17:00Z">
              <w:r w:rsidRPr="003440C2" w:rsidDel="0049250B">
                <w:rPr>
                  <w:rFonts w:cs="Arial"/>
                  <w:sz w:val="16"/>
                  <w:szCs w:val="16"/>
                </w:rPr>
                <w:delText>0..*</w:delText>
              </w:r>
            </w:del>
          </w:p>
        </w:tc>
        <w:tc>
          <w:tcPr>
            <w:tcW w:w="4157" w:type="dxa"/>
            <w:gridSpan w:val="5"/>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E024B2" w14:textId="6F2A7C19" w:rsidR="00130A33" w:rsidRPr="003440C2" w:rsidDel="0049250B" w:rsidRDefault="00130A33" w:rsidP="00130A33">
            <w:pPr>
              <w:spacing w:before="60" w:after="60" w:line="240" w:lineRule="auto"/>
              <w:jc w:val="left"/>
              <w:rPr>
                <w:del w:id="2187" w:author="Thomas Richardson" w:date="2022-06-07T21:17:00Z"/>
                <w:rFonts w:cs="Arial"/>
                <w:b/>
                <w:bCs/>
                <w:sz w:val="16"/>
                <w:szCs w:val="16"/>
                <w:lang w:eastAsia="en-US"/>
              </w:rPr>
            </w:pPr>
          </w:p>
        </w:tc>
      </w:tr>
      <w:tr w:rsidR="00353431" w:rsidRPr="003440C2" w14:paraId="4DBCBF76"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38F716" w14:textId="27A2FD01"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defaultLocale</w:t>
            </w:r>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586BCFBF" w14:textId="0A9EDCEE" w:rsidR="00130A33" w:rsidRPr="003440C2" w:rsidRDefault="00130A33" w:rsidP="00130A33">
            <w:pPr>
              <w:spacing w:before="60" w:after="60" w:line="240" w:lineRule="auto"/>
              <w:jc w:val="left"/>
              <w:rPr>
                <w:rFonts w:cs="Arial"/>
                <w:sz w:val="16"/>
                <w:szCs w:val="16"/>
                <w:lang w:eastAsia="en-US"/>
              </w:rPr>
            </w:pPr>
            <w:ins w:id="2188" w:author="Jeff Wootton" w:date="2022-07-11T18:16:00Z">
              <w:r w:rsidRPr="00693888">
                <w:rPr>
                  <w:sz w:val="16"/>
                  <w:szCs w:val="16"/>
                </w:rPr>
                <w:t>Default language and character set used in the dataset</w:t>
              </w:r>
            </w:ins>
            <w:del w:id="2189" w:author="Jeff Wootton" w:date="2022-07-11T18:16:00Z">
              <w:r w:rsidRPr="003440C2" w:rsidDel="00130A33">
                <w:rPr>
                  <w:rFonts w:cs="Arial"/>
                  <w:sz w:val="16"/>
                  <w:szCs w:val="16"/>
                  <w:lang w:eastAsia="en-US"/>
                </w:rPr>
                <w:delText>0..1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0DBA8A" w14:textId="474596F6" w:rsidR="00130A33" w:rsidRPr="003440C2" w:rsidRDefault="00130A33" w:rsidP="00130A33">
            <w:pPr>
              <w:spacing w:before="60" w:after="60" w:line="240" w:lineRule="auto"/>
              <w:jc w:val="center"/>
              <w:rPr>
                <w:rFonts w:cs="Arial"/>
                <w:b/>
                <w:bCs/>
                <w:sz w:val="16"/>
                <w:szCs w:val="16"/>
                <w:lang w:eastAsia="en-US"/>
              </w:rPr>
            </w:pPr>
            <w:ins w:id="2190" w:author="Thomas Richardson" w:date="2022-06-07T21:17:00Z">
              <w:r w:rsidRPr="003440C2">
                <w:rPr>
                  <w:rFonts w:cs="Arial"/>
                  <w:sz w:val="16"/>
                  <w:szCs w:val="16"/>
                  <w:lang w:eastAsia="en-US"/>
                </w:rPr>
                <w:t>0..1</w:t>
              </w:r>
            </w:ins>
            <w:del w:id="2191" w:author="Thomas Richardson" w:date="2022-06-07T21:17:00Z">
              <w:r w:rsidRPr="003440C2" w:rsidDel="006C2B7D">
                <w:rPr>
                  <w:rFonts w:cs="Arial"/>
                  <w:sz w:val="16"/>
                  <w:szCs w:val="16"/>
                </w:rPr>
                <w:delText>1</w:delText>
              </w:r>
            </w:del>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BA060B" w14:textId="674D319E"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PT_Locale</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3869988" w14:textId="7AD372E7" w:rsidR="00130A33" w:rsidRPr="003440C2" w:rsidRDefault="00130A33" w:rsidP="00130A33">
            <w:pPr>
              <w:spacing w:before="60" w:after="60" w:line="240" w:lineRule="auto"/>
              <w:jc w:val="left"/>
              <w:rPr>
                <w:rFonts w:cs="Arial"/>
                <w:b/>
                <w:bCs/>
                <w:sz w:val="16"/>
                <w:szCs w:val="16"/>
                <w:lang w:eastAsia="en-US"/>
              </w:rPr>
            </w:pPr>
            <w:ins w:id="2192" w:author="Thomas Richardson" w:date="2022-06-07T21:17:00Z">
              <w:r w:rsidRPr="003440C2">
                <w:rPr>
                  <w:rFonts w:cs="Arial"/>
                  <w:sz w:val="16"/>
                  <w:szCs w:val="16"/>
                </w:rPr>
                <w:t xml:space="preserve">In absence of </w:t>
              </w:r>
              <w:proofErr w:type="spellStart"/>
              <w:r w:rsidRPr="003440C2">
                <w:rPr>
                  <w:rFonts w:cs="Arial"/>
                  <w:sz w:val="16"/>
                  <w:szCs w:val="16"/>
                </w:rPr>
                <w:t>defaultLocale</w:t>
              </w:r>
              <w:proofErr w:type="spellEnd"/>
              <w:r w:rsidRPr="003440C2">
                <w:rPr>
                  <w:rFonts w:cs="Arial"/>
                  <w:sz w:val="16"/>
                  <w:szCs w:val="16"/>
                </w:rPr>
                <w:t xml:space="preserve"> the language is English, UTF-8</w:t>
              </w:r>
            </w:ins>
          </w:p>
        </w:tc>
      </w:tr>
      <w:tr w:rsidR="00353431" w:rsidRPr="003440C2" w14:paraId="162482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F096BCC" w14:textId="32D0E156"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otherLocale</w:t>
            </w:r>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077964CD" w14:textId="7FEC9E1F" w:rsidR="00130A33" w:rsidRPr="003440C2" w:rsidRDefault="00130A33" w:rsidP="00130A33">
            <w:pPr>
              <w:spacing w:before="60" w:after="60" w:line="240" w:lineRule="auto"/>
              <w:jc w:val="left"/>
              <w:rPr>
                <w:rFonts w:cs="Arial"/>
                <w:sz w:val="16"/>
                <w:szCs w:val="16"/>
                <w:lang w:eastAsia="en-US"/>
              </w:rPr>
            </w:pPr>
            <w:ins w:id="2193" w:author="Jeff Wootton" w:date="2022-07-11T18:18:00Z">
              <w:r w:rsidRPr="003A450C">
                <w:rPr>
                  <w:sz w:val="16"/>
                  <w:szCs w:val="16"/>
                </w:rPr>
                <w:t xml:space="preserve">Other languages and character sets used in the </w:t>
              </w:r>
              <w:r>
                <w:rPr>
                  <w:sz w:val="16"/>
                  <w:szCs w:val="16"/>
                </w:rPr>
                <w:t>dataset</w:t>
              </w:r>
            </w:ins>
            <w:del w:id="2194" w:author="Jeff Wootton" w:date="2022-07-11T18:18:00Z">
              <w:r w:rsidRPr="003440C2" w:rsidDel="00130A33">
                <w:rPr>
                  <w:rFonts w:cs="Arial"/>
                  <w:sz w:val="16"/>
                  <w:szCs w:val="16"/>
                </w:rPr>
                <w:delText>0..*</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1CD155" w14:textId="53BD2EE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79780F3" w14:textId="5853996E"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PT_Locale</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A3AA04D" w14:textId="737312A3" w:rsidR="00130A33" w:rsidRPr="003440C2" w:rsidRDefault="00130A33" w:rsidP="00130A33">
            <w:pPr>
              <w:spacing w:before="60" w:after="60" w:line="240" w:lineRule="auto"/>
              <w:jc w:val="left"/>
              <w:rPr>
                <w:rFonts w:cs="Arial"/>
                <w:b/>
                <w:bCs/>
                <w:sz w:val="16"/>
                <w:szCs w:val="16"/>
                <w:lang w:eastAsia="en-US"/>
              </w:rPr>
            </w:pPr>
          </w:p>
        </w:tc>
      </w:tr>
      <w:tr w:rsidR="000E5D07" w:rsidRPr="003440C2" w:rsidDel="009D1F61" w14:paraId="5146D286" w14:textId="77777777" w:rsidTr="00681EDD">
        <w:trPr>
          <w:cantSplit/>
          <w:del w:id="2195" w:author="Thomas Richardson" w:date="2022-06-07T21:18:00Z"/>
        </w:trPr>
        <w:tc>
          <w:tcPr>
            <w:tcW w:w="3065" w:type="dxa"/>
            <w:gridSpan w:val="3"/>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02A4A0" w14:textId="49DAF7CC" w:rsidR="00130A33" w:rsidRPr="003440C2" w:rsidDel="009D1F61" w:rsidRDefault="00130A33" w:rsidP="00130A33">
            <w:pPr>
              <w:spacing w:before="60" w:after="60" w:line="240" w:lineRule="auto"/>
              <w:jc w:val="left"/>
              <w:rPr>
                <w:del w:id="2196" w:author="Thomas Richardson" w:date="2022-06-07T21:18:00Z"/>
                <w:rFonts w:cs="Arial"/>
                <w:sz w:val="16"/>
                <w:szCs w:val="16"/>
                <w:lang w:eastAsia="en-US"/>
              </w:rPr>
            </w:pPr>
            <w:del w:id="2197" w:author="Thomas Richardson" w:date="2022-06-07T21:18:00Z">
              <w:r w:rsidRPr="003440C2" w:rsidDel="009D1F61">
                <w:rPr>
                  <w:rFonts w:cs="Arial"/>
                  <w:sz w:val="16"/>
                  <w:szCs w:val="16"/>
                </w:rPr>
                <w:delText>metadataFileIdentifier</w:delText>
              </w:r>
            </w:del>
          </w:p>
        </w:tc>
        <w:tc>
          <w:tcPr>
            <w:tcW w:w="2665" w:type="dxa"/>
            <w:gridSpan w:val="4"/>
            <w:tcBorders>
              <w:top w:val="single" w:sz="8" w:space="0" w:color="000000"/>
              <w:left w:val="nil"/>
              <w:bottom w:val="single" w:sz="8" w:space="0" w:color="000000"/>
              <w:right w:val="single" w:sz="4" w:space="0" w:color="auto"/>
            </w:tcBorders>
            <w:shd w:val="clear" w:color="auto" w:fill="auto"/>
            <w:tcMar>
              <w:left w:w="108" w:type="dxa"/>
              <w:right w:w="108" w:type="dxa"/>
            </w:tcMar>
          </w:tcPr>
          <w:p w14:paraId="157257EF" w14:textId="5AD801AC" w:rsidR="00130A33" w:rsidRPr="003440C2" w:rsidDel="009D1F61" w:rsidRDefault="00130A33" w:rsidP="00130A33">
            <w:pPr>
              <w:spacing w:before="60" w:after="60" w:line="240" w:lineRule="auto"/>
              <w:jc w:val="left"/>
              <w:rPr>
                <w:del w:id="2198" w:author="Thomas Richardson" w:date="2022-06-07T21:18:00Z"/>
                <w:rFonts w:cs="Arial"/>
                <w:sz w:val="16"/>
                <w:szCs w:val="16"/>
                <w:lang w:eastAsia="en-US"/>
              </w:rPr>
            </w:pPr>
            <w:del w:id="2199" w:author="Thomas Richardson" w:date="2022-06-07T21:18:00Z">
              <w:r w:rsidRPr="003440C2" w:rsidDel="009D1F61">
                <w:rPr>
                  <w:rFonts w:cs="Arial"/>
                  <w:sz w:val="16"/>
                  <w:szCs w:val="16"/>
                </w:rPr>
                <w:delText>1</w:delText>
              </w:r>
            </w:del>
          </w:p>
        </w:tc>
        <w:tc>
          <w:tcPr>
            <w:tcW w:w="822"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EA41C14" w14:textId="1BBDA5CB" w:rsidR="00130A33" w:rsidRPr="003440C2" w:rsidDel="009D1F61" w:rsidRDefault="00130A33" w:rsidP="00130A33">
            <w:pPr>
              <w:spacing w:before="60" w:after="60" w:line="240" w:lineRule="auto"/>
              <w:jc w:val="left"/>
              <w:rPr>
                <w:del w:id="2200" w:author="Thomas Richardson" w:date="2022-06-07T21:18:00Z"/>
                <w:rFonts w:cs="Arial"/>
                <w:b/>
                <w:bCs/>
                <w:sz w:val="16"/>
                <w:szCs w:val="16"/>
                <w:lang w:eastAsia="en-US"/>
              </w:rPr>
            </w:pPr>
            <w:del w:id="2201" w:author="Thomas Richardson" w:date="2022-06-07T21:18:00Z">
              <w:r w:rsidRPr="003440C2" w:rsidDel="009D1F61">
                <w:rPr>
                  <w:rFonts w:cs="Arial"/>
                  <w:sz w:val="16"/>
                  <w:szCs w:val="16"/>
                </w:rPr>
                <w:delText>metadataFileIdentifier</w:delText>
              </w:r>
            </w:del>
          </w:p>
        </w:tc>
        <w:tc>
          <w:tcPr>
            <w:tcW w:w="360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8D60434" w14:textId="4A865909" w:rsidR="00130A33" w:rsidRPr="003440C2" w:rsidDel="009D1F61" w:rsidRDefault="00130A33" w:rsidP="00130A33">
            <w:pPr>
              <w:spacing w:before="60" w:after="60" w:line="240" w:lineRule="auto"/>
              <w:jc w:val="left"/>
              <w:rPr>
                <w:del w:id="2202" w:author="Thomas Richardson" w:date="2022-06-07T21:18:00Z"/>
                <w:rFonts w:cs="Arial"/>
                <w:sz w:val="16"/>
                <w:szCs w:val="16"/>
                <w:lang w:val="fr-FR" w:eastAsia="en-US"/>
              </w:rPr>
            </w:pPr>
            <w:del w:id="2203" w:author="Thomas Richardson" w:date="2022-06-07T21:18:00Z">
              <w:r w:rsidRPr="003440C2" w:rsidDel="009D1F61">
                <w:rPr>
                  <w:rFonts w:cs="Arial"/>
                  <w:sz w:val="16"/>
                  <w:szCs w:val="16"/>
                </w:rPr>
                <w:delText>1</w:delText>
              </w:r>
            </w:del>
          </w:p>
        </w:tc>
        <w:tc>
          <w:tcPr>
            <w:tcW w:w="4125" w:type="dxa"/>
            <w:gridSpan w:val="4"/>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56C3009" w14:textId="47A5FE99" w:rsidR="00130A33" w:rsidRPr="003440C2" w:rsidDel="009D1F61" w:rsidRDefault="00130A33" w:rsidP="00130A33">
            <w:pPr>
              <w:spacing w:before="60" w:after="60" w:line="240" w:lineRule="auto"/>
              <w:jc w:val="left"/>
              <w:rPr>
                <w:del w:id="2204" w:author="Thomas Richardson" w:date="2022-06-07T21:18:00Z"/>
                <w:rFonts w:cs="Arial"/>
                <w:b/>
                <w:bCs/>
                <w:sz w:val="16"/>
                <w:szCs w:val="16"/>
                <w:lang w:val="en-US" w:eastAsia="en-US"/>
              </w:rPr>
            </w:pPr>
            <w:del w:id="2205" w:author="Thomas Richardson" w:date="2022-06-07T21:18:00Z">
              <w:r w:rsidRPr="003440C2" w:rsidDel="009D1F61">
                <w:rPr>
                  <w:rFonts w:cs="Arial"/>
                  <w:sz w:val="16"/>
                  <w:szCs w:val="16"/>
                </w:rPr>
                <w:delText>For example, for ISO 19115-3 metadata file</w:delText>
              </w:r>
            </w:del>
          </w:p>
        </w:tc>
      </w:tr>
      <w:tr w:rsidR="00353431" w:rsidRPr="003440C2" w14:paraId="6AF40B2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7FAFCD5" w14:textId="3EF19C2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metadataPointOfContact</w:t>
            </w:r>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02C24529" w14:textId="15F71E45" w:rsidR="00130A33" w:rsidRPr="003440C2" w:rsidRDefault="00130A33" w:rsidP="00130A33">
            <w:pPr>
              <w:spacing w:before="60" w:after="60" w:line="240" w:lineRule="auto"/>
              <w:jc w:val="left"/>
              <w:rPr>
                <w:rFonts w:cs="Arial"/>
                <w:sz w:val="16"/>
                <w:szCs w:val="16"/>
                <w:lang w:eastAsia="en-US"/>
              </w:rPr>
            </w:pPr>
            <w:ins w:id="2206" w:author="Jeff Wootton" w:date="2022-07-11T18:18:00Z">
              <w:r w:rsidRPr="00CE709D">
                <w:rPr>
                  <w:sz w:val="16"/>
                  <w:szCs w:val="16"/>
                </w:rPr>
                <w:t>Point of contact for metadata</w:t>
              </w:r>
            </w:ins>
            <w:del w:id="2207" w:author="Jeff Wootton" w:date="2022-07-11T18:18:00Z">
              <w:r w:rsidRPr="003440C2" w:rsidDel="00130A33">
                <w:rPr>
                  <w:rFonts w:cs="Arial"/>
                  <w:sz w:val="16"/>
                  <w:szCs w:val="16"/>
                </w:rPr>
                <w:delText>0..1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E3D7D6" w14:textId="1F129539" w:rsidR="00130A33" w:rsidRPr="003440C2" w:rsidRDefault="00130A33" w:rsidP="00130A33">
            <w:pPr>
              <w:spacing w:before="60" w:after="60" w:line="240" w:lineRule="auto"/>
              <w:jc w:val="center"/>
              <w:rPr>
                <w:rFonts w:cs="Arial"/>
                <w:b/>
                <w:bCs/>
                <w:sz w:val="16"/>
                <w:szCs w:val="16"/>
                <w:lang w:eastAsia="en-US"/>
              </w:rPr>
            </w:pPr>
            <w:ins w:id="2208" w:author="Thomas Richardson" w:date="2022-06-07T21:18:00Z">
              <w:r w:rsidRPr="003440C2">
                <w:rPr>
                  <w:rFonts w:cs="Arial"/>
                  <w:sz w:val="16"/>
                  <w:szCs w:val="16"/>
                </w:rPr>
                <w:t>0..1</w:t>
              </w:r>
            </w:ins>
            <w:del w:id="2209" w:author="Thomas Richardson" w:date="2022-06-07T21:18:00Z">
              <w:r w:rsidRPr="003440C2" w:rsidDel="000049B4">
                <w:rPr>
                  <w:rFonts w:cs="Arial"/>
                  <w:sz w:val="16"/>
                  <w:szCs w:val="16"/>
                </w:rPr>
                <w:delText>1</w:delText>
              </w:r>
            </w:del>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1467111" w14:textId="77777777" w:rsidR="00130A33" w:rsidRPr="003440C2" w:rsidRDefault="00130A33" w:rsidP="00130A33">
            <w:pPr>
              <w:snapToGrid w:val="0"/>
              <w:spacing w:before="60" w:after="60" w:line="240" w:lineRule="auto"/>
              <w:jc w:val="left"/>
              <w:rPr>
                <w:rFonts w:cs="Arial"/>
                <w:sz w:val="16"/>
                <w:szCs w:val="16"/>
                <w:lang w:val="fr-FR"/>
              </w:rPr>
            </w:pPr>
            <w:proofErr w:type="spellStart"/>
            <w:r w:rsidRPr="003440C2">
              <w:rPr>
                <w:rFonts w:cs="Arial"/>
                <w:sz w:val="16"/>
                <w:szCs w:val="16"/>
                <w:lang w:val="fr-FR"/>
              </w:rPr>
              <w:t>CI_Responsibility</w:t>
            </w:r>
            <w:proofErr w:type="spellEnd"/>
            <w:r w:rsidRPr="003440C2">
              <w:rPr>
                <w:rFonts w:cs="Arial"/>
                <w:sz w:val="16"/>
                <w:szCs w:val="16"/>
                <w:lang w:val="fr-FR"/>
              </w:rPr>
              <w:t>&gt;</w:t>
            </w:r>
            <w:proofErr w:type="spellStart"/>
            <w:r w:rsidRPr="003440C2">
              <w:rPr>
                <w:rFonts w:cs="Arial"/>
                <w:sz w:val="16"/>
                <w:szCs w:val="16"/>
                <w:lang w:val="fr-FR"/>
              </w:rPr>
              <w:t>CI_Individual</w:t>
            </w:r>
            <w:proofErr w:type="spellEnd"/>
            <w:r w:rsidRPr="003440C2">
              <w:rPr>
                <w:rFonts w:cs="Arial"/>
                <w:sz w:val="16"/>
                <w:szCs w:val="16"/>
                <w:lang w:val="fr-FR"/>
              </w:rPr>
              <w:t xml:space="preserve"> or</w:t>
            </w:r>
          </w:p>
          <w:p w14:paraId="4CDC1173" w14:textId="366C8B38" w:rsidR="00130A33" w:rsidRPr="003440C2" w:rsidRDefault="00130A33" w:rsidP="00130A33">
            <w:pPr>
              <w:spacing w:before="60" w:after="60" w:line="240" w:lineRule="auto"/>
              <w:jc w:val="left"/>
              <w:rPr>
                <w:rFonts w:cs="Arial"/>
                <w:sz w:val="16"/>
                <w:szCs w:val="16"/>
                <w:lang w:val="fr-FR" w:eastAsia="en-US"/>
              </w:rPr>
            </w:pPr>
            <w:proofErr w:type="spellStart"/>
            <w:r w:rsidRPr="003440C2">
              <w:rPr>
                <w:rFonts w:cs="Arial"/>
                <w:sz w:val="16"/>
                <w:szCs w:val="16"/>
                <w:lang w:val="fr-FR"/>
              </w:rPr>
              <w:t>CI_Responsibility</w:t>
            </w:r>
            <w:proofErr w:type="spellEnd"/>
            <w:r w:rsidRPr="003440C2">
              <w:rPr>
                <w:rFonts w:cs="Arial"/>
                <w:sz w:val="16"/>
                <w:szCs w:val="16"/>
                <w:lang w:val="fr-FR"/>
              </w:rPr>
              <w:t>&gt;</w:t>
            </w:r>
            <w:proofErr w:type="spellStart"/>
            <w:r w:rsidRPr="003440C2">
              <w:rPr>
                <w:rFonts w:cs="Arial"/>
                <w:sz w:val="16"/>
                <w:szCs w:val="16"/>
                <w:lang w:val="fr-FR"/>
              </w:rPr>
              <w:t>CI_Organisation</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1963821" w14:textId="0ECE6500" w:rsidR="00130A33" w:rsidRPr="003440C2" w:rsidRDefault="00130A33" w:rsidP="00130A33">
            <w:pPr>
              <w:spacing w:before="60" w:after="60" w:line="240" w:lineRule="auto"/>
              <w:jc w:val="left"/>
              <w:rPr>
                <w:rFonts w:cs="Arial"/>
                <w:b/>
                <w:bCs/>
                <w:sz w:val="16"/>
                <w:szCs w:val="16"/>
                <w:lang w:val="en-US" w:eastAsia="en-US"/>
              </w:rPr>
            </w:pPr>
            <w:ins w:id="2210" w:author="Thomas Richardson" w:date="2022-06-07T21:18:00Z">
              <w:r w:rsidRPr="003440C2">
                <w:rPr>
                  <w:rFonts w:cs="Arial"/>
                  <w:sz w:val="16"/>
                  <w:szCs w:val="16"/>
                  <w:lang w:val="en-US"/>
                </w:rPr>
                <w:t xml:space="preserve">Only if </w:t>
              </w:r>
              <w:proofErr w:type="spellStart"/>
              <w:r w:rsidRPr="003440C2">
                <w:rPr>
                  <w:rFonts w:cs="Arial"/>
                  <w:sz w:val="16"/>
                  <w:szCs w:val="16"/>
                  <w:lang w:val="en-US"/>
                </w:rPr>
                <w:t>metadataPointOfContact</w:t>
              </w:r>
              <w:proofErr w:type="spellEnd"/>
              <w:r w:rsidRPr="003440C2">
                <w:rPr>
                  <w:rFonts w:cs="Arial"/>
                  <w:sz w:val="16"/>
                  <w:szCs w:val="16"/>
                  <w:lang w:val="en-US"/>
                </w:rPr>
                <w:t xml:space="preserve"> is different to </w:t>
              </w:r>
              <w:proofErr w:type="spellStart"/>
              <w:r w:rsidRPr="003440C2">
                <w:rPr>
                  <w:rFonts w:cs="Arial"/>
                  <w:sz w:val="16"/>
                  <w:szCs w:val="16"/>
                  <w:lang w:val="en-US"/>
                </w:rPr>
                <w:t>producingAgency</w:t>
              </w:r>
            </w:ins>
            <w:proofErr w:type="spellEnd"/>
          </w:p>
        </w:tc>
      </w:tr>
      <w:tr w:rsidR="00353431" w:rsidRPr="003440C2" w14:paraId="7DB947D3"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E0AC80" w14:textId="56018453"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metadataDateStamp</w:t>
            </w:r>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26469101" w14:textId="38F4BA8D" w:rsidR="00130A33" w:rsidRPr="003440C2" w:rsidRDefault="00130A33" w:rsidP="00130A33">
            <w:pPr>
              <w:spacing w:before="60" w:after="60" w:line="240" w:lineRule="auto"/>
              <w:jc w:val="left"/>
              <w:rPr>
                <w:rFonts w:cs="Arial"/>
                <w:sz w:val="16"/>
                <w:szCs w:val="16"/>
                <w:lang w:eastAsia="en-US"/>
              </w:rPr>
            </w:pPr>
            <w:ins w:id="2211" w:author="Jeff Wootton" w:date="2022-07-11T18:21:00Z">
              <w:r w:rsidRPr="003A450C">
                <w:rPr>
                  <w:sz w:val="16"/>
                  <w:szCs w:val="16"/>
                </w:rPr>
                <w:t>Date stamp for metadata</w:t>
              </w:r>
            </w:ins>
            <w:del w:id="2212" w:author="Jeff Wootton" w:date="2022-07-11T18:21:00Z">
              <w:r w:rsidRPr="003440C2" w:rsidDel="00130A33">
                <w:rPr>
                  <w:rFonts w:cs="Arial"/>
                  <w:sz w:val="16"/>
                  <w:szCs w:val="16"/>
                </w:rPr>
                <w:delText>0..1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C35996B" w14:textId="26F37537" w:rsidR="00130A33" w:rsidRPr="003440C2" w:rsidRDefault="00130A33" w:rsidP="00130A33">
            <w:pPr>
              <w:spacing w:before="60" w:after="60" w:line="240" w:lineRule="auto"/>
              <w:jc w:val="center"/>
              <w:rPr>
                <w:rFonts w:cs="Arial"/>
                <w:b/>
                <w:bCs/>
                <w:sz w:val="16"/>
                <w:szCs w:val="16"/>
                <w:lang w:eastAsia="en-US"/>
              </w:rPr>
            </w:pPr>
            <w:ins w:id="2213" w:author="Thomas Richardson" w:date="2022-06-07T21:18:00Z">
              <w:r w:rsidRPr="003440C2">
                <w:rPr>
                  <w:rFonts w:cs="Arial"/>
                  <w:sz w:val="16"/>
                  <w:szCs w:val="16"/>
                </w:rPr>
                <w:t>0..1</w:t>
              </w:r>
            </w:ins>
            <w:del w:id="2214" w:author="Thomas Richardson" w:date="2022-06-07T21:18:00Z">
              <w:r w:rsidRPr="003440C2" w:rsidDel="00734634">
                <w:rPr>
                  <w:rFonts w:cs="Arial"/>
                  <w:sz w:val="16"/>
                  <w:szCs w:val="16"/>
                </w:rPr>
                <w:delText>1</w:delText>
              </w:r>
            </w:del>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4B97B5" w14:textId="7D25A880"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207BBB9" w14:textId="4E00DF9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Metadata creation date, which may or may not be the dataset creation date</w:t>
            </w:r>
          </w:p>
        </w:tc>
      </w:tr>
      <w:tr w:rsidR="00533D87" w:rsidRPr="003440C2" w14:paraId="27B9876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3532D0" w14:textId="6E7DA8BF" w:rsidR="00533D87" w:rsidRPr="003440C2" w:rsidRDefault="00533D87" w:rsidP="00533D87">
            <w:pPr>
              <w:spacing w:before="60" w:after="60" w:line="240" w:lineRule="auto"/>
              <w:jc w:val="left"/>
              <w:rPr>
                <w:rFonts w:cs="Arial"/>
                <w:sz w:val="16"/>
                <w:szCs w:val="16"/>
              </w:rPr>
            </w:pPr>
            <w:proofErr w:type="spellStart"/>
            <w:ins w:id="2215" w:author="Thomas Richardson" w:date="2022-06-07T21:20:00Z">
              <w:r w:rsidRPr="003440C2">
                <w:rPr>
                  <w:rFonts w:cs="Arial"/>
                  <w:sz w:val="16"/>
                  <w:szCs w:val="16"/>
                </w:rPr>
                <w:lastRenderedPageBreak/>
                <w:t>replacedData</w:t>
              </w:r>
            </w:ins>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09EB497B" w14:textId="44146EC6" w:rsidR="00533D87" w:rsidRPr="003440C2" w:rsidRDefault="00533D87" w:rsidP="00533D87">
            <w:pPr>
              <w:spacing w:before="60" w:after="60" w:line="240" w:lineRule="auto"/>
              <w:jc w:val="left"/>
              <w:rPr>
                <w:rFonts w:cs="Arial"/>
                <w:sz w:val="16"/>
                <w:szCs w:val="16"/>
              </w:rPr>
            </w:pPr>
            <w:ins w:id="2216" w:author="Jeff Wootton" w:date="2022-07-11T18:22:00Z">
              <w:r w:rsidRPr="003A450C">
                <w:rPr>
                  <w:rFonts w:cs="Arial"/>
                  <w:sz w:val="16"/>
                  <w:szCs w:val="16"/>
                </w:rPr>
                <w:t>If a data file is cancelled is it replaced by another data file</w:t>
              </w:r>
            </w:ins>
            <w:del w:id="2217" w:author="Jeff Wootton" w:date="2022-07-11T18:22:00Z">
              <w:r w:rsidRPr="003440C2" w:rsidDel="00130A33">
                <w:rPr>
                  <w:rFonts w:cs="Arial"/>
                  <w:sz w:val="16"/>
                  <w:szCs w:val="16"/>
                </w:rPr>
                <w:delText>0..1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26EA729" w14:textId="64E479B9" w:rsidR="00533D87" w:rsidRPr="003440C2" w:rsidRDefault="00533D87" w:rsidP="00533D87">
            <w:pPr>
              <w:spacing w:before="60" w:after="60" w:line="240" w:lineRule="auto"/>
              <w:jc w:val="center"/>
              <w:rPr>
                <w:rFonts w:cs="Arial"/>
                <w:b/>
                <w:bCs/>
                <w:sz w:val="16"/>
                <w:szCs w:val="16"/>
                <w:lang w:eastAsia="en-US"/>
              </w:rPr>
            </w:pPr>
            <w:ins w:id="2218" w:author="Thomas Richardson" w:date="2022-06-07T21:21:00Z">
              <w:r w:rsidRPr="003440C2">
                <w:rPr>
                  <w:rFonts w:cs="Arial"/>
                  <w:sz w:val="16"/>
                  <w:szCs w:val="16"/>
                </w:rPr>
                <w:t>0..1</w:t>
              </w:r>
            </w:ins>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0FA192" w14:textId="0322EDE7" w:rsidR="00533D87" w:rsidRPr="003440C2" w:rsidRDefault="00533D87" w:rsidP="00533D87">
            <w:pPr>
              <w:spacing w:before="60" w:after="60" w:line="240" w:lineRule="auto"/>
              <w:jc w:val="left"/>
              <w:rPr>
                <w:rFonts w:cs="Arial"/>
                <w:sz w:val="16"/>
                <w:szCs w:val="16"/>
              </w:rPr>
            </w:pPr>
            <w:ins w:id="2219" w:author="Thomas Richardson" w:date="2022-06-07T21:21:00Z">
              <w:r w:rsidRPr="003440C2">
                <w:rPr>
                  <w:rFonts w:cs="Arial"/>
                  <w:sz w:val="16"/>
                  <w:szCs w:val="16"/>
                </w:rPr>
                <w:t>Boolean</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8BA8D2" w14:textId="29A140A4" w:rsidR="00533D87" w:rsidRPr="003440C2" w:rsidRDefault="00533D87" w:rsidP="00533D87">
            <w:pPr>
              <w:spacing w:before="60" w:after="60" w:line="240" w:lineRule="auto"/>
              <w:jc w:val="left"/>
              <w:rPr>
                <w:ins w:id="2220" w:author="Jeff Wootton" w:date="2022-10-26T04:09:00Z"/>
                <w:rFonts w:cs="Arial"/>
                <w:sz w:val="16"/>
                <w:szCs w:val="16"/>
                <w:lang w:eastAsia="en-US"/>
              </w:rPr>
            </w:pPr>
            <w:ins w:id="2221" w:author="Jeff Wootton" w:date="2022-10-26T04:09:00Z">
              <w:r w:rsidRPr="003440C2">
                <w:rPr>
                  <w:rFonts w:cs="Arial"/>
                  <w:i/>
                  <w:sz w:val="16"/>
                  <w:szCs w:val="16"/>
                  <w:lang w:eastAsia="en-US"/>
                </w:rPr>
                <w:t>True</w:t>
              </w:r>
              <w:r w:rsidRPr="003440C2">
                <w:rPr>
                  <w:rFonts w:cs="Arial"/>
                  <w:sz w:val="16"/>
                  <w:szCs w:val="16"/>
                  <w:lang w:eastAsia="en-US"/>
                </w:rPr>
                <w:t xml:space="preserve"> indicates the </w:t>
              </w:r>
            </w:ins>
            <w:ins w:id="2222" w:author="Jeff Wootton" w:date="2022-10-26T04:11:00Z">
              <w:r>
                <w:rPr>
                  <w:rFonts w:cs="Arial"/>
                  <w:sz w:val="16"/>
                  <w:szCs w:val="16"/>
                  <w:lang w:eastAsia="en-US"/>
                </w:rPr>
                <w:t>cancelled dataset is to be replaced</w:t>
              </w:r>
            </w:ins>
          </w:p>
          <w:p w14:paraId="14B61111" w14:textId="7649413C" w:rsidR="00533D87" w:rsidRPr="003440C2" w:rsidRDefault="00533D87" w:rsidP="00533D87">
            <w:pPr>
              <w:spacing w:before="60" w:after="60" w:line="240" w:lineRule="auto"/>
              <w:jc w:val="left"/>
              <w:rPr>
                <w:rFonts w:cs="Arial"/>
                <w:sz w:val="16"/>
                <w:szCs w:val="16"/>
              </w:rPr>
            </w:pPr>
            <w:ins w:id="2223" w:author="Jeff Wootton" w:date="2022-10-26T04:09:00Z">
              <w:r w:rsidRPr="003440C2">
                <w:rPr>
                  <w:rFonts w:cs="Arial"/>
                  <w:i/>
                  <w:sz w:val="16"/>
                  <w:szCs w:val="16"/>
                  <w:lang w:eastAsia="en-US"/>
                </w:rPr>
                <w:t>False</w:t>
              </w:r>
              <w:r w:rsidRPr="003440C2">
                <w:rPr>
                  <w:rFonts w:cs="Arial"/>
                  <w:sz w:val="16"/>
                  <w:szCs w:val="16"/>
                  <w:lang w:eastAsia="en-US"/>
                </w:rPr>
                <w:t xml:space="preserve"> indicates the </w:t>
              </w:r>
            </w:ins>
            <w:ins w:id="2224" w:author="Jeff Wootton" w:date="2022-10-26T04:11:00Z">
              <w:r>
                <w:rPr>
                  <w:rFonts w:cs="Arial"/>
                  <w:sz w:val="16"/>
                  <w:szCs w:val="16"/>
                  <w:lang w:eastAsia="en-US"/>
                </w:rPr>
                <w:t xml:space="preserve">cancelled dataset is </w:t>
              </w:r>
            </w:ins>
            <w:ins w:id="2225" w:author="Jeff Wootton" w:date="2022-10-26T04:12:00Z">
              <w:r>
                <w:rPr>
                  <w:rFonts w:cs="Arial"/>
                  <w:sz w:val="16"/>
                  <w:szCs w:val="16"/>
                  <w:lang w:eastAsia="en-US"/>
                </w:rPr>
                <w:t xml:space="preserve">not </w:t>
              </w:r>
            </w:ins>
            <w:ins w:id="2226" w:author="Jeff Wootton" w:date="2022-10-26T04:11:00Z">
              <w:r>
                <w:rPr>
                  <w:rFonts w:cs="Arial"/>
                  <w:sz w:val="16"/>
                  <w:szCs w:val="16"/>
                  <w:lang w:eastAsia="en-US"/>
                </w:rPr>
                <w:t>to be replaced</w:t>
              </w:r>
            </w:ins>
          </w:p>
        </w:tc>
      </w:tr>
      <w:tr w:rsidR="00353431" w:rsidRPr="003440C2" w14:paraId="218B83F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1E7BFD" w14:textId="6E0D5F14" w:rsidR="00130A33" w:rsidRPr="003440C2" w:rsidRDefault="00130A33" w:rsidP="00130A33">
            <w:pPr>
              <w:spacing w:before="60" w:after="60" w:line="240" w:lineRule="auto"/>
              <w:jc w:val="left"/>
              <w:rPr>
                <w:rFonts w:cs="Arial"/>
                <w:sz w:val="16"/>
                <w:szCs w:val="16"/>
              </w:rPr>
            </w:pPr>
            <w:proofErr w:type="spellStart"/>
            <w:ins w:id="2227" w:author="Thomas Richardson" w:date="2022-06-07T21:20:00Z">
              <w:r w:rsidRPr="003440C2">
                <w:rPr>
                  <w:rFonts w:cs="Arial"/>
                  <w:sz w:val="16"/>
                  <w:szCs w:val="16"/>
                </w:rPr>
                <w:t>dataReplacement</w:t>
              </w:r>
            </w:ins>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17878E7A" w14:textId="6BC4F339" w:rsidR="00130A33" w:rsidRPr="003440C2" w:rsidRDefault="00130A33" w:rsidP="00130A33">
            <w:pPr>
              <w:spacing w:before="60" w:after="60" w:line="240" w:lineRule="auto"/>
              <w:jc w:val="left"/>
              <w:rPr>
                <w:rFonts w:cs="Arial"/>
                <w:sz w:val="16"/>
                <w:szCs w:val="16"/>
              </w:rPr>
            </w:pPr>
            <w:ins w:id="2228" w:author="Jeff Wootton" w:date="2022-07-11T18:23:00Z">
              <w:r w:rsidRPr="003A450C">
                <w:rPr>
                  <w:rFonts w:cs="Arial"/>
                  <w:sz w:val="16"/>
                  <w:szCs w:val="16"/>
                </w:rPr>
                <w:t>Cell name</w:t>
              </w:r>
            </w:ins>
            <w:del w:id="2229" w:author="Jeff Wootton" w:date="2022-07-11T18:23:00Z">
              <w:r w:rsidRPr="003440C2" w:rsidDel="00130A33">
                <w:rPr>
                  <w:rFonts w:cs="Arial"/>
                  <w:sz w:val="16"/>
                  <w:szCs w:val="16"/>
                </w:rPr>
                <w:delText>0..*</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6719192" w14:textId="2C1E97A2" w:rsidR="00130A33" w:rsidRPr="003440C2" w:rsidRDefault="00130A33" w:rsidP="00130A33">
            <w:pPr>
              <w:spacing w:before="60" w:after="60" w:line="240" w:lineRule="auto"/>
              <w:jc w:val="center"/>
              <w:rPr>
                <w:rFonts w:cs="Arial"/>
                <w:b/>
                <w:bCs/>
                <w:sz w:val="16"/>
                <w:szCs w:val="16"/>
                <w:lang w:eastAsia="en-US"/>
              </w:rPr>
            </w:pPr>
            <w:ins w:id="2230" w:author="Thomas Richardson" w:date="2022-06-07T21:20:00Z">
              <w:r w:rsidRPr="003440C2">
                <w:rPr>
                  <w:rFonts w:cs="Arial"/>
                  <w:sz w:val="16"/>
                  <w:szCs w:val="16"/>
                </w:rPr>
                <w:t>0..*</w:t>
              </w:r>
            </w:ins>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DEA712C" w14:textId="74BC48AF" w:rsidR="00130A33" w:rsidRPr="003440C2" w:rsidRDefault="00130A33" w:rsidP="00130A33">
            <w:pPr>
              <w:spacing w:before="60" w:after="60" w:line="240" w:lineRule="auto"/>
              <w:jc w:val="left"/>
              <w:rPr>
                <w:rFonts w:cs="Arial"/>
                <w:sz w:val="16"/>
                <w:szCs w:val="16"/>
              </w:rPr>
            </w:pPr>
            <w:proofErr w:type="spellStart"/>
            <w:ins w:id="2231" w:author="Thomas Richardson" w:date="2022-06-07T21:21:00Z">
              <w:r w:rsidRPr="003440C2">
                <w:rPr>
                  <w:rFonts w:cs="Arial"/>
                  <w:sz w:val="16"/>
                  <w:szCs w:val="16"/>
                </w:rPr>
                <w:t>CharacterString</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604645F" w14:textId="763D6140" w:rsidR="00130A33" w:rsidRPr="003440C2" w:rsidRDefault="00130A33" w:rsidP="00130A33">
            <w:pPr>
              <w:spacing w:before="60" w:after="60" w:line="240" w:lineRule="auto"/>
              <w:jc w:val="left"/>
              <w:rPr>
                <w:rFonts w:cs="Arial"/>
                <w:sz w:val="16"/>
                <w:szCs w:val="16"/>
              </w:rPr>
            </w:pPr>
            <w:ins w:id="2232" w:author="Thomas Richardson" w:date="2022-06-07T21:21:00Z">
              <w:r w:rsidRPr="003440C2">
                <w:rPr>
                  <w:rFonts w:cs="Arial"/>
                  <w:sz w:val="16"/>
                  <w:szCs w:val="16"/>
                </w:rPr>
                <w:t>A dataset may be replaced by 1 or more datasets</w:t>
              </w:r>
            </w:ins>
          </w:p>
        </w:tc>
      </w:tr>
      <w:tr w:rsidR="00353431" w:rsidRPr="003440C2" w14:paraId="5E264381"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0E282" w14:textId="2BC8C1DF" w:rsidR="00130A33" w:rsidRPr="003440C2" w:rsidRDefault="00130A33" w:rsidP="00130A33">
            <w:pPr>
              <w:spacing w:before="60" w:after="60" w:line="240" w:lineRule="auto"/>
              <w:jc w:val="left"/>
              <w:rPr>
                <w:rFonts w:cs="Arial"/>
                <w:sz w:val="16"/>
                <w:szCs w:val="16"/>
              </w:rPr>
            </w:pPr>
            <w:proofErr w:type="spellStart"/>
            <w:ins w:id="2233" w:author="Thomas Richardson" w:date="2022-06-07T21:19:00Z">
              <w:r w:rsidRPr="003440C2">
                <w:rPr>
                  <w:rFonts w:cs="Arial"/>
                  <w:sz w:val="16"/>
                  <w:szCs w:val="16"/>
                </w:rPr>
                <w:t>navigationPurpose</w:t>
              </w:r>
            </w:ins>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621E5ECE" w14:textId="17C2034D" w:rsidR="00130A33" w:rsidRPr="003440C2" w:rsidRDefault="00130A33" w:rsidP="00130A33">
            <w:pPr>
              <w:spacing w:before="60" w:after="60" w:line="240" w:lineRule="auto"/>
              <w:jc w:val="left"/>
              <w:rPr>
                <w:rFonts w:cs="Arial"/>
                <w:sz w:val="16"/>
                <w:szCs w:val="16"/>
              </w:rPr>
            </w:pPr>
            <w:ins w:id="2234" w:author="Jeff Wootton" w:date="2022-07-11T18:23:00Z">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ins>
            <w:del w:id="2235" w:author="Jeff Wootton" w:date="2022-07-11T18:23:00Z">
              <w:r w:rsidRPr="003440C2" w:rsidDel="00130A33">
                <w:rPr>
                  <w:rFonts w:cs="Arial"/>
                  <w:sz w:val="16"/>
                  <w:szCs w:val="16"/>
                </w:rPr>
                <w:delText>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7ECE9" w14:textId="2CABEB22" w:rsidR="00130A33" w:rsidRPr="003440C2" w:rsidRDefault="00130A33" w:rsidP="00130A33">
            <w:pPr>
              <w:spacing w:before="60" w:after="60" w:line="240" w:lineRule="auto"/>
              <w:jc w:val="center"/>
              <w:rPr>
                <w:rFonts w:cs="Arial"/>
                <w:b/>
                <w:bCs/>
                <w:sz w:val="16"/>
                <w:szCs w:val="16"/>
                <w:lang w:eastAsia="en-US"/>
              </w:rPr>
            </w:pPr>
            <w:ins w:id="2236" w:author="Thomas Richardson" w:date="2022-06-07T21:20:00Z">
              <w:r w:rsidRPr="003440C2">
                <w:rPr>
                  <w:rFonts w:cs="Arial"/>
                  <w:sz w:val="16"/>
                  <w:szCs w:val="16"/>
                </w:rPr>
                <w:t>1</w:t>
              </w:r>
            </w:ins>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0B88BF3" w14:textId="6DB54AF0" w:rsidR="00130A33" w:rsidRPr="003440C2" w:rsidRDefault="00130A33" w:rsidP="00130A33">
            <w:pPr>
              <w:spacing w:before="60" w:after="60" w:line="240" w:lineRule="auto"/>
              <w:jc w:val="left"/>
              <w:rPr>
                <w:rFonts w:cs="Arial"/>
                <w:sz w:val="16"/>
                <w:szCs w:val="16"/>
              </w:rPr>
            </w:pPr>
            <w:ins w:id="2237" w:author="Thomas Richardson" w:date="2022-06-07T21:20:00Z">
              <w:r w:rsidRPr="003440C2">
                <w:rPr>
                  <w:rFonts w:cs="Arial"/>
                  <w:sz w:val="16"/>
                  <w:szCs w:val="16"/>
                </w:rPr>
                <w:t>S100_NavigationPurpose</w:t>
              </w:r>
            </w:ins>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DDB2EF" w14:textId="606994A4" w:rsidR="00130A33" w:rsidRPr="003440C2" w:rsidRDefault="00130A33" w:rsidP="00130A33">
            <w:pPr>
              <w:spacing w:before="60" w:after="60" w:line="240" w:lineRule="auto"/>
              <w:jc w:val="left"/>
              <w:rPr>
                <w:rFonts w:cs="Arial"/>
                <w:sz w:val="16"/>
                <w:szCs w:val="16"/>
              </w:rPr>
            </w:pPr>
            <w:ins w:id="2238" w:author="Jeff Wootton" w:date="2022-07-11T18:24:00Z">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S-101</w:t>
              </w:r>
            </w:ins>
          </w:p>
        </w:tc>
      </w:tr>
      <w:tr w:rsidR="00353431" w:rsidRPr="003440C2" w14:paraId="6840E85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C611425" w14:textId="5F08B978" w:rsidR="00130A33" w:rsidRPr="003440C2" w:rsidRDefault="00130A33" w:rsidP="00130A33">
            <w:pPr>
              <w:spacing w:before="60" w:after="60" w:line="240" w:lineRule="auto"/>
              <w:jc w:val="left"/>
              <w:rPr>
                <w:rFonts w:cs="Arial"/>
                <w:sz w:val="16"/>
                <w:szCs w:val="16"/>
              </w:rPr>
            </w:pPr>
            <w:proofErr w:type="spellStart"/>
            <w:ins w:id="2239" w:author="Thomas Richardson" w:date="2022-06-07T21:19:00Z">
              <w:r w:rsidRPr="003440C2">
                <w:rPr>
                  <w:rFonts w:cs="Arial"/>
                  <w:sz w:val="16"/>
                  <w:szCs w:val="16"/>
                </w:rPr>
                <w:t>resourceMaintenance</w:t>
              </w:r>
            </w:ins>
            <w:proofErr w:type="spellEnd"/>
          </w:p>
        </w:tc>
        <w:tc>
          <w:tcPr>
            <w:tcW w:w="4537" w:type="dxa"/>
            <w:gridSpan w:val="9"/>
            <w:tcBorders>
              <w:top w:val="single" w:sz="8" w:space="0" w:color="000000"/>
              <w:left w:val="nil"/>
              <w:bottom w:val="single" w:sz="8" w:space="0" w:color="000000"/>
              <w:right w:val="single" w:sz="4" w:space="0" w:color="auto"/>
            </w:tcBorders>
            <w:shd w:val="clear" w:color="auto" w:fill="auto"/>
            <w:tcMar>
              <w:left w:w="108" w:type="dxa"/>
              <w:right w:w="108" w:type="dxa"/>
            </w:tcMar>
          </w:tcPr>
          <w:p w14:paraId="034E7642" w14:textId="26E9EB25" w:rsidR="00130A33" w:rsidRPr="003440C2" w:rsidRDefault="00130A33" w:rsidP="00130A33">
            <w:pPr>
              <w:spacing w:before="60" w:after="60" w:line="240" w:lineRule="auto"/>
              <w:jc w:val="left"/>
              <w:rPr>
                <w:rFonts w:cs="Arial"/>
                <w:sz w:val="16"/>
                <w:szCs w:val="16"/>
              </w:rPr>
            </w:pPr>
            <w:ins w:id="2240" w:author="Jeff Wootton" w:date="2022-07-11T18:25:00Z">
              <w:r w:rsidRPr="00E77DEE">
                <w:rPr>
                  <w:sz w:val="16"/>
                  <w:szCs w:val="16"/>
                </w:rPr>
                <w:t>Information about the frequency of resource updates, and the scope of those updates</w:t>
              </w:r>
            </w:ins>
            <w:del w:id="2241" w:author="Jeff Wootton" w:date="2022-07-11T18:25:00Z">
              <w:r w:rsidRPr="003440C2" w:rsidDel="00130A33">
                <w:rPr>
                  <w:rFonts w:cs="Arial"/>
                  <w:sz w:val="16"/>
                  <w:szCs w:val="16"/>
                </w:rPr>
                <w:delText>0..1</w:delText>
              </w:r>
            </w:del>
          </w:p>
        </w:tc>
        <w:tc>
          <w:tcPr>
            <w:tcW w:w="850"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1B78E5" w14:textId="5A68438D" w:rsidR="00130A33" w:rsidRPr="003440C2" w:rsidRDefault="00130A33" w:rsidP="00130A33">
            <w:pPr>
              <w:spacing w:before="60" w:after="60" w:line="240" w:lineRule="auto"/>
              <w:jc w:val="center"/>
              <w:rPr>
                <w:rFonts w:cs="Arial"/>
                <w:b/>
                <w:bCs/>
                <w:sz w:val="16"/>
                <w:szCs w:val="16"/>
                <w:lang w:eastAsia="en-US"/>
              </w:rPr>
            </w:pPr>
            <w:ins w:id="2242" w:author="Thomas Richardson" w:date="2022-06-07T21:21:00Z">
              <w:r w:rsidRPr="003440C2">
                <w:rPr>
                  <w:rFonts w:cs="Arial"/>
                  <w:sz w:val="16"/>
                  <w:szCs w:val="16"/>
                </w:rPr>
                <w:t>0..1</w:t>
              </w:r>
            </w:ins>
          </w:p>
        </w:tc>
        <w:tc>
          <w:tcPr>
            <w:tcW w:w="2691" w:type="dxa"/>
            <w:gridSpan w:val="5"/>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F9EEDD" w14:textId="20B8BAD7" w:rsidR="00130A33" w:rsidRPr="003440C2" w:rsidRDefault="00130A33" w:rsidP="00130A33">
            <w:pPr>
              <w:spacing w:before="60" w:after="60" w:line="240" w:lineRule="auto"/>
              <w:jc w:val="left"/>
              <w:rPr>
                <w:rFonts w:cs="Arial"/>
                <w:sz w:val="16"/>
                <w:szCs w:val="16"/>
              </w:rPr>
            </w:pPr>
            <w:proofErr w:type="spellStart"/>
            <w:ins w:id="2243" w:author="Thomas Richardson" w:date="2022-06-07T21:21:00Z">
              <w:r w:rsidRPr="003440C2">
                <w:rPr>
                  <w:rFonts w:cs="Arial"/>
                  <w:sz w:val="16"/>
                  <w:szCs w:val="16"/>
                </w:rPr>
                <w:t>MD_MaintenanceInformation</w:t>
              </w:r>
            </w:ins>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3D5A17" w14:textId="27B72981" w:rsidR="00130A33" w:rsidRPr="00E77DEE" w:rsidRDefault="00130A33" w:rsidP="0050482B">
            <w:pPr>
              <w:snapToGrid w:val="0"/>
              <w:spacing w:before="60" w:after="60" w:line="240" w:lineRule="auto"/>
              <w:jc w:val="left"/>
              <w:rPr>
                <w:ins w:id="2244" w:author="Jeff Wootton" w:date="2022-07-11T18:26:00Z"/>
                <w:sz w:val="16"/>
                <w:szCs w:val="16"/>
              </w:rPr>
            </w:pPr>
            <w:ins w:id="2245" w:author="Jeff Wootton" w:date="2022-07-11T18:26:00Z">
              <w:r w:rsidRPr="00E77DEE">
                <w:rPr>
                  <w:sz w:val="16"/>
                  <w:szCs w:val="16"/>
                </w:rPr>
                <w:t>S-100 restricts the multiplicity to 0</w:t>
              </w:r>
              <w:proofErr w:type="gramStart"/>
              <w:r w:rsidRPr="00E77DEE">
                <w:rPr>
                  <w:sz w:val="16"/>
                  <w:szCs w:val="16"/>
                </w:rPr>
                <w:t>..1</w:t>
              </w:r>
              <w:proofErr w:type="gramEnd"/>
              <w:r w:rsidRPr="00E77DEE">
                <w:rPr>
                  <w:sz w:val="16"/>
                  <w:szCs w:val="16"/>
                </w:rPr>
                <w:t xml:space="preserve"> and adds</w:t>
              </w:r>
              <w:r>
                <w:rPr>
                  <w:sz w:val="16"/>
                  <w:szCs w:val="16"/>
                </w:rPr>
                <w:t xml:space="preserve"> </w:t>
              </w:r>
              <w:r w:rsidRPr="00E77DEE">
                <w:rPr>
                  <w:sz w:val="16"/>
                  <w:szCs w:val="16"/>
                </w:rPr>
                <w:t xml:space="preserve">specific restrictions on the ISO 19115 structure and content. See clause </w:t>
              </w:r>
              <w:proofErr w:type="spellStart"/>
              <w:r w:rsidRPr="00E77DEE">
                <w:rPr>
                  <w:sz w:val="16"/>
                  <w:szCs w:val="16"/>
                </w:rPr>
                <w:t>MD_MaintenanceInformation</w:t>
              </w:r>
              <w:proofErr w:type="spellEnd"/>
              <w:r w:rsidRPr="00E77DEE">
                <w:rPr>
                  <w:sz w:val="16"/>
                  <w:szCs w:val="16"/>
                </w:rPr>
                <w:t xml:space="preserve"> later in this Part</w:t>
              </w:r>
            </w:ins>
          </w:p>
          <w:p w14:paraId="7B4D86FF" w14:textId="48E7D294" w:rsidR="00130A33" w:rsidRPr="003440C2" w:rsidRDefault="00130A33" w:rsidP="00130A33">
            <w:pPr>
              <w:spacing w:before="60" w:after="60" w:line="240" w:lineRule="auto"/>
              <w:jc w:val="left"/>
              <w:rPr>
                <w:rFonts w:cs="Arial"/>
                <w:sz w:val="16"/>
                <w:szCs w:val="16"/>
              </w:rPr>
            </w:pPr>
            <w:ins w:id="2246" w:author="Jeff Wootton" w:date="2022-07-11T18:26:00Z">
              <w:r w:rsidRPr="00E77DEE">
                <w:rPr>
                  <w:sz w:val="16"/>
                  <w:szCs w:val="16"/>
                </w:rPr>
                <w:t xml:space="preserve">Format: </w:t>
              </w:r>
              <w:proofErr w:type="spellStart"/>
              <w:r w:rsidRPr="00E77DEE">
                <w:rPr>
                  <w:sz w:val="16"/>
                  <w:szCs w:val="16"/>
                </w:rPr>
                <w:t>PnYnMnDTnHnMnS</w:t>
              </w:r>
              <w:proofErr w:type="spellEnd"/>
              <w:r w:rsidRPr="00E77DEE">
                <w:rPr>
                  <w:sz w:val="16"/>
                  <w:szCs w:val="16"/>
                </w:rPr>
                <w:t xml:space="preserve"> (XML built-in type for ISO 8601 </w:t>
              </w:r>
              <w:r w:rsidRPr="00E77DEE">
                <w:rPr>
                  <w:i/>
                  <w:iCs/>
                  <w:sz w:val="16"/>
                  <w:szCs w:val="16"/>
                </w:rPr>
                <w:t>duration</w:t>
              </w:r>
              <w:r w:rsidRPr="00E77DEE">
                <w:rPr>
                  <w:sz w:val="16"/>
                  <w:szCs w:val="16"/>
                </w:rPr>
                <w:t xml:space="preserve">). See </w:t>
              </w:r>
              <w:r>
                <w:rPr>
                  <w:sz w:val="16"/>
                  <w:szCs w:val="16"/>
                </w:rPr>
                <w:t>S-100 Part 17, clause 17-4.9</w:t>
              </w:r>
            </w:ins>
          </w:p>
        </w:tc>
      </w:tr>
      <w:tr w:rsidR="00E33502" w:rsidRPr="00E343E2" w:rsidDel="00734634" w14:paraId="130A2F7B" w14:textId="77777777" w:rsidTr="00681EDD">
        <w:trPr>
          <w:cantSplit/>
          <w:del w:id="2247" w:author="Thomas Richardson" w:date="2022-06-07T21:19:00Z"/>
        </w:trPr>
        <w:tc>
          <w:tcPr>
            <w:tcW w:w="3042"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DC069A2" w14:textId="46FEFA81" w:rsidR="00130A33" w:rsidRPr="00E343E2" w:rsidDel="00734634" w:rsidRDefault="00130A33" w:rsidP="00130A33">
            <w:pPr>
              <w:spacing w:before="60" w:after="60" w:line="240" w:lineRule="auto"/>
              <w:jc w:val="left"/>
              <w:rPr>
                <w:del w:id="2248" w:author="Thomas Richardson" w:date="2022-06-07T21:19:00Z"/>
                <w:rFonts w:cs="Arial"/>
                <w:sz w:val="16"/>
                <w:szCs w:val="16"/>
                <w:lang w:eastAsia="en-US"/>
              </w:rPr>
            </w:pPr>
            <w:del w:id="2249" w:author="Thomas Richardson" w:date="2022-06-07T21:19:00Z">
              <w:r w:rsidRPr="00E343E2" w:rsidDel="00734634">
                <w:rPr>
                  <w:sz w:val="16"/>
                  <w:szCs w:val="16"/>
                </w:rPr>
                <w:delText>metadataLanguage</w:delText>
              </w:r>
            </w:del>
          </w:p>
        </w:tc>
        <w:tc>
          <w:tcPr>
            <w:tcW w:w="1607" w:type="dxa"/>
            <w:gridSpan w:val="2"/>
            <w:tcBorders>
              <w:top w:val="single" w:sz="8" w:space="0" w:color="000000"/>
              <w:left w:val="nil"/>
              <w:bottom w:val="single" w:sz="8" w:space="0" w:color="000000"/>
              <w:right w:val="single" w:sz="4" w:space="0" w:color="auto"/>
            </w:tcBorders>
            <w:shd w:val="clear" w:color="auto" w:fill="auto"/>
            <w:tcMar>
              <w:left w:w="108" w:type="dxa"/>
              <w:right w:w="108" w:type="dxa"/>
            </w:tcMar>
          </w:tcPr>
          <w:p w14:paraId="49A1392D" w14:textId="3EFAF05D" w:rsidR="00130A33" w:rsidRPr="00E343E2" w:rsidDel="00734634" w:rsidRDefault="00130A33" w:rsidP="00130A33">
            <w:pPr>
              <w:spacing w:before="60" w:after="60" w:line="240" w:lineRule="auto"/>
              <w:jc w:val="center"/>
              <w:rPr>
                <w:del w:id="2250" w:author="Thomas Richardson" w:date="2022-06-07T21:19:00Z"/>
                <w:rFonts w:cs="Arial"/>
                <w:sz w:val="16"/>
                <w:szCs w:val="16"/>
                <w:lang w:eastAsia="en-US"/>
              </w:rPr>
            </w:pPr>
            <w:del w:id="2251" w:author="Thomas Richardson" w:date="2022-06-07T21:19:00Z">
              <w:r w:rsidRPr="00E343E2" w:rsidDel="00734634">
                <w:rPr>
                  <w:sz w:val="16"/>
                  <w:szCs w:val="16"/>
                </w:rPr>
                <w:delText>1..*</w:delText>
              </w:r>
            </w:del>
          </w:p>
        </w:tc>
        <w:tc>
          <w:tcPr>
            <w:tcW w:w="1872" w:type="dxa"/>
            <w:gridSpan w:val="4"/>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91B5E92" w14:textId="3BE408AF" w:rsidR="00130A33" w:rsidRPr="00E343E2" w:rsidDel="00734634" w:rsidRDefault="00130A33" w:rsidP="00130A33">
            <w:pPr>
              <w:spacing w:before="60" w:after="60" w:line="240" w:lineRule="auto"/>
              <w:jc w:val="left"/>
              <w:rPr>
                <w:del w:id="2252" w:author="Thomas Richardson" w:date="2022-06-07T21:19:00Z"/>
                <w:rFonts w:cs="Arial"/>
                <w:b/>
                <w:bCs/>
                <w:sz w:val="16"/>
                <w:szCs w:val="16"/>
                <w:lang w:eastAsia="en-US"/>
              </w:rPr>
            </w:pPr>
          </w:p>
        </w:tc>
        <w:tc>
          <w:tcPr>
            <w:tcW w:w="3648" w:type="dxa"/>
            <w:gridSpan w:val="7"/>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A07DE1B" w14:textId="1EC7CF86" w:rsidR="00130A33" w:rsidRPr="00E343E2" w:rsidDel="00734634" w:rsidRDefault="00130A33" w:rsidP="00130A33">
            <w:pPr>
              <w:spacing w:before="60" w:after="60" w:line="240" w:lineRule="auto"/>
              <w:jc w:val="left"/>
              <w:rPr>
                <w:del w:id="2253" w:author="Thomas Richardson" w:date="2022-06-07T21:19:00Z"/>
                <w:rFonts w:cs="Arial"/>
                <w:sz w:val="16"/>
                <w:szCs w:val="16"/>
                <w:lang w:eastAsia="en-US"/>
              </w:rPr>
            </w:pPr>
            <w:del w:id="2254" w:author="Thomas Richardson" w:date="2022-06-07T21:19:00Z">
              <w:r w:rsidRPr="00E343E2" w:rsidDel="00734634">
                <w:rPr>
                  <w:sz w:val="16"/>
                  <w:szCs w:val="16"/>
                </w:rPr>
                <w:delText>CharacterString</w:delText>
              </w:r>
            </w:del>
          </w:p>
        </w:tc>
        <w:tc>
          <w:tcPr>
            <w:tcW w:w="4109" w:type="dxa"/>
            <w:gridSpan w:val="3"/>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AE08E32" w14:textId="7271147A" w:rsidR="00130A33" w:rsidRPr="00E343E2" w:rsidDel="00734634" w:rsidRDefault="00130A33" w:rsidP="00130A33">
            <w:pPr>
              <w:spacing w:before="60" w:after="60" w:line="240" w:lineRule="auto"/>
              <w:jc w:val="left"/>
              <w:rPr>
                <w:del w:id="2255" w:author="Thomas Richardson" w:date="2022-06-07T21:19:00Z"/>
                <w:rFonts w:cs="Arial"/>
                <w:b/>
                <w:bCs/>
                <w:sz w:val="16"/>
                <w:szCs w:val="16"/>
                <w:lang w:eastAsia="en-US"/>
              </w:rPr>
            </w:pPr>
          </w:p>
        </w:tc>
      </w:tr>
      <w:tr w:rsidR="00E33502" w:rsidRPr="00E343E2" w:rsidDel="00734634" w14:paraId="12BDC815" w14:textId="77777777" w:rsidTr="00681EDD">
        <w:trPr>
          <w:cantSplit/>
          <w:del w:id="2256" w:author="Thomas Richardson" w:date="2022-06-07T21:19:00Z"/>
        </w:trPr>
        <w:tc>
          <w:tcPr>
            <w:tcW w:w="3042" w:type="dxa"/>
            <w:gridSpan w:val="2"/>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129AAC9" w14:textId="135347FF" w:rsidR="00130A33" w:rsidRPr="00E343E2" w:rsidDel="00734634" w:rsidRDefault="00130A33" w:rsidP="00130A33">
            <w:pPr>
              <w:spacing w:before="60" w:after="60" w:line="240" w:lineRule="auto"/>
              <w:jc w:val="left"/>
              <w:rPr>
                <w:del w:id="2257" w:author="Thomas Richardson" w:date="2022-06-07T21:19:00Z"/>
                <w:rFonts w:cs="Arial"/>
                <w:sz w:val="16"/>
                <w:szCs w:val="16"/>
                <w:lang w:eastAsia="en-US"/>
              </w:rPr>
            </w:pPr>
            <w:del w:id="2258" w:author="Thomas Richardson" w:date="2022-06-07T21:19:00Z">
              <w:r w:rsidRPr="00E343E2" w:rsidDel="00734634">
                <w:rPr>
                  <w:sz w:val="16"/>
                  <w:szCs w:val="16"/>
                </w:rPr>
                <w:delText>--</w:delText>
              </w:r>
            </w:del>
          </w:p>
        </w:tc>
        <w:tc>
          <w:tcPr>
            <w:tcW w:w="1607" w:type="dxa"/>
            <w:gridSpan w:val="2"/>
            <w:tcBorders>
              <w:top w:val="single" w:sz="8" w:space="0" w:color="000000"/>
              <w:left w:val="nil"/>
              <w:bottom w:val="single" w:sz="8" w:space="0" w:color="000000"/>
              <w:right w:val="single" w:sz="4" w:space="0" w:color="auto"/>
            </w:tcBorders>
            <w:shd w:val="clear" w:color="auto" w:fill="auto"/>
            <w:tcMar>
              <w:left w:w="108" w:type="dxa"/>
              <w:right w:w="108" w:type="dxa"/>
            </w:tcMar>
          </w:tcPr>
          <w:p w14:paraId="368986DC" w14:textId="2AE0994E" w:rsidR="00130A33" w:rsidRPr="00E343E2" w:rsidDel="00734634" w:rsidRDefault="00130A33" w:rsidP="00130A33">
            <w:pPr>
              <w:spacing w:before="60" w:after="60" w:line="240" w:lineRule="auto"/>
              <w:jc w:val="center"/>
              <w:rPr>
                <w:del w:id="2259" w:author="Thomas Richardson" w:date="2022-06-07T21:19:00Z"/>
                <w:rFonts w:cs="Arial"/>
                <w:sz w:val="16"/>
                <w:szCs w:val="16"/>
                <w:lang w:eastAsia="en-US"/>
              </w:rPr>
            </w:pPr>
            <w:del w:id="2260" w:author="Thomas Richardson" w:date="2022-06-07T21:19:00Z">
              <w:r w:rsidRPr="00E343E2" w:rsidDel="00734634">
                <w:rPr>
                  <w:sz w:val="16"/>
                  <w:szCs w:val="16"/>
                </w:rPr>
                <w:delText>0..*</w:delText>
              </w:r>
            </w:del>
          </w:p>
        </w:tc>
        <w:tc>
          <w:tcPr>
            <w:tcW w:w="1872" w:type="dxa"/>
            <w:gridSpan w:val="4"/>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5077559" w14:textId="056613A4" w:rsidR="00130A33" w:rsidRPr="00E343E2" w:rsidDel="00734634" w:rsidRDefault="00130A33" w:rsidP="00130A33">
            <w:pPr>
              <w:spacing w:before="60" w:after="60" w:line="240" w:lineRule="auto"/>
              <w:jc w:val="left"/>
              <w:rPr>
                <w:del w:id="2261" w:author="Thomas Richardson" w:date="2022-06-07T21:19:00Z"/>
                <w:rFonts w:cs="Arial"/>
                <w:b/>
                <w:bCs/>
                <w:sz w:val="16"/>
                <w:szCs w:val="16"/>
                <w:lang w:eastAsia="en-US"/>
              </w:rPr>
            </w:pPr>
          </w:p>
        </w:tc>
        <w:tc>
          <w:tcPr>
            <w:tcW w:w="3648" w:type="dxa"/>
            <w:gridSpan w:val="7"/>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A2DAAF4" w14:textId="0BB5C042" w:rsidR="00130A33" w:rsidRPr="00E343E2" w:rsidDel="00734634" w:rsidRDefault="00130A33" w:rsidP="00130A33">
            <w:pPr>
              <w:spacing w:before="60" w:after="60" w:line="240" w:lineRule="auto"/>
              <w:jc w:val="left"/>
              <w:rPr>
                <w:del w:id="2262" w:author="Thomas Richardson" w:date="2022-06-07T21:19:00Z"/>
                <w:rFonts w:cs="Arial"/>
                <w:sz w:val="16"/>
                <w:szCs w:val="16"/>
                <w:lang w:eastAsia="en-US"/>
              </w:rPr>
            </w:pPr>
            <w:del w:id="2263" w:author="Thomas Richardson" w:date="2022-06-07T21:19:00Z">
              <w:r w:rsidRPr="00E343E2" w:rsidDel="00734634">
                <w:rPr>
                  <w:sz w:val="16"/>
                  <w:szCs w:val="16"/>
                </w:rPr>
                <w:delText>Aggregation S100_SupportFileDiscoveryMetadata</w:delText>
              </w:r>
            </w:del>
          </w:p>
        </w:tc>
        <w:tc>
          <w:tcPr>
            <w:tcW w:w="4109" w:type="dxa"/>
            <w:gridSpan w:val="3"/>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5042163" w14:textId="569D4E9C" w:rsidR="00130A33" w:rsidRPr="00E343E2" w:rsidDel="00734634" w:rsidRDefault="00130A33" w:rsidP="00130A33">
            <w:pPr>
              <w:spacing w:before="60" w:after="60" w:line="240" w:lineRule="auto"/>
              <w:jc w:val="left"/>
              <w:rPr>
                <w:del w:id="2264" w:author="Thomas Richardson" w:date="2022-06-07T21:19:00Z"/>
                <w:rFonts w:cs="Arial"/>
                <w:b/>
                <w:bCs/>
                <w:sz w:val="16"/>
                <w:szCs w:val="16"/>
                <w:lang w:eastAsia="en-US"/>
              </w:rPr>
            </w:pPr>
          </w:p>
        </w:tc>
      </w:tr>
    </w:tbl>
    <w:p w14:paraId="66591107" w14:textId="77777777" w:rsidR="00130A33" w:rsidRPr="00130A33" w:rsidRDefault="00130A33" w:rsidP="00102CF0">
      <w:pPr>
        <w:spacing w:after="0"/>
        <w:rPr>
          <w:ins w:id="2265" w:author="Jeff Wootton" w:date="2022-07-11T17:31:00Z"/>
        </w:rPr>
      </w:pPr>
    </w:p>
    <w:p w14:paraId="59536819" w14:textId="10BE0F2E" w:rsidR="003440C2" w:rsidRPr="009F0C13" w:rsidRDefault="003440C2" w:rsidP="003440C2">
      <w:pPr>
        <w:pStyle w:val="Heading4"/>
        <w:keepLines/>
        <w:tabs>
          <w:tab w:val="clear" w:pos="940"/>
          <w:tab w:val="clear" w:pos="1140"/>
          <w:tab w:val="clear" w:pos="1360"/>
          <w:tab w:val="left" w:pos="993"/>
        </w:tabs>
        <w:spacing w:before="120" w:after="120" w:line="240" w:lineRule="auto"/>
        <w:ind w:left="993" w:hanging="993"/>
        <w:rPr>
          <w:ins w:id="2266" w:author="Teh Stand" w:date="2022-06-13T15:28:00Z"/>
        </w:rPr>
      </w:pPr>
      <w:ins w:id="2267" w:author="Teh Stand" w:date="2022-06-13T15:28:00Z">
        <w:r w:rsidRPr="009F0C13">
          <w:t>S100_</w:t>
        </w:r>
        <w:r>
          <w:t>NavigationPurpose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A12CC3" w:rsidRPr="00A04EA2" w14:paraId="1E25B987" w14:textId="77777777" w:rsidTr="009B43C4">
        <w:trPr>
          <w:cantSplit/>
          <w:trHeight w:val="277"/>
          <w:ins w:id="2268" w:author="Thomas Richardson" w:date="2022-06-07T21:06:00Z"/>
        </w:trPr>
        <w:tc>
          <w:tcPr>
            <w:tcW w:w="1393" w:type="dxa"/>
            <w:shd w:val="clear" w:color="auto" w:fill="D9D9D9" w:themeFill="background1" w:themeFillShade="D9"/>
          </w:tcPr>
          <w:p w14:paraId="6C6B5D20" w14:textId="77777777" w:rsidR="00A12CC3" w:rsidRPr="00A04EA2" w:rsidRDefault="00A12CC3" w:rsidP="00A37DD1">
            <w:pPr>
              <w:snapToGrid w:val="0"/>
              <w:spacing w:before="60" w:after="60" w:line="240" w:lineRule="auto"/>
              <w:rPr>
                <w:ins w:id="2269" w:author="Thomas Richardson" w:date="2022-06-07T21:06:00Z"/>
                <w:rFonts w:cs="Arial"/>
                <w:b/>
                <w:sz w:val="16"/>
                <w:szCs w:val="16"/>
              </w:rPr>
            </w:pPr>
            <w:bookmarkStart w:id="2270" w:name="_Hlk91097681"/>
            <w:ins w:id="2271" w:author="Thomas Richardson" w:date="2022-06-07T21:06:00Z">
              <w:r w:rsidRPr="00A04EA2">
                <w:rPr>
                  <w:rFonts w:cs="Arial"/>
                  <w:b/>
                  <w:sz w:val="16"/>
                  <w:szCs w:val="16"/>
                </w:rPr>
                <w:t>Role Name</w:t>
              </w:r>
            </w:ins>
          </w:p>
        </w:tc>
        <w:tc>
          <w:tcPr>
            <w:tcW w:w="3006" w:type="dxa"/>
            <w:shd w:val="clear" w:color="auto" w:fill="D9D9D9" w:themeFill="background1" w:themeFillShade="D9"/>
          </w:tcPr>
          <w:p w14:paraId="6DE08251" w14:textId="77777777" w:rsidR="00A12CC3" w:rsidRPr="00A04EA2" w:rsidRDefault="00A12CC3" w:rsidP="00A37DD1">
            <w:pPr>
              <w:snapToGrid w:val="0"/>
              <w:spacing w:before="60" w:after="60" w:line="240" w:lineRule="auto"/>
              <w:rPr>
                <w:ins w:id="2272" w:author="Thomas Richardson" w:date="2022-06-07T21:06:00Z"/>
                <w:rFonts w:cs="Arial"/>
                <w:b/>
                <w:sz w:val="16"/>
                <w:szCs w:val="16"/>
              </w:rPr>
            </w:pPr>
            <w:ins w:id="2273" w:author="Thomas Richardson" w:date="2022-06-07T21:06:00Z">
              <w:r w:rsidRPr="00A04EA2">
                <w:rPr>
                  <w:rFonts w:cs="Arial"/>
                  <w:b/>
                  <w:sz w:val="16"/>
                  <w:szCs w:val="16"/>
                </w:rPr>
                <w:t>Name</w:t>
              </w:r>
            </w:ins>
          </w:p>
        </w:tc>
        <w:tc>
          <w:tcPr>
            <w:tcW w:w="3420" w:type="dxa"/>
            <w:shd w:val="clear" w:color="auto" w:fill="D9D9D9" w:themeFill="background1" w:themeFillShade="D9"/>
          </w:tcPr>
          <w:p w14:paraId="58F45AA1" w14:textId="77777777" w:rsidR="00A12CC3" w:rsidRPr="00A04EA2" w:rsidRDefault="00A12CC3" w:rsidP="00A37DD1">
            <w:pPr>
              <w:snapToGrid w:val="0"/>
              <w:spacing w:before="60" w:after="60" w:line="240" w:lineRule="auto"/>
              <w:rPr>
                <w:ins w:id="2274" w:author="Thomas Richardson" w:date="2022-06-07T21:06:00Z"/>
                <w:rFonts w:cs="Arial"/>
                <w:b/>
                <w:sz w:val="16"/>
                <w:szCs w:val="16"/>
              </w:rPr>
            </w:pPr>
            <w:ins w:id="2275" w:author="Thomas Richardson" w:date="2022-06-07T21:06:00Z">
              <w:r w:rsidRPr="00A04EA2">
                <w:rPr>
                  <w:rFonts w:cs="Arial"/>
                  <w:b/>
                  <w:sz w:val="16"/>
                  <w:szCs w:val="16"/>
                </w:rPr>
                <w:t>Description</w:t>
              </w:r>
            </w:ins>
          </w:p>
        </w:tc>
        <w:tc>
          <w:tcPr>
            <w:tcW w:w="804" w:type="dxa"/>
            <w:shd w:val="clear" w:color="auto" w:fill="D9D9D9" w:themeFill="background1" w:themeFillShade="D9"/>
          </w:tcPr>
          <w:p w14:paraId="3145C069" w14:textId="77777777" w:rsidR="00A12CC3" w:rsidRPr="00A04EA2" w:rsidRDefault="00A12CC3" w:rsidP="00A37DD1">
            <w:pPr>
              <w:snapToGrid w:val="0"/>
              <w:spacing w:before="60" w:after="60" w:line="240" w:lineRule="auto"/>
              <w:jc w:val="center"/>
              <w:rPr>
                <w:ins w:id="2276" w:author="Thomas Richardson" w:date="2022-06-07T21:06:00Z"/>
                <w:rFonts w:cs="Arial"/>
                <w:b/>
                <w:sz w:val="16"/>
                <w:szCs w:val="16"/>
              </w:rPr>
            </w:pPr>
            <w:ins w:id="2277" w:author="Thomas Richardson" w:date="2022-06-07T21:06:00Z">
              <w:r w:rsidRPr="00A04EA2">
                <w:rPr>
                  <w:rFonts w:cs="Arial"/>
                  <w:b/>
                  <w:sz w:val="16"/>
                  <w:szCs w:val="16"/>
                </w:rPr>
                <w:t>Code</w:t>
              </w:r>
            </w:ins>
          </w:p>
        </w:tc>
        <w:tc>
          <w:tcPr>
            <w:tcW w:w="5528" w:type="dxa"/>
            <w:shd w:val="clear" w:color="auto" w:fill="D9D9D9" w:themeFill="background1" w:themeFillShade="D9"/>
          </w:tcPr>
          <w:p w14:paraId="5BF34187" w14:textId="77777777" w:rsidR="00A12CC3" w:rsidRPr="00A04EA2" w:rsidRDefault="00A12CC3" w:rsidP="00A37DD1">
            <w:pPr>
              <w:snapToGrid w:val="0"/>
              <w:spacing w:before="60" w:after="60" w:line="240" w:lineRule="auto"/>
              <w:rPr>
                <w:ins w:id="2278" w:author="Thomas Richardson" w:date="2022-06-07T21:06:00Z"/>
                <w:rFonts w:cs="Arial"/>
                <w:b/>
                <w:sz w:val="16"/>
                <w:szCs w:val="16"/>
              </w:rPr>
            </w:pPr>
            <w:ins w:id="2279" w:author="Thomas Richardson" w:date="2022-06-07T21:06:00Z">
              <w:r w:rsidRPr="00A04EA2">
                <w:rPr>
                  <w:rFonts w:cs="Arial"/>
                  <w:b/>
                  <w:sz w:val="16"/>
                  <w:szCs w:val="16"/>
                </w:rPr>
                <w:t>Remarks</w:t>
              </w:r>
            </w:ins>
          </w:p>
        </w:tc>
      </w:tr>
      <w:tr w:rsidR="00A12CC3" w:rsidRPr="00A04EA2" w14:paraId="4AB79712" w14:textId="77777777" w:rsidTr="009B43C4">
        <w:trPr>
          <w:cantSplit/>
          <w:trHeight w:val="305"/>
          <w:ins w:id="2280" w:author="Thomas Richardson" w:date="2022-06-07T21:06:00Z"/>
        </w:trPr>
        <w:tc>
          <w:tcPr>
            <w:tcW w:w="1393" w:type="dxa"/>
          </w:tcPr>
          <w:p w14:paraId="284B2F95" w14:textId="77777777" w:rsidR="00A12CC3" w:rsidRPr="00A04EA2" w:rsidRDefault="00A12CC3" w:rsidP="00A37DD1">
            <w:pPr>
              <w:snapToGrid w:val="0"/>
              <w:spacing w:before="60" w:after="60" w:line="240" w:lineRule="auto"/>
              <w:rPr>
                <w:ins w:id="2281" w:author="Thomas Richardson" w:date="2022-06-07T21:06:00Z"/>
                <w:rFonts w:cs="Arial"/>
                <w:sz w:val="16"/>
                <w:szCs w:val="16"/>
              </w:rPr>
            </w:pPr>
            <w:ins w:id="2282" w:author="Thomas Richardson" w:date="2022-06-07T21:06:00Z">
              <w:r w:rsidRPr="00A04EA2">
                <w:rPr>
                  <w:rFonts w:cs="Arial"/>
                  <w:sz w:val="16"/>
                  <w:szCs w:val="16"/>
                </w:rPr>
                <w:t>Enumeration</w:t>
              </w:r>
            </w:ins>
          </w:p>
        </w:tc>
        <w:tc>
          <w:tcPr>
            <w:tcW w:w="3006" w:type="dxa"/>
          </w:tcPr>
          <w:p w14:paraId="676D422A" w14:textId="77777777" w:rsidR="00A12CC3" w:rsidRPr="00A04EA2" w:rsidRDefault="00A12CC3" w:rsidP="00A37DD1">
            <w:pPr>
              <w:snapToGrid w:val="0"/>
              <w:spacing w:before="60" w:after="60" w:line="240" w:lineRule="auto"/>
              <w:rPr>
                <w:ins w:id="2283" w:author="Thomas Richardson" w:date="2022-06-07T21:06:00Z"/>
                <w:rFonts w:cs="Arial"/>
                <w:sz w:val="16"/>
                <w:szCs w:val="16"/>
              </w:rPr>
            </w:pPr>
            <w:ins w:id="2284" w:author="Thomas Richardson" w:date="2022-06-07T21:06:00Z">
              <w:r w:rsidRPr="00A04EA2">
                <w:rPr>
                  <w:rFonts w:cs="Arial"/>
                  <w:sz w:val="16"/>
                  <w:szCs w:val="16"/>
                </w:rPr>
                <w:t>S100_NavigationPurpose</w:t>
              </w:r>
            </w:ins>
          </w:p>
        </w:tc>
        <w:tc>
          <w:tcPr>
            <w:tcW w:w="3420" w:type="dxa"/>
          </w:tcPr>
          <w:p w14:paraId="659039B2" w14:textId="77777777" w:rsidR="00A12CC3" w:rsidRPr="00A04EA2" w:rsidRDefault="00A12CC3" w:rsidP="00A37DD1">
            <w:pPr>
              <w:snapToGrid w:val="0"/>
              <w:spacing w:before="60" w:after="60" w:line="240" w:lineRule="auto"/>
              <w:rPr>
                <w:ins w:id="2285" w:author="Thomas Richardson" w:date="2022-06-07T21:06:00Z"/>
                <w:rFonts w:cs="Arial"/>
                <w:sz w:val="16"/>
                <w:szCs w:val="16"/>
              </w:rPr>
            </w:pPr>
            <w:ins w:id="2286" w:author="Thomas Richardson" w:date="2022-06-07T21:06:00Z">
              <w:r w:rsidRPr="00A04EA2">
                <w:rPr>
                  <w:rFonts w:cs="Arial"/>
                  <w:sz w:val="16"/>
                  <w:szCs w:val="16"/>
                </w:rPr>
                <w:t xml:space="preserve">The purpose of the </w:t>
              </w:r>
              <w:r>
                <w:rPr>
                  <w:rFonts w:cs="Arial"/>
                  <w:sz w:val="16"/>
                  <w:szCs w:val="16"/>
                </w:rPr>
                <w:t>d</w:t>
              </w:r>
              <w:r w:rsidRPr="00A04EA2">
                <w:rPr>
                  <w:rFonts w:cs="Arial"/>
                  <w:sz w:val="16"/>
                  <w:szCs w:val="16"/>
                </w:rPr>
                <w:t>ataset</w:t>
              </w:r>
            </w:ins>
          </w:p>
        </w:tc>
        <w:tc>
          <w:tcPr>
            <w:tcW w:w="804" w:type="dxa"/>
          </w:tcPr>
          <w:p w14:paraId="690245D7" w14:textId="77777777" w:rsidR="00A12CC3" w:rsidRPr="00A04EA2" w:rsidRDefault="00A12CC3" w:rsidP="00A37DD1">
            <w:pPr>
              <w:snapToGrid w:val="0"/>
              <w:spacing w:before="60" w:after="60" w:line="240" w:lineRule="auto"/>
              <w:jc w:val="center"/>
              <w:rPr>
                <w:ins w:id="2287" w:author="Thomas Richardson" w:date="2022-06-07T21:06:00Z"/>
                <w:rFonts w:cs="Arial"/>
                <w:sz w:val="16"/>
                <w:szCs w:val="16"/>
              </w:rPr>
            </w:pPr>
            <w:ins w:id="2288" w:author="Thomas Richardson" w:date="2022-06-07T21:06:00Z">
              <w:r w:rsidRPr="00A04EA2">
                <w:rPr>
                  <w:rFonts w:cs="Arial"/>
                  <w:sz w:val="16"/>
                  <w:szCs w:val="16"/>
                </w:rPr>
                <w:t>-</w:t>
              </w:r>
            </w:ins>
          </w:p>
        </w:tc>
        <w:tc>
          <w:tcPr>
            <w:tcW w:w="5528" w:type="dxa"/>
          </w:tcPr>
          <w:p w14:paraId="173E43B1" w14:textId="77777777" w:rsidR="00A12CC3" w:rsidRPr="00A04EA2" w:rsidRDefault="00A12CC3" w:rsidP="00A37DD1">
            <w:pPr>
              <w:spacing w:before="60" w:after="60" w:line="240" w:lineRule="auto"/>
              <w:rPr>
                <w:ins w:id="2289" w:author="Thomas Richardson" w:date="2022-06-07T21:06:00Z"/>
                <w:rFonts w:cs="Arial"/>
                <w:sz w:val="16"/>
                <w:szCs w:val="16"/>
              </w:rPr>
            </w:pPr>
            <w:ins w:id="2290" w:author="Thomas Richardson" w:date="2022-06-07T21:06:00Z">
              <w:r w:rsidRPr="00A04EA2" w:rsidDel="006A2EDF">
                <w:rPr>
                  <w:rFonts w:cs="Arial"/>
                  <w:sz w:val="16"/>
                  <w:szCs w:val="16"/>
                  <w:lang w:eastAsia="en-US"/>
                </w:rPr>
                <w:t xml:space="preserve"> </w:t>
              </w:r>
            </w:ins>
          </w:p>
        </w:tc>
      </w:tr>
      <w:tr w:rsidR="00A12CC3" w:rsidRPr="00A04EA2" w14:paraId="00663389" w14:textId="77777777" w:rsidTr="009B43C4">
        <w:trPr>
          <w:cantSplit/>
          <w:trHeight w:val="277"/>
          <w:ins w:id="2291" w:author="Thomas Richardson" w:date="2022-06-07T21:06:00Z"/>
        </w:trPr>
        <w:tc>
          <w:tcPr>
            <w:tcW w:w="1393" w:type="dxa"/>
          </w:tcPr>
          <w:p w14:paraId="002B691B" w14:textId="77777777" w:rsidR="00A12CC3" w:rsidRPr="00A04EA2" w:rsidRDefault="00A12CC3" w:rsidP="00A37DD1">
            <w:pPr>
              <w:snapToGrid w:val="0"/>
              <w:spacing w:before="60" w:after="60" w:line="240" w:lineRule="auto"/>
              <w:rPr>
                <w:ins w:id="2292" w:author="Thomas Richardson" w:date="2022-06-07T21:06:00Z"/>
                <w:rFonts w:cs="Arial"/>
                <w:sz w:val="16"/>
                <w:szCs w:val="16"/>
              </w:rPr>
            </w:pPr>
            <w:ins w:id="2293" w:author="Thomas Richardson" w:date="2022-06-07T21:06:00Z">
              <w:r w:rsidRPr="00A04EA2">
                <w:rPr>
                  <w:rFonts w:cs="Arial"/>
                  <w:sz w:val="16"/>
                  <w:szCs w:val="16"/>
                </w:rPr>
                <w:t>Value</w:t>
              </w:r>
            </w:ins>
          </w:p>
        </w:tc>
        <w:tc>
          <w:tcPr>
            <w:tcW w:w="3006" w:type="dxa"/>
          </w:tcPr>
          <w:p w14:paraId="1C6BE2F0" w14:textId="77777777" w:rsidR="00A12CC3" w:rsidRPr="00A04EA2" w:rsidRDefault="00A12CC3" w:rsidP="00A37DD1">
            <w:pPr>
              <w:snapToGrid w:val="0"/>
              <w:spacing w:before="60" w:after="60" w:line="240" w:lineRule="auto"/>
              <w:rPr>
                <w:ins w:id="2294" w:author="Thomas Richardson" w:date="2022-06-07T21:06:00Z"/>
                <w:rFonts w:cs="Arial"/>
                <w:sz w:val="16"/>
                <w:szCs w:val="16"/>
              </w:rPr>
            </w:pPr>
            <w:ins w:id="2295" w:author="Thomas Richardson" w:date="2022-06-07T21:06:00Z">
              <w:r w:rsidRPr="00A04EA2">
                <w:rPr>
                  <w:rFonts w:cs="Arial"/>
                  <w:sz w:val="16"/>
                  <w:szCs w:val="16"/>
                </w:rPr>
                <w:t>port</w:t>
              </w:r>
            </w:ins>
          </w:p>
        </w:tc>
        <w:tc>
          <w:tcPr>
            <w:tcW w:w="3420" w:type="dxa"/>
          </w:tcPr>
          <w:p w14:paraId="71EDD885" w14:textId="77777777" w:rsidR="00A12CC3" w:rsidRPr="00A04EA2" w:rsidRDefault="00A12CC3" w:rsidP="00A37DD1">
            <w:pPr>
              <w:snapToGrid w:val="0"/>
              <w:spacing w:before="60" w:after="60" w:line="240" w:lineRule="auto"/>
              <w:rPr>
                <w:ins w:id="2296" w:author="Thomas Richardson" w:date="2022-06-07T21:06:00Z"/>
                <w:rFonts w:cs="Arial"/>
                <w:sz w:val="16"/>
                <w:szCs w:val="16"/>
              </w:rPr>
            </w:pPr>
            <w:ins w:id="2297" w:author="Thomas Richardson" w:date="2022-06-07T21:06:00Z">
              <w:r w:rsidRPr="00A04EA2">
                <w:rPr>
                  <w:rFonts w:cs="Arial"/>
                  <w:sz w:val="16"/>
                  <w:szCs w:val="16"/>
                </w:rPr>
                <w:t>For port and near shore operations</w:t>
              </w:r>
            </w:ins>
          </w:p>
        </w:tc>
        <w:tc>
          <w:tcPr>
            <w:tcW w:w="804" w:type="dxa"/>
          </w:tcPr>
          <w:p w14:paraId="4C984B8B" w14:textId="77777777" w:rsidR="00A12CC3" w:rsidRPr="00A04EA2" w:rsidRDefault="00A12CC3" w:rsidP="00A37DD1">
            <w:pPr>
              <w:snapToGrid w:val="0"/>
              <w:spacing w:before="60" w:after="60" w:line="240" w:lineRule="auto"/>
              <w:jc w:val="center"/>
              <w:rPr>
                <w:ins w:id="2298" w:author="Thomas Richardson" w:date="2022-06-07T21:06:00Z"/>
                <w:rFonts w:cs="Arial"/>
                <w:sz w:val="16"/>
                <w:szCs w:val="16"/>
              </w:rPr>
            </w:pPr>
            <w:ins w:id="2299" w:author="Thomas Richardson" w:date="2022-06-07T21:06:00Z">
              <w:r w:rsidRPr="00A04EA2">
                <w:rPr>
                  <w:rFonts w:cs="Arial"/>
                  <w:sz w:val="16"/>
                  <w:szCs w:val="16"/>
                </w:rPr>
                <w:t>1</w:t>
              </w:r>
            </w:ins>
          </w:p>
        </w:tc>
        <w:tc>
          <w:tcPr>
            <w:tcW w:w="5528" w:type="dxa"/>
          </w:tcPr>
          <w:p w14:paraId="0996FCA0" w14:textId="77777777" w:rsidR="00A12CC3" w:rsidRPr="00A04EA2" w:rsidRDefault="00A12CC3" w:rsidP="00A37DD1">
            <w:pPr>
              <w:snapToGrid w:val="0"/>
              <w:spacing w:before="60" w:after="60" w:line="240" w:lineRule="auto"/>
              <w:rPr>
                <w:ins w:id="2300" w:author="Thomas Richardson" w:date="2022-06-07T21:06:00Z"/>
                <w:rFonts w:cs="Arial"/>
                <w:sz w:val="16"/>
                <w:szCs w:val="16"/>
              </w:rPr>
            </w:pPr>
            <w:ins w:id="2301" w:author="Thomas Richardson" w:date="2022-06-07T21:06:00Z">
              <w:r w:rsidRPr="00A04EA2">
                <w:rPr>
                  <w:rFonts w:cs="Arial"/>
                  <w:sz w:val="16"/>
                  <w:szCs w:val="16"/>
                </w:rPr>
                <w:t>-</w:t>
              </w:r>
            </w:ins>
          </w:p>
        </w:tc>
      </w:tr>
      <w:tr w:rsidR="00A12CC3" w:rsidRPr="00A04EA2" w14:paraId="714922C7" w14:textId="77777777" w:rsidTr="009B43C4">
        <w:trPr>
          <w:cantSplit/>
          <w:trHeight w:val="277"/>
          <w:ins w:id="2302" w:author="Thomas Richardson" w:date="2022-06-07T21:06:00Z"/>
        </w:trPr>
        <w:tc>
          <w:tcPr>
            <w:tcW w:w="1393" w:type="dxa"/>
          </w:tcPr>
          <w:p w14:paraId="6BD3C517" w14:textId="77777777" w:rsidR="00A12CC3" w:rsidRPr="00A04EA2" w:rsidRDefault="00A12CC3" w:rsidP="00A37DD1">
            <w:pPr>
              <w:snapToGrid w:val="0"/>
              <w:spacing w:before="60" w:after="60" w:line="240" w:lineRule="auto"/>
              <w:rPr>
                <w:ins w:id="2303" w:author="Thomas Richardson" w:date="2022-06-07T21:06:00Z"/>
                <w:rFonts w:cs="Arial"/>
                <w:sz w:val="16"/>
                <w:szCs w:val="16"/>
              </w:rPr>
            </w:pPr>
            <w:ins w:id="2304" w:author="Thomas Richardson" w:date="2022-06-07T21:06:00Z">
              <w:r w:rsidRPr="00A04EA2">
                <w:rPr>
                  <w:rFonts w:cs="Arial"/>
                  <w:sz w:val="16"/>
                  <w:szCs w:val="16"/>
                </w:rPr>
                <w:t>Value</w:t>
              </w:r>
            </w:ins>
          </w:p>
        </w:tc>
        <w:tc>
          <w:tcPr>
            <w:tcW w:w="3006" w:type="dxa"/>
          </w:tcPr>
          <w:p w14:paraId="363CF7A6" w14:textId="77777777" w:rsidR="00A12CC3" w:rsidRPr="00A04EA2" w:rsidRDefault="00A12CC3" w:rsidP="00A37DD1">
            <w:pPr>
              <w:snapToGrid w:val="0"/>
              <w:spacing w:before="60" w:after="60" w:line="240" w:lineRule="auto"/>
              <w:rPr>
                <w:ins w:id="2305" w:author="Thomas Richardson" w:date="2022-06-07T21:06:00Z"/>
                <w:rFonts w:cs="Arial"/>
                <w:sz w:val="16"/>
                <w:szCs w:val="16"/>
              </w:rPr>
            </w:pPr>
            <w:ins w:id="2306" w:author="Thomas Richardson" w:date="2022-06-07T21:06:00Z">
              <w:r w:rsidRPr="00A04EA2">
                <w:rPr>
                  <w:rFonts w:cs="Arial"/>
                  <w:sz w:val="16"/>
                  <w:szCs w:val="16"/>
                </w:rPr>
                <w:t>transit</w:t>
              </w:r>
            </w:ins>
          </w:p>
        </w:tc>
        <w:tc>
          <w:tcPr>
            <w:tcW w:w="3420" w:type="dxa"/>
          </w:tcPr>
          <w:p w14:paraId="5BF55992" w14:textId="77777777" w:rsidR="00A12CC3" w:rsidRPr="00A04EA2" w:rsidRDefault="00A12CC3" w:rsidP="00A37DD1">
            <w:pPr>
              <w:snapToGrid w:val="0"/>
              <w:spacing w:before="60" w:after="60" w:line="240" w:lineRule="auto"/>
              <w:rPr>
                <w:ins w:id="2307" w:author="Thomas Richardson" w:date="2022-06-07T21:06:00Z"/>
                <w:rFonts w:cs="Arial"/>
                <w:sz w:val="16"/>
                <w:szCs w:val="16"/>
              </w:rPr>
            </w:pPr>
            <w:ins w:id="2308" w:author="Thomas Richardson" w:date="2022-06-07T21:06:00Z">
              <w:r w:rsidRPr="00A04EA2">
                <w:rPr>
                  <w:rFonts w:cs="Arial"/>
                  <w:sz w:val="16"/>
                  <w:szCs w:val="16"/>
                </w:rPr>
                <w:t>For coast and planning purposes</w:t>
              </w:r>
            </w:ins>
          </w:p>
        </w:tc>
        <w:tc>
          <w:tcPr>
            <w:tcW w:w="804" w:type="dxa"/>
          </w:tcPr>
          <w:p w14:paraId="6E7A0DB4" w14:textId="77777777" w:rsidR="00A12CC3" w:rsidRPr="00A04EA2" w:rsidRDefault="00A12CC3" w:rsidP="00A37DD1">
            <w:pPr>
              <w:snapToGrid w:val="0"/>
              <w:spacing w:before="60" w:after="60" w:line="240" w:lineRule="auto"/>
              <w:jc w:val="center"/>
              <w:rPr>
                <w:ins w:id="2309" w:author="Thomas Richardson" w:date="2022-06-07T21:06:00Z"/>
                <w:rFonts w:cs="Arial"/>
                <w:sz w:val="16"/>
                <w:szCs w:val="16"/>
              </w:rPr>
            </w:pPr>
            <w:ins w:id="2310" w:author="Thomas Richardson" w:date="2022-06-07T21:06:00Z">
              <w:r w:rsidRPr="00A04EA2">
                <w:rPr>
                  <w:rFonts w:cs="Arial"/>
                  <w:sz w:val="16"/>
                  <w:szCs w:val="16"/>
                </w:rPr>
                <w:t>2</w:t>
              </w:r>
            </w:ins>
          </w:p>
        </w:tc>
        <w:tc>
          <w:tcPr>
            <w:tcW w:w="5528" w:type="dxa"/>
          </w:tcPr>
          <w:p w14:paraId="5B6CA029" w14:textId="77777777" w:rsidR="00A12CC3" w:rsidRPr="00A04EA2" w:rsidRDefault="00A12CC3" w:rsidP="00A37DD1">
            <w:pPr>
              <w:snapToGrid w:val="0"/>
              <w:spacing w:before="60" w:after="60" w:line="240" w:lineRule="auto"/>
              <w:rPr>
                <w:ins w:id="2311" w:author="Thomas Richardson" w:date="2022-06-07T21:06:00Z"/>
                <w:rFonts w:cs="Arial"/>
                <w:sz w:val="16"/>
                <w:szCs w:val="16"/>
              </w:rPr>
            </w:pPr>
            <w:ins w:id="2312" w:author="Thomas Richardson" w:date="2022-06-07T21:06:00Z">
              <w:r w:rsidRPr="00A04EA2">
                <w:rPr>
                  <w:rFonts w:cs="Arial"/>
                  <w:sz w:val="16"/>
                  <w:szCs w:val="16"/>
                </w:rPr>
                <w:t>-</w:t>
              </w:r>
            </w:ins>
          </w:p>
        </w:tc>
      </w:tr>
      <w:tr w:rsidR="00A12CC3" w:rsidRPr="00A04EA2" w14:paraId="62FC50F2" w14:textId="77777777" w:rsidTr="009B43C4">
        <w:trPr>
          <w:cantSplit/>
          <w:trHeight w:val="305"/>
          <w:ins w:id="2313" w:author="Thomas Richardson" w:date="2022-06-07T21:06:00Z"/>
        </w:trPr>
        <w:tc>
          <w:tcPr>
            <w:tcW w:w="1393" w:type="dxa"/>
          </w:tcPr>
          <w:p w14:paraId="1DC81CFD" w14:textId="77777777" w:rsidR="00A12CC3" w:rsidRPr="00A04EA2" w:rsidRDefault="00A12CC3" w:rsidP="00A37DD1">
            <w:pPr>
              <w:snapToGrid w:val="0"/>
              <w:spacing w:before="60" w:after="60" w:line="240" w:lineRule="auto"/>
              <w:rPr>
                <w:ins w:id="2314" w:author="Thomas Richardson" w:date="2022-06-07T21:06:00Z"/>
                <w:rFonts w:cs="Arial"/>
                <w:sz w:val="16"/>
                <w:szCs w:val="16"/>
              </w:rPr>
            </w:pPr>
            <w:ins w:id="2315" w:author="Thomas Richardson" w:date="2022-06-07T21:06:00Z">
              <w:r w:rsidRPr="00A04EA2">
                <w:rPr>
                  <w:rFonts w:cs="Arial"/>
                  <w:sz w:val="16"/>
                  <w:szCs w:val="16"/>
                </w:rPr>
                <w:t>Value</w:t>
              </w:r>
            </w:ins>
          </w:p>
        </w:tc>
        <w:tc>
          <w:tcPr>
            <w:tcW w:w="3006" w:type="dxa"/>
          </w:tcPr>
          <w:p w14:paraId="210CD095" w14:textId="77777777" w:rsidR="00A12CC3" w:rsidRPr="00A04EA2" w:rsidRDefault="00A12CC3" w:rsidP="00A37DD1">
            <w:pPr>
              <w:snapToGrid w:val="0"/>
              <w:spacing w:before="60" w:after="60" w:line="240" w:lineRule="auto"/>
              <w:rPr>
                <w:ins w:id="2316" w:author="Thomas Richardson" w:date="2022-06-07T21:06:00Z"/>
                <w:rFonts w:cs="Arial"/>
                <w:sz w:val="16"/>
                <w:szCs w:val="16"/>
              </w:rPr>
            </w:pPr>
            <w:ins w:id="2317" w:author="Thomas Richardson" w:date="2022-06-07T21:06:00Z">
              <w:r w:rsidRPr="00A04EA2">
                <w:rPr>
                  <w:rFonts w:cs="Arial"/>
                  <w:sz w:val="16"/>
                  <w:szCs w:val="16"/>
                </w:rPr>
                <w:t>overview</w:t>
              </w:r>
            </w:ins>
          </w:p>
        </w:tc>
        <w:tc>
          <w:tcPr>
            <w:tcW w:w="3420" w:type="dxa"/>
          </w:tcPr>
          <w:p w14:paraId="03AAA03A" w14:textId="77777777" w:rsidR="00A12CC3" w:rsidRPr="00A04EA2" w:rsidRDefault="00A12CC3" w:rsidP="00A37DD1">
            <w:pPr>
              <w:snapToGrid w:val="0"/>
              <w:spacing w:before="60" w:after="60" w:line="240" w:lineRule="auto"/>
              <w:rPr>
                <w:ins w:id="2318" w:author="Thomas Richardson" w:date="2022-06-07T21:06:00Z"/>
                <w:rFonts w:cs="Arial"/>
                <w:sz w:val="16"/>
                <w:szCs w:val="16"/>
              </w:rPr>
            </w:pPr>
            <w:ins w:id="2319" w:author="Thomas Richardson" w:date="2022-06-07T21:06:00Z">
              <w:r w:rsidRPr="00A04EA2">
                <w:rPr>
                  <w:rFonts w:cs="Arial"/>
                  <w:sz w:val="16"/>
                  <w:szCs w:val="16"/>
                </w:rPr>
                <w:t>For ocean crossing and planning purposes</w:t>
              </w:r>
            </w:ins>
          </w:p>
        </w:tc>
        <w:tc>
          <w:tcPr>
            <w:tcW w:w="804" w:type="dxa"/>
          </w:tcPr>
          <w:p w14:paraId="43D1781C" w14:textId="77777777" w:rsidR="00A12CC3" w:rsidRPr="00A04EA2" w:rsidRDefault="00A12CC3" w:rsidP="00A37DD1">
            <w:pPr>
              <w:snapToGrid w:val="0"/>
              <w:spacing w:before="60" w:after="60" w:line="240" w:lineRule="auto"/>
              <w:jc w:val="center"/>
              <w:rPr>
                <w:ins w:id="2320" w:author="Thomas Richardson" w:date="2022-06-07T21:06:00Z"/>
                <w:rFonts w:cs="Arial"/>
                <w:sz w:val="16"/>
                <w:szCs w:val="16"/>
              </w:rPr>
            </w:pPr>
            <w:ins w:id="2321" w:author="Thomas Richardson" w:date="2022-06-07T21:06:00Z">
              <w:r w:rsidRPr="00A04EA2">
                <w:rPr>
                  <w:rFonts w:cs="Arial"/>
                  <w:sz w:val="16"/>
                  <w:szCs w:val="16"/>
                </w:rPr>
                <w:t>3</w:t>
              </w:r>
            </w:ins>
          </w:p>
        </w:tc>
        <w:tc>
          <w:tcPr>
            <w:tcW w:w="5528" w:type="dxa"/>
          </w:tcPr>
          <w:p w14:paraId="55F99600" w14:textId="77777777" w:rsidR="00A12CC3" w:rsidRPr="00A04EA2" w:rsidRDefault="00A12CC3" w:rsidP="00A37DD1">
            <w:pPr>
              <w:snapToGrid w:val="0"/>
              <w:spacing w:before="60" w:after="60" w:line="240" w:lineRule="auto"/>
              <w:rPr>
                <w:ins w:id="2322" w:author="Thomas Richardson" w:date="2022-06-07T21:06:00Z"/>
                <w:rFonts w:cs="Arial"/>
                <w:sz w:val="16"/>
                <w:szCs w:val="16"/>
              </w:rPr>
            </w:pPr>
            <w:ins w:id="2323" w:author="Thomas Richardson" w:date="2022-06-07T21:06:00Z">
              <w:r w:rsidRPr="00A04EA2">
                <w:rPr>
                  <w:rFonts w:cs="Arial"/>
                  <w:sz w:val="16"/>
                  <w:szCs w:val="16"/>
                </w:rPr>
                <w:t>-</w:t>
              </w:r>
            </w:ins>
          </w:p>
        </w:tc>
      </w:tr>
      <w:bookmarkEnd w:id="2270"/>
    </w:tbl>
    <w:p w14:paraId="49A43DAC" w14:textId="77777777" w:rsidR="00535AD2" w:rsidRPr="00F16816" w:rsidRDefault="00535AD2" w:rsidP="009B43C4">
      <w:pPr>
        <w:spacing w:after="0" w:line="240" w:lineRule="auto"/>
      </w:pPr>
    </w:p>
    <w:p w14:paraId="13708B0D" w14:textId="0C5697BE" w:rsidR="00E73EDF" w:rsidRPr="009F0C13" w:rsidRDefault="00E4720B" w:rsidP="009B43C4">
      <w:pPr>
        <w:pStyle w:val="Heading4"/>
        <w:keepLines/>
        <w:tabs>
          <w:tab w:val="clear" w:pos="940"/>
          <w:tab w:val="clear" w:pos="1140"/>
          <w:tab w:val="clear" w:pos="1360"/>
          <w:tab w:val="left" w:pos="993"/>
        </w:tabs>
        <w:spacing w:before="120" w:after="120" w:line="240" w:lineRule="auto"/>
        <w:ind w:left="993" w:hanging="993"/>
      </w:pPr>
      <w:r w:rsidRPr="009F0C13">
        <w:t>S100</w:t>
      </w:r>
      <w:r w:rsidR="007653F1" w:rsidRPr="009F0C13">
        <w:t>_DataCoverage</w:t>
      </w:r>
    </w:p>
    <w:tbl>
      <w:tblPr>
        <w:tblW w:w="14278" w:type="dxa"/>
        <w:tblInd w:w="-108" w:type="dxa"/>
        <w:tblLayout w:type="fixed"/>
        <w:tblCellMar>
          <w:left w:w="0" w:type="dxa"/>
          <w:right w:w="0" w:type="dxa"/>
        </w:tblCellMar>
        <w:tblLook w:val="04A0" w:firstRow="1" w:lastRow="0" w:firstColumn="1" w:lastColumn="0" w:noHBand="0" w:noVBand="1"/>
      </w:tblPr>
      <w:tblGrid>
        <w:gridCol w:w="3364"/>
        <w:gridCol w:w="708"/>
        <w:gridCol w:w="2410"/>
        <w:gridCol w:w="3402"/>
        <w:gridCol w:w="4394"/>
      </w:tblGrid>
      <w:tr w:rsidR="00E73EDF" w:rsidRPr="009F0C13" w14:paraId="03E692E7"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5F932FC3"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Name</w:t>
            </w:r>
          </w:p>
        </w:tc>
        <w:tc>
          <w:tcPr>
            <w:tcW w:w="708"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C9C34F7" w14:textId="77777777" w:rsidR="00E73EDF" w:rsidRPr="009F0C13" w:rsidRDefault="007653F1" w:rsidP="00C128E3">
            <w:pPr>
              <w:spacing w:before="60" w:after="60" w:line="240" w:lineRule="auto"/>
              <w:jc w:val="center"/>
              <w:rPr>
                <w:rFonts w:cs="Arial"/>
                <w:b/>
                <w:bCs/>
                <w:sz w:val="16"/>
                <w:szCs w:val="16"/>
                <w:lang w:eastAsia="en-US"/>
              </w:rPr>
            </w:pPr>
            <w:proofErr w:type="spellStart"/>
            <w:r w:rsidRPr="009F0C13">
              <w:rPr>
                <w:rFonts w:cs="Arial"/>
                <w:b/>
                <w:bCs/>
                <w:sz w:val="16"/>
                <w:szCs w:val="16"/>
                <w:lang w:eastAsia="en-US"/>
              </w:rPr>
              <w:t>Mult</w:t>
            </w:r>
            <w:proofErr w:type="spellEnd"/>
            <w:del w:id="2324" w:author="Jeff Wootton" w:date="2022-07-11T18:36:00Z">
              <w:r w:rsidRPr="009F0C13" w:rsidDel="00241305">
                <w:rPr>
                  <w:rFonts w:cs="Arial"/>
                  <w:b/>
                  <w:bCs/>
                  <w:sz w:val="16"/>
                  <w:szCs w:val="16"/>
                  <w:lang w:eastAsia="en-US"/>
                </w:rPr>
                <w:delText>iplicity</w:delText>
              </w:r>
            </w:del>
          </w:p>
        </w:tc>
        <w:tc>
          <w:tcPr>
            <w:tcW w:w="2410"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7FA8BB7F"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Value</w:t>
            </w:r>
          </w:p>
        </w:tc>
        <w:tc>
          <w:tcPr>
            <w:tcW w:w="3402"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72DFA3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Type</w:t>
            </w:r>
          </w:p>
        </w:tc>
        <w:tc>
          <w:tcPr>
            <w:tcW w:w="4394" w:type="dxa"/>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9E3D17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Remarks</w:t>
            </w:r>
          </w:p>
        </w:tc>
      </w:tr>
      <w:tr w:rsidR="00E73EDF" w:rsidRPr="009F0C13" w14:paraId="29BD836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F9E59E5" w14:textId="123E4882" w:rsidR="00E73EDF" w:rsidRPr="009F0C13" w:rsidRDefault="00E4720B" w:rsidP="00C128E3">
            <w:pPr>
              <w:spacing w:before="60" w:after="60" w:line="240" w:lineRule="auto"/>
              <w:rPr>
                <w:rFonts w:cs="Arial"/>
                <w:b/>
                <w:bCs/>
                <w:sz w:val="16"/>
                <w:szCs w:val="16"/>
                <w:lang w:eastAsia="en-US"/>
              </w:rPr>
            </w:pPr>
            <w:r w:rsidRPr="009F0C13">
              <w:rPr>
                <w:rFonts w:cs="Arial"/>
                <w:sz w:val="16"/>
                <w:szCs w:val="16"/>
                <w:lang w:eastAsia="en-US"/>
              </w:rPr>
              <w:t>S100</w:t>
            </w:r>
            <w:r w:rsidR="007653F1" w:rsidRPr="009F0C13">
              <w:rPr>
                <w:rFonts w:cs="Arial"/>
                <w:sz w:val="16"/>
                <w:szCs w:val="16"/>
                <w:lang w:eastAsia="en-US"/>
              </w:rPr>
              <w:t>_DataCoverage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8EB85F3" w14:textId="77777777"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E7E9A5D"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9F4A88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9F1BBC6"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r>
      <w:tr w:rsidR="00241305" w:rsidRPr="009F0C13" w:rsidDel="00511D9A" w14:paraId="51DDDFFA" w14:textId="77777777" w:rsidTr="00681EDD">
        <w:trPr>
          <w:cantSplit/>
          <w:del w:id="2325" w:author="Thomas Richardson" w:date="2022-05-23T22:36:00Z"/>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660205" w14:textId="0932D12C" w:rsidR="00E73EDF" w:rsidRPr="009F0C13" w:rsidDel="00511D9A" w:rsidRDefault="007653F1" w:rsidP="00C128E3">
            <w:pPr>
              <w:spacing w:before="60" w:after="60" w:line="240" w:lineRule="auto"/>
              <w:rPr>
                <w:del w:id="2326" w:author="Thomas Richardson" w:date="2022-05-23T22:36:00Z"/>
                <w:rFonts w:cs="Arial"/>
                <w:b/>
                <w:bCs/>
                <w:sz w:val="16"/>
                <w:szCs w:val="16"/>
                <w:lang w:eastAsia="en-US"/>
              </w:rPr>
            </w:pPr>
            <w:del w:id="2327" w:author="Thomas Richardson" w:date="2022-05-23T22:36:00Z">
              <w:r w:rsidRPr="009F0C13" w:rsidDel="00511D9A">
                <w:rPr>
                  <w:rFonts w:cs="Arial"/>
                  <w:sz w:val="16"/>
                  <w:szCs w:val="16"/>
                  <w:lang w:eastAsia="en-US"/>
                </w:rPr>
                <w:delText>ID</w:delText>
              </w:r>
            </w:del>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268553A" w14:textId="7CB79E8B" w:rsidR="00E73EDF" w:rsidRPr="009F0C13" w:rsidDel="00511D9A" w:rsidRDefault="007653F1" w:rsidP="00C128E3">
            <w:pPr>
              <w:spacing w:before="60" w:after="60" w:line="240" w:lineRule="auto"/>
              <w:jc w:val="center"/>
              <w:rPr>
                <w:del w:id="2328" w:author="Thomas Richardson" w:date="2022-05-23T22:36:00Z"/>
                <w:rFonts w:cs="Arial"/>
                <w:b/>
                <w:bCs/>
                <w:sz w:val="16"/>
                <w:szCs w:val="16"/>
                <w:lang w:eastAsia="en-US"/>
              </w:rPr>
            </w:pPr>
            <w:del w:id="2329" w:author="Thomas Richardson" w:date="2022-05-23T22:36:00Z">
              <w:r w:rsidRPr="009F0C13" w:rsidDel="00511D9A">
                <w:rPr>
                  <w:rFonts w:cs="Arial"/>
                  <w:sz w:val="16"/>
                  <w:szCs w:val="16"/>
                  <w:lang w:eastAsia="en-US"/>
                </w:rPr>
                <w:delText>1</w:delText>
              </w:r>
            </w:del>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9A82FD" w14:textId="2B4A239F" w:rsidR="00E73EDF" w:rsidRPr="009F0C13" w:rsidDel="00511D9A" w:rsidRDefault="00E73EDF" w:rsidP="00C128E3">
            <w:pPr>
              <w:spacing w:before="60" w:after="60" w:line="240" w:lineRule="auto"/>
              <w:rPr>
                <w:del w:id="2330" w:author="Thomas Richardson" w:date="2022-05-23T22:36:00Z"/>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9FF38E" w14:textId="3E4B43F7" w:rsidR="00E73EDF" w:rsidRPr="009F0C13" w:rsidDel="00511D9A" w:rsidRDefault="007653F1" w:rsidP="00C128E3">
            <w:pPr>
              <w:spacing w:before="60" w:after="60" w:line="240" w:lineRule="auto"/>
              <w:rPr>
                <w:del w:id="2331" w:author="Thomas Richardson" w:date="2022-05-23T22:36:00Z"/>
                <w:rFonts w:cs="Arial"/>
                <w:b/>
                <w:bCs/>
                <w:sz w:val="16"/>
                <w:szCs w:val="16"/>
                <w:lang w:eastAsia="en-US"/>
              </w:rPr>
            </w:pPr>
            <w:del w:id="2332" w:author="Thomas Richardson" w:date="2022-05-23T22:36:00Z">
              <w:r w:rsidRPr="009F0C13" w:rsidDel="00511D9A">
                <w:rPr>
                  <w:rFonts w:cs="Arial"/>
                  <w:sz w:val="16"/>
                  <w:szCs w:val="16"/>
                  <w:lang w:eastAsia="en-US"/>
                </w:rPr>
                <w:delText>Integer</w:delText>
              </w:r>
            </w:del>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C4F9203" w14:textId="57357263" w:rsidR="00E73EDF" w:rsidRPr="009F0C13" w:rsidDel="00511D9A" w:rsidRDefault="007653F1" w:rsidP="00C128E3">
            <w:pPr>
              <w:spacing w:before="60" w:after="60" w:line="240" w:lineRule="auto"/>
              <w:rPr>
                <w:del w:id="2333" w:author="Thomas Richardson" w:date="2022-05-23T22:36:00Z"/>
                <w:rFonts w:cs="Arial"/>
                <w:b/>
                <w:bCs/>
                <w:sz w:val="16"/>
                <w:szCs w:val="16"/>
                <w:lang w:eastAsia="en-US"/>
              </w:rPr>
            </w:pPr>
            <w:del w:id="2334" w:author="Thomas Richardson" w:date="2022-05-23T22:36:00Z">
              <w:r w:rsidRPr="009F0C13" w:rsidDel="00511D9A">
                <w:rPr>
                  <w:rFonts w:cs="Arial"/>
                  <w:sz w:val="16"/>
                  <w:szCs w:val="16"/>
                  <w:lang w:eastAsia="en-US"/>
                </w:rPr>
                <w:delText>Uniquely identifies the coverage</w:delText>
              </w:r>
            </w:del>
          </w:p>
        </w:tc>
      </w:tr>
      <w:tr w:rsidR="00241305" w:rsidRPr="009F0C13" w:rsidDel="00BC235D" w14:paraId="66389657" w14:textId="77777777" w:rsidTr="00681EDD">
        <w:trPr>
          <w:cantSplit/>
          <w:del w:id="2335" w:author="Thomas Richardson" w:date="2022-05-23T22:36:00Z"/>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465484" w14:textId="20CBE45E" w:rsidR="00E73EDF" w:rsidRPr="009F0C13" w:rsidDel="00BC235D" w:rsidRDefault="007653F1" w:rsidP="00C128E3">
            <w:pPr>
              <w:spacing w:before="60" w:after="60" w:line="240" w:lineRule="auto"/>
              <w:rPr>
                <w:del w:id="2336" w:author="Thomas Richardson" w:date="2022-05-23T22:36:00Z"/>
                <w:rFonts w:cs="Arial"/>
                <w:b/>
                <w:bCs/>
                <w:sz w:val="16"/>
                <w:szCs w:val="16"/>
                <w:lang w:eastAsia="en-US"/>
              </w:rPr>
            </w:pPr>
            <w:del w:id="2337" w:author="Thomas Richardson" w:date="2022-05-23T22:36:00Z">
              <w:r w:rsidRPr="009F0C13" w:rsidDel="00BC235D">
                <w:rPr>
                  <w:rFonts w:cs="Arial"/>
                  <w:sz w:val="16"/>
                  <w:szCs w:val="16"/>
                  <w:lang w:eastAsia="en-US"/>
                </w:rPr>
                <w:delText>boundingBox</w:delText>
              </w:r>
            </w:del>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E25220B" w14:textId="50B58515" w:rsidR="00E73EDF" w:rsidRPr="009F0C13" w:rsidDel="00BC235D" w:rsidRDefault="007653F1" w:rsidP="00C128E3">
            <w:pPr>
              <w:spacing w:before="60" w:after="60" w:line="240" w:lineRule="auto"/>
              <w:jc w:val="center"/>
              <w:rPr>
                <w:del w:id="2338" w:author="Thomas Richardson" w:date="2022-05-23T22:36:00Z"/>
                <w:rFonts w:cs="Arial"/>
                <w:b/>
                <w:bCs/>
                <w:sz w:val="16"/>
                <w:szCs w:val="16"/>
                <w:lang w:eastAsia="en-US"/>
              </w:rPr>
            </w:pPr>
            <w:del w:id="2339" w:author="Thomas Richardson" w:date="2022-05-23T22:36:00Z">
              <w:r w:rsidRPr="009F0C13" w:rsidDel="00BC235D">
                <w:rPr>
                  <w:rFonts w:cs="Arial"/>
                  <w:sz w:val="16"/>
                  <w:szCs w:val="16"/>
                  <w:lang w:eastAsia="en-US"/>
                </w:rPr>
                <w:delText>1</w:delText>
              </w:r>
            </w:del>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197F4E3" w14:textId="5EBF5DBB" w:rsidR="00E73EDF" w:rsidRPr="009F0C13" w:rsidDel="00BC235D" w:rsidRDefault="00E73EDF" w:rsidP="00C128E3">
            <w:pPr>
              <w:spacing w:before="60" w:after="60" w:line="240" w:lineRule="auto"/>
              <w:rPr>
                <w:del w:id="2340" w:author="Thomas Richardson" w:date="2022-05-23T22:36:00Z"/>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D9A69BA" w14:textId="18AA89BE" w:rsidR="00E73EDF" w:rsidRPr="009F0C13" w:rsidDel="00BC235D" w:rsidRDefault="007653F1" w:rsidP="00C128E3">
            <w:pPr>
              <w:spacing w:before="60" w:after="60" w:line="240" w:lineRule="auto"/>
              <w:rPr>
                <w:del w:id="2341" w:author="Thomas Richardson" w:date="2022-05-23T22:36:00Z"/>
                <w:rFonts w:cs="Arial"/>
                <w:b/>
                <w:bCs/>
                <w:sz w:val="16"/>
                <w:szCs w:val="16"/>
                <w:lang w:eastAsia="en-US"/>
              </w:rPr>
            </w:pPr>
            <w:del w:id="2342" w:author="Thomas Richardson" w:date="2022-05-23T22:36:00Z">
              <w:r w:rsidRPr="009F0C13" w:rsidDel="00BC235D">
                <w:rPr>
                  <w:rFonts w:cs="Arial"/>
                  <w:sz w:val="16"/>
                  <w:szCs w:val="16"/>
                  <w:lang w:eastAsia="en-US"/>
                </w:rPr>
                <w:delText>EX_GeographicBoundingBox</w:delText>
              </w:r>
            </w:del>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7D6E66E" w14:textId="141FF0B9" w:rsidR="00E73EDF" w:rsidRPr="009F0C13" w:rsidDel="00BC235D" w:rsidRDefault="007653F1" w:rsidP="00C128E3">
            <w:pPr>
              <w:spacing w:before="60" w:after="60" w:line="240" w:lineRule="auto"/>
              <w:rPr>
                <w:del w:id="2343" w:author="Thomas Richardson" w:date="2022-05-23T22:36:00Z"/>
                <w:rFonts w:cs="Arial"/>
                <w:b/>
                <w:bCs/>
                <w:sz w:val="16"/>
                <w:szCs w:val="16"/>
                <w:lang w:eastAsia="en-US"/>
              </w:rPr>
            </w:pPr>
            <w:del w:id="2344" w:author="Thomas Richardson" w:date="2022-05-23T22:36:00Z">
              <w:r w:rsidRPr="009F0C13" w:rsidDel="00BC235D">
                <w:rPr>
                  <w:rFonts w:cs="Arial"/>
                  <w:sz w:val="16"/>
                  <w:szCs w:val="16"/>
                  <w:lang w:eastAsia="en-US"/>
                </w:rPr>
                <w:delText> </w:delText>
              </w:r>
            </w:del>
          </w:p>
        </w:tc>
      </w:tr>
      <w:tr w:rsidR="00E73EDF" w:rsidRPr="009F0C13" w14:paraId="0ECCED94"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481F49E" w14:textId="77777777" w:rsidR="00E73EDF" w:rsidRPr="009F0C13" w:rsidRDefault="007653F1" w:rsidP="00C128E3">
            <w:pPr>
              <w:spacing w:before="60" w:after="60" w:line="240" w:lineRule="auto"/>
              <w:rPr>
                <w:rFonts w:cs="Arial"/>
                <w:b/>
                <w:bCs/>
                <w:sz w:val="16"/>
                <w:szCs w:val="16"/>
                <w:lang w:eastAsia="en-US"/>
              </w:rPr>
            </w:pPr>
            <w:proofErr w:type="spellStart"/>
            <w:r w:rsidRPr="009F0C13">
              <w:rPr>
                <w:rFonts w:cs="Arial"/>
                <w:sz w:val="16"/>
                <w:szCs w:val="16"/>
                <w:lang w:eastAsia="en-US"/>
              </w:rPr>
              <w:t>boundingPolygon</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8922158" w14:textId="77777777"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1</w:t>
            </w:r>
            <w:del w:id="2345" w:author="Thomas Richardson" w:date="2022-05-23T22:37:00Z">
              <w:r w:rsidRPr="009F0C13" w:rsidDel="00706206">
                <w:rPr>
                  <w:rFonts w:cs="Arial"/>
                  <w:sz w:val="16"/>
                  <w:szCs w:val="16"/>
                  <w:lang w:eastAsia="en-US"/>
                </w:rPr>
                <w:delText>..*</w:delText>
              </w:r>
            </w:del>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1625E8" w14:textId="77777777" w:rsidR="00E73EDF" w:rsidRPr="009F0C13" w:rsidRDefault="00E73EDF"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B8EF5B" w14:textId="77777777" w:rsidR="00E73EDF" w:rsidRPr="009F0C13" w:rsidRDefault="007653F1" w:rsidP="00C128E3">
            <w:pPr>
              <w:spacing w:before="60" w:after="60" w:line="240" w:lineRule="auto"/>
              <w:rPr>
                <w:rFonts w:cs="Arial"/>
                <w:b/>
                <w:bCs/>
                <w:sz w:val="16"/>
                <w:szCs w:val="16"/>
                <w:lang w:eastAsia="en-US"/>
              </w:rPr>
            </w:pPr>
            <w:proofErr w:type="spellStart"/>
            <w:r w:rsidRPr="009F0C13">
              <w:rPr>
                <w:rFonts w:cs="Arial"/>
                <w:sz w:val="16"/>
                <w:szCs w:val="16"/>
                <w:lang w:eastAsia="en-US"/>
              </w:rPr>
              <w:t>EX_BoundingPolygon</w:t>
            </w:r>
            <w:proofErr w:type="spellEnd"/>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EC320C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 </w:t>
            </w:r>
          </w:p>
        </w:tc>
      </w:tr>
      <w:tr w:rsidR="00241305" w:rsidRPr="009F0C13" w14:paraId="4638802D" w14:textId="77777777" w:rsidTr="00681EDD">
        <w:trPr>
          <w:cantSplit/>
          <w:ins w:id="2346" w:author="Thomas Richardson" w:date="2022-05-23T22:37:00Z"/>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31DE248" w14:textId="3F31A706" w:rsidR="00706206" w:rsidRPr="009F0C13" w:rsidRDefault="00706206" w:rsidP="00C128E3">
            <w:pPr>
              <w:spacing w:before="60" w:after="60" w:line="240" w:lineRule="auto"/>
              <w:rPr>
                <w:ins w:id="2347" w:author="Thomas Richardson" w:date="2022-05-23T22:37:00Z"/>
                <w:rFonts w:cs="Arial"/>
                <w:sz w:val="16"/>
                <w:szCs w:val="16"/>
                <w:lang w:eastAsia="en-US"/>
              </w:rPr>
            </w:pPr>
            <w:proofErr w:type="spellStart"/>
            <w:ins w:id="2348" w:author="Thomas Richardson" w:date="2022-05-23T22:37:00Z">
              <w:r>
                <w:rPr>
                  <w:rFonts w:cs="Arial"/>
                  <w:sz w:val="16"/>
                  <w:szCs w:val="16"/>
                  <w:lang w:eastAsia="en-US"/>
                </w:rPr>
                <w:t>temporalExtent</w:t>
              </w:r>
              <w:proofErr w:type="spellEnd"/>
            </w:ins>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C7EBB86" w14:textId="419FA6F5" w:rsidR="00706206" w:rsidRPr="009F0C13" w:rsidRDefault="00C712B4" w:rsidP="00C128E3">
            <w:pPr>
              <w:spacing w:before="60" w:after="60" w:line="240" w:lineRule="auto"/>
              <w:jc w:val="center"/>
              <w:rPr>
                <w:ins w:id="2349" w:author="Thomas Richardson" w:date="2022-05-23T22:37:00Z"/>
                <w:rFonts w:cs="Arial"/>
                <w:sz w:val="16"/>
                <w:szCs w:val="16"/>
                <w:lang w:eastAsia="en-US"/>
              </w:rPr>
            </w:pPr>
            <w:ins w:id="2350" w:author="Thomas Richardson" w:date="2022-05-23T22:38:00Z">
              <w:r>
                <w:rPr>
                  <w:sz w:val="16"/>
                  <w:szCs w:val="16"/>
                </w:rPr>
                <w:t>0..1</w:t>
              </w:r>
            </w:ins>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ECD594" w14:textId="77777777" w:rsidR="00706206" w:rsidRPr="009F0C13" w:rsidRDefault="00706206" w:rsidP="00C128E3">
            <w:pPr>
              <w:spacing w:before="60" w:after="60" w:line="240" w:lineRule="auto"/>
              <w:rPr>
                <w:ins w:id="2351" w:author="Thomas Richardson" w:date="2022-05-23T22:37:00Z"/>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CA56B2" w14:textId="6FDD5116" w:rsidR="00706206" w:rsidRPr="009F0C13" w:rsidRDefault="00614559" w:rsidP="00C128E3">
            <w:pPr>
              <w:spacing w:before="60" w:after="60" w:line="240" w:lineRule="auto"/>
              <w:rPr>
                <w:ins w:id="2352" w:author="Thomas Richardson" w:date="2022-05-23T22:37:00Z"/>
                <w:rFonts w:cs="Arial"/>
                <w:sz w:val="16"/>
                <w:szCs w:val="16"/>
                <w:lang w:eastAsia="en-US"/>
              </w:rPr>
            </w:pPr>
            <w:ins w:id="2353" w:author="Thomas Richardson" w:date="2022-05-23T22:38:00Z">
              <w:r w:rsidRPr="00CD5836">
                <w:rPr>
                  <w:sz w:val="16"/>
                  <w:szCs w:val="16"/>
                </w:rPr>
                <w:t>S100_TemporalExtent</w:t>
              </w:r>
            </w:ins>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6CD2E5" w14:textId="305EE68D" w:rsidR="00706206" w:rsidRPr="009F0C13" w:rsidRDefault="00241305" w:rsidP="00C128E3">
            <w:pPr>
              <w:spacing w:before="60" w:after="60" w:line="240" w:lineRule="auto"/>
              <w:jc w:val="left"/>
              <w:rPr>
                <w:ins w:id="2354" w:author="Thomas Richardson" w:date="2022-05-23T22:37:00Z"/>
                <w:rFonts w:cs="Arial"/>
                <w:sz w:val="16"/>
                <w:szCs w:val="16"/>
                <w:lang w:eastAsia="en-US"/>
              </w:rPr>
            </w:pPr>
            <w:ins w:id="2355" w:author="Jeff Wootton" w:date="2022-07-11T18:42:00Z">
              <w:r w:rsidRPr="00CD5836">
                <w:rPr>
                  <w:sz w:val="16"/>
                  <w:szCs w:val="16"/>
                </w:rPr>
                <w:t xml:space="preserve">The remarks for </w:t>
              </w:r>
              <w:proofErr w:type="spellStart"/>
              <w:r w:rsidRPr="00CD5836">
                <w:rPr>
                  <w:i/>
                  <w:iCs/>
                  <w:sz w:val="16"/>
                  <w:szCs w:val="16"/>
                </w:rPr>
                <w:t>temporalExtent</w:t>
              </w:r>
              <w:proofErr w:type="spellEnd"/>
              <w:r w:rsidRPr="00CD5836">
                <w:rPr>
                  <w:sz w:val="16"/>
                  <w:szCs w:val="16"/>
                </w:rPr>
                <w:t xml:space="preserve"> in the dataset discovery block (S100_DatasetDiscoveryMetadata) apply, except that their scope is the individual coverage and not the dataset as a whole</w:t>
              </w:r>
            </w:ins>
          </w:p>
        </w:tc>
      </w:tr>
      <w:tr w:rsidR="00241305" w:rsidRPr="009F0C13" w14:paraId="41FF6BE3" w14:textId="77777777" w:rsidTr="00681EDD">
        <w:trPr>
          <w:cantSplit/>
          <w:ins w:id="2356" w:author="Thomas Richardson" w:date="2022-05-23T22:37:00Z"/>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254216" w14:textId="1592EA69" w:rsidR="00706206" w:rsidRPr="009F0C13" w:rsidRDefault="004102D9" w:rsidP="00C128E3">
            <w:pPr>
              <w:spacing w:before="60" w:after="60" w:line="240" w:lineRule="auto"/>
              <w:rPr>
                <w:ins w:id="2357" w:author="Thomas Richardson" w:date="2022-05-23T22:37:00Z"/>
                <w:rFonts w:cs="Arial"/>
                <w:sz w:val="16"/>
                <w:szCs w:val="16"/>
                <w:lang w:eastAsia="en-US"/>
              </w:rPr>
            </w:pPr>
            <w:proofErr w:type="spellStart"/>
            <w:ins w:id="2358" w:author="Thomas Richardson" w:date="2022-05-23T22:37:00Z">
              <w:r>
                <w:rPr>
                  <w:rFonts w:cs="Arial"/>
                  <w:sz w:val="16"/>
                  <w:szCs w:val="16"/>
                  <w:lang w:eastAsia="en-US"/>
                </w:rPr>
                <w:t>optimumDisplayScale</w:t>
              </w:r>
              <w:proofErr w:type="spellEnd"/>
            </w:ins>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9650B9B" w14:textId="1716E358" w:rsidR="00706206" w:rsidRPr="009F0C13" w:rsidRDefault="007A14D6" w:rsidP="00C128E3">
            <w:pPr>
              <w:spacing w:before="60" w:after="60" w:line="240" w:lineRule="auto"/>
              <w:jc w:val="center"/>
              <w:rPr>
                <w:ins w:id="2359" w:author="Thomas Richardson" w:date="2022-05-23T22:37:00Z"/>
                <w:rFonts w:cs="Arial"/>
                <w:sz w:val="16"/>
                <w:szCs w:val="16"/>
                <w:lang w:eastAsia="en-US"/>
              </w:rPr>
            </w:pPr>
            <w:ins w:id="2360" w:author="Teh Stand" w:date="2022-10-21T15:25:00Z">
              <w:r>
                <w:rPr>
                  <w:rFonts w:cs="Arial"/>
                  <w:sz w:val="16"/>
                  <w:szCs w:val="16"/>
                  <w:lang w:eastAsia="en-US"/>
                </w:rPr>
                <w:t>0..</w:t>
              </w:r>
            </w:ins>
            <w:ins w:id="2361" w:author="Thomas Richardson" w:date="2022-05-23T22:38:00Z">
              <w:r w:rsidR="00761202">
                <w:rPr>
                  <w:rFonts w:cs="Arial"/>
                  <w:sz w:val="16"/>
                  <w:szCs w:val="16"/>
                  <w:lang w:eastAsia="en-US"/>
                </w:rPr>
                <w:t>1</w:t>
              </w:r>
            </w:ins>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7AF9F8" w14:textId="77777777" w:rsidR="00706206" w:rsidRPr="009F0C13" w:rsidRDefault="00706206" w:rsidP="00C128E3">
            <w:pPr>
              <w:spacing w:before="60" w:after="60" w:line="240" w:lineRule="auto"/>
              <w:rPr>
                <w:ins w:id="2362" w:author="Thomas Richardson" w:date="2022-05-23T22:37:00Z"/>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CD495EE" w14:textId="0D54E5A5" w:rsidR="00706206" w:rsidRPr="009F0C13" w:rsidRDefault="00761202" w:rsidP="00C128E3">
            <w:pPr>
              <w:spacing w:before="60" w:after="60" w:line="240" w:lineRule="auto"/>
              <w:rPr>
                <w:ins w:id="2363" w:author="Thomas Richardson" w:date="2022-05-23T22:37:00Z"/>
                <w:rFonts w:cs="Arial"/>
                <w:sz w:val="16"/>
                <w:szCs w:val="16"/>
                <w:lang w:eastAsia="en-US"/>
              </w:rPr>
            </w:pPr>
            <w:ins w:id="2364" w:author="Thomas Richardson" w:date="2022-05-23T22:37:00Z">
              <w:r>
                <w:rPr>
                  <w:rFonts w:cs="Arial"/>
                  <w:sz w:val="16"/>
                  <w:szCs w:val="16"/>
                  <w:lang w:eastAsia="en-US"/>
                </w:rPr>
                <w:t>Integer</w:t>
              </w:r>
            </w:ins>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288A898" w14:textId="4C77BB6F" w:rsidR="00706206" w:rsidRPr="009F0C13" w:rsidRDefault="00DE54D2" w:rsidP="00C128E3">
            <w:pPr>
              <w:spacing w:before="60" w:after="60" w:line="240" w:lineRule="auto"/>
              <w:jc w:val="left"/>
              <w:rPr>
                <w:ins w:id="2365" w:author="Thomas Richardson" w:date="2022-05-23T22:37:00Z"/>
                <w:rFonts w:cs="Arial"/>
                <w:sz w:val="16"/>
                <w:szCs w:val="16"/>
                <w:lang w:eastAsia="en-US"/>
              </w:rPr>
            </w:pPr>
            <w:ins w:id="2366" w:author="Thomas Richardson" w:date="2022-06-07T21:06:00Z">
              <w:r w:rsidRPr="00210382">
                <w:rPr>
                  <w:sz w:val="16"/>
                  <w:szCs w:val="16"/>
                </w:rPr>
                <w:t>Example: A scale of 1:2</w:t>
              </w:r>
              <w:del w:id="2367" w:author="Jeff Wootton" w:date="2022-10-26T04:21:00Z">
                <w:r w:rsidRPr="00210382" w:rsidDel="00533D87">
                  <w:rPr>
                    <w:sz w:val="16"/>
                    <w:szCs w:val="16"/>
                  </w:rPr>
                  <w:delText>5</w:delText>
                </w:r>
              </w:del>
            </w:ins>
            <w:ins w:id="2368" w:author="Jeff Wootton" w:date="2022-10-26T04:21:00Z">
              <w:r w:rsidR="00533D87">
                <w:rPr>
                  <w:sz w:val="16"/>
                  <w:szCs w:val="16"/>
                </w:rPr>
                <w:t>2</w:t>
              </w:r>
            </w:ins>
            <w:ins w:id="2369" w:author="Thomas Richardson" w:date="2022-06-07T21:06:00Z">
              <w:r w:rsidRPr="00210382">
                <w:rPr>
                  <w:sz w:val="16"/>
                  <w:szCs w:val="16"/>
                </w:rPr>
                <w:t>000 is encoded as 2</w:t>
              </w:r>
              <w:del w:id="2370" w:author="Jeff Wootton" w:date="2022-10-26T04:21:00Z">
                <w:r w:rsidRPr="00210382" w:rsidDel="00533D87">
                  <w:rPr>
                    <w:sz w:val="16"/>
                    <w:szCs w:val="16"/>
                  </w:rPr>
                  <w:delText>5</w:delText>
                </w:r>
              </w:del>
            </w:ins>
            <w:ins w:id="2371" w:author="Jeff Wootton" w:date="2022-10-26T04:21:00Z">
              <w:r w:rsidR="00533D87">
                <w:rPr>
                  <w:sz w:val="16"/>
                  <w:szCs w:val="16"/>
                </w:rPr>
                <w:t>2</w:t>
              </w:r>
            </w:ins>
            <w:ins w:id="2372" w:author="Thomas Richardson" w:date="2022-06-07T21:06:00Z">
              <w:r w:rsidRPr="00210382">
                <w:rPr>
                  <w:sz w:val="16"/>
                  <w:szCs w:val="16"/>
                </w:rPr>
                <w:t>000</w:t>
              </w:r>
            </w:ins>
          </w:p>
        </w:tc>
      </w:tr>
      <w:tr w:rsidR="00C80D69" w:rsidRPr="009F0C13" w14:paraId="3549AF4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C3003C" w14:textId="77777777" w:rsidR="00C80D69" w:rsidRPr="009F0C13" w:rsidRDefault="00C80D69" w:rsidP="00C128E3">
            <w:pPr>
              <w:spacing w:before="60" w:after="60" w:line="240" w:lineRule="auto"/>
              <w:rPr>
                <w:rFonts w:cs="Arial"/>
                <w:b/>
                <w:bCs/>
                <w:sz w:val="16"/>
                <w:szCs w:val="16"/>
                <w:lang w:eastAsia="en-US"/>
              </w:rPr>
            </w:pPr>
            <w:proofErr w:type="spellStart"/>
            <w:r w:rsidRPr="009F0C13">
              <w:rPr>
                <w:rFonts w:cs="Arial"/>
                <w:sz w:val="16"/>
                <w:szCs w:val="16"/>
                <w:lang w:eastAsia="en-US"/>
              </w:rPr>
              <w:lastRenderedPageBreak/>
              <w:t>maximumDisplayScale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1ECE3D9"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EDE4CE" w14:textId="7A7061DD"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6F9F08"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EE40F5B" w14:textId="77777777" w:rsidR="00C80D69" w:rsidRPr="009F0C13" w:rsidRDefault="00C80D69" w:rsidP="00C128E3">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4E2DE974" w14:textId="77777777" w:rsidR="00C80D69" w:rsidRPr="009F0C13" w:rsidRDefault="00C80D69" w:rsidP="00C128E3">
            <w:pPr>
              <w:spacing w:before="60" w:after="0" w:line="240" w:lineRule="auto"/>
              <w:jc w:val="left"/>
              <w:rPr>
                <w:rFonts w:cs="Arial"/>
                <w:b/>
                <w:bCs/>
                <w:sz w:val="16"/>
                <w:szCs w:val="16"/>
                <w:lang w:eastAsia="en-US"/>
              </w:rPr>
            </w:pPr>
            <w:r w:rsidRPr="009F0C13">
              <w:rPr>
                <w:rFonts w:cs="Arial"/>
                <w:sz w:val="16"/>
                <w:szCs w:val="16"/>
                <w:lang w:eastAsia="en-US"/>
              </w:rPr>
              <w:t>1000</w:t>
            </w:r>
          </w:p>
          <w:p w14:paraId="5261E759"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2000</w:t>
            </w:r>
          </w:p>
          <w:p w14:paraId="10F523DE"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3000</w:t>
            </w:r>
          </w:p>
          <w:p w14:paraId="276DA9A8"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4000</w:t>
            </w:r>
          </w:p>
          <w:p w14:paraId="351259B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8000</w:t>
            </w:r>
          </w:p>
          <w:p w14:paraId="1C097AFC"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12000</w:t>
            </w:r>
          </w:p>
          <w:p w14:paraId="32BFC86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22000</w:t>
            </w:r>
          </w:p>
          <w:p w14:paraId="0278BDE4"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45000</w:t>
            </w:r>
          </w:p>
          <w:p w14:paraId="6D19817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90000</w:t>
            </w:r>
          </w:p>
          <w:p w14:paraId="0688571A"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180000</w:t>
            </w:r>
          </w:p>
          <w:p w14:paraId="378232B9"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w:t>
            </w:r>
          </w:p>
          <w:p w14:paraId="18E0B87A"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700000</w:t>
            </w:r>
          </w:p>
          <w:p w14:paraId="0011EEE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1500000</w:t>
            </w:r>
          </w:p>
          <w:p w14:paraId="4B079BF7"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3500000</w:t>
            </w:r>
          </w:p>
          <w:p w14:paraId="1EBFAD21" w14:textId="77777777" w:rsidR="009F0C13" w:rsidRPr="009F0C13" w:rsidRDefault="00C80D69" w:rsidP="00C128E3">
            <w:pPr>
              <w:spacing w:after="60" w:line="240" w:lineRule="auto"/>
              <w:jc w:val="left"/>
              <w:rPr>
                <w:rFonts w:cs="Arial"/>
                <w:sz w:val="16"/>
                <w:szCs w:val="16"/>
                <w:lang w:eastAsia="en-US"/>
              </w:rPr>
            </w:pPr>
            <w:r w:rsidRPr="009F0C13">
              <w:rPr>
                <w:rFonts w:cs="Arial"/>
                <w:sz w:val="16"/>
                <w:szCs w:val="16"/>
                <w:lang w:eastAsia="en-US"/>
              </w:rPr>
              <w:t>10000000</w:t>
            </w:r>
          </w:p>
          <w:p w14:paraId="54FE27CC" w14:textId="77FFF5C7" w:rsidR="00C80D69" w:rsidRPr="009F0C13" w:rsidRDefault="009F0C13" w:rsidP="00C128E3">
            <w:pPr>
              <w:spacing w:after="60" w:line="240" w:lineRule="auto"/>
              <w:jc w:val="left"/>
              <w:rPr>
                <w:rFonts w:cs="Arial"/>
                <w:b/>
                <w:bCs/>
                <w:sz w:val="16"/>
                <w:szCs w:val="16"/>
                <w:lang w:eastAsia="en-US"/>
              </w:rPr>
            </w:pPr>
            <w:r w:rsidRPr="009F0C13">
              <w:rPr>
                <w:rFonts w:cs="Arial"/>
                <w:bCs/>
                <w:sz w:val="16"/>
                <w:szCs w:val="16"/>
                <w:lang w:eastAsia="en-US"/>
              </w:rPr>
              <w:t>0..1 multiplicity in S-100 restricted to 1 in S-101</w:t>
            </w:r>
          </w:p>
        </w:tc>
      </w:tr>
      <w:tr w:rsidR="00C80D69" w:rsidRPr="009F0C13" w14:paraId="41D486C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D6EFEB" w14:textId="77777777" w:rsidR="00C80D69" w:rsidRPr="009F0C13" w:rsidRDefault="00C80D69" w:rsidP="00C128E3">
            <w:pPr>
              <w:spacing w:before="60" w:after="60" w:line="240" w:lineRule="auto"/>
              <w:rPr>
                <w:rFonts w:cs="Arial"/>
                <w:b/>
                <w:bCs/>
                <w:sz w:val="16"/>
                <w:szCs w:val="16"/>
                <w:lang w:eastAsia="en-US"/>
              </w:rPr>
            </w:pPr>
            <w:proofErr w:type="spellStart"/>
            <w:r w:rsidRPr="009F0C13">
              <w:rPr>
                <w:rFonts w:cs="Arial"/>
                <w:sz w:val="16"/>
                <w:szCs w:val="16"/>
                <w:lang w:eastAsia="en-US"/>
              </w:rPr>
              <w:t>minimumDisplayScale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BEE721"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CB5D83E" w14:textId="3184BB5F"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735BB02"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024875" w14:textId="77777777" w:rsidR="00C80D69" w:rsidRPr="009F0C13" w:rsidRDefault="00C80D69" w:rsidP="00C128E3">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2E5FAFB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2000</w:t>
            </w:r>
          </w:p>
          <w:p w14:paraId="27E600C3"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3000</w:t>
            </w:r>
          </w:p>
          <w:p w14:paraId="3DB81288"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4000</w:t>
            </w:r>
          </w:p>
          <w:p w14:paraId="59ABAF24"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8000</w:t>
            </w:r>
          </w:p>
          <w:p w14:paraId="2A6AD9B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12000</w:t>
            </w:r>
          </w:p>
          <w:p w14:paraId="602EE897"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22000</w:t>
            </w:r>
          </w:p>
          <w:p w14:paraId="029DE20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45000</w:t>
            </w:r>
          </w:p>
          <w:p w14:paraId="7DF4824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90000</w:t>
            </w:r>
          </w:p>
          <w:p w14:paraId="2836BAE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180000</w:t>
            </w:r>
          </w:p>
          <w:p w14:paraId="56AE24D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w:t>
            </w:r>
          </w:p>
          <w:p w14:paraId="71C8008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700000</w:t>
            </w:r>
          </w:p>
          <w:p w14:paraId="20CA271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1500000</w:t>
            </w:r>
          </w:p>
          <w:p w14:paraId="064B9A8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3500000</w:t>
            </w:r>
          </w:p>
          <w:p w14:paraId="10E45290" w14:textId="77777777" w:rsidR="00C80D69" w:rsidRPr="009F0C13" w:rsidRDefault="00C80D69" w:rsidP="00C128E3">
            <w:pPr>
              <w:spacing w:after="0" w:line="240" w:lineRule="auto"/>
              <w:jc w:val="left"/>
              <w:rPr>
                <w:rFonts w:cs="Arial"/>
                <w:sz w:val="16"/>
                <w:szCs w:val="16"/>
                <w:lang w:eastAsia="en-US"/>
              </w:rPr>
            </w:pPr>
            <w:r w:rsidRPr="009F0C13">
              <w:rPr>
                <w:rFonts w:cs="Arial"/>
                <w:sz w:val="16"/>
                <w:szCs w:val="16"/>
                <w:lang w:eastAsia="en-US"/>
              </w:rPr>
              <w:t>10000000</w:t>
            </w:r>
          </w:p>
          <w:p w14:paraId="6B90AFDF" w14:textId="77777777" w:rsidR="009F0C13" w:rsidRPr="009F0C13" w:rsidRDefault="00C80D69" w:rsidP="00C128E3">
            <w:pPr>
              <w:spacing w:after="60" w:line="240" w:lineRule="auto"/>
              <w:jc w:val="left"/>
              <w:rPr>
                <w:rFonts w:cs="Arial"/>
                <w:sz w:val="16"/>
                <w:szCs w:val="16"/>
                <w:lang w:eastAsia="en-US"/>
              </w:rPr>
            </w:pPr>
            <w:r w:rsidRPr="009F0C13">
              <w:rPr>
                <w:rFonts w:cs="Arial"/>
                <w:sz w:val="16"/>
                <w:szCs w:val="16"/>
                <w:lang w:eastAsia="en-US"/>
              </w:rPr>
              <w:t>NULL</w:t>
            </w:r>
          </w:p>
          <w:p w14:paraId="2731F018" w14:textId="05E305F0" w:rsidR="00C80D69" w:rsidRPr="009F0C13" w:rsidRDefault="009F0C13" w:rsidP="00C128E3">
            <w:pPr>
              <w:spacing w:after="60" w:line="240" w:lineRule="auto"/>
              <w:jc w:val="left"/>
              <w:rPr>
                <w:rFonts w:cs="Arial"/>
                <w:b/>
                <w:bCs/>
                <w:sz w:val="16"/>
                <w:szCs w:val="16"/>
                <w:lang w:eastAsia="en-US"/>
              </w:rPr>
            </w:pPr>
            <w:r w:rsidRPr="009F0C13">
              <w:rPr>
                <w:rFonts w:cs="Arial"/>
                <w:bCs/>
                <w:sz w:val="16"/>
                <w:szCs w:val="16"/>
                <w:lang w:eastAsia="en-US"/>
              </w:rPr>
              <w:t>0..1 multiplicity in S-100 restricted to 1 in S-101</w:t>
            </w:r>
          </w:p>
        </w:tc>
      </w:tr>
    </w:tbl>
    <w:p w14:paraId="6E6C2968" w14:textId="77777777" w:rsidR="00E23934" w:rsidRDefault="00E23934" w:rsidP="00E23934">
      <w:pPr>
        <w:spacing w:after="0" w:line="240" w:lineRule="auto"/>
      </w:pPr>
    </w:p>
    <w:p w14:paraId="10F87A5A" w14:textId="3A6D3F5E" w:rsidR="00E23934" w:rsidRPr="00E23934" w:rsidRDefault="004B466C" w:rsidP="00241305">
      <w:pPr>
        <w:pStyle w:val="Heading4"/>
        <w:keepLines/>
        <w:tabs>
          <w:tab w:val="clear" w:pos="940"/>
          <w:tab w:val="clear" w:pos="1140"/>
          <w:tab w:val="clear" w:pos="1360"/>
          <w:tab w:val="left" w:pos="993"/>
        </w:tabs>
        <w:spacing w:before="120" w:after="120" w:line="240" w:lineRule="auto"/>
        <w:ind w:left="993" w:hanging="993"/>
      </w:pPr>
      <w:ins w:id="2373" w:author="Teh Stand" w:date="2022-06-13T15:48:00Z">
        <w:r w:rsidRPr="009F0C13">
          <w:t>S100_</w:t>
        </w:r>
        <w:r>
          <w:t>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DC684D" w:rsidRPr="003A450C" w14:paraId="455612F6" w14:textId="77777777" w:rsidTr="009D36B5">
        <w:trPr>
          <w:cantSplit/>
          <w:trHeight w:val="277"/>
          <w:tblHeader/>
          <w:ins w:id="2374" w:author="Thomas Richardson" w:date="2022-06-07T21:05:00Z"/>
        </w:trPr>
        <w:tc>
          <w:tcPr>
            <w:tcW w:w="1140" w:type="dxa"/>
            <w:shd w:val="clear" w:color="auto" w:fill="D9D9D9" w:themeFill="background1" w:themeFillShade="D9"/>
          </w:tcPr>
          <w:p w14:paraId="12917021" w14:textId="77777777" w:rsidR="00DC684D" w:rsidRPr="003A450C" w:rsidRDefault="00DC684D" w:rsidP="004B466C">
            <w:pPr>
              <w:snapToGrid w:val="0"/>
              <w:spacing w:before="60" w:after="60" w:line="240" w:lineRule="auto"/>
              <w:jc w:val="left"/>
              <w:rPr>
                <w:ins w:id="2375" w:author="Thomas Richardson" w:date="2022-06-07T21:05:00Z"/>
                <w:b/>
                <w:sz w:val="16"/>
                <w:szCs w:val="16"/>
              </w:rPr>
            </w:pPr>
            <w:ins w:id="2376" w:author="Thomas Richardson" w:date="2022-06-07T21:05:00Z">
              <w:r w:rsidRPr="003A450C">
                <w:rPr>
                  <w:b/>
                  <w:sz w:val="16"/>
                  <w:szCs w:val="16"/>
                </w:rPr>
                <w:t>Role Name</w:t>
              </w:r>
            </w:ins>
          </w:p>
        </w:tc>
        <w:tc>
          <w:tcPr>
            <w:tcW w:w="3024" w:type="dxa"/>
            <w:shd w:val="clear" w:color="auto" w:fill="D9D9D9" w:themeFill="background1" w:themeFillShade="D9"/>
          </w:tcPr>
          <w:p w14:paraId="70875DA1" w14:textId="77777777" w:rsidR="00DC684D" w:rsidRPr="003A450C" w:rsidRDefault="00DC684D" w:rsidP="004B466C">
            <w:pPr>
              <w:snapToGrid w:val="0"/>
              <w:spacing w:before="60" w:after="60" w:line="240" w:lineRule="auto"/>
              <w:jc w:val="left"/>
              <w:rPr>
                <w:ins w:id="2377" w:author="Thomas Richardson" w:date="2022-06-07T21:05:00Z"/>
                <w:b/>
                <w:sz w:val="16"/>
                <w:szCs w:val="16"/>
              </w:rPr>
            </w:pPr>
            <w:ins w:id="2378" w:author="Thomas Richardson" w:date="2022-06-07T21:05:00Z">
              <w:r w:rsidRPr="003A450C">
                <w:rPr>
                  <w:b/>
                  <w:sz w:val="16"/>
                  <w:szCs w:val="16"/>
                </w:rPr>
                <w:t>Name</w:t>
              </w:r>
            </w:ins>
          </w:p>
        </w:tc>
        <w:tc>
          <w:tcPr>
            <w:tcW w:w="3440" w:type="dxa"/>
            <w:shd w:val="clear" w:color="auto" w:fill="D9D9D9" w:themeFill="background1" w:themeFillShade="D9"/>
          </w:tcPr>
          <w:p w14:paraId="141FD9CF" w14:textId="77777777" w:rsidR="00DC684D" w:rsidRPr="003A450C" w:rsidRDefault="00DC684D" w:rsidP="004B466C">
            <w:pPr>
              <w:snapToGrid w:val="0"/>
              <w:spacing w:before="60" w:after="60" w:line="240" w:lineRule="auto"/>
              <w:jc w:val="left"/>
              <w:rPr>
                <w:ins w:id="2379" w:author="Thomas Richardson" w:date="2022-06-07T21:05:00Z"/>
                <w:b/>
                <w:sz w:val="16"/>
                <w:szCs w:val="16"/>
              </w:rPr>
            </w:pPr>
            <w:ins w:id="2380" w:author="Thomas Richardson" w:date="2022-06-07T21:05:00Z">
              <w:r w:rsidRPr="003A450C">
                <w:rPr>
                  <w:b/>
                  <w:sz w:val="16"/>
                  <w:szCs w:val="16"/>
                </w:rPr>
                <w:t>Description</w:t>
              </w:r>
            </w:ins>
          </w:p>
        </w:tc>
        <w:tc>
          <w:tcPr>
            <w:tcW w:w="809" w:type="dxa"/>
            <w:shd w:val="clear" w:color="auto" w:fill="D9D9D9" w:themeFill="background1" w:themeFillShade="D9"/>
          </w:tcPr>
          <w:p w14:paraId="24F39877" w14:textId="77777777" w:rsidR="00DC684D" w:rsidRPr="003A450C" w:rsidRDefault="00DC684D" w:rsidP="004B466C">
            <w:pPr>
              <w:snapToGrid w:val="0"/>
              <w:spacing w:before="60" w:after="60" w:line="240" w:lineRule="auto"/>
              <w:jc w:val="center"/>
              <w:rPr>
                <w:ins w:id="2381" w:author="Thomas Richardson" w:date="2022-06-07T21:05:00Z"/>
                <w:b/>
                <w:sz w:val="16"/>
                <w:szCs w:val="16"/>
              </w:rPr>
            </w:pPr>
            <w:ins w:id="2382" w:author="Thomas Richardson" w:date="2022-06-07T21:05:00Z">
              <w:r w:rsidRPr="003A450C">
                <w:rPr>
                  <w:b/>
                  <w:sz w:val="16"/>
                  <w:szCs w:val="16"/>
                </w:rPr>
                <w:t>Code</w:t>
              </w:r>
            </w:ins>
          </w:p>
        </w:tc>
        <w:tc>
          <w:tcPr>
            <w:tcW w:w="5921" w:type="dxa"/>
            <w:shd w:val="clear" w:color="auto" w:fill="D9D9D9" w:themeFill="background1" w:themeFillShade="D9"/>
          </w:tcPr>
          <w:p w14:paraId="302CE4E6" w14:textId="77777777" w:rsidR="00DC684D" w:rsidRPr="003A450C" w:rsidRDefault="00DC684D" w:rsidP="004B466C">
            <w:pPr>
              <w:snapToGrid w:val="0"/>
              <w:spacing w:before="60" w:after="60" w:line="240" w:lineRule="auto"/>
              <w:jc w:val="left"/>
              <w:rPr>
                <w:ins w:id="2383" w:author="Thomas Richardson" w:date="2022-06-07T21:05:00Z"/>
                <w:b/>
                <w:sz w:val="16"/>
                <w:szCs w:val="16"/>
              </w:rPr>
            </w:pPr>
            <w:ins w:id="2384" w:author="Thomas Richardson" w:date="2022-06-07T21:05:00Z">
              <w:r w:rsidRPr="003A450C">
                <w:rPr>
                  <w:b/>
                  <w:sz w:val="16"/>
                  <w:szCs w:val="16"/>
                </w:rPr>
                <w:t>Remarks</w:t>
              </w:r>
            </w:ins>
          </w:p>
        </w:tc>
      </w:tr>
      <w:tr w:rsidR="00DC684D" w:rsidRPr="003A450C" w14:paraId="1327191E" w14:textId="77777777" w:rsidTr="004B466C">
        <w:trPr>
          <w:cantSplit/>
          <w:trHeight w:val="305"/>
          <w:ins w:id="2385" w:author="Thomas Richardson" w:date="2022-06-07T21:05:00Z"/>
        </w:trPr>
        <w:tc>
          <w:tcPr>
            <w:tcW w:w="1140" w:type="dxa"/>
          </w:tcPr>
          <w:p w14:paraId="1222452E" w14:textId="77777777" w:rsidR="00DC684D" w:rsidRPr="003A450C" w:rsidRDefault="00DC684D" w:rsidP="004B466C">
            <w:pPr>
              <w:snapToGrid w:val="0"/>
              <w:spacing w:before="60" w:after="60" w:line="240" w:lineRule="auto"/>
              <w:jc w:val="left"/>
              <w:rPr>
                <w:ins w:id="2386" w:author="Thomas Richardson" w:date="2022-06-07T21:05:00Z"/>
                <w:sz w:val="16"/>
                <w:szCs w:val="16"/>
              </w:rPr>
            </w:pPr>
            <w:ins w:id="2387" w:author="Thomas Richardson" w:date="2022-06-07T21:05:00Z">
              <w:r w:rsidRPr="003A450C">
                <w:rPr>
                  <w:sz w:val="16"/>
                  <w:szCs w:val="16"/>
                </w:rPr>
                <w:t>Enumeration</w:t>
              </w:r>
            </w:ins>
          </w:p>
        </w:tc>
        <w:tc>
          <w:tcPr>
            <w:tcW w:w="3024" w:type="dxa"/>
          </w:tcPr>
          <w:p w14:paraId="47C4B912" w14:textId="77777777" w:rsidR="00DC684D" w:rsidRPr="003A450C" w:rsidRDefault="00DC684D" w:rsidP="004B466C">
            <w:pPr>
              <w:snapToGrid w:val="0"/>
              <w:spacing w:before="60" w:after="60" w:line="240" w:lineRule="auto"/>
              <w:jc w:val="left"/>
              <w:rPr>
                <w:ins w:id="2388" w:author="Thomas Richardson" w:date="2022-06-07T21:05:00Z"/>
                <w:sz w:val="16"/>
                <w:szCs w:val="16"/>
              </w:rPr>
            </w:pPr>
            <w:ins w:id="2389" w:author="Thomas Richardson" w:date="2022-06-07T21:05:00Z">
              <w:r>
                <w:rPr>
                  <w:sz w:val="16"/>
                  <w:szCs w:val="16"/>
                </w:rPr>
                <w:t>S100_Purpose</w:t>
              </w:r>
            </w:ins>
          </w:p>
        </w:tc>
        <w:tc>
          <w:tcPr>
            <w:tcW w:w="3440" w:type="dxa"/>
          </w:tcPr>
          <w:p w14:paraId="60FCCCB1" w14:textId="77777777" w:rsidR="00DC684D" w:rsidRPr="003A450C" w:rsidRDefault="00DC684D" w:rsidP="004B466C">
            <w:pPr>
              <w:snapToGrid w:val="0"/>
              <w:spacing w:before="60" w:after="60" w:line="240" w:lineRule="auto"/>
              <w:jc w:val="left"/>
              <w:rPr>
                <w:ins w:id="2390" w:author="Thomas Richardson" w:date="2022-06-07T21:05:00Z"/>
                <w:sz w:val="16"/>
                <w:szCs w:val="16"/>
              </w:rPr>
            </w:pPr>
            <w:ins w:id="2391" w:author="Thomas Richardson" w:date="2022-06-07T21:05:00Z">
              <w:r>
                <w:rPr>
                  <w:sz w:val="16"/>
                  <w:szCs w:val="16"/>
                </w:rPr>
                <w:t>The purpose of the dataset</w:t>
              </w:r>
            </w:ins>
          </w:p>
        </w:tc>
        <w:tc>
          <w:tcPr>
            <w:tcW w:w="809" w:type="dxa"/>
          </w:tcPr>
          <w:p w14:paraId="5D458461" w14:textId="77777777" w:rsidR="00DC684D" w:rsidRPr="003A450C" w:rsidRDefault="00DC684D" w:rsidP="004B466C">
            <w:pPr>
              <w:snapToGrid w:val="0"/>
              <w:spacing w:before="60" w:after="60" w:line="240" w:lineRule="auto"/>
              <w:jc w:val="center"/>
              <w:rPr>
                <w:ins w:id="2392" w:author="Thomas Richardson" w:date="2022-06-07T21:05:00Z"/>
                <w:sz w:val="16"/>
                <w:szCs w:val="16"/>
              </w:rPr>
            </w:pPr>
            <w:ins w:id="2393" w:author="Thomas Richardson" w:date="2022-06-07T21:05:00Z">
              <w:r w:rsidRPr="003A450C">
                <w:rPr>
                  <w:sz w:val="16"/>
                  <w:szCs w:val="16"/>
                </w:rPr>
                <w:t>-</w:t>
              </w:r>
            </w:ins>
          </w:p>
        </w:tc>
        <w:tc>
          <w:tcPr>
            <w:tcW w:w="5921" w:type="dxa"/>
          </w:tcPr>
          <w:p w14:paraId="4EF47486" w14:textId="77777777" w:rsidR="00DC684D" w:rsidRPr="003A450C" w:rsidRDefault="00DC684D" w:rsidP="004B466C">
            <w:pPr>
              <w:spacing w:before="60" w:after="60" w:line="240" w:lineRule="auto"/>
              <w:jc w:val="left"/>
              <w:rPr>
                <w:ins w:id="2394" w:author="Thomas Richardson" w:date="2022-06-07T21:05:00Z"/>
                <w:sz w:val="16"/>
                <w:szCs w:val="16"/>
              </w:rPr>
            </w:pPr>
            <w:ins w:id="2395" w:author="Thomas Richardson" w:date="2022-06-07T21:05:00Z">
              <w:r w:rsidRPr="003A450C" w:rsidDel="006A2EDF">
                <w:rPr>
                  <w:rFonts w:cs="Arial"/>
                  <w:sz w:val="16"/>
                  <w:szCs w:val="16"/>
                  <w:lang w:eastAsia="en-US"/>
                </w:rPr>
                <w:t xml:space="preserve"> </w:t>
              </w:r>
            </w:ins>
          </w:p>
        </w:tc>
      </w:tr>
      <w:tr w:rsidR="00DC684D" w:rsidRPr="003A450C" w14:paraId="33EAF4D4" w14:textId="77777777" w:rsidTr="004B466C">
        <w:trPr>
          <w:cantSplit/>
          <w:trHeight w:val="277"/>
          <w:ins w:id="2396" w:author="Thomas Richardson" w:date="2022-06-07T21:05:00Z"/>
        </w:trPr>
        <w:tc>
          <w:tcPr>
            <w:tcW w:w="1140" w:type="dxa"/>
          </w:tcPr>
          <w:p w14:paraId="5DFB3E9B" w14:textId="77777777" w:rsidR="00DC684D" w:rsidRPr="003A450C" w:rsidRDefault="00DC684D" w:rsidP="004B466C">
            <w:pPr>
              <w:snapToGrid w:val="0"/>
              <w:spacing w:before="60" w:after="60" w:line="240" w:lineRule="auto"/>
              <w:jc w:val="left"/>
              <w:rPr>
                <w:ins w:id="2397" w:author="Thomas Richardson" w:date="2022-06-07T21:05:00Z"/>
                <w:sz w:val="16"/>
                <w:szCs w:val="16"/>
              </w:rPr>
            </w:pPr>
            <w:ins w:id="2398" w:author="Thomas Richardson" w:date="2022-06-07T21:05:00Z">
              <w:r w:rsidRPr="003A450C">
                <w:rPr>
                  <w:sz w:val="16"/>
                  <w:szCs w:val="16"/>
                </w:rPr>
                <w:t>Value</w:t>
              </w:r>
            </w:ins>
          </w:p>
        </w:tc>
        <w:tc>
          <w:tcPr>
            <w:tcW w:w="3024" w:type="dxa"/>
          </w:tcPr>
          <w:p w14:paraId="0A9DAEAE" w14:textId="77777777" w:rsidR="00DC684D" w:rsidRPr="003A450C" w:rsidRDefault="00DC684D" w:rsidP="004B466C">
            <w:pPr>
              <w:snapToGrid w:val="0"/>
              <w:spacing w:before="60" w:after="60" w:line="240" w:lineRule="auto"/>
              <w:jc w:val="left"/>
              <w:rPr>
                <w:ins w:id="2399" w:author="Thomas Richardson" w:date="2022-06-07T21:05:00Z"/>
                <w:sz w:val="16"/>
                <w:szCs w:val="16"/>
              </w:rPr>
            </w:pPr>
            <w:proofErr w:type="spellStart"/>
            <w:ins w:id="2400" w:author="Thomas Richardson" w:date="2022-06-07T21:05:00Z">
              <w:r>
                <w:rPr>
                  <w:sz w:val="16"/>
                  <w:szCs w:val="16"/>
                </w:rPr>
                <w:t>newDataset</w:t>
              </w:r>
              <w:proofErr w:type="spellEnd"/>
            </w:ins>
          </w:p>
        </w:tc>
        <w:tc>
          <w:tcPr>
            <w:tcW w:w="3440" w:type="dxa"/>
          </w:tcPr>
          <w:p w14:paraId="5E43120A" w14:textId="77777777" w:rsidR="00DC684D" w:rsidRPr="003A450C" w:rsidRDefault="00DC684D" w:rsidP="004B466C">
            <w:pPr>
              <w:snapToGrid w:val="0"/>
              <w:spacing w:before="60" w:after="60" w:line="240" w:lineRule="auto"/>
              <w:jc w:val="left"/>
              <w:rPr>
                <w:ins w:id="2401" w:author="Thomas Richardson" w:date="2022-06-07T21:05:00Z"/>
                <w:sz w:val="16"/>
                <w:szCs w:val="16"/>
              </w:rPr>
            </w:pPr>
            <w:ins w:id="2402" w:author="Thomas Richardson" w:date="2022-06-07T21:05:00Z">
              <w:r>
                <w:rPr>
                  <w:sz w:val="16"/>
                  <w:szCs w:val="16"/>
                </w:rPr>
                <w:t>Brand new dataset</w:t>
              </w:r>
            </w:ins>
          </w:p>
        </w:tc>
        <w:tc>
          <w:tcPr>
            <w:tcW w:w="809" w:type="dxa"/>
          </w:tcPr>
          <w:p w14:paraId="4E17F8C0" w14:textId="77777777" w:rsidR="00DC684D" w:rsidRPr="003A450C" w:rsidRDefault="00DC684D" w:rsidP="004B466C">
            <w:pPr>
              <w:snapToGrid w:val="0"/>
              <w:spacing w:before="60" w:after="60" w:line="240" w:lineRule="auto"/>
              <w:jc w:val="center"/>
              <w:rPr>
                <w:ins w:id="2403" w:author="Thomas Richardson" w:date="2022-06-07T21:05:00Z"/>
                <w:sz w:val="16"/>
                <w:szCs w:val="16"/>
              </w:rPr>
            </w:pPr>
            <w:ins w:id="2404" w:author="Thomas Richardson" w:date="2022-06-07T21:05:00Z">
              <w:r>
                <w:rPr>
                  <w:sz w:val="16"/>
                  <w:szCs w:val="16"/>
                </w:rPr>
                <w:t>1</w:t>
              </w:r>
            </w:ins>
          </w:p>
        </w:tc>
        <w:tc>
          <w:tcPr>
            <w:tcW w:w="5921" w:type="dxa"/>
          </w:tcPr>
          <w:p w14:paraId="08AEC5E7" w14:textId="77777777" w:rsidR="00DC684D" w:rsidRPr="003A450C" w:rsidRDefault="00DC684D" w:rsidP="004B466C">
            <w:pPr>
              <w:snapToGrid w:val="0"/>
              <w:spacing w:before="60" w:after="60" w:line="240" w:lineRule="auto"/>
              <w:jc w:val="left"/>
              <w:rPr>
                <w:ins w:id="2405" w:author="Thomas Richardson" w:date="2022-06-07T21:05:00Z"/>
                <w:sz w:val="16"/>
                <w:szCs w:val="16"/>
              </w:rPr>
            </w:pPr>
            <w:ins w:id="2406" w:author="Thomas Richardson" w:date="2022-06-07T21:05:00Z">
              <w:r>
                <w:rPr>
                  <w:sz w:val="16"/>
                  <w:szCs w:val="16"/>
                </w:rPr>
                <w:t xml:space="preserve">No data has previously been produced for this area </w:t>
              </w:r>
            </w:ins>
          </w:p>
        </w:tc>
      </w:tr>
      <w:tr w:rsidR="00DC684D" w:rsidRPr="003A450C" w14:paraId="761EDA1A" w14:textId="77777777" w:rsidTr="004B466C">
        <w:trPr>
          <w:cantSplit/>
          <w:trHeight w:val="277"/>
          <w:ins w:id="2407" w:author="Thomas Richardson" w:date="2022-06-07T21:05:00Z"/>
        </w:trPr>
        <w:tc>
          <w:tcPr>
            <w:tcW w:w="1140" w:type="dxa"/>
          </w:tcPr>
          <w:p w14:paraId="57BF2E8C" w14:textId="77777777" w:rsidR="00DC684D" w:rsidRPr="003A450C" w:rsidRDefault="00DC684D" w:rsidP="004B466C">
            <w:pPr>
              <w:snapToGrid w:val="0"/>
              <w:spacing w:before="60" w:after="60" w:line="240" w:lineRule="auto"/>
              <w:jc w:val="left"/>
              <w:rPr>
                <w:ins w:id="2408" w:author="Thomas Richardson" w:date="2022-06-07T21:05:00Z"/>
                <w:sz w:val="16"/>
                <w:szCs w:val="16"/>
              </w:rPr>
            </w:pPr>
            <w:ins w:id="2409" w:author="Thomas Richardson" w:date="2022-06-07T21:05:00Z">
              <w:r w:rsidRPr="003A450C">
                <w:rPr>
                  <w:sz w:val="16"/>
                  <w:szCs w:val="16"/>
                </w:rPr>
                <w:t>Value</w:t>
              </w:r>
            </w:ins>
          </w:p>
        </w:tc>
        <w:tc>
          <w:tcPr>
            <w:tcW w:w="3024" w:type="dxa"/>
          </w:tcPr>
          <w:p w14:paraId="5C69A047" w14:textId="77777777" w:rsidR="00DC684D" w:rsidRPr="003A450C" w:rsidRDefault="00DC684D" w:rsidP="004B466C">
            <w:pPr>
              <w:snapToGrid w:val="0"/>
              <w:spacing w:before="60" w:after="60" w:line="240" w:lineRule="auto"/>
              <w:jc w:val="left"/>
              <w:rPr>
                <w:ins w:id="2410" w:author="Thomas Richardson" w:date="2022-06-07T21:05:00Z"/>
                <w:sz w:val="16"/>
                <w:szCs w:val="16"/>
              </w:rPr>
            </w:pPr>
            <w:proofErr w:type="spellStart"/>
            <w:ins w:id="2411" w:author="Thomas Richardson" w:date="2022-06-07T21:05:00Z">
              <w:r>
                <w:rPr>
                  <w:sz w:val="16"/>
                  <w:szCs w:val="16"/>
                </w:rPr>
                <w:t>newEdition</w:t>
              </w:r>
              <w:proofErr w:type="spellEnd"/>
            </w:ins>
          </w:p>
        </w:tc>
        <w:tc>
          <w:tcPr>
            <w:tcW w:w="3440" w:type="dxa"/>
          </w:tcPr>
          <w:p w14:paraId="5B36A174" w14:textId="77777777" w:rsidR="00DC684D" w:rsidRPr="003A450C" w:rsidRDefault="00DC684D" w:rsidP="004B466C">
            <w:pPr>
              <w:snapToGrid w:val="0"/>
              <w:spacing w:before="60" w:after="60" w:line="240" w:lineRule="auto"/>
              <w:jc w:val="left"/>
              <w:rPr>
                <w:ins w:id="2412" w:author="Thomas Richardson" w:date="2022-06-07T21:05:00Z"/>
                <w:sz w:val="16"/>
                <w:szCs w:val="16"/>
              </w:rPr>
            </w:pPr>
            <w:ins w:id="2413" w:author="Thomas Richardson" w:date="2022-06-07T21:05:00Z">
              <w:r>
                <w:rPr>
                  <w:sz w:val="16"/>
                  <w:szCs w:val="16"/>
                </w:rPr>
                <w:t xml:space="preserve">New edition of the dataset or </w:t>
              </w:r>
              <w:r w:rsidRPr="00A93CCB">
                <w:rPr>
                  <w:sz w:val="16"/>
                  <w:szCs w:val="16"/>
                </w:rPr>
                <w:t>Catalogue</w:t>
              </w:r>
            </w:ins>
          </w:p>
        </w:tc>
        <w:tc>
          <w:tcPr>
            <w:tcW w:w="809" w:type="dxa"/>
          </w:tcPr>
          <w:p w14:paraId="59DCBAED" w14:textId="77777777" w:rsidR="00DC684D" w:rsidRPr="003A450C" w:rsidRDefault="00DC684D" w:rsidP="004B466C">
            <w:pPr>
              <w:snapToGrid w:val="0"/>
              <w:spacing w:before="60" w:after="60" w:line="240" w:lineRule="auto"/>
              <w:jc w:val="center"/>
              <w:rPr>
                <w:ins w:id="2414" w:author="Thomas Richardson" w:date="2022-06-07T21:05:00Z"/>
                <w:sz w:val="16"/>
                <w:szCs w:val="16"/>
              </w:rPr>
            </w:pPr>
            <w:ins w:id="2415" w:author="Thomas Richardson" w:date="2022-06-07T21:05:00Z">
              <w:r>
                <w:rPr>
                  <w:sz w:val="16"/>
                  <w:szCs w:val="16"/>
                </w:rPr>
                <w:t>2</w:t>
              </w:r>
            </w:ins>
          </w:p>
        </w:tc>
        <w:tc>
          <w:tcPr>
            <w:tcW w:w="5921" w:type="dxa"/>
          </w:tcPr>
          <w:p w14:paraId="03FC037F" w14:textId="77777777" w:rsidR="00DC684D" w:rsidRPr="003A450C" w:rsidRDefault="00DC684D" w:rsidP="004B466C">
            <w:pPr>
              <w:snapToGrid w:val="0"/>
              <w:spacing w:before="60" w:after="60" w:line="240" w:lineRule="auto"/>
              <w:jc w:val="left"/>
              <w:rPr>
                <w:ins w:id="2416" w:author="Thomas Richardson" w:date="2022-06-07T21:05:00Z"/>
                <w:sz w:val="16"/>
                <w:szCs w:val="16"/>
              </w:rPr>
            </w:pPr>
            <w:ins w:id="2417" w:author="Thomas Richardson" w:date="2022-06-07T21:05:00Z">
              <w:r>
                <w:rPr>
                  <w:sz w:val="16"/>
                  <w:szCs w:val="16"/>
                </w:rPr>
                <w:t>Includes new information which has not been previously distributed by updates</w:t>
              </w:r>
            </w:ins>
          </w:p>
        </w:tc>
      </w:tr>
      <w:tr w:rsidR="00DC684D" w:rsidRPr="003A450C" w14:paraId="68E5C7A1" w14:textId="77777777" w:rsidTr="004B466C">
        <w:trPr>
          <w:cantSplit/>
          <w:trHeight w:val="305"/>
          <w:ins w:id="2418" w:author="Thomas Richardson" w:date="2022-06-07T21:05:00Z"/>
        </w:trPr>
        <w:tc>
          <w:tcPr>
            <w:tcW w:w="1140" w:type="dxa"/>
          </w:tcPr>
          <w:p w14:paraId="18A215C7" w14:textId="77777777" w:rsidR="00DC684D" w:rsidRPr="003A450C" w:rsidRDefault="00DC684D" w:rsidP="004B466C">
            <w:pPr>
              <w:snapToGrid w:val="0"/>
              <w:spacing w:before="60" w:after="60" w:line="240" w:lineRule="auto"/>
              <w:jc w:val="left"/>
              <w:rPr>
                <w:ins w:id="2419" w:author="Thomas Richardson" w:date="2022-06-07T21:05:00Z"/>
                <w:sz w:val="16"/>
                <w:szCs w:val="16"/>
              </w:rPr>
            </w:pPr>
            <w:ins w:id="2420" w:author="Thomas Richardson" w:date="2022-06-07T21:05:00Z">
              <w:r w:rsidRPr="003A450C">
                <w:rPr>
                  <w:sz w:val="16"/>
                  <w:szCs w:val="16"/>
                </w:rPr>
                <w:t>Value</w:t>
              </w:r>
            </w:ins>
          </w:p>
        </w:tc>
        <w:tc>
          <w:tcPr>
            <w:tcW w:w="3024" w:type="dxa"/>
          </w:tcPr>
          <w:p w14:paraId="1D2A305D" w14:textId="77777777" w:rsidR="00DC684D" w:rsidRPr="003A450C" w:rsidRDefault="00DC684D" w:rsidP="004B466C">
            <w:pPr>
              <w:snapToGrid w:val="0"/>
              <w:spacing w:before="60" w:after="60" w:line="240" w:lineRule="auto"/>
              <w:jc w:val="left"/>
              <w:rPr>
                <w:ins w:id="2421" w:author="Thomas Richardson" w:date="2022-06-07T21:05:00Z"/>
                <w:sz w:val="16"/>
                <w:szCs w:val="16"/>
              </w:rPr>
            </w:pPr>
            <w:ins w:id="2422" w:author="Thomas Richardson" w:date="2022-06-07T21:05:00Z">
              <w:r>
                <w:rPr>
                  <w:sz w:val="16"/>
                  <w:szCs w:val="16"/>
                </w:rPr>
                <w:t>update</w:t>
              </w:r>
            </w:ins>
          </w:p>
        </w:tc>
        <w:tc>
          <w:tcPr>
            <w:tcW w:w="3440" w:type="dxa"/>
          </w:tcPr>
          <w:p w14:paraId="768E14AE" w14:textId="77777777" w:rsidR="00DC684D" w:rsidRPr="003A450C" w:rsidRDefault="00DC684D" w:rsidP="004B466C">
            <w:pPr>
              <w:snapToGrid w:val="0"/>
              <w:spacing w:before="60" w:after="60" w:line="240" w:lineRule="auto"/>
              <w:jc w:val="left"/>
              <w:rPr>
                <w:ins w:id="2423" w:author="Thomas Richardson" w:date="2022-06-07T21:05:00Z"/>
                <w:sz w:val="16"/>
                <w:szCs w:val="16"/>
              </w:rPr>
            </w:pPr>
            <w:ins w:id="2424" w:author="Thomas Richardson" w:date="2022-06-07T21:05:00Z">
              <w:r>
                <w:rPr>
                  <w:sz w:val="16"/>
                  <w:szCs w:val="16"/>
                </w:rPr>
                <w:t>Dataset update</w:t>
              </w:r>
            </w:ins>
          </w:p>
        </w:tc>
        <w:tc>
          <w:tcPr>
            <w:tcW w:w="809" w:type="dxa"/>
          </w:tcPr>
          <w:p w14:paraId="43BC608E" w14:textId="77777777" w:rsidR="00DC684D" w:rsidRPr="003A450C" w:rsidRDefault="00DC684D" w:rsidP="004B466C">
            <w:pPr>
              <w:snapToGrid w:val="0"/>
              <w:spacing w:before="60" w:after="60" w:line="240" w:lineRule="auto"/>
              <w:jc w:val="center"/>
              <w:rPr>
                <w:ins w:id="2425" w:author="Thomas Richardson" w:date="2022-06-07T21:05:00Z"/>
                <w:sz w:val="16"/>
                <w:szCs w:val="16"/>
              </w:rPr>
            </w:pPr>
            <w:ins w:id="2426" w:author="Thomas Richardson" w:date="2022-06-07T21:05:00Z">
              <w:r>
                <w:rPr>
                  <w:sz w:val="16"/>
                  <w:szCs w:val="16"/>
                </w:rPr>
                <w:t>3</w:t>
              </w:r>
            </w:ins>
          </w:p>
        </w:tc>
        <w:tc>
          <w:tcPr>
            <w:tcW w:w="5921" w:type="dxa"/>
          </w:tcPr>
          <w:p w14:paraId="2CD0FF7A" w14:textId="77777777" w:rsidR="00DC684D" w:rsidRPr="003A450C" w:rsidRDefault="00DC684D" w:rsidP="004B466C">
            <w:pPr>
              <w:snapToGrid w:val="0"/>
              <w:spacing w:before="60" w:after="60" w:line="240" w:lineRule="auto"/>
              <w:jc w:val="left"/>
              <w:rPr>
                <w:ins w:id="2427" w:author="Thomas Richardson" w:date="2022-06-07T21:05:00Z"/>
                <w:sz w:val="16"/>
                <w:szCs w:val="16"/>
              </w:rPr>
            </w:pPr>
            <w:ins w:id="2428" w:author="Thomas Richardson" w:date="2022-06-07T21:05:00Z">
              <w:r>
                <w:rPr>
                  <w:sz w:val="16"/>
                  <w:szCs w:val="16"/>
                </w:rPr>
                <w:t>Changing some information in an existing dataset</w:t>
              </w:r>
            </w:ins>
          </w:p>
        </w:tc>
      </w:tr>
      <w:tr w:rsidR="00DC684D" w:rsidRPr="003A450C" w14:paraId="00B4C83E" w14:textId="77777777" w:rsidTr="004B466C">
        <w:trPr>
          <w:cantSplit/>
          <w:trHeight w:val="305"/>
          <w:ins w:id="2429" w:author="Thomas Richardson" w:date="2022-06-07T21:05:00Z"/>
        </w:trPr>
        <w:tc>
          <w:tcPr>
            <w:tcW w:w="1140" w:type="dxa"/>
          </w:tcPr>
          <w:p w14:paraId="5228634C" w14:textId="77777777" w:rsidR="00DC684D" w:rsidRPr="003A450C" w:rsidRDefault="00DC684D" w:rsidP="004B466C">
            <w:pPr>
              <w:snapToGrid w:val="0"/>
              <w:spacing w:before="60" w:after="60" w:line="240" w:lineRule="auto"/>
              <w:jc w:val="left"/>
              <w:rPr>
                <w:ins w:id="2430" w:author="Thomas Richardson" w:date="2022-06-07T21:05:00Z"/>
                <w:sz w:val="16"/>
                <w:szCs w:val="16"/>
              </w:rPr>
            </w:pPr>
            <w:ins w:id="2431" w:author="Thomas Richardson" w:date="2022-06-07T21:05:00Z">
              <w:r w:rsidRPr="003A450C">
                <w:rPr>
                  <w:sz w:val="16"/>
                  <w:szCs w:val="16"/>
                </w:rPr>
                <w:lastRenderedPageBreak/>
                <w:t>Value</w:t>
              </w:r>
            </w:ins>
          </w:p>
        </w:tc>
        <w:tc>
          <w:tcPr>
            <w:tcW w:w="3024" w:type="dxa"/>
          </w:tcPr>
          <w:p w14:paraId="72764574" w14:textId="77777777" w:rsidR="00DC684D" w:rsidRPr="003A450C" w:rsidRDefault="00DC684D" w:rsidP="004B466C">
            <w:pPr>
              <w:snapToGrid w:val="0"/>
              <w:spacing w:before="60" w:after="60" w:line="240" w:lineRule="auto"/>
              <w:jc w:val="left"/>
              <w:rPr>
                <w:ins w:id="2432" w:author="Thomas Richardson" w:date="2022-06-07T21:05:00Z"/>
                <w:sz w:val="16"/>
                <w:szCs w:val="16"/>
              </w:rPr>
            </w:pPr>
            <w:ins w:id="2433" w:author="Thomas Richardson" w:date="2022-06-07T21:05:00Z">
              <w:r>
                <w:rPr>
                  <w:sz w:val="16"/>
                  <w:szCs w:val="16"/>
                </w:rPr>
                <w:t>reissue</w:t>
              </w:r>
            </w:ins>
          </w:p>
        </w:tc>
        <w:tc>
          <w:tcPr>
            <w:tcW w:w="3440" w:type="dxa"/>
          </w:tcPr>
          <w:p w14:paraId="3E537418" w14:textId="77777777" w:rsidR="00DC684D" w:rsidRPr="003A450C" w:rsidRDefault="00DC684D" w:rsidP="004B466C">
            <w:pPr>
              <w:snapToGrid w:val="0"/>
              <w:spacing w:before="60" w:after="60" w:line="240" w:lineRule="auto"/>
              <w:jc w:val="left"/>
              <w:rPr>
                <w:ins w:id="2434" w:author="Thomas Richardson" w:date="2022-06-07T21:05:00Z"/>
                <w:sz w:val="16"/>
                <w:szCs w:val="16"/>
              </w:rPr>
            </w:pPr>
            <w:ins w:id="2435" w:author="Thomas Richardson" w:date="2022-06-07T21:05:00Z">
              <w:r>
                <w:rPr>
                  <w:sz w:val="16"/>
                  <w:szCs w:val="16"/>
                </w:rPr>
                <w:t>Dataset that has been re-issued</w:t>
              </w:r>
            </w:ins>
          </w:p>
        </w:tc>
        <w:tc>
          <w:tcPr>
            <w:tcW w:w="809" w:type="dxa"/>
          </w:tcPr>
          <w:p w14:paraId="2299876D" w14:textId="77777777" w:rsidR="00DC684D" w:rsidRPr="003A450C" w:rsidRDefault="00DC684D" w:rsidP="004B466C">
            <w:pPr>
              <w:snapToGrid w:val="0"/>
              <w:spacing w:before="60" w:after="60" w:line="240" w:lineRule="auto"/>
              <w:jc w:val="center"/>
              <w:rPr>
                <w:ins w:id="2436" w:author="Thomas Richardson" w:date="2022-06-07T21:05:00Z"/>
                <w:sz w:val="16"/>
                <w:szCs w:val="16"/>
              </w:rPr>
            </w:pPr>
            <w:ins w:id="2437" w:author="Thomas Richardson" w:date="2022-06-07T21:05:00Z">
              <w:r>
                <w:rPr>
                  <w:sz w:val="16"/>
                  <w:szCs w:val="16"/>
                </w:rPr>
                <w:t>4</w:t>
              </w:r>
            </w:ins>
          </w:p>
        </w:tc>
        <w:tc>
          <w:tcPr>
            <w:tcW w:w="5921" w:type="dxa"/>
          </w:tcPr>
          <w:p w14:paraId="76ED17BE" w14:textId="78F08829" w:rsidR="00DC684D" w:rsidRPr="003A450C" w:rsidRDefault="00DC684D" w:rsidP="004B466C">
            <w:pPr>
              <w:snapToGrid w:val="0"/>
              <w:spacing w:before="60" w:after="60" w:line="240" w:lineRule="auto"/>
              <w:jc w:val="left"/>
              <w:rPr>
                <w:ins w:id="2438" w:author="Thomas Richardson" w:date="2022-06-07T21:05:00Z"/>
                <w:sz w:val="16"/>
                <w:szCs w:val="16"/>
              </w:rPr>
            </w:pPr>
            <w:ins w:id="2439" w:author="Thomas Richardson" w:date="2022-06-07T21:05:00Z">
              <w:r>
                <w:rPr>
                  <w:sz w:val="16"/>
                  <w:szCs w:val="16"/>
                </w:rPr>
                <w:t>Includes all the updates applied to the original dataset up to the date of the re-issue. A re-issue does not contain any new information additional to that previously issued by updates</w:t>
              </w:r>
            </w:ins>
          </w:p>
        </w:tc>
      </w:tr>
      <w:tr w:rsidR="00DC684D" w:rsidRPr="003A450C" w14:paraId="5F26C210" w14:textId="77777777" w:rsidTr="004B466C">
        <w:trPr>
          <w:cantSplit/>
          <w:trHeight w:val="305"/>
          <w:ins w:id="2440" w:author="Thomas Richardson" w:date="2022-06-07T21:05:00Z"/>
        </w:trPr>
        <w:tc>
          <w:tcPr>
            <w:tcW w:w="1140" w:type="dxa"/>
          </w:tcPr>
          <w:p w14:paraId="32729B83" w14:textId="77777777" w:rsidR="00DC684D" w:rsidRPr="003A450C" w:rsidRDefault="00DC684D" w:rsidP="004B466C">
            <w:pPr>
              <w:snapToGrid w:val="0"/>
              <w:spacing w:before="60" w:after="60" w:line="240" w:lineRule="auto"/>
              <w:jc w:val="left"/>
              <w:rPr>
                <w:ins w:id="2441" w:author="Thomas Richardson" w:date="2022-06-07T21:05:00Z"/>
                <w:sz w:val="16"/>
                <w:szCs w:val="16"/>
              </w:rPr>
            </w:pPr>
            <w:ins w:id="2442" w:author="Thomas Richardson" w:date="2022-06-07T21:05:00Z">
              <w:r>
                <w:rPr>
                  <w:sz w:val="16"/>
                  <w:szCs w:val="16"/>
                </w:rPr>
                <w:t>Value</w:t>
              </w:r>
            </w:ins>
          </w:p>
        </w:tc>
        <w:tc>
          <w:tcPr>
            <w:tcW w:w="3024" w:type="dxa"/>
          </w:tcPr>
          <w:p w14:paraId="71C4B1C7" w14:textId="77777777" w:rsidR="00DC684D" w:rsidRDefault="00DC684D" w:rsidP="004B466C">
            <w:pPr>
              <w:snapToGrid w:val="0"/>
              <w:spacing w:before="60" w:after="60" w:line="240" w:lineRule="auto"/>
              <w:jc w:val="left"/>
              <w:rPr>
                <w:ins w:id="2443" w:author="Thomas Richardson" w:date="2022-06-07T21:05:00Z"/>
                <w:sz w:val="16"/>
                <w:szCs w:val="16"/>
              </w:rPr>
            </w:pPr>
            <w:ins w:id="2444" w:author="Thomas Richardson" w:date="2022-06-07T21:05:00Z">
              <w:r>
                <w:rPr>
                  <w:sz w:val="16"/>
                  <w:szCs w:val="16"/>
                </w:rPr>
                <w:t>cancellation</w:t>
              </w:r>
            </w:ins>
          </w:p>
        </w:tc>
        <w:tc>
          <w:tcPr>
            <w:tcW w:w="3440" w:type="dxa"/>
          </w:tcPr>
          <w:p w14:paraId="21E505AF" w14:textId="77777777" w:rsidR="00DC684D" w:rsidRDefault="00DC684D" w:rsidP="004B466C">
            <w:pPr>
              <w:snapToGrid w:val="0"/>
              <w:spacing w:before="60" w:after="60" w:line="240" w:lineRule="auto"/>
              <w:jc w:val="left"/>
              <w:rPr>
                <w:ins w:id="2445" w:author="Thomas Richardson" w:date="2022-06-07T21:05:00Z"/>
                <w:sz w:val="16"/>
                <w:szCs w:val="16"/>
              </w:rPr>
            </w:pPr>
            <w:ins w:id="2446" w:author="Thomas Richardson" w:date="2022-06-07T21:05:00Z">
              <w:r>
                <w:rPr>
                  <w:sz w:val="16"/>
                  <w:szCs w:val="16"/>
                </w:rPr>
                <w:t xml:space="preserve">Dataset or </w:t>
              </w:r>
              <w:r w:rsidRPr="00A93CCB">
                <w:rPr>
                  <w:sz w:val="16"/>
                  <w:szCs w:val="16"/>
                </w:rPr>
                <w:t>Catalogue</w:t>
              </w:r>
              <w:r>
                <w:rPr>
                  <w:sz w:val="16"/>
                  <w:szCs w:val="16"/>
                </w:rPr>
                <w:t xml:space="preserve"> that has been cancelled</w:t>
              </w:r>
            </w:ins>
          </w:p>
        </w:tc>
        <w:tc>
          <w:tcPr>
            <w:tcW w:w="809" w:type="dxa"/>
          </w:tcPr>
          <w:p w14:paraId="6A17D979" w14:textId="77777777" w:rsidR="00DC684D" w:rsidRPr="003A450C" w:rsidRDefault="00DC684D" w:rsidP="004B466C">
            <w:pPr>
              <w:snapToGrid w:val="0"/>
              <w:spacing w:before="60" w:after="60" w:line="240" w:lineRule="auto"/>
              <w:jc w:val="center"/>
              <w:rPr>
                <w:ins w:id="2447" w:author="Thomas Richardson" w:date="2022-06-07T21:05:00Z"/>
                <w:sz w:val="16"/>
                <w:szCs w:val="16"/>
              </w:rPr>
            </w:pPr>
            <w:ins w:id="2448" w:author="Thomas Richardson" w:date="2022-06-07T21:05:00Z">
              <w:r>
                <w:rPr>
                  <w:sz w:val="16"/>
                  <w:szCs w:val="16"/>
                </w:rPr>
                <w:t>5</w:t>
              </w:r>
            </w:ins>
          </w:p>
        </w:tc>
        <w:tc>
          <w:tcPr>
            <w:tcW w:w="5921" w:type="dxa"/>
          </w:tcPr>
          <w:p w14:paraId="2FFEDB10" w14:textId="77777777" w:rsidR="00DC684D" w:rsidRPr="003A450C" w:rsidRDefault="00DC684D" w:rsidP="004B466C">
            <w:pPr>
              <w:snapToGrid w:val="0"/>
              <w:spacing w:before="60" w:after="60" w:line="240" w:lineRule="auto"/>
              <w:jc w:val="left"/>
              <w:rPr>
                <w:ins w:id="2449" w:author="Thomas Richardson" w:date="2022-06-07T21:05:00Z"/>
                <w:sz w:val="16"/>
                <w:szCs w:val="16"/>
              </w:rPr>
            </w:pPr>
            <w:ins w:id="2450" w:author="Thomas Richardson" w:date="2022-06-07T21:05:00Z">
              <w:r>
                <w:rPr>
                  <w:sz w:val="16"/>
                  <w:szCs w:val="16"/>
                </w:rPr>
                <w:t xml:space="preserve">Indicates the dataset or </w:t>
              </w:r>
              <w:r w:rsidRPr="00A93CCB">
                <w:rPr>
                  <w:sz w:val="16"/>
                  <w:szCs w:val="16"/>
                </w:rPr>
                <w:t>Catalogue</w:t>
              </w:r>
              <w:r>
                <w:rPr>
                  <w:sz w:val="16"/>
                  <w:szCs w:val="16"/>
                </w:rPr>
                <w:t xml:space="preserve"> should no longer be used and can be deleted</w:t>
              </w:r>
            </w:ins>
          </w:p>
        </w:tc>
      </w:tr>
    </w:tbl>
    <w:p w14:paraId="687C2CC7" w14:textId="77777777" w:rsidR="00261D89" w:rsidRDefault="00261D89" w:rsidP="004B466C">
      <w:pPr>
        <w:spacing w:after="0" w:line="240" w:lineRule="auto"/>
      </w:pPr>
    </w:p>
    <w:p w14:paraId="1AF67719" w14:textId="5FF35E9B" w:rsidR="004B466C" w:rsidRPr="009D36B5" w:rsidRDefault="004B466C" w:rsidP="00681EDD">
      <w:pPr>
        <w:pStyle w:val="Heading4"/>
        <w:keepLines/>
        <w:tabs>
          <w:tab w:val="clear" w:pos="940"/>
          <w:tab w:val="clear" w:pos="1140"/>
          <w:tab w:val="clear" w:pos="1360"/>
          <w:tab w:val="left" w:pos="993"/>
        </w:tabs>
        <w:spacing w:before="120" w:after="120" w:line="240" w:lineRule="auto"/>
        <w:ind w:left="993" w:hanging="993"/>
        <w:rPr>
          <w:ins w:id="2451" w:author="Thomas Richardson" w:date="2022-06-07T21:04:00Z"/>
        </w:rPr>
      </w:pPr>
      <w:ins w:id="2452" w:author="Teh Stand" w:date="2022-06-13T15:51:00Z">
        <w:r w:rsidRPr="009D36B5">
          <w:t>S100_TemporalExtent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8621DA" w:rsidRPr="00B81B69" w14:paraId="467C6E99" w14:textId="77777777" w:rsidTr="009D36B5">
        <w:trPr>
          <w:cantSplit/>
          <w:ins w:id="2453" w:author="Thomas Richardson" w:date="2022-06-07T21:04:00Z"/>
        </w:trPr>
        <w:tc>
          <w:tcPr>
            <w:tcW w:w="1117" w:type="dxa"/>
            <w:shd w:val="clear" w:color="auto" w:fill="D9D9D9" w:themeFill="background1" w:themeFillShade="D9"/>
          </w:tcPr>
          <w:p w14:paraId="652A5250" w14:textId="77777777" w:rsidR="008621DA" w:rsidRPr="00B81B69" w:rsidRDefault="008621DA" w:rsidP="00C128E3">
            <w:pPr>
              <w:keepNext/>
              <w:keepLines/>
              <w:snapToGrid w:val="0"/>
              <w:spacing w:before="60" w:after="60" w:line="240" w:lineRule="auto"/>
              <w:jc w:val="left"/>
              <w:rPr>
                <w:ins w:id="2454" w:author="Thomas Richardson" w:date="2022-06-07T21:04:00Z"/>
                <w:b/>
                <w:sz w:val="16"/>
                <w:szCs w:val="16"/>
              </w:rPr>
            </w:pPr>
            <w:ins w:id="2455" w:author="Thomas Richardson" w:date="2022-06-07T21:04:00Z">
              <w:r w:rsidRPr="00B81B69">
                <w:rPr>
                  <w:b/>
                  <w:sz w:val="16"/>
                  <w:szCs w:val="16"/>
                </w:rPr>
                <w:t>Role Name</w:t>
              </w:r>
            </w:ins>
          </w:p>
        </w:tc>
        <w:tc>
          <w:tcPr>
            <w:tcW w:w="3165" w:type="dxa"/>
            <w:shd w:val="clear" w:color="auto" w:fill="D9D9D9" w:themeFill="background1" w:themeFillShade="D9"/>
          </w:tcPr>
          <w:p w14:paraId="23A4A852" w14:textId="77777777" w:rsidR="008621DA" w:rsidRPr="00B81B69" w:rsidRDefault="008621DA" w:rsidP="00C128E3">
            <w:pPr>
              <w:keepNext/>
              <w:keepLines/>
              <w:snapToGrid w:val="0"/>
              <w:spacing w:before="60" w:after="60" w:line="240" w:lineRule="auto"/>
              <w:jc w:val="left"/>
              <w:rPr>
                <w:ins w:id="2456" w:author="Thomas Richardson" w:date="2022-06-07T21:04:00Z"/>
                <w:b/>
                <w:sz w:val="16"/>
                <w:szCs w:val="16"/>
              </w:rPr>
            </w:pPr>
            <w:ins w:id="2457" w:author="Thomas Richardson" w:date="2022-06-07T21:04:00Z">
              <w:r w:rsidRPr="00B81B69">
                <w:rPr>
                  <w:b/>
                  <w:sz w:val="16"/>
                  <w:szCs w:val="16"/>
                </w:rPr>
                <w:t>Name</w:t>
              </w:r>
            </w:ins>
          </w:p>
        </w:tc>
        <w:tc>
          <w:tcPr>
            <w:tcW w:w="3537" w:type="dxa"/>
            <w:shd w:val="clear" w:color="auto" w:fill="D9D9D9" w:themeFill="background1" w:themeFillShade="D9"/>
          </w:tcPr>
          <w:p w14:paraId="7EDA22C8" w14:textId="77777777" w:rsidR="008621DA" w:rsidRPr="00B81B69" w:rsidRDefault="008621DA" w:rsidP="00C128E3">
            <w:pPr>
              <w:keepNext/>
              <w:keepLines/>
              <w:snapToGrid w:val="0"/>
              <w:spacing w:before="60" w:after="60" w:line="240" w:lineRule="auto"/>
              <w:jc w:val="left"/>
              <w:rPr>
                <w:ins w:id="2458" w:author="Thomas Richardson" w:date="2022-06-07T21:04:00Z"/>
                <w:b/>
                <w:sz w:val="16"/>
                <w:szCs w:val="16"/>
              </w:rPr>
            </w:pPr>
            <w:ins w:id="2459" w:author="Thomas Richardson" w:date="2022-06-07T21:04:00Z">
              <w:r w:rsidRPr="00B81B69">
                <w:rPr>
                  <w:b/>
                  <w:sz w:val="16"/>
                  <w:szCs w:val="16"/>
                </w:rPr>
                <w:t>Description</w:t>
              </w:r>
            </w:ins>
          </w:p>
        </w:tc>
        <w:tc>
          <w:tcPr>
            <w:tcW w:w="831" w:type="dxa"/>
            <w:shd w:val="clear" w:color="auto" w:fill="D9D9D9" w:themeFill="background1" w:themeFillShade="D9"/>
          </w:tcPr>
          <w:p w14:paraId="1175606C" w14:textId="77777777" w:rsidR="008621DA" w:rsidRPr="00B81B69" w:rsidRDefault="008621DA" w:rsidP="00C128E3">
            <w:pPr>
              <w:keepNext/>
              <w:keepLines/>
              <w:snapToGrid w:val="0"/>
              <w:spacing w:before="60" w:after="60" w:line="240" w:lineRule="auto"/>
              <w:jc w:val="center"/>
              <w:rPr>
                <w:ins w:id="2460" w:author="Thomas Richardson" w:date="2022-06-07T21:04:00Z"/>
                <w:b/>
                <w:sz w:val="16"/>
                <w:szCs w:val="16"/>
              </w:rPr>
            </w:pPr>
            <w:proofErr w:type="spellStart"/>
            <w:ins w:id="2461" w:author="Thomas Richardson" w:date="2022-06-07T21:04:00Z">
              <w:r w:rsidRPr="00B81B69">
                <w:rPr>
                  <w:b/>
                  <w:sz w:val="16"/>
                  <w:szCs w:val="16"/>
                </w:rPr>
                <w:t>Mult</w:t>
              </w:r>
              <w:proofErr w:type="spellEnd"/>
            </w:ins>
          </w:p>
        </w:tc>
        <w:tc>
          <w:tcPr>
            <w:tcW w:w="2519" w:type="dxa"/>
            <w:shd w:val="clear" w:color="auto" w:fill="D9D9D9" w:themeFill="background1" w:themeFillShade="D9"/>
          </w:tcPr>
          <w:p w14:paraId="5F00DC2F" w14:textId="77777777" w:rsidR="008621DA" w:rsidRPr="00B81B69" w:rsidRDefault="008621DA" w:rsidP="00C128E3">
            <w:pPr>
              <w:keepNext/>
              <w:keepLines/>
              <w:snapToGrid w:val="0"/>
              <w:spacing w:before="60" w:after="60" w:line="240" w:lineRule="auto"/>
              <w:jc w:val="left"/>
              <w:rPr>
                <w:ins w:id="2462" w:author="Thomas Richardson" w:date="2022-06-07T21:04:00Z"/>
                <w:b/>
                <w:sz w:val="16"/>
                <w:szCs w:val="16"/>
              </w:rPr>
            </w:pPr>
            <w:ins w:id="2463" w:author="Thomas Richardson" w:date="2022-06-07T21:04:00Z">
              <w:r w:rsidRPr="00B81B69">
                <w:rPr>
                  <w:b/>
                  <w:sz w:val="16"/>
                  <w:szCs w:val="16"/>
                </w:rPr>
                <w:t>Type</w:t>
              </w:r>
            </w:ins>
          </w:p>
        </w:tc>
        <w:tc>
          <w:tcPr>
            <w:tcW w:w="3165" w:type="dxa"/>
            <w:shd w:val="clear" w:color="auto" w:fill="D9D9D9" w:themeFill="background1" w:themeFillShade="D9"/>
          </w:tcPr>
          <w:p w14:paraId="3F0BE5D2" w14:textId="77777777" w:rsidR="008621DA" w:rsidRPr="00B81B69" w:rsidRDefault="008621DA" w:rsidP="00C128E3">
            <w:pPr>
              <w:keepNext/>
              <w:keepLines/>
              <w:snapToGrid w:val="0"/>
              <w:spacing w:before="60" w:after="60" w:line="240" w:lineRule="auto"/>
              <w:jc w:val="left"/>
              <w:rPr>
                <w:ins w:id="2464" w:author="Thomas Richardson" w:date="2022-06-07T21:04:00Z"/>
                <w:b/>
                <w:sz w:val="16"/>
                <w:szCs w:val="16"/>
              </w:rPr>
            </w:pPr>
            <w:ins w:id="2465" w:author="Thomas Richardson" w:date="2022-06-07T21:04:00Z">
              <w:r w:rsidRPr="00B81B69">
                <w:rPr>
                  <w:b/>
                  <w:sz w:val="16"/>
                  <w:szCs w:val="16"/>
                </w:rPr>
                <w:t>Remarks</w:t>
              </w:r>
            </w:ins>
          </w:p>
        </w:tc>
      </w:tr>
      <w:tr w:rsidR="008621DA" w:rsidRPr="00B81B69" w14:paraId="53081F93" w14:textId="77777777" w:rsidTr="009D36B5">
        <w:trPr>
          <w:cantSplit/>
          <w:ins w:id="2466" w:author="Thomas Richardson" w:date="2022-06-07T21:04:00Z"/>
        </w:trPr>
        <w:tc>
          <w:tcPr>
            <w:tcW w:w="1117" w:type="dxa"/>
          </w:tcPr>
          <w:p w14:paraId="2EABBE19" w14:textId="77777777" w:rsidR="008621DA" w:rsidRPr="00B81B69" w:rsidRDefault="008621DA" w:rsidP="00C128E3">
            <w:pPr>
              <w:snapToGrid w:val="0"/>
              <w:spacing w:before="60" w:after="60" w:line="240" w:lineRule="auto"/>
              <w:jc w:val="left"/>
              <w:rPr>
                <w:ins w:id="2467" w:author="Thomas Richardson" w:date="2022-06-07T21:04:00Z"/>
                <w:sz w:val="16"/>
                <w:szCs w:val="16"/>
              </w:rPr>
            </w:pPr>
            <w:ins w:id="2468" w:author="Thomas Richardson" w:date="2022-06-07T21:04:00Z">
              <w:r w:rsidRPr="00B81B69">
                <w:rPr>
                  <w:sz w:val="16"/>
                  <w:szCs w:val="16"/>
                </w:rPr>
                <w:t>Class</w:t>
              </w:r>
            </w:ins>
          </w:p>
        </w:tc>
        <w:tc>
          <w:tcPr>
            <w:tcW w:w="3165" w:type="dxa"/>
          </w:tcPr>
          <w:p w14:paraId="0DA888BF" w14:textId="77777777" w:rsidR="008621DA" w:rsidRPr="00B81B69" w:rsidRDefault="008621DA" w:rsidP="00C128E3">
            <w:pPr>
              <w:snapToGrid w:val="0"/>
              <w:spacing w:before="60" w:after="60" w:line="240" w:lineRule="auto"/>
              <w:jc w:val="left"/>
              <w:rPr>
                <w:ins w:id="2469" w:author="Thomas Richardson" w:date="2022-06-07T21:04:00Z"/>
                <w:sz w:val="16"/>
                <w:szCs w:val="16"/>
              </w:rPr>
            </w:pPr>
            <w:ins w:id="2470" w:author="Thomas Richardson" w:date="2022-06-07T21:04:00Z">
              <w:r w:rsidRPr="00B81B69">
                <w:rPr>
                  <w:sz w:val="16"/>
                  <w:szCs w:val="16"/>
                </w:rPr>
                <w:t>S100_TemporalExtent</w:t>
              </w:r>
            </w:ins>
          </w:p>
        </w:tc>
        <w:tc>
          <w:tcPr>
            <w:tcW w:w="3537" w:type="dxa"/>
          </w:tcPr>
          <w:p w14:paraId="1592BBB1" w14:textId="77777777" w:rsidR="008621DA" w:rsidRPr="00B81B69" w:rsidRDefault="008621DA" w:rsidP="00C128E3">
            <w:pPr>
              <w:spacing w:before="60" w:after="60" w:line="240" w:lineRule="auto"/>
              <w:rPr>
                <w:ins w:id="2471" w:author="Thomas Richardson" w:date="2022-06-07T21:04:00Z"/>
                <w:rFonts w:eastAsia="Times New Roman"/>
                <w:sz w:val="16"/>
                <w:szCs w:val="16"/>
                <w:lang w:eastAsia="en-US"/>
              </w:rPr>
            </w:pPr>
            <w:ins w:id="2472" w:author="Thomas Richardson" w:date="2022-06-07T21:04:00Z">
              <w:r w:rsidRPr="00B81B69">
                <w:rPr>
                  <w:rFonts w:eastAsia="Times New Roman"/>
                  <w:sz w:val="16"/>
                  <w:szCs w:val="16"/>
                  <w:lang w:eastAsia="en-US"/>
                </w:rPr>
                <w:t>Temporal extent</w:t>
              </w:r>
            </w:ins>
          </w:p>
          <w:p w14:paraId="39372089" w14:textId="77777777" w:rsidR="008621DA" w:rsidRPr="00B81B69" w:rsidRDefault="008621DA" w:rsidP="00C128E3">
            <w:pPr>
              <w:snapToGrid w:val="0"/>
              <w:spacing w:before="60" w:after="60" w:line="240" w:lineRule="auto"/>
              <w:jc w:val="left"/>
              <w:rPr>
                <w:ins w:id="2473" w:author="Thomas Richardson" w:date="2022-06-07T21:04:00Z"/>
                <w:sz w:val="16"/>
                <w:szCs w:val="16"/>
              </w:rPr>
            </w:pPr>
          </w:p>
        </w:tc>
        <w:tc>
          <w:tcPr>
            <w:tcW w:w="831" w:type="dxa"/>
          </w:tcPr>
          <w:p w14:paraId="12E7FA32" w14:textId="77777777" w:rsidR="008621DA" w:rsidRPr="00B81B69" w:rsidRDefault="008621DA" w:rsidP="00C128E3">
            <w:pPr>
              <w:snapToGrid w:val="0"/>
              <w:spacing w:before="60" w:after="60" w:line="240" w:lineRule="auto"/>
              <w:jc w:val="center"/>
              <w:rPr>
                <w:ins w:id="2474" w:author="Thomas Richardson" w:date="2022-06-07T21:04:00Z"/>
                <w:sz w:val="16"/>
                <w:szCs w:val="16"/>
              </w:rPr>
            </w:pPr>
            <w:ins w:id="2475" w:author="Thomas Richardson" w:date="2022-06-07T21:04:00Z">
              <w:r w:rsidRPr="00B81B69">
                <w:rPr>
                  <w:sz w:val="16"/>
                  <w:szCs w:val="16"/>
                </w:rPr>
                <w:t>--</w:t>
              </w:r>
            </w:ins>
          </w:p>
        </w:tc>
        <w:tc>
          <w:tcPr>
            <w:tcW w:w="2519" w:type="dxa"/>
          </w:tcPr>
          <w:p w14:paraId="6875FC25" w14:textId="77777777" w:rsidR="008621DA" w:rsidRPr="00B81B69" w:rsidRDefault="008621DA" w:rsidP="00C128E3">
            <w:pPr>
              <w:snapToGrid w:val="0"/>
              <w:spacing w:before="60" w:after="60" w:line="240" w:lineRule="auto"/>
              <w:jc w:val="left"/>
              <w:rPr>
                <w:ins w:id="2476" w:author="Thomas Richardson" w:date="2022-06-07T21:04:00Z"/>
                <w:sz w:val="16"/>
                <w:szCs w:val="16"/>
              </w:rPr>
            </w:pPr>
          </w:p>
        </w:tc>
        <w:tc>
          <w:tcPr>
            <w:tcW w:w="3165" w:type="dxa"/>
          </w:tcPr>
          <w:p w14:paraId="11570930" w14:textId="77777777" w:rsidR="008621DA" w:rsidRPr="00B81B69" w:rsidRDefault="008621DA" w:rsidP="00C128E3">
            <w:pPr>
              <w:snapToGrid w:val="0"/>
              <w:spacing w:before="60" w:after="60" w:line="240" w:lineRule="auto"/>
              <w:jc w:val="left"/>
              <w:rPr>
                <w:ins w:id="2477" w:author="Thomas Richardson" w:date="2022-06-07T21:04:00Z"/>
                <w:sz w:val="16"/>
                <w:szCs w:val="16"/>
              </w:rPr>
            </w:pPr>
            <w:ins w:id="2478" w:author="Thomas Richardson" w:date="2022-06-07T21:04:00Z">
              <w:r w:rsidRPr="00B81B69">
                <w:rPr>
                  <w:sz w:val="16"/>
                  <w:szCs w:val="16"/>
                </w:rPr>
                <w:t xml:space="preserve">At least one of the </w:t>
              </w:r>
              <w:proofErr w:type="spellStart"/>
              <w:r w:rsidRPr="00B81B69">
                <w:rPr>
                  <w:sz w:val="16"/>
                  <w:szCs w:val="16"/>
                </w:rPr>
                <w:t>timeInstantBegin</w:t>
              </w:r>
              <w:proofErr w:type="spellEnd"/>
              <w:r w:rsidRPr="00B81B69">
                <w:rPr>
                  <w:sz w:val="16"/>
                  <w:szCs w:val="16"/>
                </w:rPr>
                <w:t xml:space="preserve"> and </w:t>
              </w:r>
              <w:proofErr w:type="spellStart"/>
              <w:r w:rsidRPr="00B81B69">
                <w:rPr>
                  <w:sz w:val="16"/>
                  <w:szCs w:val="16"/>
                </w:rPr>
                <w:t>timeInstantEnd</w:t>
              </w:r>
              <w:proofErr w:type="spellEnd"/>
              <w:r w:rsidRPr="00B81B69">
                <w:rPr>
                  <w:sz w:val="16"/>
                  <w:szCs w:val="16"/>
                </w:rPr>
                <w:t xml:space="preserve"> attributes must be populated; if both are known, both must be populated. The absence of either begin or end indicates indefinite validity in the corresponding direction, limited by the issue date/time or the cancellation or supersession of the dataset</w:t>
              </w:r>
            </w:ins>
          </w:p>
        </w:tc>
      </w:tr>
      <w:tr w:rsidR="008621DA" w:rsidRPr="00B81B69" w14:paraId="3104C3C9" w14:textId="77777777" w:rsidTr="009D36B5">
        <w:trPr>
          <w:cantSplit/>
          <w:ins w:id="2479" w:author="Thomas Richardson" w:date="2022-06-07T21:04:00Z"/>
        </w:trPr>
        <w:tc>
          <w:tcPr>
            <w:tcW w:w="1117" w:type="dxa"/>
          </w:tcPr>
          <w:p w14:paraId="79B01986" w14:textId="77777777" w:rsidR="008621DA" w:rsidRPr="00B81B69" w:rsidRDefault="008621DA" w:rsidP="00C128E3">
            <w:pPr>
              <w:snapToGrid w:val="0"/>
              <w:spacing w:before="60" w:after="60" w:line="240" w:lineRule="auto"/>
              <w:jc w:val="left"/>
              <w:rPr>
                <w:ins w:id="2480" w:author="Thomas Richardson" w:date="2022-06-07T21:04:00Z"/>
                <w:sz w:val="16"/>
                <w:szCs w:val="16"/>
              </w:rPr>
            </w:pPr>
            <w:ins w:id="2481" w:author="Thomas Richardson" w:date="2022-06-07T21:04:00Z">
              <w:r w:rsidRPr="00B81B69">
                <w:rPr>
                  <w:sz w:val="16"/>
                  <w:szCs w:val="16"/>
                </w:rPr>
                <w:t>Attribute</w:t>
              </w:r>
            </w:ins>
          </w:p>
        </w:tc>
        <w:tc>
          <w:tcPr>
            <w:tcW w:w="3165" w:type="dxa"/>
          </w:tcPr>
          <w:p w14:paraId="73D022B0" w14:textId="77777777" w:rsidR="008621DA" w:rsidRPr="00B81B69" w:rsidRDefault="008621DA" w:rsidP="00C128E3">
            <w:pPr>
              <w:snapToGrid w:val="0"/>
              <w:spacing w:before="60" w:after="60" w:line="240" w:lineRule="auto"/>
              <w:jc w:val="left"/>
              <w:rPr>
                <w:ins w:id="2482" w:author="Thomas Richardson" w:date="2022-06-07T21:04:00Z"/>
                <w:sz w:val="16"/>
                <w:szCs w:val="16"/>
              </w:rPr>
            </w:pPr>
            <w:proofErr w:type="spellStart"/>
            <w:ins w:id="2483" w:author="Thomas Richardson" w:date="2022-06-07T21:04:00Z">
              <w:r w:rsidRPr="00B81B69">
                <w:rPr>
                  <w:sz w:val="16"/>
                  <w:szCs w:val="16"/>
                </w:rPr>
                <w:t>timeInstantBegin</w:t>
              </w:r>
              <w:proofErr w:type="spellEnd"/>
            </w:ins>
          </w:p>
        </w:tc>
        <w:tc>
          <w:tcPr>
            <w:tcW w:w="3537" w:type="dxa"/>
          </w:tcPr>
          <w:p w14:paraId="12CFA144" w14:textId="77777777" w:rsidR="008621DA" w:rsidRPr="00B81B69" w:rsidRDefault="008621DA" w:rsidP="00C128E3">
            <w:pPr>
              <w:snapToGrid w:val="0"/>
              <w:spacing w:before="60" w:after="60" w:line="240" w:lineRule="auto"/>
              <w:jc w:val="left"/>
              <w:rPr>
                <w:ins w:id="2484" w:author="Thomas Richardson" w:date="2022-06-07T21:04:00Z"/>
                <w:sz w:val="16"/>
                <w:szCs w:val="16"/>
              </w:rPr>
            </w:pPr>
            <w:ins w:id="2485" w:author="Thomas Richardson" w:date="2022-06-07T21:04:00Z">
              <w:r w:rsidRPr="00B81B69">
                <w:rPr>
                  <w:sz w:val="16"/>
                  <w:szCs w:val="16"/>
                </w:rPr>
                <w:t>The instant at which the temporal extent begins</w:t>
              </w:r>
            </w:ins>
          </w:p>
        </w:tc>
        <w:tc>
          <w:tcPr>
            <w:tcW w:w="831" w:type="dxa"/>
          </w:tcPr>
          <w:p w14:paraId="426A73C3" w14:textId="77777777" w:rsidR="008621DA" w:rsidRPr="00B81B69" w:rsidRDefault="008621DA" w:rsidP="00C128E3">
            <w:pPr>
              <w:snapToGrid w:val="0"/>
              <w:spacing w:before="60" w:after="60" w:line="240" w:lineRule="auto"/>
              <w:jc w:val="center"/>
              <w:rPr>
                <w:ins w:id="2486" w:author="Thomas Richardson" w:date="2022-06-07T21:04:00Z"/>
                <w:sz w:val="16"/>
                <w:szCs w:val="16"/>
              </w:rPr>
            </w:pPr>
            <w:ins w:id="2487" w:author="Thomas Richardson" w:date="2022-06-07T21:04:00Z">
              <w:r w:rsidRPr="00B81B69">
                <w:rPr>
                  <w:sz w:val="16"/>
                  <w:szCs w:val="16"/>
                </w:rPr>
                <w:t>0..1</w:t>
              </w:r>
            </w:ins>
          </w:p>
        </w:tc>
        <w:tc>
          <w:tcPr>
            <w:tcW w:w="2519" w:type="dxa"/>
          </w:tcPr>
          <w:p w14:paraId="08E7D350" w14:textId="77777777" w:rsidR="008621DA" w:rsidRPr="00B81B69" w:rsidRDefault="008621DA" w:rsidP="00C128E3">
            <w:pPr>
              <w:snapToGrid w:val="0"/>
              <w:spacing w:before="60" w:after="60" w:line="240" w:lineRule="auto"/>
              <w:jc w:val="left"/>
              <w:rPr>
                <w:ins w:id="2488" w:author="Thomas Richardson" w:date="2022-06-07T21:04:00Z"/>
                <w:sz w:val="16"/>
                <w:szCs w:val="16"/>
              </w:rPr>
            </w:pPr>
            <w:proofErr w:type="spellStart"/>
            <w:ins w:id="2489" w:author="Thomas Richardson" w:date="2022-06-07T21:04:00Z">
              <w:r w:rsidRPr="00B81B69">
                <w:rPr>
                  <w:sz w:val="16"/>
                  <w:szCs w:val="16"/>
                </w:rPr>
                <w:t>DateTime</w:t>
              </w:r>
              <w:proofErr w:type="spellEnd"/>
            </w:ins>
          </w:p>
        </w:tc>
        <w:tc>
          <w:tcPr>
            <w:tcW w:w="3165" w:type="dxa"/>
          </w:tcPr>
          <w:p w14:paraId="40A264E0" w14:textId="77777777" w:rsidR="008621DA" w:rsidRPr="00B81B69" w:rsidRDefault="008621DA" w:rsidP="00C128E3">
            <w:pPr>
              <w:snapToGrid w:val="0"/>
              <w:spacing w:before="60" w:after="60" w:line="240" w:lineRule="auto"/>
              <w:jc w:val="left"/>
              <w:rPr>
                <w:ins w:id="2490" w:author="Thomas Richardson" w:date="2022-06-07T21:04:00Z"/>
                <w:sz w:val="16"/>
                <w:szCs w:val="16"/>
              </w:rPr>
            </w:pPr>
          </w:p>
        </w:tc>
      </w:tr>
      <w:tr w:rsidR="008621DA" w:rsidRPr="00B81B69" w14:paraId="23920A3B" w14:textId="77777777" w:rsidTr="009D36B5">
        <w:trPr>
          <w:cantSplit/>
          <w:ins w:id="2491" w:author="Thomas Richardson" w:date="2022-06-07T21:04:00Z"/>
        </w:trPr>
        <w:tc>
          <w:tcPr>
            <w:tcW w:w="1117" w:type="dxa"/>
          </w:tcPr>
          <w:p w14:paraId="1ED7CAC4" w14:textId="77777777" w:rsidR="008621DA" w:rsidRPr="00B81B69" w:rsidRDefault="008621DA" w:rsidP="00C128E3">
            <w:pPr>
              <w:snapToGrid w:val="0"/>
              <w:spacing w:before="60" w:after="60" w:line="240" w:lineRule="auto"/>
              <w:jc w:val="left"/>
              <w:rPr>
                <w:ins w:id="2492" w:author="Thomas Richardson" w:date="2022-06-07T21:04:00Z"/>
                <w:sz w:val="16"/>
                <w:szCs w:val="16"/>
              </w:rPr>
            </w:pPr>
            <w:ins w:id="2493" w:author="Thomas Richardson" w:date="2022-06-07T21:04:00Z">
              <w:r w:rsidRPr="00B81B69">
                <w:rPr>
                  <w:sz w:val="16"/>
                  <w:szCs w:val="16"/>
                </w:rPr>
                <w:t>Attribute</w:t>
              </w:r>
            </w:ins>
          </w:p>
        </w:tc>
        <w:tc>
          <w:tcPr>
            <w:tcW w:w="3165" w:type="dxa"/>
          </w:tcPr>
          <w:p w14:paraId="578A8563" w14:textId="77777777" w:rsidR="008621DA" w:rsidRPr="00B81B69" w:rsidRDefault="008621DA" w:rsidP="00C128E3">
            <w:pPr>
              <w:snapToGrid w:val="0"/>
              <w:spacing w:before="60" w:after="60" w:line="240" w:lineRule="auto"/>
              <w:jc w:val="left"/>
              <w:rPr>
                <w:ins w:id="2494" w:author="Thomas Richardson" w:date="2022-06-07T21:04:00Z"/>
                <w:sz w:val="16"/>
                <w:szCs w:val="16"/>
              </w:rPr>
            </w:pPr>
            <w:proofErr w:type="spellStart"/>
            <w:ins w:id="2495" w:author="Thomas Richardson" w:date="2022-06-07T21:04:00Z">
              <w:r w:rsidRPr="00B81B69">
                <w:rPr>
                  <w:sz w:val="16"/>
                  <w:szCs w:val="16"/>
                </w:rPr>
                <w:t>timeInstantEnd</w:t>
              </w:r>
              <w:proofErr w:type="spellEnd"/>
            </w:ins>
          </w:p>
        </w:tc>
        <w:tc>
          <w:tcPr>
            <w:tcW w:w="3537" w:type="dxa"/>
          </w:tcPr>
          <w:p w14:paraId="782C0C0A" w14:textId="77777777" w:rsidR="008621DA" w:rsidRPr="00B81B69" w:rsidRDefault="008621DA" w:rsidP="00C128E3">
            <w:pPr>
              <w:snapToGrid w:val="0"/>
              <w:spacing w:before="60" w:after="60" w:line="240" w:lineRule="auto"/>
              <w:jc w:val="left"/>
              <w:rPr>
                <w:ins w:id="2496" w:author="Thomas Richardson" w:date="2022-06-07T21:04:00Z"/>
                <w:sz w:val="16"/>
                <w:szCs w:val="16"/>
              </w:rPr>
            </w:pPr>
            <w:ins w:id="2497" w:author="Thomas Richardson" w:date="2022-06-07T21:04:00Z">
              <w:r w:rsidRPr="00B81B69">
                <w:rPr>
                  <w:sz w:val="16"/>
                  <w:szCs w:val="16"/>
                </w:rPr>
                <w:t>The instant at which the temporal extent ends</w:t>
              </w:r>
            </w:ins>
          </w:p>
        </w:tc>
        <w:tc>
          <w:tcPr>
            <w:tcW w:w="831" w:type="dxa"/>
          </w:tcPr>
          <w:p w14:paraId="4CD6DD1C" w14:textId="77777777" w:rsidR="008621DA" w:rsidRPr="00B81B69" w:rsidRDefault="008621DA" w:rsidP="00C128E3">
            <w:pPr>
              <w:snapToGrid w:val="0"/>
              <w:spacing w:before="60" w:after="60" w:line="240" w:lineRule="auto"/>
              <w:jc w:val="center"/>
              <w:rPr>
                <w:ins w:id="2498" w:author="Thomas Richardson" w:date="2022-06-07T21:04:00Z"/>
                <w:sz w:val="16"/>
                <w:szCs w:val="16"/>
              </w:rPr>
            </w:pPr>
            <w:ins w:id="2499" w:author="Thomas Richardson" w:date="2022-06-07T21:04:00Z">
              <w:r w:rsidRPr="00B81B69">
                <w:rPr>
                  <w:sz w:val="16"/>
                  <w:szCs w:val="16"/>
                </w:rPr>
                <w:t>0..1</w:t>
              </w:r>
            </w:ins>
          </w:p>
        </w:tc>
        <w:tc>
          <w:tcPr>
            <w:tcW w:w="2519" w:type="dxa"/>
          </w:tcPr>
          <w:p w14:paraId="69ED5037" w14:textId="77777777" w:rsidR="008621DA" w:rsidRPr="00B81B69" w:rsidRDefault="008621DA" w:rsidP="00C128E3">
            <w:pPr>
              <w:snapToGrid w:val="0"/>
              <w:spacing w:before="60" w:after="60" w:line="240" w:lineRule="auto"/>
              <w:jc w:val="left"/>
              <w:rPr>
                <w:ins w:id="2500" w:author="Thomas Richardson" w:date="2022-06-07T21:04:00Z"/>
                <w:sz w:val="16"/>
                <w:szCs w:val="16"/>
              </w:rPr>
            </w:pPr>
            <w:proofErr w:type="spellStart"/>
            <w:ins w:id="2501" w:author="Thomas Richardson" w:date="2022-06-07T21:04:00Z">
              <w:r w:rsidRPr="00B81B69">
                <w:rPr>
                  <w:sz w:val="16"/>
                  <w:szCs w:val="16"/>
                </w:rPr>
                <w:t>DateTime</w:t>
              </w:r>
              <w:proofErr w:type="spellEnd"/>
            </w:ins>
          </w:p>
        </w:tc>
        <w:tc>
          <w:tcPr>
            <w:tcW w:w="3165" w:type="dxa"/>
          </w:tcPr>
          <w:p w14:paraId="502B2E0A" w14:textId="77777777" w:rsidR="008621DA" w:rsidRPr="00B81B69" w:rsidRDefault="008621DA" w:rsidP="00C128E3">
            <w:pPr>
              <w:snapToGrid w:val="0"/>
              <w:spacing w:before="60" w:after="60" w:line="240" w:lineRule="auto"/>
              <w:jc w:val="left"/>
              <w:rPr>
                <w:ins w:id="2502" w:author="Thomas Richardson" w:date="2022-06-07T21:04:00Z"/>
                <w:sz w:val="16"/>
                <w:szCs w:val="16"/>
              </w:rPr>
            </w:pPr>
          </w:p>
        </w:tc>
      </w:tr>
    </w:tbl>
    <w:p w14:paraId="52279E25" w14:textId="77777777" w:rsidR="00261D89" w:rsidRPr="00261D89" w:rsidRDefault="00261D89" w:rsidP="007B1DD6">
      <w:pPr>
        <w:spacing w:after="0" w:line="240" w:lineRule="auto"/>
        <w:rPr>
          <w:ins w:id="2503" w:author="Thomas Richardson" w:date="2022-06-07T21:04:00Z"/>
        </w:rPr>
      </w:pPr>
    </w:p>
    <w:p w14:paraId="2698E52B" w14:textId="48CFD71C" w:rsidR="00E73EDF" w:rsidRPr="002455BA" w:rsidRDefault="007653F1" w:rsidP="00C82A29">
      <w:pPr>
        <w:pStyle w:val="Heading4"/>
        <w:tabs>
          <w:tab w:val="clear" w:pos="940"/>
          <w:tab w:val="clear" w:pos="1140"/>
          <w:tab w:val="clear" w:pos="1360"/>
          <w:tab w:val="left" w:pos="993"/>
        </w:tabs>
        <w:spacing w:before="120" w:after="120" w:line="240" w:lineRule="auto"/>
        <w:ind w:left="993" w:hanging="993"/>
      </w:pPr>
      <w:r w:rsidRPr="002455BA">
        <w:t>S100_VerticalAndSoundingDatum</w:t>
      </w:r>
    </w:p>
    <w:tbl>
      <w:tblPr>
        <w:tblW w:w="144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37"/>
        <w:gridCol w:w="2977"/>
        <w:gridCol w:w="3544"/>
        <w:gridCol w:w="850"/>
        <w:gridCol w:w="5812"/>
      </w:tblGrid>
      <w:tr w:rsidR="004F6788" w:rsidRPr="002455BA" w14:paraId="21A5B736" w14:textId="77777777" w:rsidTr="00681EDD">
        <w:trPr>
          <w:cantSplit/>
        </w:trPr>
        <w:tc>
          <w:tcPr>
            <w:tcW w:w="1237" w:type="dxa"/>
            <w:shd w:val="clear" w:color="auto" w:fill="D9D9D9" w:themeFill="background1" w:themeFillShade="D9"/>
            <w:tcMar>
              <w:top w:w="0" w:type="dxa"/>
              <w:bottom w:w="0" w:type="dxa"/>
            </w:tcMar>
            <w:vAlign w:val="center"/>
          </w:tcPr>
          <w:p w14:paraId="529C708C" w14:textId="77777777" w:rsidR="004F6788" w:rsidRPr="002455BA" w:rsidRDefault="004F6788" w:rsidP="008708FB">
            <w:pPr>
              <w:suppressAutoHyphens/>
              <w:snapToGrid w:val="0"/>
              <w:spacing w:before="60" w:after="60" w:line="240" w:lineRule="auto"/>
              <w:rPr>
                <w:b/>
                <w:sz w:val="16"/>
                <w:szCs w:val="16"/>
                <w:lang w:eastAsia="ar-SA"/>
              </w:rPr>
            </w:pPr>
            <w:r w:rsidRPr="002455BA">
              <w:rPr>
                <w:b/>
                <w:sz w:val="16"/>
                <w:szCs w:val="16"/>
                <w:lang w:eastAsia="ar-SA"/>
              </w:rPr>
              <w:t>Role Name</w:t>
            </w:r>
          </w:p>
        </w:tc>
        <w:tc>
          <w:tcPr>
            <w:tcW w:w="2977" w:type="dxa"/>
            <w:shd w:val="clear" w:color="auto" w:fill="D9D9D9" w:themeFill="background1" w:themeFillShade="D9"/>
            <w:tcMar>
              <w:top w:w="0" w:type="dxa"/>
              <w:bottom w:w="0" w:type="dxa"/>
            </w:tcMar>
            <w:vAlign w:val="center"/>
          </w:tcPr>
          <w:p w14:paraId="5696811A" w14:textId="77777777" w:rsidR="004F6788" w:rsidRPr="002455BA" w:rsidRDefault="004F6788" w:rsidP="008708FB">
            <w:pPr>
              <w:suppressAutoHyphens/>
              <w:snapToGrid w:val="0"/>
              <w:spacing w:before="60" w:after="60" w:line="240" w:lineRule="auto"/>
              <w:rPr>
                <w:b/>
                <w:sz w:val="16"/>
                <w:szCs w:val="16"/>
                <w:lang w:eastAsia="ar-SA"/>
              </w:rPr>
            </w:pPr>
            <w:r w:rsidRPr="002455BA">
              <w:rPr>
                <w:b/>
                <w:sz w:val="16"/>
                <w:szCs w:val="16"/>
                <w:lang w:eastAsia="ar-SA"/>
              </w:rPr>
              <w:t>Name</w:t>
            </w:r>
          </w:p>
        </w:tc>
        <w:tc>
          <w:tcPr>
            <w:tcW w:w="3544" w:type="dxa"/>
            <w:shd w:val="clear" w:color="auto" w:fill="D9D9D9" w:themeFill="background1" w:themeFillShade="D9"/>
            <w:tcMar>
              <w:top w:w="0" w:type="dxa"/>
              <w:bottom w:w="0" w:type="dxa"/>
            </w:tcMar>
            <w:vAlign w:val="center"/>
          </w:tcPr>
          <w:p w14:paraId="66E39EE8" w14:textId="77777777" w:rsidR="004F6788" w:rsidRPr="002455BA" w:rsidRDefault="004F6788" w:rsidP="008708FB">
            <w:pPr>
              <w:suppressAutoHyphens/>
              <w:snapToGrid w:val="0"/>
              <w:spacing w:before="60" w:after="60" w:line="240" w:lineRule="auto"/>
              <w:rPr>
                <w:b/>
                <w:sz w:val="16"/>
                <w:szCs w:val="16"/>
                <w:lang w:eastAsia="ar-SA"/>
              </w:rPr>
            </w:pPr>
            <w:r w:rsidRPr="002455BA">
              <w:rPr>
                <w:b/>
                <w:sz w:val="16"/>
                <w:szCs w:val="16"/>
                <w:lang w:eastAsia="ar-SA"/>
              </w:rPr>
              <w:t>Description</w:t>
            </w:r>
          </w:p>
        </w:tc>
        <w:tc>
          <w:tcPr>
            <w:tcW w:w="850" w:type="dxa"/>
            <w:shd w:val="clear" w:color="auto" w:fill="D9D9D9" w:themeFill="background1" w:themeFillShade="D9"/>
          </w:tcPr>
          <w:p w14:paraId="125696B8" w14:textId="2D8590F0" w:rsidR="004F6788" w:rsidRPr="002455BA" w:rsidRDefault="004F6788" w:rsidP="008708FB">
            <w:pPr>
              <w:suppressAutoHyphens/>
              <w:snapToGrid w:val="0"/>
              <w:spacing w:before="60" w:after="60" w:line="240" w:lineRule="auto"/>
              <w:jc w:val="center"/>
              <w:rPr>
                <w:b/>
                <w:sz w:val="16"/>
                <w:szCs w:val="16"/>
                <w:lang w:eastAsia="ar-SA"/>
              </w:rPr>
            </w:pPr>
            <w:r w:rsidRPr="002455BA">
              <w:rPr>
                <w:b/>
                <w:sz w:val="16"/>
                <w:szCs w:val="16"/>
              </w:rPr>
              <w:t>Code</w:t>
            </w:r>
          </w:p>
        </w:tc>
        <w:tc>
          <w:tcPr>
            <w:tcW w:w="5812" w:type="dxa"/>
            <w:shd w:val="clear" w:color="auto" w:fill="D9D9D9" w:themeFill="background1" w:themeFillShade="D9"/>
            <w:tcMar>
              <w:top w:w="0" w:type="dxa"/>
              <w:bottom w:w="0" w:type="dxa"/>
            </w:tcMar>
            <w:vAlign w:val="center"/>
          </w:tcPr>
          <w:p w14:paraId="5A52481F" w14:textId="77777777" w:rsidR="004F6788" w:rsidRPr="002455BA" w:rsidRDefault="004F6788" w:rsidP="008708FB">
            <w:pPr>
              <w:suppressAutoHyphens/>
              <w:snapToGrid w:val="0"/>
              <w:spacing w:before="60" w:after="60" w:line="240" w:lineRule="auto"/>
              <w:rPr>
                <w:b/>
                <w:sz w:val="16"/>
                <w:szCs w:val="16"/>
                <w:lang w:eastAsia="ar-SA"/>
              </w:rPr>
            </w:pPr>
            <w:r w:rsidRPr="002455BA">
              <w:rPr>
                <w:b/>
                <w:sz w:val="16"/>
                <w:szCs w:val="16"/>
                <w:lang w:eastAsia="ar-SA"/>
              </w:rPr>
              <w:t>Remarks</w:t>
            </w:r>
          </w:p>
        </w:tc>
      </w:tr>
      <w:tr w:rsidR="004F6788" w:rsidRPr="002455BA" w14:paraId="7C422301" w14:textId="77777777" w:rsidTr="00681EDD">
        <w:trPr>
          <w:cantSplit/>
        </w:trPr>
        <w:tc>
          <w:tcPr>
            <w:tcW w:w="1237" w:type="dxa"/>
            <w:tcMar>
              <w:top w:w="0" w:type="dxa"/>
              <w:bottom w:w="0" w:type="dxa"/>
            </w:tcMar>
          </w:tcPr>
          <w:p w14:paraId="6D72664F" w14:textId="71678A32" w:rsidR="004F6788" w:rsidRPr="002455BA" w:rsidRDefault="004F6788" w:rsidP="008708FB">
            <w:pPr>
              <w:suppressAutoHyphens/>
              <w:snapToGrid w:val="0"/>
              <w:spacing w:before="60" w:after="60" w:line="240" w:lineRule="auto"/>
              <w:rPr>
                <w:sz w:val="16"/>
                <w:szCs w:val="16"/>
                <w:lang w:eastAsia="ar-SA"/>
              </w:rPr>
            </w:pPr>
            <w:r w:rsidRPr="002455BA">
              <w:rPr>
                <w:sz w:val="16"/>
                <w:szCs w:val="16"/>
              </w:rPr>
              <w:t>Enumeration</w:t>
            </w:r>
          </w:p>
        </w:tc>
        <w:tc>
          <w:tcPr>
            <w:tcW w:w="2977" w:type="dxa"/>
            <w:tcMar>
              <w:top w:w="0" w:type="dxa"/>
              <w:bottom w:w="0" w:type="dxa"/>
            </w:tcMar>
          </w:tcPr>
          <w:p w14:paraId="58CBE0C7" w14:textId="77777777" w:rsidR="004F6788" w:rsidRPr="002455BA" w:rsidRDefault="004F6788" w:rsidP="008708FB">
            <w:pPr>
              <w:suppressAutoHyphens/>
              <w:snapToGrid w:val="0"/>
              <w:spacing w:before="60" w:after="60" w:line="240" w:lineRule="auto"/>
              <w:rPr>
                <w:sz w:val="16"/>
                <w:szCs w:val="16"/>
                <w:lang w:eastAsia="ar-SA"/>
              </w:rPr>
            </w:pPr>
            <w:r w:rsidRPr="002455BA">
              <w:rPr>
                <w:sz w:val="16"/>
                <w:szCs w:val="16"/>
              </w:rPr>
              <w:t>S100_VerticalAndSoundingDatum</w:t>
            </w:r>
          </w:p>
        </w:tc>
        <w:tc>
          <w:tcPr>
            <w:tcW w:w="3544" w:type="dxa"/>
            <w:tcMar>
              <w:top w:w="0" w:type="dxa"/>
              <w:bottom w:w="0" w:type="dxa"/>
            </w:tcMar>
          </w:tcPr>
          <w:p w14:paraId="207B2AB4" w14:textId="77777777" w:rsidR="004F6788" w:rsidRPr="002455BA" w:rsidRDefault="004F6788" w:rsidP="008708FB">
            <w:pPr>
              <w:suppressAutoHyphens/>
              <w:snapToGrid w:val="0"/>
              <w:spacing w:before="60" w:after="60" w:line="240" w:lineRule="auto"/>
              <w:jc w:val="left"/>
              <w:rPr>
                <w:sz w:val="16"/>
                <w:szCs w:val="16"/>
                <w:lang w:eastAsia="ar-SA"/>
              </w:rPr>
            </w:pPr>
            <w:r w:rsidRPr="002455BA">
              <w:rPr>
                <w:sz w:val="16"/>
                <w:szCs w:val="16"/>
              </w:rPr>
              <w:t xml:space="preserve">Allowable vertical and sounding </w:t>
            </w:r>
            <w:proofErr w:type="spellStart"/>
            <w:r w:rsidRPr="002455BA">
              <w:rPr>
                <w:sz w:val="16"/>
                <w:szCs w:val="16"/>
              </w:rPr>
              <w:t>datums</w:t>
            </w:r>
            <w:proofErr w:type="spellEnd"/>
          </w:p>
        </w:tc>
        <w:tc>
          <w:tcPr>
            <w:tcW w:w="850" w:type="dxa"/>
          </w:tcPr>
          <w:p w14:paraId="2E73DF80" w14:textId="78162418" w:rsidR="004F6788" w:rsidRPr="002455BA" w:rsidRDefault="004F6788" w:rsidP="008708FB">
            <w:pPr>
              <w:suppressAutoHyphens/>
              <w:snapToGrid w:val="0"/>
              <w:spacing w:before="60" w:after="60" w:line="240" w:lineRule="auto"/>
              <w:jc w:val="center"/>
              <w:rPr>
                <w:sz w:val="16"/>
                <w:szCs w:val="16"/>
              </w:rPr>
            </w:pPr>
            <w:r w:rsidRPr="002455BA">
              <w:rPr>
                <w:sz w:val="16"/>
                <w:szCs w:val="16"/>
              </w:rPr>
              <w:t>-</w:t>
            </w:r>
          </w:p>
        </w:tc>
        <w:tc>
          <w:tcPr>
            <w:tcW w:w="5812" w:type="dxa"/>
            <w:tcMar>
              <w:top w:w="0" w:type="dxa"/>
              <w:bottom w:w="0" w:type="dxa"/>
            </w:tcMar>
          </w:tcPr>
          <w:p w14:paraId="73B4DAFD" w14:textId="6E3425B7" w:rsidR="004F6788" w:rsidRPr="002455BA" w:rsidRDefault="007028DE" w:rsidP="008708FB">
            <w:pPr>
              <w:suppressAutoHyphens/>
              <w:snapToGrid w:val="0"/>
              <w:spacing w:before="60" w:after="60" w:line="240" w:lineRule="auto"/>
              <w:rPr>
                <w:sz w:val="16"/>
                <w:szCs w:val="16"/>
                <w:lang w:eastAsia="ar-SA"/>
              </w:rPr>
            </w:pPr>
            <w:ins w:id="2504" w:author="Teh Stand" w:date="2022-06-14T09:09:00Z">
              <w:r w:rsidRPr="002455BA">
                <w:rPr>
                  <w:sz w:val="16"/>
                  <w:szCs w:val="16"/>
                  <w:lang w:eastAsia="ar-SA"/>
                </w:rPr>
                <w:t xml:space="preserve">Values listed in S-100 Part </w:t>
              </w:r>
              <w:r>
                <w:rPr>
                  <w:sz w:val="16"/>
                  <w:szCs w:val="16"/>
                  <w:lang w:eastAsia="ar-SA"/>
                </w:rPr>
                <w:t>17</w:t>
              </w:r>
              <w:r w:rsidRPr="002455BA">
                <w:rPr>
                  <w:sz w:val="16"/>
                  <w:szCs w:val="16"/>
                  <w:lang w:eastAsia="ar-SA"/>
                </w:rPr>
                <w:t xml:space="preserve"> but not mentioned in this table are not allowed</w:t>
              </w:r>
            </w:ins>
            <w:del w:id="2505" w:author="Teh Stand" w:date="2022-06-14T09:09:00Z">
              <w:r w:rsidR="004F6788" w:rsidRPr="002455BA" w:rsidDel="007028DE">
                <w:rPr>
                  <w:sz w:val="16"/>
                  <w:szCs w:val="16"/>
                </w:rPr>
                <w:delText>-</w:delText>
              </w:r>
            </w:del>
          </w:p>
        </w:tc>
      </w:tr>
      <w:tr w:rsidR="004F6788" w:rsidRPr="002455BA" w14:paraId="62A696D8" w14:textId="77777777" w:rsidTr="00681EDD">
        <w:trPr>
          <w:cantSplit/>
        </w:trPr>
        <w:tc>
          <w:tcPr>
            <w:tcW w:w="1237" w:type="dxa"/>
            <w:tcMar>
              <w:top w:w="0" w:type="dxa"/>
              <w:bottom w:w="0" w:type="dxa"/>
            </w:tcMar>
          </w:tcPr>
          <w:p w14:paraId="1045CA63" w14:textId="77777777" w:rsidR="004F6788" w:rsidRPr="002455BA" w:rsidRDefault="004F6788" w:rsidP="008708FB">
            <w:pPr>
              <w:suppressAutoHyphens/>
              <w:snapToGrid w:val="0"/>
              <w:spacing w:before="60" w:after="60" w:line="240" w:lineRule="auto"/>
              <w:rPr>
                <w:sz w:val="16"/>
                <w:szCs w:val="16"/>
                <w:lang w:eastAsia="ar-SA"/>
              </w:rPr>
            </w:pPr>
            <w:r w:rsidRPr="002455BA">
              <w:rPr>
                <w:sz w:val="16"/>
                <w:szCs w:val="16"/>
              </w:rPr>
              <w:t>Value</w:t>
            </w:r>
          </w:p>
        </w:tc>
        <w:tc>
          <w:tcPr>
            <w:tcW w:w="2977" w:type="dxa"/>
            <w:tcMar>
              <w:top w:w="0" w:type="dxa"/>
              <w:bottom w:w="0" w:type="dxa"/>
            </w:tcMar>
          </w:tcPr>
          <w:p w14:paraId="6071F687" w14:textId="77777777" w:rsidR="004F6788" w:rsidRPr="002455BA" w:rsidRDefault="004F6788" w:rsidP="008708FB">
            <w:pPr>
              <w:suppressAutoHyphens/>
              <w:snapToGrid w:val="0"/>
              <w:spacing w:before="60" w:after="60" w:line="240" w:lineRule="auto"/>
              <w:rPr>
                <w:sz w:val="16"/>
                <w:szCs w:val="16"/>
                <w:lang w:eastAsia="ar-SA"/>
              </w:rPr>
            </w:pPr>
            <w:proofErr w:type="spellStart"/>
            <w:r w:rsidRPr="002455BA">
              <w:rPr>
                <w:rFonts w:cs="Arial"/>
                <w:sz w:val="16"/>
                <w:szCs w:val="16"/>
                <w:lang w:val="en-US" w:eastAsia="en-US"/>
              </w:rPr>
              <w:t>meanLowWaterSprings</w:t>
            </w:r>
            <w:proofErr w:type="spellEnd"/>
          </w:p>
        </w:tc>
        <w:tc>
          <w:tcPr>
            <w:tcW w:w="3544" w:type="dxa"/>
            <w:tcMar>
              <w:top w:w="0" w:type="dxa"/>
              <w:bottom w:w="0" w:type="dxa"/>
            </w:tcMar>
          </w:tcPr>
          <w:p w14:paraId="0F0B8C96" w14:textId="77777777" w:rsidR="004F6788" w:rsidRPr="002455BA" w:rsidRDefault="004F6788" w:rsidP="008708FB">
            <w:pPr>
              <w:suppressAutoHyphens/>
              <w:snapToGrid w:val="0"/>
              <w:spacing w:before="60" w:after="60" w:line="240" w:lineRule="auto"/>
              <w:jc w:val="left"/>
              <w:rPr>
                <w:sz w:val="16"/>
                <w:szCs w:val="16"/>
                <w:lang w:val="fr-MC" w:eastAsia="ar-SA"/>
              </w:rPr>
            </w:pPr>
          </w:p>
        </w:tc>
        <w:tc>
          <w:tcPr>
            <w:tcW w:w="850" w:type="dxa"/>
          </w:tcPr>
          <w:p w14:paraId="18904810" w14:textId="0473B5EB"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1</w:t>
            </w:r>
          </w:p>
        </w:tc>
        <w:tc>
          <w:tcPr>
            <w:tcW w:w="5812" w:type="dxa"/>
            <w:tcMar>
              <w:top w:w="0" w:type="dxa"/>
              <w:bottom w:w="0" w:type="dxa"/>
            </w:tcMar>
          </w:tcPr>
          <w:p w14:paraId="46AC7F90" w14:textId="2C2DA158" w:rsidR="004F6788" w:rsidRPr="002455BA" w:rsidRDefault="004F6788" w:rsidP="008708FB">
            <w:pPr>
              <w:suppressAutoHyphens/>
              <w:snapToGrid w:val="0"/>
              <w:spacing w:before="60" w:after="60" w:line="240" w:lineRule="auto"/>
              <w:rPr>
                <w:sz w:val="16"/>
                <w:szCs w:val="16"/>
                <w:lang w:eastAsia="ar-SA"/>
              </w:rPr>
            </w:pPr>
            <w:r w:rsidRPr="002455BA">
              <w:rPr>
                <w:sz w:val="16"/>
                <w:szCs w:val="16"/>
              </w:rPr>
              <w:t>(MLWS)</w:t>
            </w:r>
          </w:p>
        </w:tc>
      </w:tr>
      <w:tr w:rsidR="002455BA" w:rsidRPr="002455BA" w14:paraId="20751753" w14:textId="77777777" w:rsidTr="00681EDD">
        <w:trPr>
          <w:cantSplit/>
        </w:trPr>
        <w:tc>
          <w:tcPr>
            <w:tcW w:w="1237" w:type="dxa"/>
            <w:tcMar>
              <w:top w:w="0" w:type="dxa"/>
              <w:bottom w:w="0" w:type="dxa"/>
            </w:tcMar>
          </w:tcPr>
          <w:p w14:paraId="3B0073BA" w14:textId="5A1D2FE8"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1B64734D" w14:textId="2CC3C01C" w:rsidR="004F6788" w:rsidRPr="002455BA" w:rsidRDefault="004F6788" w:rsidP="008708FB">
            <w:pPr>
              <w:suppressAutoHyphens/>
              <w:snapToGrid w:val="0"/>
              <w:spacing w:before="60" w:after="60" w:line="240" w:lineRule="auto"/>
              <w:rPr>
                <w:rFonts w:cs="Arial"/>
                <w:sz w:val="16"/>
                <w:szCs w:val="16"/>
                <w:lang w:val="en-US" w:eastAsia="en-US"/>
              </w:rPr>
            </w:pPr>
            <w:proofErr w:type="spellStart"/>
            <w:r w:rsidRPr="002455BA">
              <w:rPr>
                <w:rFonts w:cs="Arial"/>
                <w:sz w:val="16"/>
                <w:szCs w:val="16"/>
                <w:lang w:val="en-US" w:eastAsia="en-US"/>
              </w:rPr>
              <w:t>meanLowerLowWaterSprings</w:t>
            </w:r>
            <w:proofErr w:type="spellEnd"/>
          </w:p>
        </w:tc>
        <w:tc>
          <w:tcPr>
            <w:tcW w:w="3544" w:type="dxa"/>
            <w:tcMar>
              <w:top w:w="0" w:type="dxa"/>
              <w:bottom w:w="0" w:type="dxa"/>
            </w:tcMar>
          </w:tcPr>
          <w:p w14:paraId="77A80472"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33D18485" w14:textId="66169BF6"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2</w:t>
            </w:r>
          </w:p>
        </w:tc>
        <w:tc>
          <w:tcPr>
            <w:tcW w:w="5812" w:type="dxa"/>
            <w:tcMar>
              <w:top w:w="0" w:type="dxa"/>
              <w:bottom w:w="0" w:type="dxa"/>
            </w:tcMar>
          </w:tcPr>
          <w:p w14:paraId="7EBDE996" w14:textId="77777777" w:rsidR="004F6788" w:rsidRPr="002455BA" w:rsidDel="007A5525" w:rsidRDefault="004F6788" w:rsidP="008708FB">
            <w:pPr>
              <w:suppressAutoHyphens/>
              <w:snapToGrid w:val="0"/>
              <w:spacing w:before="60" w:after="60" w:line="240" w:lineRule="auto"/>
              <w:rPr>
                <w:sz w:val="16"/>
                <w:szCs w:val="16"/>
              </w:rPr>
            </w:pPr>
          </w:p>
        </w:tc>
      </w:tr>
      <w:tr w:rsidR="004F6788" w:rsidRPr="002455BA" w14:paraId="738C74C2" w14:textId="77777777" w:rsidTr="00681EDD">
        <w:trPr>
          <w:cantSplit/>
        </w:trPr>
        <w:tc>
          <w:tcPr>
            <w:tcW w:w="1237" w:type="dxa"/>
            <w:tcMar>
              <w:top w:w="0" w:type="dxa"/>
              <w:bottom w:w="0" w:type="dxa"/>
            </w:tcMar>
          </w:tcPr>
          <w:p w14:paraId="2BF5CD03" w14:textId="77777777" w:rsidR="004F6788" w:rsidRPr="002455BA" w:rsidRDefault="004F6788" w:rsidP="008708FB">
            <w:pPr>
              <w:suppressAutoHyphens/>
              <w:snapToGrid w:val="0"/>
              <w:spacing w:before="60" w:after="60" w:line="240" w:lineRule="auto"/>
              <w:rPr>
                <w:sz w:val="16"/>
                <w:szCs w:val="16"/>
                <w:lang w:eastAsia="ar-SA"/>
              </w:rPr>
            </w:pPr>
            <w:r w:rsidRPr="002455BA">
              <w:rPr>
                <w:sz w:val="16"/>
                <w:szCs w:val="16"/>
              </w:rPr>
              <w:t>Value</w:t>
            </w:r>
          </w:p>
        </w:tc>
        <w:tc>
          <w:tcPr>
            <w:tcW w:w="2977" w:type="dxa"/>
            <w:tcMar>
              <w:top w:w="0" w:type="dxa"/>
              <w:bottom w:w="0" w:type="dxa"/>
            </w:tcMar>
          </w:tcPr>
          <w:p w14:paraId="0FC6BF30" w14:textId="77777777" w:rsidR="004F6788" w:rsidRPr="002455BA" w:rsidRDefault="004F6788" w:rsidP="008708FB">
            <w:pPr>
              <w:suppressAutoHyphens/>
              <w:snapToGrid w:val="0"/>
              <w:spacing w:before="60" w:after="60" w:line="240" w:lineRule="auto"/>
              <w:rPr>
                <w:sz w:val="16"/>
                <w:szCs w:val="16"/>
                <w:lang w:eastAsia="ar-SA"/>
              </w:rPr>
            </w:pPr>
            <w:proofErr w:type="spellStart"/>
            <w:r w:rsidRPr="002455BA">
              <w:rPr>
                <w:rFonts w:cs="Arial"/>
                <w:sz w:val="16"/>
                <w:szCs w:val="16"/>
                <w:lang w:val="en-US" w:eastAsia="en-US"/>
              </w:rPr>
              <w:t>meanSeaLevel</w:t>
            </w:r>
            <w:proofErr w:type="spellEnd"/>
          </w:p>
        </w:tc>
        <w:tc>
          <w:tcPr>
            <w:tcW w:w="3544" w:type="dxa"/>
            <w:tcMar>
              <w:top w:w="0" w:type="dxa"/>
              <w:bottom w:w="0" w:type="dxa"/>
            </w:tcMar>
          </w:tcPr>
          <w:p w14:paraId="56A158C5"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2E639369" w14:textId="0C6A10ED"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3</w:t>
            </w:r>
          </w:p>
        </w:tc>
        <w:tc>
          <w:tcPr>
            <w:tcW w:w="5812" w:type="dxa"/>
            <w:tcMar>
              <w:top w:w="0" w:type="dxa"/>
              <w:bottom w:w="0" w:type="dxa"/>
            </w:tcMar>
          </w:tcPr>
          <w:p w14:paraId="2B72F0CB" w14:textId="6D936623" w:rsidR="004F6788" w:rsidRPr="002455BA" w:rsidRDefault="004F6788" w:rsidP="008708FB">
            <w:pPr>
              <w:suppressAutoHyphens/>
              <w:snapToGrid w:val="0"/>
              <w:spacing w:before="60" w:after="60" w:line="240" w:lineRule="auto"/>
              <w:rPr>
                <w:sz w:val="16"/>
                <w:szCs w:val="16"/>
                <w:lang w:eastAsia="ar-SA"/>
              </w:rPr>
            </w:pPr>
            <w:r w:rsidRPr="002455BA">
              <w:rPr>
                <w:sz w:val="16"/>
                <w:szCs w:val="16"/>
              </w:rPr>
              <w:t>(MSL)</w:t>
            </w:r>
          </w:p>
        </w:tc>
      </w:tr>
      <w:tr w:rsidR="004F6788" w:rsidRPr="002455BA" w14:paraId="59182E63" w14:textId="77777777" w:rsidTr="00681EDD">
        <w:trPr>
          <w:cantSplit/>
        </w:trPr>
        <w:tc>
          <w:tcPr>
            <w:tcW w:w="1237" w:type="dxa"/>
            <w:tcMar>
              <w:top w:w="0" w:type="dxa"/>
              <w:bottom w:w="0" w:type="dxa"/>
            </w:tcMar>
          </w:tcPr>
          <w:p w14:paraId="5F3A6B1E"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5F2C52A3" w14:textId="77777777" w:rsidR="004F6788" w:rsidRPr="002455BA" w:rsidRDefault="004F6788" w:rsidP="008708FB">
            <w:pPr>
              <w:suppressAutoHyphens/>
              <w:snapToGrid w:val="0"/>
              <w:spacing w:before="60" w:after="60" w:line="240" w:lineRule="auto"/>
              <w:rPr>
                <w:rFonts w:cs="Arial"/>
                <w:sz w:val="16"/>
                <w:szCs w:val="16"/>
                <w:lang w:val="en-US" w:eastAsia="en-US"/>
              </w:rPr>
            </w:pPr>
            <w:proofErr w:type="spellStart"/>
            <w:r w:rsidRPr="002455BA">
              <w:rPr>
                <w:rFonts w:cs="Arial"/>
                <w:sz w:val="16"/>
                <w:szCs w:val="16"/>
                <w:lang w:val="en-US" w:eastAsia="en-US"/>
              </w:rPr>
              <w:t>lowestLowWater</w:t>
            </w:r>
            <w:proofErr w:type="spellEnd"/>
          </w:p>
        </w:tc>
        <w:tc>
          <w:tcPr>
            <w:tcW w:w="3544" w:type="dxa"/>
            <w:tcMar>
              <w:top w:w="0" w:type="dxa"/>
              <w:bottom w:w="0" w:type="dxa"/>
            </w:tcMar>
          </w:tcPr>
          <w:p w14:paraId="426B10E7"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5AC24BAC" w14:textId="6BFEDF64"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4</w:t>
            </w:r>
          </w:p>
        </w:tc>
        <w:tc>
          <w:tcPr>
            <w:tcW w:w="5812" w:type="dxa"/>
            <w:tcMar>
              <w:top w:w="0" w:type="dxa"/>
              <w:bottom w:w="0" w:type="dxa"/>
            </w:tcMar>
          </w:tcPr>
          <w:p w14:paraId="7788E077" w14:textId="4AC23D42" w:rsidR="004F6788" w:rsidRPr="002455BA" w:rsidRDefault="004F6788" w:rsidP="008708FB">
            <w:pPr>
              <w:suppressAutoHyphens/>
              <w:snapToGrid w:val="0"/>
              <w:spacing w:before="60" w:after="60" w:line="240" w:lineRule="auto"/>
              <w:rPr>
                <w:sz w:val="16"/>
                <w:szCs w:val="16"/>
              </w:rPr>
            </w:pPr>
          </w:p>
        </w:tc>
      </w:tr>
      <w:tr w:rsidR="004F6788" w:rsidRPr="002455BA" w14:paraId="67CCC58B" w14:textId="77777777" w:rsidTr="00681EDD">
        <w:trPr>
          <w:cantSplit/>
        </w:trPr>
        <w:tc>
          <w:tcPr>
            <w:tcW w:w="1237" w:type="dxa"/>
            <w:tcMar>
              <w:top w:w="0" w:type="dxa"/>
              <w:bottom w:w="0" w:type="dxa"/>
            </w:tcMar>
          </w:tcPr>
          <w:p w14:paraId="0FB8813B"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3442722D" w14:textId="77777777" w:rsidR="004F6788" w:rsidRPr="002455BA" w:rsidRDefault="004F6788" w:rsidP="008708FB">
            <w:pPr>
              <w:suppressAutoHyphens/>
              <w:snapToGrid w:val="0"/>
              <w:spacing w:before="60" w:after="60" w:line="240" w:lineRule="auto"/>
              <w:rPr>
                <w:rFonts w:cs="Arial"/>
                <w:sz w:val="16"/>
                <w:szCs w:val="16"/>
                <w:lang w:val="en-US" w:eastAsia="en-US"/>
              </w:rPr>
            </w:pPr>
            <w:proofErr w:type="spellStart"/>
            <w:r w:rsidRPr="002455BA">
              <w:rPr>
                <w:rFonts w:cs="Arial"/>
                <w:sz w:val="16"/>
                <w:szCs w:val="16"/>
                <w:lang w:val="en-US" w:eastAsia="en-US"/>
              </w:rPr>
              <w:t>meanLowWater</w:t>
            </w:r>
            <w:proofErr w:type="spellEnd"/>
          </w:p>
        </w:tc>
        <w:tc>
          <w:tcPr>
            <w:tcW w:w="3544" w:type="dxa"/>
            <w:tcMar>
              <w:top w:w="0" w:type="dxa"/>
              <w:bottom w:w="0" w:type="dxa"/>
            </w:tcMar>
          </w:tcPr>
          <w:p w14:paraId="7422F599"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5FB2E375" w14:textId="13A71739"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5</w:t>
            </w:r>
          </w:p>
        </w:tc>
        <w:tc>
          <w:tcPr>
            <w:tcW w:w="5812" w:type="dxa"/>
            <w:tcMar>
              <w:top w:w="0" w:type="dxa"/>
              <w:bottom w:w="0" w:type="dxa"/>
            </w:tcMar>
          </w:tcPr>
          <w:p w14:paraId="5812E44A" w14:textId="18B4E03A" w:rsidR="004F6788" w:rsidRPr="002455BA" w:rsidRDefault="004F6788" w:rsidP="008708FB">
            <w:pPr>
              <w:suppressAutoHyphens/>
              <w:snapToGrid w:val="0"/>
              <w:spacing w:before="60" w:after="60" w:line="240" w:lineRule="auto"/>
              <w:rPr>
                <w:sz w:val="16"/>
                <w:szCs w:val="16"/>
              </w:rPr>
            </w:pPr>
            <w:r w:rsidRPr="002455BA">
              <w:rPr>
                <w:sz w:val="16"/>
                <w:szCs w:val="16"/>
              </w:rPr>
              <w:t>(MLW)</w:t>
            </w:r>
          </w:p>
        </w:tc>
      </w:tr>
      <w:tr w:rsidR="004F6788" w:rsidRPr="002455BA" w14:paraId="459DD5BC" w14:textId="77777777" w:rsidTr="00681EDD">
        <w:trPr>
          <w:cantSplit/>
        </w:trPr>
        <w:tc>
          <w:tcPr>
            <w:tcW w:w="1237" w:type="dxa"/>
            <w:tcMar>
              <w:top w:w="0" w:type="dxa"/>
              <w:bottom w:w="0" w:type="dxa"/>
            </w:tcMar>
          </w:tcPr>
          <w:p w14:paraId="35C35D75"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22E523ED" w14:textId="77777777" w:rsidR="004F6788" w:rsidRPr="002455BA" w:rsidRDefault="004F6788" w:rsidP="008708FB">
            <w:pPr>
              <w:suppressAutoHyphens/>
              <w:snapToGrid w:val="0"/>
              <w:spacing w:before="60" w:after="60" w:line="240" w:lineRule="auto"/>
              <w:rPr>
                <w:rFonts w:cs="Arial"/>
                <w:sz w:val="16"/>
                <w:szCs w:val="16"/>
                <w:lang w:val="en-US" w:eastAsia="en-US"/>
              </w:rPr>
            </w:pPr>
            <w:proofErr w:type="spellStart"/>
            <w:r w:rsidRPr="002455BA">
              <w:rPr>
                <w:rFonts w:cs="Arial"/>
                <w:sz w:val="16"/>
                <w:szCs w:val="16"/>
                <w:lang w:val="en-US" w:eastAsia="en-US"/>
              </w:rPr>
              <w:t>lowestLowWaterSprings</w:t>
            </w:r>
            <w:proofErr w:type="spellEnd"/>
          </w:p>
        </w:tc>
        <w:tc>
          <w:tcPr>
            <w:tcW w:w="3544" w:type="dxa"/>
            <w:tcMar>
              <w:top w:w="0" w:type="dxa"/>
              <w:bottom w:w="0" w:type="dxa"/>
            </w:tcMar>
          </w:tcPr>
          <w:p w14:paraId="4BA00D72"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0B4D448A" w14:textId="0F954A6F"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6</w:t>
            </w:r>
          </w:p>
        </w:tc>
        <w:tc>
          <w:tcPr>
            <w:tcW w:w="5812" w:type="dxa"/>
            <w:tcMar>
              <w:top w:w="0" w:type="dxa"/>
              <w:bottom w:w="0" w:type="dxa"/>
            </w:tcMar>
          </w:tcPr>
          <w:p w14:paraId="18A9D004" w14:textId="6E0ABCFA" w:rsidR="004F6788" w:rsidRPr="002455BA" w:rsidRDefault="004F6788" w:rsidP="008708FB">
            <w:pPr>
              <w:suppressAutoHyphens/>
              <w:snapToGrid w:val="0"/>
              <w:spacing w:before="60" w:after="60" w:line="240" w:lineRule="auto"/>
              <w:rPr>
                <w:sz w:val="16"/>
                <w:szCs w:val="16"/>
              </w:rPr>
            </w:pPr>
          </w:p>
        </w:tc>
      </w:tr>
      <w:tr w:rsidR="004F6788" w:rsidRPr="002455BA" w14:paraId="362FE650" w14:textId="77777777" w:rsidTr="00681EDD">
        <w:trPr>
          <w:cantSplit/>
        </w:trPr>
        <w:tc>
          <w:tcPr>
            <w:tcW w:w="1237" w:type="dxa"/>
            <w:tcMar>
              <w:top w:w="0" w:type="dxa"/>
              <w:bottom w:w="0" w:type="dxa"/>
            </w:tcMar>
          </w:tcPr>
          <w:p w14:paraId="531D748C"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2C0D043D" w14:textId="77777777" w:rsidR="004F6788" w:rsidRPr="002455BA" w:rsidRDefault="004F6788" w:rsidP="008708FB">
            <w:pPr>
              <w:suppressAutoHyphens/>
              <w:snapToGrid w:val="0"/>
              <w:spacing w:before="60" w:after="60" w:line="240" w:lineRule="auto"/>
              <w:rPr>
                <w:rFonts w:cs="Arial"/>
                <w:sz w:val="16"/>
                <w:szCs w:val="16"/>
                <w:lang w:val="en-US" w:eastAsia="en-US"/>
              </w:rPr>
            </w:pPr>
            <w:proofErr w:type="spellStart"/>
            <w:r w:rsidRPr="002455BA">
              <w:rPr>
                <w:rFonts w:cs="Arial"/>
                <w:sz w:val="16"/>
                <w:szCs w:val="16"/>
                <w:lang w:val="en-US" w:eastAsia="en-US"/>
              </w:rPr>
              <w:t>approximateMeanLowWaterSprings</w:t>
            </w:r>
            <w:proofErr w:type="spellEnd"/>
          </w:p>
        </w:tc>
        <w:tc>
          <w:tcPr>
            <w:tcW w:w="3544" w:type="dxa"/>
            <w:tcMar>
              <w:top w:w="0" w:type="dxa"/>
              <w:bottom w:w="0" w:type="dxa"/>
            </w:tcMar>
          </w:tcPr>
          <w:p w14:paraId="0A6868C9"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1143D673" w14:textId="7B332F28"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7</w:t>
            </w:r>
          </w:p>
        </w:tc>
        <w:tc>
          <w:tcPr>
            <w:tcW w:w="5812" w:type="dxa"/>
            <w:tcMar>
              <w:top w:w="0" w:type="dxa"/>
              <w:bottom w:w="0" w:type="dxa"/>
            </w:tcMar>
          </w:tcPr>
          <w:p w14:paraId="039CECAA" w14:textId="2D00AD98" w:rsidR="004F6788" w:rsidRPr="002455BA" w:rsidRDefault="004F6788" w:rsidP="008708FB">
            <w:pPr>
              <w:suppressAutoHyphens/>
              <w:snapToGrid w:val="0"/>
              <w:spacing w:before="60" w:after="60" w:line="240" w:lineRule="auto"/>
              <w:rPr>
                <w:sz w:val="16"/>
                <w:szCs w:val="16"/>
              </w:rPr>
            </w:pPr>
          </w:p>
        </w:tc>
      </w:tr>
      <w:tr w:rsidR="004F6788" w:rsidRPr="002455BA" w14:paraId="5F747B7A" w14:textId="77777777" w:rsidTr="00681EDD">
        <w:trPr>
          <w:cantSplit/>
        </w:trPr>
        <w:tc>
          <w:tcPr>
            <w:tcW w:w="1237" w:type="dxa"/>
            <w:tcMar>
              <w:top w:w="0" w:type="dxa"/>
              <w:bottom w:w="0" w:type="dxa"/>
            </w:tcMar>
          </w:tcPr>
          <w:p w14:paraId="66A35983"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23ADD740" w14:textId="77777777" w:rsidR="004F6788" w:rsidRPr="002455BA" w:rsidRDefault="004F6788" w:rsidP="008708FB">
            <w:pPr>
              <w:suppressAutoHyphens/>
              <w:snapToGrid w:val="0"/>
              <w:spacing w:before="60" w:after="60" w:line="240" w:lineRule="auto"/>
              <w:rPr>
                <w:rFonts w:cs="Arial"/>
                <w:sz w:val="16"/>
                <w:szCs w:val="16"/>
                <w:lang w:val="en-US" w:eastAsia="en-US"/>
              </w:rPr>
            </w:pPr>
            <w:proofErr w:type="spellStart"/>
            <w:r w:rsidRPr="002455BA">
              <w:rPr>
                <w:rFonts w:cs="Arial"/>
                <w:sz w:val="16"/>
                <w:szCs w:val="16"/>
                <w:lang w:val="en-US" w:eastAsia="en-US"/>
              </w:rPr>
              <w:t>indianSpringLowWater</w:t>
            </w:r>
            <w:proofErr w:type="spellEnd"/>
          </w:p>
        </w:tc>
        <w:tc>
          <w:tcPr>
            <w:tcW w:w="3544" w:type="dxa"/>
            <w:tcMar>
              <w:top w:w="0" w:type="dxa"/>
              <w:bottom w:w="0" w:type="dxa"/>
            </w:tcMar>
          </w:tcPr>
          <w:p w14:paraId="5F2771DD"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36F302C8" w14:textId="5713BD26"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8</w:t>
            </w:r>
          </w:p>
        </w:tc>
        <w:tc>
          <w:tcPr>
            <w:tcW w:w="5812" w:type="dxa"/>
            <w:tcMar>
              <w:top w:w="0" w:type="dxa"/>
              <w:bottom w:w="0" w:type="dxa"/>
            </w:tcMar>
          </w:tcPr>
          <w:p w14:paraId="20044915" w14:textId="0E1073EB" w:rsidR="004F6788" w:rsidRPr="002455BA" w:rsidRDefault="004F6788" w:rsidP="008708FB">
            <w:pPr>
              <w:suppressAutoHyphens/>
              <w:snapToGrid w:val="0"/>
              <w:spacing w:before="60" w:after="60" w:line="240" w:lineRule="auto"/>
              <w:rPr>
                <w:sz w:val="16"/>
                <w:szCs w:val="16"/>
              </w:rPr>
            </w:pPr>
          </w:p>
        </w:tc>
      </w:tr>
      <w:tr w:rsidR="004F6788" w:rsidRPr="002455BA" w14:paraId="564D6E5E" w14:textId="77777777" w:rsidTr="00681EDD">
        <w:trPr>
          <w:cantSplit/>
        </w:trPr>
        <w:tc>
          <w:tcPr>
            <w:tcW w:w="1237" w:type="dxa"/>
            <w:tcMar>
              <w:top w:w="0" w:type="dxa"/>
              <w:bottom w:w="0" w:type="dxa"/>
            </w:tcMar>
          </w:tcPr>
          <w:p w14:paraId="12B1D0CA" w14:textId="77777777" w:rsidR="004F6788" w:rsidRPr="002455BA" w:rsidRDefault="004F6788" w:rsidP="008708FB">
            <w:pPr>
              <w:suppressAutoHyphens/>
              <w:snapToGrid w:val="0"/>
              <w:spacing w:before="60" w:after="60" w:line="240" w:lineRule="auto"/>
              <w:rPr>
                <w:sz w:val="16"/>
                <w:szCs w:val="16"/>
              </w:rPr>
            </w:pPr>
            <w:r w:rsidRPr="002455BA">
              <w:rPr>
                <w:sz w:val="16"/>
                <w:szCs w:val="16"/>
              </w:rPr>
              <w:lastRenderedPageBreak/>
              <w:t>Value</w:t>
            </w:r>
          </w:p>
        </w:tc>
        <w:tc>
          <w:tcPr>
            <w:tcW w:w="2977" w:type="dxa"/>
            <w:tcMar>
              <w:top w:w="0" w:type="dxa"/>
              <w:bottom w:w="0" w:type="dxa"/>
            </w:tcMar>
          </w:tcPr>
          <w:p w14:paraId="4AA38436" w14:textId="77777777" w:rsidR="004F6788" w:rsidRPr="002455BA" w:rsidRDefault="004F6788" w:rsidP="008708FB">
            <w:pPr>
              <w:suppressAutoHyphens/>
              <w:snapToGrid w:val="0"/>
              <w:spacing w:before="60" w:after="60" w:line="240" w:lineRule="auto"/>
              <w:rPr>
                <w:rFonts w:cs="Arial"/>
                <w:sz w:val="16"/>
                <w:szCs w:val="16"/>
                <w:lang w:val="en-US" w:eastAsia="en-US"/>
              </w:rPr>
            </w:pPr>
            <w:proofErr w:type="spellStart"/>
            <w:r w:rsidRPr="002455BA">
              <w:rPr>
                <w:rFonts w:cs="Arial"/>
                <w:sz w:val="16"/>
                <w:szCs w:val="16"/>
                <w:lang w:val="en-US" w:eastAsia="en-US"/>
              </w:rPr>
              <w:t>lowWaterSprings</w:t>
            </w:r>
            <w:proofErr w:type="spellEnd"/>
          </w:p>
        </w:tc>
        <w:tc>
          <w:tcPr>
            <w:tcW w:w="3544" w:type="dxa"/>
            <w:tcMar>
              <w:top w:w="0" w:type="dxa"/>
              <w:bottom w:w="0" w:type="dxa"/>
            </w:tcMar>
          </w:tcPr>
          <w:p w14:paraId="7E13F99C"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5F2F40AC" w14:textId="26C2E1A6"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9</w:t>
            </w:r>
          </w:p>
        </w:tc>
        <w:tc>
          <w:tcPr>
            <w:tcW w:w="5812" w:type="dxa"/>
            <w:tcMar>
              <w:top w:w="0" w:type="dxa"/>
              <w:bottom w:w="0" w:type="dxa"/>
            </w:tcMar>
          </w:tcPr>
          <w:p w14:paraId="6A76454C" w14:textId="283BADBA" w:rsidR="004F6788" w:rsidRPr="002455BA" w:rsidRDefault="004F6788" w:rsidP="008708FB">
            <w:pPr>
              <w:suppressAutoHyphens/>
              <w:snapToGrid w:val="0"/>
              <w:spacing w:before="60" w:after="60" w:line="240" w:lineRule="auto"/>
              <w:rPr>
                <w:sz w:val="16"/>
                <w:szCs w:val="16"/>
              </w:rPr>
            </w:pPr>
          </w:p>
        </w:tc>
      </w:tr>
      <w:tr w:rsidR="004F6788" w:rsidRPr="002455BA" w14:paraId="4E466CB1" w14:textId="77777777" w:rsidTr="00681EDD">
        <w:trPr>
          <w:cantSplit/>
        </w:trPr>
        <w:tc>
          <w:tcPr>
            <w:tcW w:w="1237" w:type="dxa"/>
            <w:tcMar>
              <w:top w:w="0" w:type="dxa"/>
              <w:bottom w:w="0" w:type="dxa"/>
            </w:tcMar>
          </w:tcPr>
          <w:p w14:paraId="738FEC5B"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736B4196" w14:textId="77777777" w:rsidR="004F6788" w:rsidRPr="002455BA" w:rsidRDefault="004F6788" w:rsidP="008708FB">
            <w:pPr>
              <w:suppressAutoHyphens/>
              <w:snapToGrid w:val="0"/>
              <w:spacing w:before="60" w:after="60" w:line="240" w:lineRule="auto"/>
              <w:rPr>
                <w:rFonts w:cs="Arial"/>
                <w:sz w:val="16"/>
                <w:szCs w:val="16"/>
                <w:lang w:val="en-US" w:eastAsia="en-US"/>
              </w:rPr>
            </w:pPr>
            <w:proofErr w:type="spellStart"/>
            <w:r w:rsidRPr="002455BA">
              <w:rPr>
                <w:rFonts w:cs="Arial"/>
                <w:sz w:val="16"/>
                <w:szCs w:val="16"/>
                <w:lang w:val="en-US" w:eastAsia="en-US"/>
              </w:rPr>
              <w:t>approximateLowestAstronomicalTide</w:t>
            </w:r>
            <w:proofErr w:type="spellEnd"/>
          </w:p>
        </w:tc>
        <w:tc>
          <w:tcPr>
            <w:tcW w:w="3544" w:type="dxa"/>
            <w:tcMar>
              <w:top w:w="0" w:type="dxa"/>
              <w:bottom w:w="0" w:type="dxa"/>
            </w:tcMar>
          </w:tcPr>
          <w:p w14:paraId="74C0124C"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124BE10D" w14:textId="3BFC00B9"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10</w:t>
            </w:r>
          </w:p>
        </w:tc>
        <w:tc>
          <w:tcPr>
            <w:tcW w:w="5812" w:type="dxa"/>
            <w:tcMar>
              <w:top w:w="0" w:type="dxa"/>
              <w:bottom w:w="0" w:type="dxa"/>
            </w:tcMar>
          </w:tcPr>
          <w:p w14:paraId="10F97D3E" w14:textId="14848A9F" w:rsidR="004F6788" w:rsidRPr="002455BA" w:rsidRDefault="004F6788" w:rsidP="008708FB">
            <w:pPr>
              <w:suppressAutoHyphens/>
              <w:snapToGrid w:val="0"/>
              <w:spacing w:before="60" w:after="60" w:line="240" w:lineRule="auto"/>
              <w:rPr>
                <w:sz w:val="16"/>
                <w:szCs w:val="16"/>
              </w:rPr>
            </w:pPr>
          </w:p>
        </w:tc>
      </w:tr>
      <w:tr w:rsidR="004F6788" w:rsidRPr="002455BA" w14:paraId="4EC7CE14" w14:textId="77777777" w:rsidTr="00681EDD">
        <w:trPr>
          <w:cantSplit/>
        </w:trPr>
        <w:tc>
          <w:tcPr>
            <w:tcW w:w="1237" w:type="dxa"/>
            <w:tcMar>
              <w:top w:w="0" w:type="dxa"/>
              <w:bottom w:w="0" w:type="dxa"/>
            </w:tcMar>
          </w:tcPr>
          <w:p w14:paraId="7EC4B2D7"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5B0DDB90" w14:textId="77777777" w:rsidR="004F6788" w:rsidRPr="002455BA" w:rsidRDefault="004F6788" w:rsidP="008708FB">
            <w:pPr>
              <w:suppressAutoHyphens/>
              <w:snapToGrid w:val="0"/>
              <w:spacing w:before="60" w:after="60" w:line="240" w:lineRule="auto"/>
              <w:rPr>
                <w:rFonts w:cs="Arial"/>
                <w:sz w:val="16"/>
                <w:szCs w:val="16"/>
                <w:lang w:val="en-US" w:eastAsia="en-US"/>
              </w:rPr>
            </w:pPr>
            <w:proofErr w:type="spellStart"/>
            <w:r w:rsidRPr="002455BA">
              <w:rPr>
                <w:rFonts w:cs="Arial"/>
                <w:sz w:val="16"/>
                <w:szCs w:val="16"/>
                <w:lang w:val="en-US" w:eastAsia="en-US"/>
              </w:rPr>
              <w:t>nearlyLowestLowWater</w:t>
            </w:r>
            <w:proofErr w:type="spellEnd"/>
          </w:p>
        </w:tc>
        <w:tc>
          <w:tcPr>
            <w:tcW w:w="3544" w:type="dxa"/>
            <w:tcMar>
              <w:top w:w="0" w:type="dxa"/>
              <w:bottom w:w="0" w:type="dxa"/>
            </w:tcMar>
          </w:tcPr>
          <w:p w14:paraId="3DAD0E16"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5FB55670" w14:textId="21DC17A8"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11</w:t>
            </w:r>
          </w:p>
        </w:tc>
        <w:tc>
          <w:tcPr>
            <w:tcW w:w="5812" w:type="dxa"/>
            <w:tcMar>
              <w:top w:w="0" w:type="dxa"/>
              <w:bottom w:w="0" w:type="dxa"/>
            </w:tcMar>
          </w:tcPr>
          <w:p w14:paraId="14D87331" w14:textId="3BC6A544" w:rsidR="004F6788" w:rsidRPr="002455BA" w:rsidRDefault="004F6788" w:rsidP="008708FB">
            <w:pPr>
              <w:suppressAutoHyphens/>
              <w:snapToGrid w:val="0"/>
              <w:spacing w:before="60" w:after="60" w:line="240" w:lineRule="auto"/>
              <w:rPr>
                <w:sz w:val="16"/>
                <w:szCs w:val="16"/>
              </w:rPr>
            </w:pPr>
          </w:p>
        </w:tc>
      </w:tr>
      <w:tr w:rsidR="004F6788" w:rsidRPr="002455BA" w14:paraId="11504248" w14:textId="77777777" w:rsidTr="00681EDD">
        <w:trPr>
          <w:cantSplit/>
        </w:trPr>
        <w:tc>
          <w:tcPr>
            <w:tcW w:w="1237" w:type="dxa"/>
            <w:tcMar>
              <w:top w:w="0" w:type="dxa"/>
              <w:bottom w:w="0" w:type="dxa"/>
            </w:tcMar>
          </w:tcPr>
          <w:p w14:paraId="6239C6B5"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5D88E7BE" w14:textId="77777777" w:rsidR="004F6788" w:rsidRPr="002455BA" w:rsidRDefault="004F6788" w:rsidP="008708FB">
            <w:pPr>
              <w:suppressAutoHyphens/>
              <w:snapToGrid w:val="0"/>
              <w:spacing w:before="60" w:after="60" w:line="240" w:lineRule="auto"/>
              <w:rPr>
                <w:rFonts w:cs="Arial"/>
                <w:sz w:val="16"/>
                <w:szCs w:val="16"/>
                <w:lang w:val="en-US" w:eastAsia="en-US"/>
              </w:rPr>
            </w:pPr>
            <w:proofErr w:type="spellStart"/>
            <w:r w:rsidRPr="002455BA">
              <w:rPr>
                <w:rFonts w:cs="Arial"/>
                <w:sz w:val="16"/>
                <w:szCs w:val="16"/>
                <w:lang w:val="en-US" w:eastAsia="en-US"/>
              </w:rPr>
              <w:t>meanLowerLowWater</w:t>
            </w:r>
            <w:proofErr w:type="spellEnd"/>
          </w:p>
        </w:tc>
        <w:tc>
          <w:tcPr>
            <w:tcW w:w="3544" w:type="dxa"/>
            <w:tcMar>
              <w:top w:w="0" w:type="dxa"/>
              <w:bottom w:w="0" w:type="dxa"/>
            </w:tcMar>
          </w:tcPr>
          <w:p w14:paraId="682F43A1"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0B482749" w14:textId="558C5DA3"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12</w:t>
            </w:r>
          </w:p>
        </w:tc>
        <w:tc>
          <w:tcPr>
            <w:tcW w:w="5812" w:type="dxa"/>
            <w:tcMar>
              <w:top w:w="0" w:type="dxa"/>
              <w:bottom w:w="0" w:type="dxa"/>
            </w:tcMar>
          </w:tcPr>
          <w:p w14:paraId="1E8938AF" w14:textId="4EBF01B0" w:rsidR="004F6788" w:rsidRPr="002455BA" w:rsidRDefault="004F6788" w:rsidP="008708FB">
            <w:pPr>
              <w:suppressAutoHyphens/>
              <w:snapToGrid w:val="0"/>
              <w:spacing w:before="60" w:after="60" w:line="240" w:lineRule="auto"/>
              <w:rPr>
                <w:sz w:val="16"/>
                <w:szCs w:val="16"/>
              </w:rPr>
            </w:pPr>
            <w:r w:rsidRPr="002455BA">
              <w:rPr>
                <w:sz w:val="16"/>
                <w:szCs w:val="16"/>
              </w:rPr>
              <w:t>(MLLW)</w:t>
            </w:r>
          </w:p>
        </w:tc>
      </w:tr>
      <w:tr w:rsidR="004F6788" w:rsidRPr="002455BA" w14:paraId="29A08FF9" w14:textId="77777777" w:rsidTr="00681EDD">
        <w:trPr>
          <w:cantSplit/>
        </w:trPr>
        <w:tc>
          <w:tcPr>
            <w:tcW w:w="1237" w:type="dxa"/>
            <w:tcMar>
              <w:top w:w="0" w:type="dxa"/>
              <w:bottom w:w="0" w:type="dxa"/>
            </w:tcMar>
          </w:tcPr>
          <w:p w14:paraId="4F0B7A2E"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065B0F21" w14:textId="77777777" w:rsidR="004F6788" w:rsidRPr="002455BA" w:rsidRDefault="004F6788" w:rsidP="008708FB">
            <w:pPr>
              <w:suppressAutoHyphens/>
              <w:snapToGrid w:val="0"/>
              <w:spacing w:before="60" w:after="60" w:line="240" w:lineRule="auto"/>
              <w:rPr>
                <w:rFonts w:cs="Arial"/>
                <w:sz w:val="16"/>
                <w:szCs w:val="16"/>
                <w:lang w:val="en-US" w:eastAsia="en-US"/>
              </w:rPr>
            </w:pPr>
            <w:proofErr w:type="spellStart"/>
            <w:r w:rsidRPr="002455BA">
              <w:rPr>
                <w:rFonts w:cs="Arial"/>
                <w:sz w:val="16"/>
                <w:szCs w:val="16"/>
                <w:lang w:val="en-US" w:eastAsia="en-US"/>
              </w:rPr>
              <w:t>lowWater</w:t>
            </w:r>
            <w:proofErr w:type="spellEnd"/>
          </w:p>
        </w:tc>
        <w:tc>
          <w:tcPr>
            <w:tcW w:w="3544" w:type="dxa"/>
            <w:tcMar>
              <w:top w:w="0" w:type="dxa"/>
              <w:bottom w:w="0" w:type="dxa"/>
            </w:tcMar>
          </w:tcPr>
          <w:p w14:paraId="6E602559"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312A3EC1" w14:textId="2E274497"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13</w:t>
            </w:r>
          </w:p>
        </w:tc>
        <w:tc>
          <w:tcPr>
            <w:tcW w:w="5812" w:type="dxa"/>
            <w:tcMar>
              <w:top w:w="0" w:type="dxa"/>
              <w:bottom w:w="0" w:type="dxa"/>
            </w:tcMar>
          </w:tcPr>
          <w:p w14:paraId="068B509F" w14:textId="10B08A91" w:rsidR="004F6788" w:rsidRPr="002455BA" w:rsidRDefault="004F6788" w:rsidP="008708FB">
            <w:pPr>
              <w:suppressAutoHyphens/>
              <w:snapToGrid w:val="0"/>
              <w:spacing w:before="60" w:after="60" w:line="240" w:lineRule="auto"/>
              <w:rPr>
                <w:sz w:val="16"/>
                <w:szCs w:val="16"/>
              </w:rPr>
            </w:pPr>
            <w:r w:rsidRPr="002455BA">
              <w:rPr>
                <w:sz w:val="16"/>
                <w:szCs w:val="16"/>
              </w:rPr>
              <w:t>(LW)</w:t>
            </w:r>
          </w:p>
        </w:tc>
      </w:tr>
      <w:tr w:rsidR="004F6788" w:rsidRPr="002455BA" w14:paraId="455AC2BD" w14:textId="77777777" w:rsidTr="00681EDD">
        <w:trPr>
          <w:cantSplit/>
        </w:trPr>
        <w:tc>
          <w:tcPr>
            <w:tcW w:w="1237" w:type="dxa"/>
            <w:tcMar>
              <w:top w:w="0" w:type="dxa"/>
              <w:bottom w:w="0" w:type="dxa"/>
            </w:tcMar>
          </w:tcPr>
          <w:p w14:paraId="0FBFFD61"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53683560" w14:textId="77777777" w:rsidR="004F6788" w:rsidRPr="002455BA" w:rsidRDefault="004F6788" w:rsidP="008708FB">
            <w:pPr>
              <w:suppressAutoHyphens/>
              <w:snapToGrid w:val="0"/>
              <w:spacing w:before="60" w:after="60" w:line="240" w:lineRule="auto"/>
              <w:rPr>
                <w:rFonts w:cs="Arial"/>
                <w:sz w:val="16"/>
                <w:szCs w:val="16"/>
                <w:lang w:val="en-US" w:eastAsia="en-US"/>
              </w:rPr>
            </w:pPr>
            <w:proofErr w:type="spellStart"/>
            <w:r w:rsidRPr="002455BA">
              <w:rPr>
                <w:rFonts w:cs="Arial"/>
                <w:sz w:val="16"/>
                <w:szCs w:val="16"/>
                <w:lang w:val="en-US" w:eastAsia="en-US"/>
              </w:rPr>
              <w:t>approximateMeanLowWater</w:t>
            </w:r>
            <w:proofErr w:type="spellEnd"/>
          </w:p>
        </w:tc>
        <w:tc>
          <w:tcPr>
            <w:tcW w:w="3544" w:type="dxa"/>
            <w:tcMar>
              <w:top w:w="0" w:type="dxa"/>
              <w:bottom w:w="0" w:type="dxa"/>
            </w:tcMar>
          </w:tcPr>
          <w:p w14:paraId="5FD4741F"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3744F00E" w14:textId="2C4FAC77"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14</w:t>
            </w:r>
          </w:p>
        </w:tc>
        <w:tc>
          <w:tcPr>
            <w:tcW w:w="5812" w:type="dxa"/>
            <w:tcMar>
              <w:top w:w="0" w:type="dxa"/>
              <w:bottom w:w="0" w:type="dxa"/>
            </w:tcMar>
          </w:tcPr>
          <w:p w14:paraId="43378E4C" w14:textId="5FC0970B" w:rsidR="004F6788" w:rsidRPr="002455BA" w:rsidRDefault="004F6788" w:rsidP="008708FB">
            <w:pPr>
              <w:suppressAutoHyphens/>
              <w:snapToGrid w:val="0"/>
              <w:spacing w:before="60" w:after="60" w:line="240" w:lineRule="auto"/>
              <w:rPr>
                <w:sz w:val="16"/>
                <w:szCs w:val="16"/>
              </w:rPr>
            </w:pPr>
          </w:p>
        </w:tc>
      </w:tr>
      <w:tr w:rsidR="004F6788" w:rsidRPr="002455BA" w14:paraId="537F40DB" w14:textId="77777777" w:rsidTr="00681EDD">
        <w:trPr>
          <w:cantSplit/>
        </w:trPr>
        <w:tc>
          <w:tcPr>
            <w:tcW w:w="1237" w:type="dxa"/>
            <w:tcMar>
              <w:top w:w="0" w:type="dxa"/>
              <w:bottom w:w="0" w:type="dxa"/>
            </w:tcMar>
          </w:tcPr>
          <w:p w14:paraId="45EDB14A"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4AB73B8C" w14:textId="77777777" w:rsidR="004F6788" w:rsidRPr="002455BA" w:rsidRDefault="004F6788" w:rsidP="008708FB">
            <w:pPr>
              <w:suppressAutoHyphens/>
              <w:snapToGrid w:val="0"/>
              <w:spacing w:before="60" w:after="60" w:line="240" w:lineRule="auto"/>
              <w:rPr>
                <w:rFonts w:cs="Arial"/>
                <w:sz w:val="16"/>
                <w:szCs w:val="16"/>
                <w:lang w:val="en-US" w:eastAsia="en-US"/>
              </w:rPr>
            </w:pPr>
            <w:proofErr w:type="spellStart"/>
            <w:r w:rsidRPr="002455BA">
              <w:rPr>
                <w:rFonts w:cs="Arial"/>
                <w:sz w:val="16"/>
                <w:szCs w:val="16"/>
                <w:lang w:val="en-US" w:eastAsia="en-US"/>
              </w:rPr>
              <w:t>approximateMeanLowerLowWater</w:t>
            </w:r>
            <w:proofErr w:type="spellEnd"/>
          </w:p>
        </w:tc>
        <w:tc>
          <w:tcPr>
            <w:tcW w:w="3544" w:type="dxa"/>
            <w:tcMar>
              <w:top w:w="0" w:type="dxa"/>
              <w:bottom w:w="0" w:type="dxa"/>
            </w:tcMar>
          </w:tcPr>
          <w:p w14:paraId="727457A0"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0333A041" w14:textId="717A3D13"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15</w:t>
            </w:r>
          </w:p>
        </w:tc>
        <w:tc>
          <w:tcPr>
            <w:tcW w:w="5812" w:type="dxa"/>
            <w:tcMar>
              <w:top w:w="0" w:type="dxa"/>
              <w:bottom w:w="0" w:type="dxa"/>
            </w:tcMar>
          </w:tcPr>
          <w:p w14:paraId="052ABC1C" w14:textId="7A6F6DF0" w:rsidR="004F6788" w:rsidRPr="002455BA" w:rsidRDefault="004F6788" w:rsidP="008708FB">
            <w:pPr>
              <w:suppressAutoHyphens/>
              <w:snapToGrid w:val="0"/>
              <w:spacing w:before="60" w:after="60" w:line="240" w:lineRule="auto"/>
              <w:rPr>
                <w:sz w:val="16"/>
                <w:szCs w:val="16"/>
              </w:rPr>
            </w:pPr>
          </w:p>
        </w:tc>
      </w:tr>
      <w:tr w:rsidR="004F6788" w:rsidRPr="002455BA" w14:paraId="621F9969" w14:textId="77777777" w:rsidTr="00681EDD">
        <w:trPr>
          <w:cantSplit/>
        </w:trPr>
        <w:tc>
          <w:tcPr>
            <w:tcW w:w="1237" w:type="dxa"/>
            <w:tcMar>
              <w:top w:w="0" w:type="dxa"/>
              <w:bottom w:w="0" w:type="dxa"/>
            </w:tcMar>
          </w:tcPr>
          <w:p w14:paraId="53E804B9"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070A0E05" w14:textId="77777777" w:rsidR="004F6788" w:rsidRPr="002455BA" w:rsidRDefault="004F6788" w:rsidP="008708FB">
            <w:pPr>
              <w:suppressAutoHyphens/>
              <w:snapToGrid w:val="0"/>
              <w:spacing w:before="60" w:after="60" w:line="240" w:lineRule="auto"/>
              <w:rPr>
                <w:rFonts w:cs="Arial"/>
                <w:sz w:val="16"/>
                <w:szCs w:val="16"/>
                <w:lang w:val="en-US" w:eastAsia="en-US"/>
              </w:rPr>
            </w:pPr>
            <w:proofErr w:type="spellStart"/>
            <w:r w:rsidRPr="002455BA">
              <w:rPr>
                <w:rFonts w:cs="Arial"/>
                <w:sz w:val="16"/>
                <w:szCs w:val="16"/>
                <w:lang w:val="en-US" w:eastAsia="en-US"/>
              </w:rPr>
              <w:t>meanHighWater</w:t>
            </w:r>
            <w:proofErr w:type="spellEnd"/>
          </w:p>
        </w:tc>
        <w:tc>
          <w:tcPr>
            <w:tcW w:w="3544" w:type="dxa"/>
            <w:tcMar>
              <w:top w:w="0" w:type="dxa"/>
              <w:bottom w:w="0" w:type="dxa"/>
            </w:tcMar>
          </w:tcPr>
          <w:p w14:paraId="27C87D01"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4835AA90" w14:textId="22037A7A"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16</w:t>
            </w:r>
          </w:p>
        </w:tc>
        <w:tc>
          <w:tcPr>
            <w:tcW w:w="5812" w:type="dxa"/>
            <w:tcMar>
              <w:top w:w="0" w:type="dxa"/>
              <w:bottom w:w="0" w:type="dxa"/>
            </w:tcMar>
          </w:tcPr>
          <w:p w14:paraId="584820CF" w14:textId="1FD99470" w:rsidR="004F6788" w:rsidRPr="002455BA" w:rsidRDefault="004F6788" w:rsidP="008708FB">
            <w:pPr>
              <w:suppressAutoHyphens/>
              <w:snapToGrid w:val="0"/>
              <w:spacing w:before="60" w:after="60" w:line="240" w:lineRule="auto"/>
              <w:rPr>
                <w:sz w:val="16"/>
                <w:szCs w:val="16"/>
              </w:rPr>
            </w:pPr>
            <w:r w:rsidRPr="002455BA">
              <w:rPr>
                <w:sz w:val="16"/>
                <w:szCs w:val="16"/>
              </w:rPr>
              <w:t>(MHW)</w:t>
            </w:r>
          </w:p>
        </w:tc>
      </w:tr>
      <w:tr w:rsidR="004F6788" w:rsidRPr="002455BA" w14:paraId="79E84B86" w14:textId="77777777" w:rsidTr="00681EDD">
        <w:trPr>
          <w:cantSplit/>
        </w:trPr>
        <w:tc>
          <w:tcPr>
            <w:tcW w:w="1237" w:type="dxa"/>
            <w:tcMar>
              <w:top w:w="0" w:type="dxa"/>
              <w:bottom w:w="0" w:type="dxa"/>
            </w:tcMar>
          </w:tcPr>
          <w:p w14:paraId="714D46C7"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3CA1473D" w14:textId="77777777" w:rsidR="004F6788" w:rsidRPr="002455BA" w:rsidRDefault="004F6788" w:rsidP="008708FB">
            <w:pPr>
              <w:suppressAutoHyphens/>
              <w:snapToGrid w:val="0"/>
              <w:spacing w:before="60" w:after="60" w:line="240" w:lineRule="auto"/>
              <w:rPr>
                <w:rFonts w:cs="Arial"/>
                <w:sz w:val="16"/>
                <w:szCs w:val="16"/>
                <w:lang w:val="en-US" w:eastAsia="en-US"/>
              </w:rPr>
            </w:pPr>
            <w:proofErr w:type="spellStart"/>
            <w:r w:rsidRPr="002455BA">
              <w:rPr>
                <w:rFonts w:cs="Arial"/>
                <w:sz w:val="16"/>
                <w:szCs w:val="16"/>
                <w:lang w:val="en-US" w:eastAsia="en-US"/>
              </w:rPr>
              <w:t>meanHighWaterSprings</w:t>
            </w:r>
            <w:proofErr w:type="spellEnd"/>
          </w:p>
        </w:tc>
        <w:tc>
          <w:tcPr>
            <w:tcW w:w="3544" w:type="dxa"/>
            <w:tcMar>
              <w:top w:w="0" w:type="dxa"/>
              <w:bottom w:w="0" w:type="dxa"/>
            </w:tcMar>
          </w:tcPr>
          <w:p w14:paraId="1236CE3F"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3ACF0B5B" w14:textId="5B7E1124"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17</w:t>
            </w:r>
          </w:p>
        </w:tc>
        <w:tc>
          <w:tcPr>
            <w:tcW w:w="5812" w:type="dxa"/>
            <w:tcMar>
              <w:top w:w="0" w:type="dxa"/>
              <w:bottom w:w="0" w:type="dxa"/>
            </w:tcMar>
          </w:tcPr>
          <w:p w14:paraId="102516CC" w14:textId="79205717" w:rsidR="004F6788" w:rsidRPr="002455BA" w:rsidRDefault="004F6788" w:rsidP="008708FB">
            <w:pPr>
              <w:suppressAutoHyphens/>
              <w:snapToGrid w:val="0"/>
              <w:spacing w:before="60" w:after="60" w:line="240" w:lineRule="auto"/>
              <w:rPr>
                <w:sz w:val="16"/>
                <w:szCs w:val="16"/>
              </w:rPr>
            </w:pPr>
            <w:r w:rsidRPr="002455BA">
              <w:rPr>
                <w:sz w:val="16"/>
                <w:szCs w:val="16"/>
              </w:rPr>
              <w:t>(MHWS)</w:t>
            </w:r>
          </w:p>
        </w:tc>
      </w:tr>
      <w:tr w:rsidR="004F6788" w:rsidRPr="002455BA" w14:paraId="6C569C8F" w14:textId="77777777" w:rsidTr="00681EDD">
        <w:trPr>
          <w:cantSplit/>
        </w:trPr>
        <w:tc>
          <w:tcPr>
            <w:tcW w:w="1237" w:type="dxa"/>
            <w:tcMar>
              <w:top w:w="0" w:type="dxa"/>
              <w:bottom w:w="0" w:type="dxa"/>
            </w:tcMar>
          </w:tcPr>
          <w:p w14:paraId="5FA65574"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0B293410" w14:textId="77777777" w:rsidR="004F6788" w:rsidRPr="002455BA" w:rsidRDefault="004F6788" w:rsidP="008708FB">
            <w:pPr>
              <w:suppressAutoHyphens/>
              <w:snapToGrid w:val="0"/>
              <w:spacing w:before="60" w:after="60" w:line="240" w:lineRule="auto"/>
              <w:rPr>
                <w:rFonts w:cs="Arial"/>
                <w:sz w:val="16"/>
                <w:szCs w:val="16"/>
                <w:lang w:val="en-US" w:eastAsia="en-US"/>
              </w:rPr>
            </w:pPr>
            <w:proofErr w:type="spellStart"/>
            <w:r w:rsidRPr="002455BA">
              <w:rPr>
                <w:rFonts w:cs="Arial"/>
                <w:sz w:val="16"/>
                <w:szCs w:val="16"/>
                <w:lang w:val="en-US" w:eastAsia="en-US"/>
              </w:rPr>
              <w:t>highWater</w:t>
            </w:r>
            <w:proofErr w:type="spellEnd"/>
          </w:p>
        </w:tc>
        <w:tc>
          <w:tcPr>
            <w:tcW w:w="3544" w:type="dxa"/>
            <w:tcMar>
              <w:top w:w="0" w:type="dxa"/>
              <w:bottom w:w="0" w:type="dxa"/>
            </w:tcMar>
          </w:tcPr>
          <w:p w14:paraId="46BEF306"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1EA5BB13" w14:textId="3F6452D5"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18</w:t>
            </w:r>
          </w:p>
        </w:tc>
        <w:tc>
          <w:tcPr>
            <w:tcW w:w="5812" w:type="dxa"/>
            <w:tcMar>
              <w:top w:w="0" w:type="dxa"/>
              <w:bottom w:w="0" w:type="dxa"/>
            </w:tcMar>
          </w:tcPr>
          <w:p w14:paraId="65F11244" w14:textId="68B9F55B" w:rsidR="004F6788" w:rsidRPr="002455BA" w:rsidRDefault="004F6788" w:rsidP="008708FB">
            <w:pPr>
              <w:suppressAutoHyphens/>
              <w:snapToGrid w:val="0"/>
              <w:spacing w:before="60" w:after="60" w:line="240" w:lineRule="auto"/>
              <w:rPr>
                <w:sz w:val="16"/>
                <w:szCs w:val="16"/>
              </w:rPr>
            </w:pPr>
            <w:r w:rsidRPr="002455BA">
              <w:rPr>
                <w:sz w:val="16"/>
                <w:szCs w:val="16"/>
              </w:rPr>
              <w:t>(HW)</w:t>
            </w:r>
          </w:p>
        </w:tc>
      </w:tr>
      <w:tr w:rsidR="004F6788" w:rsidRPr="002455BA" w14:paraId="139E1540" w14:textId="77777777" w:rsidTr="00681EDD">
        <w:trPr>
          <w:cantSplit/>
        </w:trPr>
        <w:tc>
          <w:tcPr>
            <w:tcW w:w="1237" w:type="dxa"/>
            <w:tcMar>
              <w:top w:w="0" w:type="dxa"/>
              <w:bottom w:w="0" w:type="dxa"/>
            </w:tcMar>
          </w:tcPr>
          <w:p w14:paraId="51C0FC54"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739D0F62" w14:textId="77777777" w:rsidR="004F6788" w:rsidRPr="002455BA" w:rsidRDefault="004F6788" w:rsidP="008708FB">
            <w:pPr>
              <w:suppressAutoHyphens/>
              <w:snapToGrid w:val="0"/>
              <w:spacing w:before="60" w:after="60" w:line="240" w:lineRule="auto"/>
              <w:rPr>
                <w:rFonts w:cs="Arial"/>
                <w:sz w:val="16"/>
                <w:szCs w:val="16"/>
                <w:lang w:val="en-US" w:eastAsia="en-US"/>
              </w:rPr>
            </w:pPr>
            <w:proofErr w:type="spellStart"/>
            <w:r w:rsidRPr="002455BA">
              <w:rPr>
                <w:rFonts w:cs="Arial"/>
                <w:sz w:val="16"/>
                <w:szCs w:val="16"/>
                <w:lang w:val="en-US" w:eastAsia="en-US"/>
              </w:rPr>
              <w:t>approximateMeanSeaLevel</w:t>
            </w:r>
            <w:proofErr w:type="spellEnd"/>
          </w:p>
        </w:tc>
        <w:tc>
          <w:tcPr>
            <w:tcW w:w="3544" w:type="dxa"/>
            <w:tcMar>
              <w:top w:w="0" w:type="dxa"/>
              <w:bottom w:w="0" w:type="dxa"/>
            </w:tcMar>
          </w:tcPr>
          <w:p w14:paraId="6B641FE1"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30BD72A2" w14:textId="26075072"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19</w:t>
            </w:r>
          </w:p>
        </w:tc>
        <w:tc>
          <w:tcPr>
            <w:tcW w:w="5812" w:type="dxa"/>
            <w:tcMar>
              <w:top w:w="0" w:type="dxa"/>
              <w:bottom w:w="0" w:type="dxa"/>
            </w:tcMar>
          </w:tcPr>
          <w:p w14:paraId="017F81AA" w14:textId="41068265" w:rsidR="004F6788" w:rsidRPr="002455BA" w:rsidRDefault="004F6788" w:rsidP="008708FB">
            <w:pPr>
              <w:suppressAutoHyphens/>
              <w:snapToGrid w:val="0"/>
              <w:spacing w:before="60" w:after="60" w:line="240" w:lineRule="auto"/>
              <w:rPr>
                <w:sz w:val="16"/>
                <w:szCs w:val="16"/>
              </w:rPr>
            </w:pPr>
          </w:p>
        </w:tc>
      </w:tr>
      <w:tr w:rsidR="004F6788" w:rsidRPr="002455BA" w14:paraId="413DBD38" w14:textId="77777777" w:rsidTr="00681EDD">
        <w:trPr>
          <w:cantSplit/>
        </w:trPr>
        <w:tc>
          <w:tcPr>
            <w:tcW w:w="1237" w:type="dxa"/>
            <w:tcMar>
              <w:top w:w="0" w:type="dxa"/>
              <w:bottom w:w="0" w:type="dxa"/>
            </w:tcMar>
          </w:tcPr>
          <w:p w14:paraId="32A1FE76"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0BABBB6A" w14:textId="77777777" w:rsidR="004F6788" w:rsidRPr="002455BA" w:rsidRDefault="004F6788" w:rsidP="008708FB">
            <w:pPr>
              <w:suppressAutoHyphens/>
              <w:snapToGrid w:val="0"/>
              <w:spacing w:before="60" w:after="60" w:line="240" w:lineRule="auto"/>
              <w:rPr>
                <w:rFonts w:cs="Arial"/>
                <w:sz w:val="16"/>
                <w:szCs w:val="16"/>
                <w:lang w:val="en-US" w:eastAsia="en-US"/>
              </w:rPr>
            </w:pPr>
            <w:proofErr w:type="spellStart"/>
            <w:r w:rsidRPr="002455BA">
              <w:rPr>
                <w:rFonts w:cs="Arial"/>
                <w:sz w:val="16"/>
                <w:szCs w:val="16"/>
                <w:lang w:val="en-US" w:eastAsia="en-US"/>
              </w:rPr>
              <w:t>highWaterSprings</w:t>
            </w:r>
            <w:proofErr w:type="spellEnd"/>
          </w:p>
        </w:tc>
        <w:tc>
          <w:tcPr>
            <w:tcW w:w="3544" w:type="dxa"/>
            <w:tcMar>
              <w:top w:w="0" w:type="dxa"/>
              <w:bottom w:w="0" w:type="dxa"/>
            </w:tcMar>
          </w:tcPr>
          <w:p w14:paraId="564198BA"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284CD0FF" w14:textId="55D14E38"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20</w:t>
            </w:r>
          </w:p>
        </w:tc>
        <w:tc>
          <w:tcPr>
            <w:tcW w:w="5812" w:type="dxa"/>
            <w:tcMar>
              <w:top w:w="0" w:type="dxa"/>
              <w:bottom w:w="0" w:type="dxa"/>
            </w:tcMar>
          </w:tcPr>
          <w:p w14:paraId="4618D204" w14:textId="31C52A78" w:rsidR="004F6788" w:rsidRPr="002455BA" w:rsidRDefault="004F6788" w:rsidP="008708FB">
            <w:pPr>
              <w:suppressAutoHyphens/>
              <w:snapToGrid w:val="0"/>
              <w:spacing w:before="60" w:after="60" w:line="240" w:lineRule="auto"/>
              <w:rPr>
                <w:sz w:val="16"/>
                <w:szCs w:val="16"/>
              </w:rPr>
            </w:pPr>
          </w:p>
        </w:tc>
      </w:tr>
      <w:tr w:rsidR="004F6788" w:rsidRPr="002455BA" w14:paraId="1EDB2CA3" w14:textId="77777777" w:rsidTr="00681EDD">
        <w:trPr>
          <w:cantSplit/>
        </w:trPr>
        <w:tc>
          <w:tcPr>
            <w:tcW w:w="1237" w:type="dxa"/>
            <w:tcMar>
              <w:top w:w="0" w:type="dxa"/>
              <w:bottom w:w="0" w:type="dxa"/>
            </w:tcMar>
          </w:tcPr>
          <w:p w14:paraId="7890D80B"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67BD21DE" w14:textId="77777777" w:rsidR="004F6788" w:rsidRPr="002455BA" w:rsidRDefault="004F6788" w:rsidP="008708FB">
            <w:pPr>
              <w:suppressAutoHyphens/>
              <w:snapToGrid w:val="0"/>
              <w:spacing w:before="60" w:after="60" w:line="240" w:lineRule="auto"/>
              <w:rPr>
                <w:rFonts w:cs="Arial"/>
                <w:sz w:val="16"/>
                <w:szCs w:val="16"/>
                <w:lang w:val="en-US" w:eastAsia="en-US"/>
              </w:rPr>
            </w:pPr>
            <w:proofErr w:type="spellStart"/>
            <w:r w:rsidRPr="002455BA">
              <w:rPr>
                <w:rFonts w:cs="Arial"/>
                <w:sz w:val="16"/>
                <w:szCs w:val="16"/>
                <w:lang w:val="en-US" w:eastAsia="en-US"/>
              </w:rPr>
              <w:t>meanHigherHighWater</w:t>
            </w:r>
            <w:proofErr w:type="spellEnd"/>
          </w:p>
        </w:tc>
        <w:tc>
          <w:tcPr>
            <w:tcW w:w="3544" w:type="dxa"/>
            <w:tcMar>
              <w:top w:w="0" w:type="dxa"/>
              <w:bottom w:w="0" w:type="dxa"/>
            </w:tcMar>
          </w:tcPr>
          <w:p w14:paraId="5DC935DC"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15CC74F8" w14:textId="34055F8A"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21</w:t>
            </w:r>
          </w:p>
        </w:tc>
        <w:tc>
          <w:tcPr>
            <w:tcW w:w="5812" w:type="dxa"/>
            <w:tcMar>
              <w:top w:w="0" w:type="dxa"/>
              <w:bottom w:w="0" w:type="dxa"/>
            </w:tcMar>
          </w:tcPr>
          <w:p w14:paraId="5589B46A" w14:textId="73FB05E6" w:rsidR="004F6788" w:rsidRPr="002455BA" w:rsidRDefault="004F6788" w:rsidP="008708FB">
            <w:pPr>
              <w:suppressAutoHyphens/>
              <w:snapToGrid w:val="0"/>
              <w:spacing w:before="60" w:after="60" w:line="240" w:lineRule="auto"/>
              <w:rPr>
                <w:sz w:val="16"/>
                <w:szCs w:val="16"/>
              </w:rPr>
            </w:pPr>
            <w:r w:rsidRPr="002455BA">
              <w:rPr>
                <w:sz w:val="16"/>
                <w:szCs w:val="16"/>
              </w:rPr>
              <w:t>(MHHW)</w:t>
            </w:r>
          </w:p>
        </w:tc>
      </w:tr>
      <w:tr w:rsidR="004F6788" w:rsidRPr="002455BA" w14:paraId="04701319" w14:textId="77777777" w:rsidTr="00681EDD">
        <w:trPr>
          <w:cantSplit/>
        </w:trPr>
        <w:tc>
          <w:tcPr>
            <w:tcW w:w="1237" w:type="dxa"/>
            <w:tcMar>
              <w:top w:w="0" w:type="dxa"/>
              <w:bottom w:w="0" w:type="dxa"/>
            </w:tcMar>
          </w:tcPr>
          <w:p w14:paraId="594C32CB"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5B457DD2" w14:textId="77777777" w:rsidR="004F6788" w:rsidRPr="002455BA" w:rsidRDefault="004F6788" w:rsidP="008708FB">
            <w:pPr>
              <w:autoSpaceDE w:val="0"/>
              <w:autoSpaceDN w:val="0"/>
              <w:adjustRightInd w:val="0"/>
              <w:spacing w:before="60" w:after="60" w:line="240" w:lineRule="auto"/>
              <w:rPr>
                <w:rFonts w:cs="Arial"/>
                <w:sz w:val="16"/>
                <w:szCs w:val="16"/>
                <w:lang w:val="en-US" w:eastAsia="en-US"/>
              </w:rPr>
            </w:pPr>
            <w:proofErr w:type="spellStart"/>
            <w:r w:rsidRPr="002455BA">
              <w:rPr>
                <w:rFonts w:cs="Arial"/>
                <w:sz w:val="16"/>
                <w:szCs w:val="16"/>
                <w:lang w:val="en-US" w:eastAsia="en-US"/>
              </w:rPr>
              <w:t>equinoctialSpringLowWater</w:t>
            </w:r>
            <w:proofErr w:type="spellEnd"/>
          </w:p>
        </w:tc>
        <w:tc>
          <w:tcPr>
            <w:tcW w:w="3544" w:type="dxa"/>
            <w:tcMar>
              <w:top w:w="0" w:type="dxa"/>
              <w:bottom w:w="0" w:type="dxa"/>
            </w:tcMar>
          </w:tcPr>
          <w:p w14:paraId="13F8C698"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7E10D185" w14:textId="1C77D5AA"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22</w:t>
            </w:r>
          </w:p>
        </w:tc>
        <w:tc>
          <w:tcPr>
            <w:tcW w:w="5812" w:type="dxa"/>
            <w:tcMar>
              <w:top w:w="0" w:type="dxa"/>
              <w:bottom w:w="0" w:type="dxa"/>
            </w:tcMar>
          </w:tcPr>
          <w:p w14:paraId="4D099A44" w14:textId="001E2D43" w:rsidR="004F6788" w:rsidRPr="002455BA" w:rsidRDefault="004F6788" w:rsidP="008708FB">
            <w:pPr>
              <w:suppressAutoHyphens/>
              <w:snapToGrid w:val="0"/>
              <w:spacing w:before="60" w:after="60" w:line="240" w:lineRule="auto"/>
              <w:rPr>
                <w:sz w:val="16"/>
                <w:szCs w:val="16"/>
              </w:rPr>
            </w:pPr>
          </w:p>
        </w:tc>
      </w:tr>
      <w:tr w:rsidR="004F6788" w:rsidRPr="002455BA" w14:paraId="0FFFFB89" w14:textId="77777777" w:rsidTr="00681EDD">
        <w:trPr>
          <w:cantSplit/>
        </w:trPr>
        <w:tc>
          <w:tcPr>
            <w:tcW w:w="1237" w:type="dxa"/>
            <w:tcMar>
              <w:top w:w="0" w:type="dxa"/>
              <w:bottom w:w="0" w:type="dxa"/>
            </w:tcMar>
          </w:tcPr>
          <w:p w14:paraId="5A996B3D"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4AB3F61A" w14:textId="77777777" w:rsidR="004F6788" w:rsidRPr="002455BA" w:rsidRDefault="004F6788" w:rsidP="008708FB">
            <w:pPr>
              <w:autoSpaceDE w:val="0"/>
              <w:autoSpaceDN w:val="0"/>
              <w:adjustRightInd w:val="0"/>
              <w:spacing w:before="60" w:after="60" w:line="240" w:lineRule="auto"/>
              <w:rPr>
                <w:rFonts w:cs="Arial"/>
                <w:sz w:val="16"/>
                <w:szCs w:val="16"/>
                <w:lang w:val="en-US" w:eastAsia="en-US"/>
              </w:rPr>
            </w:pPr>
            <w:proofErr w:type="spellStart"/>
            <w:r w:rsidRPr="002455BA">
              <w:rPr>
                <w:rFonts w:cs="Arial"/>
                <w:sz w:val="16"/>
                <w:szCs w:val="16"/>
                <w:lang w:val="en-US" w:eastAsia="en-US"/>
              </w:rPr>
              <w:t>lowestAstronomicalTide</w:t>
            </w:r>
            <w:proofErr w:type="spellEnd"/>
          </w:p>
        </w:tc>
        <w:tc>
          <w:tcPr>
            <w:tcW w:w="3544" w:type="dxa"/>
            <w:tcMar>
              <w:top w:w="0" w:type="dxa"/>
              <w:bottom w:w="0" w:type="dxa"/>
            </w:tcMar>
          </w:tcPr>
          <w:p w14:paraId="74F50F58"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2B00F0B1" w14:textId="60B9FCCD"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23</w:t>
            </w:r>
          </w:p>
        </w:tc>
        <w:tc>
          <w:tcPr>
            <w:tcW w:w="5812" w:type="dxa"/>
            <w:tcMar>
              <w:top w:w="0" w:type="dxa"/>
              <w:bottom w:w="0" w:type="dxa"/>
            </w:tcMar>
          </w:tcPr>
          <w:p w14:paraId="47909063" w14:textId="20BB1B9D" w:rsidR="004F6788" w:rsidRPr="002455BA" w:rsidRDefault="004F6788" w:rsidP="008708FB">
            <w:pPr>
              <w:suppressAutoHyphens/>
              <w:snapToGrid w:val="0"/>
              <w:spacing w:before="60" w:after="60" w:line="240" w:lineRule="auto"/>
              <w:rPr>
                <w:sz w:val="16"/>
                <w:szCs w:val="16"/>
              </w:rPr>
            </w:pPr>
            <w:r w:rsidRPr="002455BA">
              <w:rPr>
                <w:sz w:val="16"/>
                <w:szCs w:val="16"/>
              </w:rPr>
              <w:t>(LAT)</w:t>
            </w:r>
          </w:p>
        </w:tc>
      </w:tr>
      <w:tr w:rsidR="002455BA" w:rsidRPr="002455BA" w14:paraId="58633AB0" w14:textId="77777777" w:rsidTr="00681EDD">
        <w:trPr>
          <w:cantSplit/>
        </w:trPr>
        <w:tc>
          <w:tcPr>
            <w:tcW w:w="1237" w:type="dxa"/>
            <w:tcMar>
              <w:top w:w="0" w:type="dxa"/>
              <w:bottom w:w="0" w:type="dxa"/>
            </w:tcMar>
          </w:tcPr>
          <w:p w14:paraId="6A617AE1"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38B3E7D9" w14:textId="77777777" w:rsidR="004F6788" w:rsidRPr="002455BA" w:rsidRDefault="004F6788" w:rsidP="008708FB">
            <w:pPr>
              <w:autoSpaceDE w:val="0"/>
              <w:autoSpaceDN w:val="0"/>
              <w:adjustRightInd w:val="0"/>
              <w:spacing w:before="60" w:after="60" w:line="240" w:lineRule="auto"/>
              <w:rPr>
                <w:rFonts w:cs="Arial"/>
                <w:sz w:val="16"/>
                <w:szCs w:val="16"/>
                <w:lang w:val="en-US" w:eastAsia="en-US"/>
              </w:rPr>
            </w:pPr>
            <w:proofErr w:type="spellStart"/>
            <w:r w:rsidRPr="002455BA">
              <w:rPr>
                <w:rFonts w:cs="Arial"/>
                <w:sz w:val="16"/>
                <w:szCs w:val="16"/>
                <w:lang w:val="en-US" w:eastAsia="en-US"/>
              </w:rPr>
              <w:t>localDatum</w:t>
            </w:r>
            <w:proofErr w:type="spellEnd"/>
          </w:p>
        </w:tc>
        <w:tc>
          <w:tcPr>
            <w:tcW w:w="3544" w:type="dxa"/>
            <w:tcMar>
              <w:top w:w="0" w:type="dxa"/>
              <w:bottom w:w="0" w:type="dxa"/>
            </w:tcMar>
          </w:tcPr>
          <w:p w14:paraId="68D24F10"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505F625E" w14:textId="3B37E05C"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24</w:t>
            </w:r>
          </w:p>
        </w:tc>
        <w:tc>
          <w:tcPr>
            <w:tcW w:w="5812" w:type="dxa"/>
            <w:tcMar>
              <w:top w:w="0" w:type="dxa"/>
              <w:bottom w:w="0" w:type="dxa"/>
            </w:tcMar>
          </w:tcPr>
          <w:p w14:paraId="62119A8F" w14:textId="451F1952" w:rsidR="004F6788" w:rsidRPr="002455BA" w:rsidRDefault="004F6788" w:rsidP="008708FB">
            <w:pPr>
              <w:suppressAutoHyphens/>
              <w:snapToGrid w:val="0"/>
              <w:spacing w:before="60" w:after="60" w:line="240" w:lineRule="auto"/>
              <w:rPr>
                <w:sz w:val="16"/>
                <w:szCs w:val="16"/>
              </w:rPr>
            </w:pPr>
          </w:p>
        </w:tc>
      </w:tr>
      <w:tr w:rsidR="004F6788" w:rsidRPr="002455BA" w14:paraId="03463394" w14:textId="77777777" w:rsidTr="00681EDD">
        <w:trPr>
          <w:cantSplit/>
        </w:trPr>
        <w:tc>
          <w:tcPr>
            <w:tcW w:w="1237" w:type="dxa"/>
            <w:tcMar>
              <w:top w:w="0" w:type="dxa"/>
              <w:bottom w:w="0" w:type="dxa"/>
            </w:tcMar>
          </w:tcPr>
          <w:p w14:paraId="71CF4A80"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386A052A" w14:textId="77777777" w:rsidR="004F6788" w:rsidRPr="002455BA" w:rsidRDefault="004F6788" w:rsidP="008708FB">
            <w:pPr>
              <w:autoSpaceDE w:val="0"/>
              <w:autoSpaceDN w:val="0"/>
              <w:adjustRightInd w:val="0"/>
              <w:spacing w:before="60" w:after="60" w:line="240" w:lineRule="auto"/>
              <w:rPr>
                <w:rFonts w:cs="Arial"/>
                <w:sz w:val="16"/>
                <w:szCs w:val="16"/>
                <w:lang w:val="en-US" w:eastAsia="en-US"/>
              </w:rPr>
            </w:pPr>
            <w:r w:rsidRPr="002455BA">
              <w:rPr>
                <w:rFonts w:cs="Arial"/>
                <w:sz w:val="16"/>
                <w:szCs w:val="16"/>
                <w:lang w:val="en-US" w:eastAsia="en-US"/>
              </w:rPr>
              <w:t>internationalGreatLakesDatum1985</w:t>
            </w:r>
          </w:p>
        </w:tc>
        <w:tc>
          <w:tcPr>
            <w:tcW w:w="3544" w:type="dxa"/>
            <w:tcMar>
              <w:top w:w="0" w:type="dxa"/>
              <w:bottom w:w="0" w:type="dxa"/>
            </w:tcMar>
          </w:tcPr>
          <w:p w14:paraId="5654EF0D"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1AA1BED5" w14:textId="443B3548"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25</w:t>
            </w:r>
          </w:p>
        </w:tc>
        <w:tc>
          <w:tcPr>
            <w:tcW w:w="5812" w:type="dxa"/>
            <w:tcMar>
              <w:top w:w="0" w:type="dxa"/>
              <w:bottom w:w="0" w:type="dxa"/>
            </w:tcMar>
          </w:tcPr>
          <w:p w14:paraId="32AF1F08" w14:textId="551B4B5C" w:rsidR="004F6788" w:rsidRPr="002455BA" w:rsidRDefault="004F6788" w:rsidP="008708FB">
            <w:pPr>
              <w:suppressAutoHyphens/>
              <w:snapToGrid w:val="0"/>
              <w:spacing w:before="60" w:after="60" w:line="240" w:lineRule="auto"/>
              <w:rPr>
                <w:sz w:val="16"/>
                <w:szCs w:val="16"/>
              </w:rPr>
            </w:pPr>
          </w:p>
        </w:tc>
      </w:tr>
      <w:tr w:rsidR="004F6788" w:rsidRPr="002455BA" w14:paraId="7BACF444" w14:textId="77777777" w:rsidTr="00681EDD">
        <w:trPr>
          <w:cantSplit/>
        </w:trPr>
        <w:tc>
          <w:tcPr>
            <w:tcW w:w="1237" w:type="dxa"/>
            <w:tcMar>
              <w:top w:w="0" w:type="dxa"/>
              <w:bottom w:w="0" w:type="dxa"/>
            </w:tcMar>
          </w:tcPr>
          <w:p w14:paraId="373554B0"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13FEA5F4" w14:textId="77777777" w:rsidR="004F6788" w:rsidRPr="002455BA" w:rsidRDefault="004F6788" w:rsidP="008708FB">
            <w:pPr>
              <w:autoSpaceDE w:val="0"/>
              <w:autoSpaceDN w:val="0"/>
              <w:adjustRightInd w:val="0"/>
              <w:spacing w:before="60" w:after="60" w:line="240" w:lineRule="auto"/>
              <w:rPr>
                <w:rFonts w:cs="Arial"/>
                <w:sz w:val="16"/>
                <w:szCs w:val="16"/>
                <w:lang w:val="en-US" w:eastAsia="en-US"/>
              </w:rPr>
            </w:pPr>
            <w:proofErr w:type="spellStart"/>
            <w:r w:rsidRPr="002455BA">
              <w:rPr>
                <w:rFonts w:cs="Arial"/>
                <w:sz w:val="16"/>
                <w:szCs w:val="16"/>
                <w:lang w:val="en-US" w:eastAsia="en-US"/>
              </w:rPr>
              <w:t>meanWaterLevel</w:t>
            </w:r>
            <w:proofErr w:type="spellEnd"/>
          </w:p>
        </w:tc>
        <w:tc>
          <w:tcPr>
            <w:tcW w:w="3544" w:type="dxa"/>
            <w:tcMar>
              <w:top w:w="0" w:type="dxa"/>
              <w:bottom w:w="0" w:type="dxa"/>
            </w:tcMar>
          </w:tcPr>
          <w:p w14:paraId="2B314D18"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2DD63A56" w14:textId="095EFC9E"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26</w:t>
            </w:r>
          </w:p>
        </w:tc>
        <w:tc>
          <w:tcPr>
            <w:tcW w:w="5812" w:type="dxa"/>
            <w:tcMar>
              <w:top w:w="0" w:type="dxa"/>
              <w:bottom w:w="0" w:type="dxa"/>
            </w:tcMar>
          </w:tcPr>
          <w:p w14:paraId="6EC0F612" w14:textId="1326E9D5" w:rsidR="004F6788" w:rsidRPr="002455BA" w:rsidRDefault="004F6788" w:rsidP="008708FB">
            <w:pPr>
              <w:suppressAutoHyphens/>
              <w:snapToGrid w:val="0"/>
              <w:spacing w:before="60" w:after="60" w:line="240" w:lineRule="auto"/>
              <w:rPr>
                <w:sz w:val="16"/>
                <w:szCs w:val="16"/>
              </w:rPr>
            </w:pPr>
          </w:p>
        </w:tc>
      </w:tr>
      <w:tr w:rsidR="004F6788" w:rsidRPr="002455BA" w14:paraId="0C838347" w14:textId="77777777" w:rsidTr="00681EDD">
        <w:trPr>
          <w:cantSplit/>
        </w:trPr>
        <w:tc>
          <w:tcPr>
            <w:tcW w:w="1237" w:type="dxa"/>
            <w:tcMar>
              <w:top w:w="0" w:type="dxa"/>
              <w:bottom w:w="0" w:type="dxa"/>
            </w:tcMar>
          </w:tcPr>
          <w:p w14:paraId="3523CBEA"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3952A98C" w14:textId="77777777" w:rsidR="004F6788" w:rsidRPr="002455BA" w:rsidRDefault="004F6788" w:rsidP="008708FB">
            <w:pPr>
              <w:autoSpaceDE w:val="0"/>
              <w:autoSpaceDN w:val="0"/>
              <w:adjustRightInd w:val="0"/>
              <w:spacing w:before="60" w:after="60" w:line="240" w:lineRule="auto"/>
              <w:rPr>
                <w:rFonts w:cs="Arial"/>
                <w:sz w:val="16"/>
                <w:szCs w:val="16"/>
                <w:lang w:val="en-US" w:eastAsia="en-US"/>
              </w:rPr>
            </w:pPr>
            <w:proofErr w:type="spellStart"/>
            <w:r w:rsidRPr="002455BA">
              <w:rPr>
                <w:rFonts w:cs="Arial"/>
                <w:sz w:val="16"/>
                <w:szCs w:val="16"/>
                <w:lang w:val="en-US" w:eastAsia="en-US"/>
              </w:rPr>
              <w:t>lowerLowWaterLargeTide</w:t>
            </w:r>
            <w:proofErr w:type="spellEnd"/>
          </w:p>
        </w:tc>
        <w:tc>
          <w:tcPr>
            <w:tcW w:w="3544" w:type="dxa"/>
            <w:tcMar>
              <w:top w:w="0" w:type="dxa"/>
              <w:bottom w:w="0" w:type="dxa"/>
            </w:tcMar>
          </w:tcPr>
          <w:p w14:paraId="333F3C06"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2EFF0703" w14:textId="5D1CE0DB"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27</w:t>
            </w:r>
          </w:p>
        </w:tc>
        <w:tc>
          <w:tcPr>
            <w:tcW w:w="5812" w:type="dxa"/>
            <w:tcMar>
              <w:top w:w="0" w:type="dxa"/>
              <w:bottom w:w="0" w:type="dxa"/>
            </w:tcMar>
          </w:tcPr>
          <w:p w14:paraId="1443EA63" w14:textId="56E548F3" w:rsidR="004F6788" w:rsidRPr="002455BA" w:rsidRDefault="004F6788" w:rsidP="008708FB">
            <w:pPr>
              <w:suppressAutoHyphens/>
              <w:snapToGrid w:val="0"/>
              <w:spacing w:before="60" w:after="60" w:line="240" w:lineRule="auto"/>
              <w:rPr>
                <w:sz w:val="16"/>
                <w:szCs w:val="16"/>
              </w:rPr>
            </w:pPr>
          </w:p>
        </w:tc>
      </w:tr>
      <w:tr w:rsidR="004F6788" w:rsidRPr="002455BA" w14:paraId="5495DC0E" w14:textId="77777777" w:rsidTr="00681EDD">
        <w:trPr>
          <w:cantSplit/>
        </w:trPr>
        <w:tc>
          <w:tcPr>
            <w:tcW w:w="1237" w:type="dxa"/>
            <w:tcMar>
              <w:top w:w="0" w:type="dxa"/>
              <w:bottom w:w="0" w:type="dxa"/>
            </w:tcMar>
          </w:tcPr>
          <w:p w14:paraId="2C4FEDD2"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11635F84" w14:textId="77777777" w:rsidR="004F6788" w:rsidRPr="002455BA" w:rsidRDefault="004F6788" w:rsidP="008708FB">
            <w:pPr>
              <w:autoSpaceDE w:val="0"/>
              <w:autoSpaceDN w:val="0"/>
              <w:adjustRightInd w:val="0"/>
              <w:spacing w:before="60" w:after="60" w:line="240" w:lineRule="auto"/>
              <w:rPr>
                <w:rFonts w:cs="Arial"/>
                <w:sz w:val="16"/>
                <w:szCs w:val="16"/>
                <w:lang w:val="en-US" w:eastAsia="en-US"/>
              </w:rPr>
            </w:pPr>
            <w:proofErr w:type="spellStart"/>
            <w:r w:rsidRPr="002455BA">
              <w:rPr>
                <w:rFonts w:cs="Arial"/>
                <w:sz w:val="16"/>
                <w:szCs w:val="16"/>
                <w:lang w:val="en-US" w:eastAsia="en-US"/>
              </w:rPr>
              <w:t>higherHighWaterLargeTide</w:t>
            </w:r>
            <w:proofErr w:type="spellEnd"/>
          </w:p>
        </w:tc>
        <w:tc>
          <w:tcPr>
            <w:tcW w:w="3544" w:type="dxa"/>
            <w:tcMar>
              <w:top w:w="0" w:type="dxa"/>
              <w:bottom w:w="0" w:type="dxa"/>
            </w:tcMar>
          </w:tcPr>
          <w:p w14:paraId="2C5416B5"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4EC321FF" w14:textId="51F57923"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28</w:t>
            </w:r>
          </w:p>
        </w:tc>
        <w:tc>
          <w:tcPr>
            <w:tcW w:w="5812" w:type="dxa"/>
            <w:tcMar>
              <w:top w:w="0" w:type="dxa"/>
              <w:bottom w:w="0" w:type="dxa"/>
            </w:tcMar>
          </w:tcPr>
          <w:p w14:paraId="5BD6A572" w14:textId="352C7170" w:rsidR="004F6788" w:rsidRPr="002455BA" w:rsidRDefault="004F6788" w:rsidP="008708FB">
            <w:pPr>
              <w:suppressAutoHyphens/>
              <w:snapToGrid w:val="0"/>
              <w:spacing w:before="60" w:after="60" w:line="240" w:lineRule="auto"/>
              <w:rPr>
                <w:sz w:val="16"/>
                <w:szCs w:val="16"/>
              </w:rPr>
            </w:pPr>
          </w:p>
        </w:tc>
      </w:tr>
      <w:tr w:rsidR="004F6788" w:rsidRPr="002455BA" w14:paraId="2881CE0C" w14:textId="77777777" w:rsidTr="00681EDD">
        <w:trPr>
          <w:cantSplit/>
        </w:trPr>
        <w:tc>
          <w:tcPr>
            <w:tcW w:w="1237" w:type="dxa"/>
            <w:tcMar>
              <w:top w:w="0" w:type="dxa"/>
              <w:bottom w:w="0" w:type="dxa"/>
            </w:tcMar>
          </w:tcPr>
          <w:p w14:paraId="1427F688"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5C297308" w14:textId="77777777" w:rsidR="004F6788" w:rsidRPr="002455BA" w:rsidRDefault="004F6788" w:rsidP="008708FB">
            <w:pPr>
              <w:autoSpaceDE w:val="0"/>
              <w:autoSpaceDN w:val="0"/>
              <w:adjustRightInd w:val="0"/>
              <w:spacing w:before="60" w:after="60" w:line="240" w:lineRule="auto"/>
              <w:rPr>
                <w:rFonts w:cs="Arial"/>
                <w:sz w:val="16"/>
                <w:szCs w:val="16"/>
                <w:lang w:val="en-US" w:eastAsia="en-US"/>
              </w:rPr>
            </w:pPr>
            <w:proofErr w:type="spellStart"/>
            <w:r w:rsidRPr="002455BA">
              <w:rPr>
                <w:rFonts w:cs="Arial"/>
                <w:sz w:val="16"/>
                <w:szCs w:val="16"/>
                <w:lang w:val="en-US" w:eastAsia="en-US"/>
              </w:rPr>
              <w:t>nearlyHighestHighWater</w:t>
            </w:r>
            <w:proofErr w:type="spellEnd"/>
          </w:p>
        </w:tc>
        <w:tc>
          <w:tcPr>
            <w:tcW w:w="3544" w:type="dxa"/>
            <w:tcMar>
              <w:top w:w="0" w:type="dxa"/>
              <w:bottom w:w="0" w:type="dxa"/>
            </w:tcMar>
          </w:tcPr>
          <w:p w14:paraId="3D2ED984"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16AF1238" w14:textId="7ADD17B0"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29</w:t>
            </w:r>
          </w:p>
        </w:tc>
        <w:tc>
          <w:tcPr>
            <w:tcW w:w="5812" w:type="dxa"/>
            <w:tcMar>
              <w:top w:w="0" w:type="dxa"/>
              <w:bottom w:w="0" w:type="dxa"/>
            </w:tcMar>
          </w:tcPr>
          <w:p w14:paraId="15E5B5F2" w14:textId="0508A364" w:rsidR="004F6788" w:rsidRPr="002455BA" w:rsidRDefault="004F6788" w:rsidP="008708FB">
            <w:pPr>
              <w:suppressAutoHyphens/>
              <w:snapToGrid w:val="0"/>
              <w:spacing w:before="60" w:after="60" w:line="240" w:lineRule="auto"/>
              <w:rPr>
                <w:sz w:val="16"/>
                <w:szCs w:val="16"/>
              </w:rPr>
            </w:pPr>
          </w:p>
        </w:tc>
      </w:tr>
      <w:tr w:rsidR="004F6788" w:rsidRPr="002455BA" w14:paraId="2A79B097" w14:textId="77777777" w:rsidTr="00681EDD">
        <w:trPr>
          <w:cantSplit/>
        </w:trPr>
        <w:tc>
          <w:tcPr>
            <w:tcW w:w="1237" w:type="dxa"/>
            <w:tcMar>
              <w:top w:w="0" w:type="dxa"/>
              <w:bottom w:w="0" w:type="dxa"/>
            </w:tcMar>
          </w:tcPr>
          <w:p w14:paraId="16CA60A1" w14:textId="77777777" w:rsidR="004F6788" w:rsidRPr="002455BA" w:rsidRDefault="004F6788"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6CE9B1CA" w14:textId="77777777" w:rsidR="004F6788" w:rsidRPr="002455BA" w:rsidRDefault="004F6788" w:rsidP="008708FB">
            <w:pPr>
              <w:autoSpaceDE w:val="0"/>
              <w:autoSpaceDN w:val="0"/>
              <w:adjustRightInd w:val="0"/>
              <w:spacing w:before="60" w:after="60" w:line="240" w:lineRule="auto"/>
              <w:rPr>
                <w:rFonts w:cs="Arial"/>
                <w:sz w:val="16"/>
                <w:szCs w:val="16"/>
                <w:lang w:val="en-US" w:eastAsia="en-US"/>
              </w:rPr>
            </w:pPr>
            <w:proofErr w:type="spellStart"/>
            <w:r w:rsidRPr="002455BA">
              <w:rPr>
                <w:rFonts w:cs="Arial"/>
                <w:sz w:val="16"/>
                <w:szCs w:val="16"/>
                <w:lang w:val="en-US" w:eastAsia="en-US"/>
              </w:rPr>
              <w:t>highestAstronomicalTide</w:t>
            </w:r>
            <w:proofErr w:type="spellEnd"/>
            <w:r w:rsidRPr="002455BA">
              <w:rPr>
                <w:rFonts w:cs="Arial"/>
                <w:sz w:val="16"/>
                <w:szCs w:val="16"/>
                <w:lang w:val="en-US" w:eastAsia="en-US"/>
              </w:rPr>
              <w:t xml:space="preserve"> </w:t>
            </w:r>
          </w:p>
        </w:tc>
        <w:tc>
          <w:tcPr>
            <w:tcW w:w="3544" w:type="dxa"/>
            <w:tcMar>
              <w:top w:w="0" w:type="dxa"/>
              <w:bottom w:w="0" w:type="dxa"/>
            </w:tcMar>
          </w:tcPr>
          <w:p w14:paraId="5C568027" w14:textId="77777777" w:rsidR="004F6788" w:rsidRPr="002455BA" w:rsidRDefault="004F6788" w:rsidP="008708FB">
            <w:pPr>
              <w:suppressAutoHyphens/>
              <w:snapToGrid w:val="0"/>
              <w:spacing w:before="60" w:after="60" w:line="240" w:lineRule="auto"/>
              <w:jc w:val="left"/>
              <w:rPr>
                <w:sz w:val="16"/>
                <w:szCs w:val="16"/>
                <w:lang w:eastAsia="ar-SA"/>
              </w:rPr>
            </w:pPr>
          </w:p>
        </w:tc>
        <w:tc>
          <w:tcPr>
            <w:tcW w:w="850" w:type="dxa"/>
          </w:tcPr>
          <w:p w14:paraId="12F8B034" w14:textId="0EE2A7F6" w:rsidR="004F6788" w:rsidRPr="002455BA" w:rsidDel="007A5525" w:rsidRDefault="004F6788" w:rsidP="008708FB">
            <w:pPr>
              <w:suppressAutoHyphens/>
              <w:snapToGrid w:val="0"/>
              <w:spacing w:before="60" w:after="60" w:line="240" w:lineRule="auto"/>
              <w:jc w:val="center"/>
              <w:rPr>
                <w:sz w:val="16"/>
                <w:szCs w:val="16"/>
              </w:rPr>
            </w:pPr>
            <w:r w:rsidRPr="002455BA">
              <w:rPr>
                <w:sz w:val="16"/>
                <w:szCs w:val="16"/>
              </w:rPr>
              <w:t>30</w:t>
            </w:r>
          </w:p>
        </w:tc>
        <w:tc>
          <w:tcPr>
            <w:tcW w:w="5812" w:type="dxa"/>
            <w:tcMar>
              <w:top w:w="0" w:type="dxa"/>
              <w:bottom w:w="0" w:type="dxa"/>
            </w:tcMar>
          </w:tcPr>
          <w:p w14:paraId="62F6A08A" w14:textId="77777777" w:rsidR="004F6788" w:rsidRPr="002455BA" w:rsidRDefault="004F6788" w:rsidP="008708FB">
            <w:pPr>
              <w:suppressAutoHyphens/>
              <w:snapToGrid w:val="0"/>
              <w:spacing w:before="60" w:after="60" w:line="240" w:lineRule="auto"/>
              <w:rPr>
                <w:sz w:val="16"/>
                <w:szCs w:val="16"/>
              </w:rPr>
            </w:pPr>
            <w:r w:rsidRPr="002455BA">
              <w:rPr>
                <w:sz w:val="16"/>
                <w:szCs w:val="16"/>
              </w:rPr>
              <w:t>(HAT)</w:t>
            </w:r>
          </w:p>
        </w:tc>
      </w:tr>
      <w:tr w:rsidR="00B804F6" w:rsidRPr="002455BA" w14:paraId="6D24EF51" w14:textId="77777777" w:rsidTr="00681EDD">
        <w:trPr>
          <w:cantSplit/>
        </w:trPr>
        <w:tc>
          <w:tcPr>
            <w:tcW w:w="1237" w:type="dxa"/>
            <w:tcMar>
              <w:top w:w="0" w:type="dxa"/>
              <w:bottom w:w="0" w:type="dxa"/>
            </w:tcMar>
          </w:tcPr>
          <w:p w14:paraId="6D3E087C" w14:textId="736ACF4F" w:rsidR="00B804F6" w:rsidRPr="002455BA" w:rsidRDefault="00B804F6" w:rsidP="008708FB">
            <w:pPr>
              <w:suppressAutoHyphens/>
              <w:snapToGrid w:val="0"/>
              <w:spacing w:before="60" w:after="60" w:line="240" w:lineRule="auto"/>
              <w:rPr>
                <w:sz w:val="16"/>
                <w:szCs w:val="16"/>
              </w:rPr>
            </w:pPr>
            <w:r w:rsidRPr="002455BA">
              <w:rPr>
                <w:sz w:val="16"/>
                <w:szCs w:val="16"/>
              </w:rPr>
              <w:t>Value</w:t>
            </w:r>
          </w:p>
        </w:tc>
        <w:tc>
          <w:tcPr>
            <w:tcW w:w="2977" w:type="dxa"/>
            <w:tcMar>
              <w:top w:w="0" w:type="dxa"/>
              <w:bottom w:w="0" w:type="dxa"/>
            </w:tcMar>
          </w:tcPr>
          <w:p w14:paraId="7FD864E5" w14:textId="05408C51" w:rsidR="00B804F6" w:rsidRPr="002455BA" w:rsidRDefault="00B804F6" w:rsidP="008708FB">
            <w:pPr>
              <w:autoSpaceDE w:val="0"/>
              <w:autoSpaceDN w:val="0"/>
              <w:adjustRightInd w:val="0"/>
              <w:spacing w:before="60" w:after="60" w:line="240" w:lineRule="auto"/>
              <w:rPr>
                <w:rFonts w:cs="Arial"/>
                <w:sz w:val="16"/>
                <w:szCs w:val="16"/>
                <w:lang w:val="en-US" w:eastAsia="en-US"/>
              </w:rPr>
            </w:pPr>
            <w:r>
              <w:rPr>
                <w:rFonts w:cs="Arial"/>
                <w:sz w:val="16"/>
                <w:szCs w:val="16"/>
                <w:lang w:val="en-US" w:eastAsia="en-US"/>
              </w:rPr>
              <w:t>balticSeaChartDatum2000</w:t>
            </w:r>
          </w:p>
        </w:tc>
        <w:tc>
          <w:tcPr>
            <w:tcW w:w="3544" w:type="dxa"/>
            <w:tcMar>
              <w:top w:w="0" w:type="dxa"/>
              <w:bottom w:w="0" w:type="dxa"/>
            </w:tcMar>
          </w:tcPr>
          <w:p w14:paraId="2BA39C1B" w14:textId="77777777" w:rsidR="00B804F6" w:rsidRPr="002455BA" w:rsidRDefault="00B804F6" w:rsidP="008708FB">
            <w:pPr>
              <w:suppressAutoHyphens/>
              <w:snapToGrid w:val="0"/>
              <w:spacing w:before="60" w:after="60" w:line="240" w:lineRule="auto"/>
              <w:jc w:val="left"/>
              <w:rPr>
                <w:sz w:val="16"/>
                <w:szCs w:val="16"/>
                <w:lang w:eastAsia="ar-SA"/>
              </w:rPr>
            </w:pPr>
          </w:p>
        </w:tc>
        <w:tc>
          <w:tcPr>
            <w:tcW w:w="850" w:type="dxa"/>
          </w:tcPr>
          <w:p w14:paraId="3EA8757A" w14:textId="0EC6B047" w:rsidR="00B804F6" w:rsidRPr="002455BA" w:rsidRDefault="00B804F6" w:rsidP="008708FB">
            <w:pPr>
              <w:suppressAutoHyphens/>
              <w:snapToGrid w:val="0"/>
              <w:spacing w:before="60" w:after="60" w:line="240" w:lineRule="auto"/>
              <w:jc w:val="center"/>
              <w:rPr>
                <w:sz w:val="16"/>
                <w:szCs w:val="16"/>
              </w:rPr>
            </w:pPr>
            <w:r>
              <w:rPr>
                <w:sz w:val="16"/>
                <w:szCs w:val="16"/>
              </w:rPr>
              <w:t>44</w:t>
            </w:r>
          </w:p>
        </w:tc>
        <w:tc>
          <w:tcPr>
            <w:tcW w:w="5812" w:type="dxa"/>
            <w:tcMar>
              <w:top w:w="0" w:type="dxa"/>
              <w:bottom w:w="0" w:type="dxa"/>
            </w:tcMar>
          </w:tcPr>
          <w:p w14:paraId="5FAF8F9A" w14:textId="77777777" w:rsidR="00B804F6" w:rsidRPr="002455BA" w:rsidRDefault="00B804F6" w:rsidP="008708FB">
            <w:pPr>
              <w:suppressAutoHyphens/>
              <w:snapToGrid w:val="0"/>
              <w:spacing w:before="60" w:after="60" w:line="240" w:lineRule="auto"/>
              <w:rPr>
                <w:sz w:val="16"/>
                <w:szCs w:val="16"/>
              </w:rPr>
            </w:pPr>
          </w:p>
        </w:tc>
      </w:tr>
      <w:tr w:rsidR="00681EDD" w:rsidRPr="002455BA" w14:paraId="6C720FF2" w14:textId="77777777" w:rsidTr="00681EDD">
        <w:trPr>
          <w:cantSplit/>
          <w:ins w:id="2506" w:author="Teh Stand" w:date="2022-06-14T09:01:00Z"/>
        </w:trPr>
        <w:tc>
          <w:tcPr>
            <w:tcW w:w="1237" w:type="dxa"/>
            <w:tcMar>
              <w:top w:w="0" w:type="dxa"/>
              <w:bottom w:w="0" w:type="dxa"/>
            </w:tcMar>
          </w:tcPr>
          <w:p w14:paraId="2146AE65" w14:textId="6D6468D4" w:rsidR="00CB7F05" w:rsidRPr="002455BA" w:rsidRDefault="00CB7F05" w:rsidP="00CB7F05">
            <w:pPr>
              <w:suppressAutoHyphens/>
              <w:snapToGrid w:val="0"/>
              <w:spacing w:before="60" w:after="60" w:line="240" w:lineRule="auto"/>
              <w:rPr>
                <w:ins w:id="2507" w:author="Teh Stand" w:date="2022-06-14T09:01:00Z"/>
                <w:sz w:val="16"/>
                <w:szCs w:val="16"/>
              </w:rPr>
            </w:pPr>
            <w:ins w:id="2508" w:author="Teh Stand" w:date="2022-06-14T09:01:00Z">
              <w:r w:rsidRPr="002455BA">
                <w:rPr>
                  <w:sz w:val="16"/>
                  <w:szCs w:val="16"/>
                </w:rPr>
                <w:t>Value</w:t>
              </w:r>
            </w:ins>
          </w:p>
        </w:tc>
        <w:tc>
          <w:tcPr>
            <w:tcW w:w="2977" w:type="dxa"/>
            <w:tcMar>
              <w:top w:w="0" w:type="dxa"/>
              <w:bottom w:w="0" w:type="dxa"/>
            </w:tcMar>
          </w:tcPr>
          <w:p w14:paraId="2F9D2618" w14:textId="7024F7EA" w:rsidR="00CB7F05" w:rsidRDefault="00CB7F05" w:rsidP="00CB7F05">
            <w:pPr>
              <w:autoSpaceDE w:val="0"/>
              <w:autoSpaceDN w:val="0"/>
              <w:adjustRightInd w:val="0"/>
              <w:spacing w:before="60" w:after="60" w:line="240" w:lineRule="auto"/>
              <w:rPr>
                <w:ins w:id="2509" w:author="Teh Stand" w:date="2022-06-14T09:01:00Z"/>
                <w:rFonts w:cs="Arial"/>
                <w:sz w:val="16"/>
                <w:szCs w:val="16"/>
                <w:lang w:val="en-US" w:eastAsia="en-US"/>
              </w:rPr>
            </w:pPr>
            <w:ins w:id="2510" w:author="Teh Stand" w:date="2022-06-14T09:01:00Z">
              <w:r w:rsidRPr="002455BA">
                <w:rPr>
                  <w:rFonts w:cs="Arial"/>
                  <w:sz w:val="16"/>
                  <w:szCs w:val="16"/>
                  <w:lang w:val="en-US" w:eastAsia="en-US"/>
                </w:rPr>
                <w:t>internationalGreatLakesDatum</w:t>
              </w:r>
              <w:r>
                <w:rPr>
                  <w:rFonts w:cs="Arial"/>
                  <w:sz w:val="16"/>
                  <w:szCs w:val="16"/>
                  <w:lang w:val="en-US" w:eastAsia="en-US"/>
                </w:rPr>
                <w:t>2020</w:t>
              </w:r>
            </w:ins>
          </w:p>
        </w:tc>
        <w:tc>
          <w:tcPr>
            <w:tcW w:w="3544" w:type="dxa"/>
            <w:tcMar>
              <w:top w:w="0" w:type="dxa"/>
              <w:bottom w:w="0" w:type="dxa"/>
            </w:tcMar>
          </w:tcPr>
          <w:p w14:paraId="3ACB328C" w14:textId="634C4678" w:rsidR="00CB7F05" w:rsidRPr="002455BA" w:rsidRDefault="00CB7F05" w:rsidP="00CB7F05">
            <w:pPr>
              <w:suppressAutoHyphens/>
              <w:snapToGrid w:val="0"/>
              <w:spacing w:before="60" w:after="60" w:line="240" w:lineRule="auto"/>
              <w:jc w:val="left"/>
              <w:rPr>
                <w:ins w:id="2511" w:author="Teh Stand" w:date="2022-06-14T09:01:00Z"/>
                <w:sz w:val="16"/>
                <w:szCs w:val="16"/>
                <w:lang w:eastAsia="ar-SA"/>
              </w:rPr>
            </w:pPr>
            <w:ins w:id="2512" w:author="Teh Stand" w:date="2022-06-14T09:01:00Z">
              <w:r w:rsidRPr="00CB7F05">
                <w:rPr>
                  <w:sz w:val="16"/>
                  <w:szCs w:val="16"/>
                  <w:lang w:eastAsia="ar-SA"/>
                </w:rPr>
                <w:t>The 2020 update to the International Great Lakes Datum, the official reference system used to measure water level heights in the Great Lakes, connecting channels, and the St. Lawrence River system</w:t>
              </w:r>
            </w:ins>
          </w:p>
        </w:tc>
        <w:tc>
          <w:tcPr>
            <w:tcW w:w="850" w:type="dxa"/>
          </w:tcPr>
          <w:p w14:paraId="205EF7CF" w14:textId="5547AFE3" w:rsidR="00CB7F05" w:rsidRDefault="00CB7F05" w:rsidP="00CB7F05">
            <w:pPr>
              <w:suppressAutoHyphens/>
              <w:snapToGrid w:val="0"/>
              <w:spacing w:before="60" w:after="60" w:line="240" w:lineRule="auto"/>
              <w:jc w:val="center"/>
              <w:rPr>
                <w:ins w:id="2513" w:author="Teh Stand" w:date="2022-06-14T09:01:00Z"/>
                <w:sz w:val="16"/>
                <w:szCs w:val="16"/>
              </w:rPr>
            </w:pPr>
            <w:ins w:id="2514" w:author="Teh Stand" w:date="2022-06-14T09:01:00Z">
              <w:r>
                <w:rPr>
                  <w:sz w:val="16"/>
                  <w:szCs w:val="16"/>
                </w:rPr>
                <w:t>46</w:t>
              </w:r>
            </w:ins>
          </w:p>
        </w:tc>
        <w:tc>
          <w:tcPr>
            <w:tcW w:w="5812" w:type="dxa"/>
            <w:tcMar>
              <w:top w:w="0" w:type="dxa"/>
              <w:bottom w:w="0" w:type="dxa"/>
            </w:tcMar>
          </w:tcPr>
          <w:p w14:paraId="76557698" w14:textId="2D21B7BC" w:rsidR="00CB7F05" w:rsidRPr="002455BA" w:rsidRDefault="00CB7F05" w:rsidP="00CB7F05">
            <w:pPr>
              <w:suppressAutoHyphens/>
              <w:snapToGrid w:val="0"/>
              <w:spacing w:before="60" w:after="60" w:line="240" w:lineRule="auto"/>
              <w:rPr>
                <w:ins w:id="2515" w:author="Teh Stand" w:date="2022-06-14T09:01:00Z"/>
                <w:sz w:val="16"/>
                <w:szCs w:val="16"/>
              </w:rPr>
            </w:pPr>
            <w:ins w:id="2516" w:author="Teh Stand" w:date="2022-06-14T09:02:00Z">
              <w:r w:rsidRPr="00CB7F05">
                <w:rPr>
                  <w:sz w:val="16"/>
                  <w:szCs w:val="16"/>
                </w:rPr>
                <w:t>Unlike the previous two IGLDs, this datum update will use a geoid-based vertical datum that will be accessible using global navigation satellite systems (GNSS) such as the Global Positioning System (GPS)</w:t>
              </w:r>
            </w:ins>
          </w:p>
        </w:tc>
      </w:tr>
    </w:tbl>
    <w:p w14:paraId="19785E42" w14:textId="77777777" w:rsidR="00E73EDF" w:rsidRPr="002455BA" w:rsidRDefault="00E73EDF" w:rsidP="008708FB">
      <w:pPr>
        <w:spacing w:after="0" w:line="240" w:lineRule="auto"/>
      </w:pPr>
    </w:p>
    <w:p w14:paraId="0D15252A" w14:textId="2EA9944B" w:rsidR="00B9612C" w:rsidRDefault="00B9612C" w:rsidP="008708FB">
      <w:pPr>
        <w:spacing w:after="120" w:line="240" w:lineRule="auto"/>
        <w:rPr>
          <w:ins w:id="2517" w:author="Jeff Wootton" w:date="2022-07-11T18:55:00Z"/>
          <w:iCs/>
        </w:rPr>
      </w:pPr>
      <w:r w:rsidRPr="002455BA">
        <w:t>N</w:t>
      </w:r>
      <w:r w:rsidR="00CB7F05">
        <w:t>OTE</w:t>
      </w:r>
      <w:ins w:id="2518" w:author="Jeff Wootton" w:date="2022-07-11T18:54:00Z">
        <w:r w:rsidR="00241305">
          <w:t xml:space="preserve"> </w:t>
        </w:r>
      </w:ins>
      <w:ins w:id="2519" w:author="Jeff Wootton" w:date="2022-07-11T18:55:00Z">
        <w:r w:rsidR="00241305">
          <w:t>1</w:t>
        </w:r>
      </w:ins>
      <w:r w:rsidRPr="002455BA">
        <w:t xml:space="preserve">: The numeric codes are the codes specified in the IHO GI Registry for the equivalent listed values of the IHO Hydro domain attribute </w:t>
      </w:r>
      <w:r w:rsidRPr="002455BA">
        <w:rPr>
          <w:i/>
        </w:rPr>
        <w:t xml:space="preserve">Vertical datum, </w:t>
      </w:r>
      <w:r w:rsidRPr="002455BA">
        <w:t xml:space="preserve">since the </w:t>
      </w:r>
      <w:r w:rsidR="00CB7F05">
        <w:t>R</w:t>
      </w:r>
      <w:r w:rsidRPr="002455BA">
        <w:t>egistry does not at present (</w:t>
      </w:r>
      <w:r w:rsidR="00C82A29">
        <w:t>June 2022</w:t>
      </w:r>
      <w:r w:rsidRPr="002455BA">
        <w:t xml:space="preserve">) contain entries for </w:t>
      </w:r>
      <w:r w:rsidR="00C82A29">
        <w:t>E</w:t>
      </w:r>
      <w:r w:rsidRPr="002455BA">
        <w:t xml:space="preserve">xchange </w:t>
      </w:r>
      <w:r w:rsidR="00C82A29">
        <w:t>S</w:t>
      </w:r>
      <w:r w:rsidRPr="002455BA">
        <w:t>et metadata and dataset metadata attributes</w:t>
      </w:r>
      <w:r w:rsidRPr="002455BA">
        <w:rPr>
          <w:i/>
        </w:rPr>
        <w:t>.</w:t>
      </w:r>
    </w:p>
    <w:p w14:paraId="3AAAC31C" w14:textId="43C0F651" w:rsidR="00241305" w:rsidRPr="00241305" w:rsidRDefault="00241305" w:rsidP="008708FB">
      <w:pPr>
        <w:spacing w:after="120" w:line="240" w:lineRule="auto"/>
        <w:rPr>
          <w:iCs/>
        </w:rPr>
      </w:pPr>
      <w:ins w:id="2520" w:author="Jeff Wootton" w:date="2022-07-11T18:55:00Z">
        <w:r>
          <w:rPr>
            <w:iCs/>
          </w:rPr>
          <w:lastRenderedPageBreak/>
          <w:t xml:space="preserve">NOTE 2: </w:t>
        </w:r>
      </w:ins>
      <w:ins w:id="2521" w:author="Jeff Wootton" w:date="2022-07-11T18:56:00Z">
        <w:r>
          <w:t>This enumeration is not depicted in Figure 12-3 because it is not used in the Exchange Catalogue. The table is retained because the encoding format uses it</w:t>
        </w:r>
        <w:r w:rsidRPr="002455BA">
          <w:rPr>
            <w:i/>
          </w:rPr>
          <w:t>.</w:t>
        </w:r>
      </w:ins>
    </w:p>
    <w:p w14:paraId="39C4D5CE" w14:textId="7F40F658" w:rsidR="00E73EDF" w:rsidRPr="002455BA" w:rsidRDefault="007653F1" w:rsidP="00C82A29">
      <w:pPr>
        <w:pStyle w:val="Heading4"/>
        <w:tabs>
          <w:tab w:val="clear" w:pos="940"/>
          <w:tab w:val="clear" w:pos="1140"/>
          <w:tab w:val="clear" w:pos="1360"/>
          <w:tab w:val="left" w:pos="993"/>
        </w:tabs>
        <w:spacing w:before="120" w:after="120" w:line="240" w:lineRule="auto"/>
        <w:ind w:left="993" w:hanging="993"/>
      </w:pPr>
      <w:r w:rsidRPr="002455BA">
        <w:t>S10</w:t>
      </w:r>
      <w:r w:rsidR="00E4720B" w:rsidRPr="002455BA">
        <w:t>0</w:t>
      </w:r>
      <w:r w:rsidRPr="002455BA">
        <w:t>_</w:t>
      </w:r>
      <w:del w:id="2522" w:author="Thomas Richardson" w:date="2022-06-07T21:03:00Z">
        <w:r w:rsidRPr="002455BA" w:rsidDel="004632BA">
          <w:delText>DataFormat</w:delText>
        </w:r>
      </w:del>
      <w:ins w:id="2523" w:author="Thomas Richardson" w:date="2022-06-07T21:03:00Z">
        <w:r w:rsidR="004632BA">
          <w:t>Encoding</w:t>
        </w:r>
        <w:r w:rsidR="004632BA" w:rsidRPr="002455BA">
          <w:t>Format</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2455BA" w:rsidRPr="002455BA" w14:paraId="19E9466A" w14:textId="77777777" w:rsidTr="007028DE">
        <w:trPr>
          <w:cantSplit/>
        </w:trPr>
        <w:tc>
          <w:tcPr>
            <w:tcW w:w="1134" w:type="dxa"/>
            <w:shd w:val="clear" w:color="auto" w:fill="D9D9D9" w:themeFill="background1" w:themeFillShade="D9"/>
          </w:tcPr>
          <w:p w14:paraId="0E1C5F6C" w14:textId="77777777" w:rsidR="00D85821" w:rsidRPr="002455BA" w:rsidRDefault="00D85821" w:rsidP="00C128E3">
            <w:pPr>
              <w:suppressAutoHyphens/>
              <w:snapToGrid w:val="0"/>
              <w:spacing w:before="60" w:after="60" w:line="240" w:lineRule="auto"/>
              <w:rPr>
                <w:b/>
                <w:bCs/>
                <w:sz w:val="16"/>
                <w:szCs w:val="16"/>
                <w:lang w:eastAsia="ar-SA"/>
              </w:rPr>
            </w:pPr>
            <w:r w:rsidRPr="002455BA">
              <w:rPr>
                <w:b/>
                <w:sz w:val="16"/>
                <w:szCs w:val="16"/>
                <w:lang w:eastAsia="ar-SA"/>
              </w:rPr>
              <w:t>Role Name</w:t>
            </w:r>
          </w:p>
        </w:tc>
        <w:tc>
          <w:tcPr>
            <w:tcW w:w="3006" w:type="dxa"/>
            <w:shd w:val="clear" w:color="auto" w:fill="D9D9D9" w:themeFill="background1" w:themeFillShade="D9"/>
          </w:tcPr>
          <w:p w14:paraId="718560C3" w14:textId="77777777" w:rsidR="00D85821" w:rsidRPr="002455BA" w:rsidRDefault="00D85821" w:rsidP="00C128E3">
            <w:pPr>
              <w:suppressAutoHyphens/>
              <w:snapToGrid w:val="0"/>
              <w:spacing w:before="60" w:after="60" w:line="240" w:lineRule="auto"/>
              <w:rPr>
                <w:b/>
                <w:bCs/>
                <w:sz w:val="16"/>
                <w:szCs w:val="16"/>
                <w:lang w:eastAsia="ar-SA"/>
              </w:rPr>
            </w:pPr>
            <w:r w:rsidRPr="002455BA">
              <w:rPr>
                <w:b/>
                <w:sz w:val="16"/>
                <w:szCs w:val="16"/>
                <w:lang w:eastAsia="ar-SA"/>
              </w:rPr>
              <w:t>Name</w:t>
            </w:r>
          </w:p>
        </w:tc>
        <w:tc>
          <w:tcPr>
            <w:tcW w:w="3420" w:type="dxa"/>
            <w:shd w:val="clear" w:color="auto" w:fill="D9D9D9" w:themeFill="background1" w:themeFillShade="D9"/>
          </w:tcPr>
          <w:p w14:paraId="24DE1154" w14:textId="77777777" w:rsidR="00D85821" w:rsidRPr="002455BA" w:rsidRDefault="00D85821" w:rsidP="00C128E3">
            <w:pPr>
              <w:suppressAutoHyphens/>
              <w:snapToGrid w:val="0"/>
              <w:spacing w:before="60" w:after="60" w:line="240" w:lineRule="auto"/>
              <w:rPr>
                <w:b/>
                <w:bCs/>
                <w:sz w:val="16"/>
                <w:szCs w:val="16"/>
                <w:lang w:eastAsia="ar-SA"/>
              </w:rPr>
            </w:pPr>
            <w:r w:rsidRPr="002455BA">
              <w:rPr>
                <w:b/>
                <w:sz w:val="16"/>
                <w:szCs w:val="16"/>
                <w:lang w:eastAsia="ar-SA"/>
              </w:rPr>
              <w:t>Description</w:t>
            </w:r>
          </w:p>
        </w:tc>
        <w:tc>
          <w:tcPr>
            <w:tcW w:w="804" w:type="dxa"/>
            <w:shd w:val="clear" w:color="auto" w:fill="D9D9D9" w:themeFill="background1" w:themeFillShade="D9"/>
          </w:tcPr>
          <w:p w14:paraId="764B79FC" w14:textId="3770F4AB" w:rsidR="00D85821" w:rsidRPr="002455BA" w:rsidRDefault="00D85821" w:rsidP="00C128E3">
            <w:pPr>
              <w:suppressAutoHyphens/>
              <w:snapToGrid w:val="0"/>
              <w:spacing w:before="60" w:after="60" w:line="240" w:lineRule="auto"/>
              <w:jc w:val="center"/>
              <w:rPr>
                <w:b/>
                <w:bCs/>
                <w:sz w:val="16"/>
                <w:szCs w:val="16"/>
                <w:lang w:eastAsia="ar-SA"/>
              </w:rPr>
            </w:pPr>
            <w:r w:rsidRPr="002455BA">
              <w:rPr>
                <w:b/>
                <w:sz w:val="16"/>
                <w:szCs w:val="16"/>
                <w:lang w:eastAsia="ar-SA"/>
              </w:rPr>
              <w:t>Code</w:t>
            </w:r>
          </w:p>
        </w:tc>
        <w:tc>
          <w:tcPr>
            <w:tcW w:w="5670" w:type="dxa"/>
            <w:shd w:val="clear" w:color="auto" w:fill="D9D9D9" w:themeFill="background1" w:themeFillShade="D9"/>
          </w:tcPr>
          <w:p w14:paraId="66710C14" w14:textId="77777777" w:rsidR="00D85821" w:rsidRPr="002455BA" w:rsidRDefault="00D85821" w:rsidP="00C128E3">
            <w:pPr>
              <w:suppressAutoHyphens/>
              <w:snapToGrid w:val="0"/>
              <w:spacing w:before="60" w:after="60" w:line="240" w:lineRule="auto"/>
              <w:rPr>
                <w:b/>
                <w:bCs/>
                <w:sz w:val="16"/>
                <w:szCs w:val="16"/>
                <w:lang w:eastAsia="ar-SA"/>
              </w:rPr>
            </w:pPr>
            <w:r w:rsidRPr="002455BA">
              <w:rPr>
                <w:b/>
                <w:sz w:val="16"/>
                <w:szCs w:val="16"/>
                <w:lang w:eastAsia="ar-SA"/>
              </w:rPr>
              <w:t>Remarks</w:t>
            </w:r>
          </w:p>
        </w:tc>
      </w:tr>
      <w:tr w:rsidR="002455BA" w:rsidRPr="002455BA" w14:paraId="3DC1021B" w14:textId="77777777" w:rsidTr="007028DE">
        <w:trPr>
          <w:cantSplit/>
        </w:trPr>
        <w:tc>
          <w:tcPr>
            <w:tcW w:w="1134" w:type="dxa"/>
          </w:tcPr>
          <w:p w14:paraId="253F209C" w14:textId="03670696"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Enumeration</w:t>
            </w:r>
          </w:p>
        </w:tc>
        <w:tc>
          <w:tcPr>
            <w:tcW w:w="3006" w:type="dxa"/>
          </w:tcPr>
          <w:p w14:paraId="01D2BAD2" w14:textId="476BEB10" w:rsidR="00D85821" w:rsidRPr="002455BA" w:rsidRDefault="00D85821" w:rsidP="00C82A29">
            <w:pPr>
              <w:suppressAutoHyphens/>
              <w:snapToGrid w:val="0"/>
              <w:spacing w:before="60" w:after="60" w:line="240" w:lineRule="auto"/>
              <w:rPr>
                <w:b/>
                <w:bCs/>
                <w:sz w:val="16"/>
                <w:szCs w:val="16"/>
                <w:lang w:eastAsia="ar-SA"/>
              </w:rPr>
            </w:pPr>
            <w:r w:rsidRPr="002455BA">
              <w:rPr>
                <w:sz w:val="16"/>
                <w:szCs w:val="16"/>
                <w:lang w:eastAsia="ar-SA"/>
              </w:rPr>
              <w:t>S100_</w:t>
            </w:r>
            <w:del w:id="2524" w:author="Teh Stand" w:date="2022-06-14T09:05:00Z">
              <w:r w:rsidRPr="002455BA" w:rsidDel="00C82A29">
                <w:rPr>
                  <w:sz w:val="16"/>
                  <w:szCs w:val="16"/>
                  <w:lang w:eastAsia="ar-SA"/>
                </w:rPr>
                <w:delText>DataFormat</w:delText>
              </w:r>
            </w:del>
            <w:ins w:id="2525" w:author="Teh Stand" w:date="2022-06-14T09:05:00Z">
              <w:r w:rsidR="00C82A29">
                <w:rPr>
                  <w:sz w:val="16"/>
                  <w:szCs w:val="16"/>
                  <w:lang w:eastAsia="ar-SA"/>
                </w:rPr>
                <w:t>Encoding</w:t>
              </w:r>
              <w:r w:rsidR="00C82A29" w:rsidRPr="002455BA">
                <w:rPr>
                  <w:sz w:val="16"/>
                  <w:szCs w:val="16"/>
                  <w:lang w:eastAsia="ar-SA"/>
                </w:rPr>
                <w:t>Format</w:t>
              </w:r>
            </w:ins>
          </w:p>
        </w:tc>
        <w:tc>
          <w:tcPr>
            <w:tcW w:w="3420" w:type="dxa"/>
          </w:tcPr>
          <w:p w14:paraId="0C55BBF8" w14:textId="7777777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The encoding format</w:t>
            </w:r>
          </w:p>
        </w:tc>
        <w:tc>
          <w:tcPr>
            <w:tcW w:w="804" w:type="dxa"/>
          </w:tcPr>
          <w:p w14:paraId="5018DCFB" w14:textId="77777777" w:rsidR="00D85821" w:rsidRPr="002455BA" w:rsidRDefault="00D85821" w:rsidP="00C128E3">
            <w:pPr>
              <w:suppressAutoHyphens/>
              <w:snapToGrid w:val="0"/>
              <w:spacing w:before="60" w:after="60" w:line="240" w:lineRule="auto"/>
              <w:jc w:val="center"/>
              <w:rPr>
                <w:b/>
                <w:bCs/>
                <w:sz w:val="16"/>
                <w:szCs w:val="16"/>
                <w:lang w:eastAsia="ar-SA"/>
              </w:rPr>
            </w:pPr>
            <w:r w:rsidRPr="002455BA">
              <w:rPr>
                <w:sz w:val="16"/>
                <w:szCs w:val="16"/>
                <w:lang w:eastAsia="ar-SA"/>
              </w:rPr>
              <w:t>-</w:t>
            </w:r>
          </w:p>
        </w:tc>
        <w:tc>
          <w:tcPr>
            <w:tcW w:w="5670" w:type="dxa"/>
          </w:tcPr>
          <w:p w14:paraId="5CF1A7D8" w14:textId="16ECD41A"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 xml:space="preserve">Values listed in S-100 Part </w:t>
            </w:r>
            <w:del w:id="2526" w:author="Thomas Richardson" w:date="2022-05-23T22:34:00Z">
              <w:r w:rsidRPr="002455BA" w:rsidDel="00F843F9">
                <w:rPr>
                  <w:sz w:val="16"/>
                  <w:szCs w:val="16"/>
                  <w:lang w:eastAsia="ar-SA"/>
                </w:rPr>
                <w:delText xml:space="preserve">4a </w:delText>
              </w:r>
            </w:del>
            <w:ins w:id="2527" w:author="Thomas Richardson" w:date="2022-05-23T22:34:00Z">
              <w:r w:rsidR="00F843F9">
                <w:rPr>
                  <w:sz w:val="16"/>
                  <w:szCs w:val="16"/>
                  <w:lang w:eastAsia="ar-SA"/>
                </w:rPr>
                <w:t>17</w:t>
              </w:r>
              <w:r w:rsidR="00F843F9" w:rsidRPr="002455BA">
                <w:rPr>
                  <w:sz w:val="16"/>
                  <w:szCs w:val="16"/>
                  <w:lang w:eastAsia="ar-SA"/>
                </w:rPr>
                <w:t xml:space="preserve"> </w:t>
              </w:r>
            </w:ins>
            <w:r w:rsidRPr="002455BA">
              <w:rPr>
                <w:sz w:val="16"/>
                <w:szCs w:val="16"/>
                <w:lang w:eastAsia="ar-SA"/>
              </w:rPr>
              <w:t>but not mentioned in this table are not allowed</w:t>
            </w:r>
          </w:p>
        </w:tc>
      </w:tr>
      <w:tr w:rsidR="002455BA" w:rsidRPr="002455BA" w14:paraId="4192D348" w14:textId="77777777" w:rsidTr="007028DE">
        <w:trPr>
          <w:cantSplit/>
        </w:trPr>
        <w:tc>
          <w:tcPr>
            <w:tcW w:w="1134" w:type="dxa"/>
          </w:tcPr>
          <w:p w14:paraId="307A8A38" w14:textId="7777777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Value</w:t>
            </w:r>
          </w:p>
        </w:tc>
        <w:tc>
          <w:tcPr>
            <w:tcW w:w="3006" w:type="dxa"/>
          </w:tcPr>
          <w:p w14:paraId="681559F6" w14:textId="2B594225"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ISO/IEC 8211</w:t>
            </w:r>
          </w:p>
        </w:tc>
        <w:tc>
          <w:tcPr>
            <w:tcW w:w="3420" w:type="dxa"/>
          </w:tcPr>
          <w:p w14:paraId="1629277C" w14:textId="76D7DA1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rPr>
              <w:t>The ISO 8211 data format as defined in S-100 Part 10a</w:t>
            </w:r>
          </w:p>
        </w:tc>
        <w:tc>
          <w:tcPr>
            <w:tcW w:w="804" w:type="dxa"/>
          </w:tcPr>
          <w:p w14:paraId="43DC6FDA" w14:textId="1A4B4369" w:rsidR="00D85821" w:rsidRPr="002455BA" w:rsidRDefault="00D85821" w:rsidP="00C128E3">
            <w:pPr>
              <w:suppressAutoHyphens/>
              <w:snapToGrid w:val="0"/>
              <w:spacing w:before="60" w:after="60" w:line="240" w:lineRule="auto"/>
              <w:jc w:val="center"/>
              <w:rPr>
                <w:b/>
                <w:bCs/>
                <w:sz w:val="16"/>
                <w:szCs w:val="16"/>
                <w:lang w:eastAsia="ar-SA"/>
              </w:rPr>
            </w:pPr>
          </w:p>
        </w:tc>
        <w:tc>
          <w:tcPr>
            <w:tcW w:w="5670" w:type="dxa"/>
          </w:tcPr>
          <w:p w14:paraId="12B4EA72" w14:textId="5465CEF0" w:rsidR="00D85821" w:rsidRPr="002455BA" w:rsidRDefault="00D85821" w:rsidP="00C128E3">
            <w:pPr>
              <w:suppressAutoHyphens/>
              <w:snapToGrid w:val="0"/>
              <w:spacing w:before="60" w:after="60" w:line="240" w:lineRule="auto"/>
              <w:rPr>
                <w:b/>
                <w:bCs/>
                <w:sz w:val="16"/>
                <w:szCs w:val="16"/>
                <w:lang w:eastAsia="ar-SA"/>
              </w:rPr>
            </w:pPr>
          </w:p>
        </w:tc>
      </w:tr>
    </w:tbl>
    <w:p w14:paraId="38C05004" w14:textId="77777777" w:rsidR="00E73EDF" w:rsidRPr="002455BA" w:rsidRDefault="00E73EDF" w:rsidP="007028DE">
      <w:pPr>
        <w:spacing w:after="0" w:line="240" w:lineRule="auto"/>
      </w:pPr>
    </w:p>
    <w:p w14:paraId="44CA81A5" w14:textId="77777777" w:rsidR="00E73EDF" w:rsidRPr="002455BA" w:rsidRDefault="007653F1" w:rsidP="007028DE">
      <w:pPr>
        <w:pStyle w:val="Heading4"/>
        <w:tabs>
          <w:tab w:val="clear" w:pos="940"/>
          <w:tab w:val="clear" w:pos="1140"/>
          <w:tab w:val="clear" w:pos="1360"/>
          <w:tab w:val="left" w:pos="993"/>
        </w:tabs>
        <w:spacing w:before="120" w:after="120" w:line="240" w:lineRule="auto"/>
        <w:ind w:left="993" w:hanging="993"/>
      </w:pPr>
      <w:r w:rsidRPr="002455BA">
        <w:t>S100_ProductSpecification</w:t>
      </w:r>
    </w:p>
    <w:tbl>
      <w:tblPr>
        <w:tblW w:w="144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079"/>
        <w:gridCol w:w="3541"/>
        <w:gridCol w:w="825"/>
        <w:gridCol w:w="2499"/>
        <w:gridCol w:w="3341"/>
      </w:tblGrid>
      <w:tr w:rsidR="00E73EDF" w:rsidRPr="007028DE" w14:paraId="32383B40" w14:textId="77777777" w:rsidTr="0050482B">
        <w:trPr>
          <w:trHeight w:val="153"/>
          <w:tblHeader/>
        </w:trPr>
        <w:tc>
          <w:tcPr>
            <w:tcW w:w="1135" w:type="dxa"/>
            <w:shd w:val="clear" w:color="auto" w:fill="D9D9D9" w:themeFill="background1" w:themeFillShade="D9"/>
          </w:tcPr>
          <w:p w14:paraId="27DC68C4"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Role Name</w:t>
            </w:r>
          </w:p>
        </w:tc>
        <w:tc>
          <w:tcPr>
            <w:tcW w:w="3079" w:type="dxa"/>
            <w:shd w:val="clear" w:color="auto" w:fill="D9D9D9" w:themeFill="background1" w:themeFillShade="D9"/>
          </w:tcPr>
          <w:p w14:paraId="4DABE82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Name</w:t>
            </w:r>
          </w:p>
        </w:tc>
        <w:tc>
          <w:tcPr>
            <w:tcW w:w="3541" w:type="dxa"/>
            <w:shd w:val="clear" w:color="auto" w:fill="D9D9D9" w:themeFill="background1" w:themeFillShade="D9"/>
          </w:tcPr>
          <w:p w14:paraId="56F67F9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Description</w:t>
            </w:r>
          </w:p>
        </w:tc>
        <w:tc>
          <w:tcPr>
            <w:tcW w:w="825" w:type="dxa"/>
            <w:shd w:val="clear" w:color="auto" w:fill="D9D9D9" w:themeFill="background1" w:themeFillShade="D9"/>
          </w:tcPr>
          <w:p w14:paraId="498A29CF" w14:textId="77777777" w:rsidR="00E73EDF" w:rsidRPr="007028DE" w:rsidRDefault="007653F1" w:rsidP="00C128E3">
            <w:pPr>
              <w:snapToGrid w:val="0"/>
              <w:spacing w:before="60" w:after="60" w:line="240" w:lineRule="auto"/>
              <w:jc w:val="center"/>
              <w:rPr>
                <w:rFonts w:cs="Arial"/>
                <w:b/>
                <w:bCs/>
                <w:sz w:val="16"/>
                <w:szCs w:val="16"/>
              </w:rPr>
            </w:pPr>
            <w:proofErr w:type="spellStart"/>
            <w:r w:rsidRPr="007028DE">
              <w:rPr>
                <w:rFonts w:cs="Arial"/>
                <w:b/>
                <w:sz w:val="16"/>
                <w:szCs w:val="16"/>
              </w:rPr>
              <w:t>Mult</w:t>
            </w:r>
            <w:proofErr w:type="spellEnd"/>
          </w:p>
        </w:tc>
        <w:tc>
          <w:tcPr>
            <w:tcW w:w="2499" w:type="dxa"/>
            <w:shd w:val="clear" w:color="auto" w:fill="D9D9D9" w:themeFill="background1" w:themeFillShade="D9"/>
          </w:tcPr>
          <w:p w14:paraId="5472D57F"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Type</w:t>
            </w:r>
          </w:p>
        </w:tc>
        <w:tc>
          <w:tcPr>
            <w:tcW w:w="3341" w:type="dxa"/>
            <w:shd w:val="clear" w:color="auto" w:fill="D9D9D9" w:themeFill="background1" w:themeFillShade="D9"/>
          </w:tcPr>
          <w:p w14:paraId="5475472C"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Remarks</w:t>
            </w:r>
          </w:p>
        </w:tc>
      </w:tr>
      <w:tr w:rsidR="00E73EDF" w:rsidRPr="007028DE" w14:paraId="61423D79" w14:textId="77777777" w:rsidTr="0050482B">
        <w:trPr>
          <w:trHeight w:val="490"/>
        </w:trPr>
        <w:tc>
          <w:tcPr>
            <w:tcW w:w="1135" w:type="dxa"/>
          </w:tcPr>
          <w:p w14:paraId="3245DF0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Class</w:t>
            </w:r>
          </w:p>
        </w:tc>
        <w:tc>
          <w:tcPr>
            <w:tcW w:w="3079" w:type="dxa"/>
          </w:tcPr>
          <w:p w14:paraId="3D8A65D7"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S100_ProductSpecification</w:t>
            </w:r>
          </w:p>
        </w:tc>
        <w:tc>
          <w:tcPr>
            <w:tcW w:w="3541" w:type="dxa"/>
          </w:tcPr>
          <w:p w14:paraId="0171AF78" w14:textId="77777777" w:rsidR="00E73EDF" w:rsidRPr="007028DE" w:rsidRDefault="007653F1" w:rsidP="00C128E3">
            <w:pPr>
              <w:snapToGrid w:val="0"/>
              <w:spacing w:before="60" w:after="60" w:line="240" w:lineRule="auto"/>
              <w:jc w:val="left"/>
              <w:rPr>
                <w:rFonts w:cs="Arial"/>
                <w:b/>
                <w:bCs/>
                <w:sz w:val="16"/>
                <w:szCs w:val="16"/>
              </w:rPr>
            </w:pPr>
            <w:r w:rsidRPr="007028DE">
              <w:rPr>
                <w:rFonts w:cs="Arial"/>
                <w:sz w:val="16"/>
                <w:szCs w:val="16"/>
              </w:rPr>
              <w:t>The Product Specification contains the information needed to build the specified product</w:t>
            </w:r>
          </w:p>
        </w:tc>
        <w:tc>
          <w:tcPr>
            <w:tcW w:w="825" w:type="dxa"/>
          </w:tcPr>
          <w:p w14:paraId="01653137"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w:t>
            </w:r>
          </w:p>
        </w:tc>
        <w:tc>
          <w:tcPr>
            <w:tcW w:w="2499" w:type="dxa"/>
          </w:tcPr>
          <w:p w14:paraId="221DBB5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c>
          <w:tcPr>
            <w:tcW w:w="3341" w:type="dxa"/>
          </w:tcPr>
          <w:p w14:paraId="69A7B11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r>
      <w:tr w:rsidR="00E73EDF" w:rsidRPr="007028DE" w14:paraId="0BCE4A6A" w14:textId="77777777" w:rsidTr="0050482B">
        <w:trPr>
          <w:trHeight w:val="321"/>
        </w:trPr>
        <w:tc>
          <w:tcPr>
            <w:tcW w:w="1135" w:type="dxa"/>
          </w:tcPr>
          <w:p w14:paraId="453D394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58CA3479"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name</w:t>
            </w:r>
          </w:p>
        </w:tc>
        <w:tc>
          <w:tcPr>
            <w:tcW w:w="3541" w:type="dxa"/>
          </w:tcPr>
          <w:p w14:paraId="604BF932" w14:textId="2B5AC233"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name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 used to create the datasets</w:t>
            </w:r>
          </w:p>
        </w:tc>
        <w:tc>
          <w:tcPr>
            <w:tcW w:w="825" w:type="dxa"/>
          </w:tcPr>
          <w:p w14:paraId="5DA3DAF0"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721318FA" w14:textId="77777777" w:rsidR="00E73EDF" w:rsidRPr="007028DE" w:rsidRDefault="007653F1" w:rsidP="00C128E3">
            <w:pPr>
              <w:snapToGrid w:val="0"/>
              <w:spacing w:before="60" w:after="60" w:line="240" w:lineRule="auto"/>
              <w:rPr>
                <w:rFonts w:cs="Arial"/>
                <w:b/>
                <w:bCs/>
                <w:sz w:val="16"/>
                <w:szCs w:val="16"/>
              </w:rPr>
            </w:pPr>
            <w:proofErr w:type="spellStart"/>
            <w:r w:rsidRPr="007028DE">
              <w:rPr>
                <w:rFonts w:cs="Arial"/>
                <w:sz w:val="16"/>
                <w:szCs w:val="16"/>
              </w:rPr>
              <w:t>CharacterString</w:t>
            </w:r>
            <w:proofErr w:type="spellEnd"/>
          </w:p>
        </w:tc>
        <w:tc>
          <w:tcPr>
            <w:tcW w:w="3341" w:type="dxa"/>
          </w:tcPr>
          <w:p w14:paraId="28AA6FD1" w14:textId="77777777" w:rsidR="00E73EDF" w:rsidRDefault="007653F1" w:rsidP="00C128E3">
            <w:pPr>
              <w:snapToGrid w:val="0"/>
              <w:spacing w:before="60" w:after="60" w:line="240" w:lineRule="auto"/>
              <w:rPr>
                <w:ins w:id="2528" w:author="Jeff Wootton" w:date="2022-10-26T04:43:00Z"/>
                <w:rFonts w:cs="Arial"/>
                <w:sz w:val="16"/>
                <w:szCs w:val="16"/>
                <w:lang w:eastAsia="en-US"/>
              </w:rPr>
            </w:pPr>
            <w:del w:id="2529" w:author="Jeff Wootton" w:date="2022-07-11T18:59:00Z">
              <w:r w:rsidRPr="007028DE" w:rsidDel="0001045F">
                <w:rPr>
                  <w:rFonts w:cs="Arial"/>
                  <w:sz w:val="16"/>
                  <w:szCs w:val="16"/>
                  <w:lang w:eastAsia="en-US"/>
                </w:rPr>
                <w:delText>S</w:delText>
              </w:r>
              <w:r w:rsidR="00DC42B8" w:rsidRPr="007028DE" w:rsidDel="0001045F">
                <w:rPr>
                  <w:rFonts w:cs="Arial"/>
                  <w:sz w:val="16"/>
                  <w:szCs w:val="16"/>
                  <w:lang w:eastAsia="en-US"/>
                </w:rPr>
                <w:delText>-</w:delText>
              </w:r>
              <w:r w:rsidRPr="007028DE" w:rsidDel="0001045F">
                <w:rPr>
                  <w:rFonts w:cs="Arial"/>
                  <w:sz w:val="16"/>
                  <w:szCs w:val="16"/>
                  <w:lang w:eastAsia="en-US"/>
                </w:rPr>
                <w:delText xml:space="preserve">101 </w:delText>
              </w:r>
            </w:del>
            <w:r w:rsidRPr="007028DE">
              <w:rPr>
                <w:rFonts w:cs="Arial"/>
                <w:sz w:val="16"/>
                <w:szCs w:val="16"/>
                <w:lang w:eastAsia="en-US"/>
              </w:rPr>
              <w:t>Electronic Navigational Chart</w:t>
            </w:r>
            <w:del w:id="2530" w:author="Teh Stand" w:date="2022-06-14T09:13:00Z">
              <w:r w:rsidRPr="007028DE" w:rsidDel="007028DE">
                <w:rPr>
                  <w:rFonts w:cs="Arial"/>
                  <w:sz w:val="16"/>
                  <w:szCs w:val="16"/>
                  <w:lang w:eastAsia="en-US"/>
                </w:rPr>
                <w:delText>s</w:delText>
              </w:r>
            </w:del>
          </w:p>
          <w:p w14:paraId="61B22F52" w14:textId="649A4AD1" w:rsidR="002C6BD2" w:rsidRPr="007028DE" w:rsidRDefault="002C6BD2" w:rsidP="00C128E3">
            <w:pPr>
              <w:snapToGrid w:val="0"/>
              <w:spacing w:before="60" w:after="60" w:line="240" w:lineRule="auto"/>
              <w:rPr>
                <w:rFonts w:cs="Arial"/>
                <w:b/>
                <w:bCs/>
                <w:sz w:val="16"/>
                <w:szCs w:val="16"/>
              </w:rPr>
            </w:pPr>
            <w:ins w:id="2531" w:author="Jeff Wootton" w:date="2022-10-26T04:43:00Z">
              <w:r w:rsidRPr="009F0C13">
                <w:rPr>
                  <w:rFonts w:cs="Arial"/>
                  <w:bCs/>
                  <w:sz w:val="16"/>
                  <w:szCs w:val="16"/>
                  <w:lang w:eastAsia="en-US"/>
                </w:rPr>
                <w:t>0..1 multiplicity in S-100 restricted to 1 in S-101</w:t>
              </w:r>
            </w:ins>
          </w:p>
        </w:tc>
      </w:tr>
      <w:tr w:rsidR="00E73EDF" w:rsidRPr="007028DE" w14:paraId="7660AB4F" w14:textId="77777777" w:rsidTr="0050482B">
        <w:trPr>
          <w:trHeight w:val="337"/>
        </w:trPr>
        <w:tc>
          <w:tcPr>
            <w:tcW w:w="1135" w:type="dxa"/>
          </w:tcPr>
          <w:p w14:paraId="04096E06"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78CE816A"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version</w:t>
            </w:r>
          </w:p>
        </w:tc>
        <w:tc>
          <w:tcPr>
            <w:tcW w:w="3541" w:type="dxa"/>
          </w:tcPr>
          <w:p w14:paraId="2547CA47" w14:textId="29214FDF"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number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4E27C88E"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6745C35B" w14:textId="77777777" w:rsidR="00E73EDF" w:rsidRPr="007028DE" w:rsidRDefault="007653F1" w:rsidP="00C128E3">
            <w:pPr>
              <w:snapToGrid w:val="0"/>
              <w:spacing w:before="60" w:after="60" w:line="240" w:lineRule="auto"/>
              <w:rPr>
                <w:rFonts w:cs="Arial"/>
                <w:b/>
                <w:bCs/>
                <w:sz w:val="16"/>
                <w:szCs w:val="16"/>
              </w:rPr>
            </w:pPr>
            <w:proofErr w:type="spellStart"/>
            <w:r w:rsidRPr="007028DE">
              <w:rPr>
                <w:rFonts w:cs="Arial"/>
                <w:sz w:val="16"/>
                <w:szCs w:val="16"/>
              </w:rPr>
              <w:t>CharacterString</w:t>
            </w:r>
            <w:proofErr w:type="spellEnd"/>
          </w:p>
        </w:tc>
        <w:tc>
          <w:tcPr>
            <w:tcW w:w="3341" w:type="dxa"/>
          </w:tcPr>
          <w:p w14:paraId="227501FC" w14:textId="77777777" w:rsidR="00E73EDF" w:rsidRDefault="007653F1" w:rsidP="00C128E3">
            <w:pPr>
              <w:snapToGrid w:val="0"/>
              <w:spacing w:before="60" w:after="60" w:line="240" w:lineRule="auto"/>
              <w:rPr>
                <w:ins w:id="2532" w:author="Jeff Wootton" w:date="2022-10-26T04:43:00Z"/>
                <w:rFonts w:cs="Arial"/>
                <w:sz w:val="16"/>
                <w:szCs w:val="16"/>
              </w:rPr>
            </w:pPr>
            <w:del w:id="2533" w:author="Thomas Richardson" w:date="2022-05-23T22:33:00Z">
              <w:r w:rsidRPr="007028DE" w:rsidDel="00304936">
                <w:rPr>
                  <w:rFonts w:cs="Arial"/>
                  <w:sz w:val="16"/>
                  <w:szCs w:val="16"/>
                </w:rPr>
                <w:delText>X.X.X</w:delText>
              </w:r>
            </w:del>
            <w:ins w:id="2534" w:author="Thomas Richardson" w:date="2022-05-23T22:33:00Z">
              <w:r w:rsidR="00304936" w:rsidRPr="007028DE">
                <w:rPr>
                  <w:rFonts w:cs="Arial"/>
                  <w:sz w:val="16"/>
                  <w:szCs w:val="16"/>
                </w:rPr>
                <w:t>1.1.0</w:t>
              </w:r>
            </w:ins>
          </w:p>
          <w:p w14:paraId="7A6456BE" w14:textId="1B7BB1E2" w:rsidR="002C6BD2" w:rsidRPr="007028DE" w:rsidRDefault="002C6BD2" w:rsidP="00C128E3">
            <w:pPr>
              <w:snapToGrid w:val="0"/>
              <w:spacing w:before="60" w:after="60" w:line="240" w:lineRule="auto"/>
              <w:rPr>
                <w:rFonts w:cs="Arial"/>
                <w:b/>
                <w:bCs/>
                <w:sz w:val="16"/>
                <w:szCs w:val="16"/>
              </w:rPr>
            </w:pPr>
            <w:ins w:id="2535" w:author="Jeff Wootton" w:date="2022-10-26T04:43:00Z">
              <w:r w:rsidRPr="009F0C13">
                <w:rPr>
                  <w:rFonts w:cs="Arial"/>
                  <w:bCs/>
                  <w:sz w:val="16"/>
                  <w:szCs w:val="16"/>
                  <w:lang w:eastAsia="en-US"/>
                </w:rPr>
                <w:t>0..1 multiplicity in S-100 restricted to 1 in S-101</w:t>
              </w:r>
            </w:ins>
          </w:p>
        </w:tc>
      </w:tr>
      <w:tr w:rsidR="00E73EDF" w:rsidRPr="007028DE" w14:paraId="7FB7AE88" w14:textId="77777777" w:rsidTr="0050482B">
        <w:trPr>
          <w:trHeight w:val="321"/>
        </w:trPr>
        <w:tc>
          <w:tcPr>
            <w:tcW w:w="1135" w:type="dxa"/>
          </w:tcPr>
          <w:p w14:paraId="7598F24D"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079476E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541" w:type="dxa"/>
          </w:tcPr>
          <w:p w14:paraId="65A12F70" w14:textId="308A8192"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date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73A5C123"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38EF59AC"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341" w:type="dxa"/>
          </w:tcPr>
          <w:p w14:paraId="514FDBFF" w14:textId="2B7C8C38" w:rsidR="00E73EDF" w:rsidRPr="007028DE" w:rsidRDefault="002C6BD2" w:rsidP="00C128E3">
            <w:pPr>
              <w:snapToGrid w:val="0"/>
              <w:spacing w:before="60" w:after="60" w:line="240" w:lineRule="auto"/>
              <w:rPr>
                <w:rFonts w:cs="Arial"/>
                <w:b/>
                <w:bCs/>
                <w:sz w:val="16"/>
                <w:szCs w:val="16"/>
              </w:rPr>
            </w:pPr>
            <w:ins w:id="2536" w:author="Jeff Wootton" w:date="2022-10-26T04:43:00Z">
              <w:r w:rsidRPr="009F0C13">
                <w:rPr>
                  <w:rFonts w:cs="Arial"/>
                  <w:bCs/>
                  <w:sz w:val="16"/>
                  <w:szCs w:val="16"/>
                  <w:lang w:eastAsia="en-US"/>
                </w:rPr>
                <w:t>0..1 multiplicity in S-100 restricted to 1 in S-101</w:t>
              </w:r>
            </w:ins>
          </w:p>
        </w:tc>
      </w:tr>
      <w:tr w:rsidR="0001045F" w:rsidRPr="007028DE" w14:paraId="29E40610" w14:textId="77777777" w:rsidTr="0050482B">
        <w:trPr>
          <w:trHeight w:val="321"/>
          <w:ins w:id="2537" w:author="Thomas Richardson" w:date="2022-05-23T22:32:00Z"/>
        </w:trPr>
        <w:tc>
          <w:tcPr>
            <w:tcW w:w="1135" w:type="dxa"/>
          </w:tcPr>
          <w:p w14:paraId="133174A7" w14:textId="7CB172AA" w:rsidR="00E81EF1" w:rsidRPr="007028DE" w:rsidRDefault="0001045F" w:rsidP="00C128E3">
            <w:pPr>
              <w:snapToGrid w:val="0"/>
              <w:spacing w:before="60" w:after="60" w:line="240" w:lineRule="auto"/>
              <w:rPr>
                <w:ins w:id="2538" w:author="Thomas Richardson" w:date="2022-05-23T22:32:00Z"/>
                <w:rFonts w:cs="Arial"/>
                <w:sz w:val="16"/>
                <w:szCs w:val="16"/>
              </w:rPr>
            </w:pPr>
            <w:ins w:id="2539" w:author="Jeff Wootton" w:date="2022-07-11T19:01:00Z">
              <w:r>
                <w:rPr>
                  <w:rFonts w:cs="Arial"/>
                  <w:sz w:val="16"/>
                  <w:szCs w:val="16"/>
                </w:rPr>
                <w:t>Attribute</w:t>
              </w:r>
            </w:ins>
          </w:p>
        </w:tc>
        <w:tc>
          <w:tcPr>
            <w:tcW w:w="3079" w:type="dxa"/>
          </w:tcPr>
          <w:p w14:paraId="6B54E82F" w14:textId="530C1D5B" w:rsidR="00E81EF1" w:rsidRPr="007028DE" w:rsidRDefault="00E81EF1" w:rsidP="00C128E3">
            <w:pPr>
              <w:snapToGrid w:val="0"/>
              <w:spacing w:before="60" w:after="60" w:line="240" w:lineRule="auto"/>
              <w:rPr>
                <w:ins w:id="2540" w:author="Thomas Richardson" w:date="2022-05-23T22:32:00Z"/>
                <w:rFonts w:cs="Arial"/>
                <w:sz w:val="16"/>
                <w:szCs w:val="16"/>
              </w:rPr>
            </w:pPr>
            <w:proofErr w:type="spellStart"/>
            <w:ins w:id="2541" w:author="Thomas Richardson" w:date="2022-05-23T22:32:00Z">
              <w:r w:rsidRPr="007028DE">
                <w:rPr>
                  <w:rFonts w:cs="Arial"/>
                  <w:sz w:val="16"/>
                  <w:szCs w:val="16"/>
                </w:rPr>
                <w:t>productIdentifier</w:t>
              </w:r>
              <w:proofErr w:type="spellEnd"/>
            </w:ins>
          </w:p>
        </w:tc>
        <w:tc>
          <w:tcPr>
            <w:tcW w:w="3541" w:type="dxa"/>
          </w:tcPr>
          <w:p w14:paraId="335C31C9" w14:textId="1F4AC6DB" w:rsidR="00E81EF1" w:rsidRPr="007028DE" w:rsidRDefault="007863CD" w:rsidP="00C128E3">
            <w:pPr>
              <w:snapToGrid w:val="0"/>
              <w:spacing w:before="60" w:after="60" w:line="240" w:lineRule="auto"/>
              <w:jc w:val="left"/>
              <w:rPr>
                <w:ins w:id="2542" w:author="Thomas Richardson" w:date="2022-05-23T22:32:00Z"/>
                <w:rFonts w:cs="Arial"/>
                <w:sz w:val="16"/>
                <w:szCs w:val="16"/>
              </w:rPr>
            </w:pPr>
            <w:ins w:id="2543" w:author="Thomas Richardson" w:date="2022-05-23T22:33:00Z">
              <w:r w:rsidRPr="007028DE">
                <w:rPr>
                  <w:rFonts w:cs="Arial"/>
                  <w:sz w:val="16"/>
                  <w:szCs w:val="16"/>
                </w:rPr>
                <w:t>Machine readable unique identifier of a product type</w:t>
              </w:r>
            </w:ins>
          </w:p>
        </w:tc>
        <w:tc>
          <w:tcPr>
            <w:tcW w:w="825" w:type="dxa"/>
          </w:tcPr>
          <w:p w14:paraId="72EEB645" w14:textId="3F186767" w:rsidR="00E81EF1" w:rsidRPr="007028DE" w:rsidRDefault="00304936" w:rsidP="00C128E3">
            <w:pPr>
              <w:snapToGrid w:val="0"/>
              <w:spacing w:before="60" w:after="60" w:line="240" w:lineRule="auto"/>
              <w:jc w:val="center"/>
              <w:rPr>
                <w:ins w:id="2544" w:author="Thomas Richardson" w:date="2022-05-23T22:32:00Z"/>
                <w:rFonts w:cs="Arial"/>
                <w:sz w:val="16"/>
                <w:szCs w:val="16"/>
              </w:rPr>
            </w:pPr>
            <w:ins w:id="2545" w:author="Thomas Richardson" w:date="2022-05-23T22:33:00Z">
              <w:r w:rsidRPr="007028DE">
                <w:rPr>
                  <w:rFonts w:cs="Arial"/>
                  <w:sz w:val="16"/>
                  <w:szCs w:val="16"/>
                </w:rPr>
                <w:t>1</w:t>
              </w:r>
            </w:ins>
          </w:p>
        </w:tc>
        <w:tc>
          <w:tcPr>
            <w:tcW w:w="2499" w:type="dxa"/>
          </w:tcPr>
          <w:p w14:paraId="3AAC0262" w14:textId="77777777" w:rsidR="00C637F9" w:rsidRPr="007028DE" w:rsidRDefault="00C637F9" w:rsidP="00C128E3">
            <w:pPr>
              <w:snapToGrid w:val="0"/>
              <w:spacing w:before="60" w:after="60" w:line="240" w:lineRule="auto"/>
              <w:jc w:val="left"/>
              <w:rPr>
                <w:ins w:id="2546" w:author="Thomas Richardson" w:date="2022-05-23T22:33:00Z"/>
                <w:rFonts w:cs="Arial"/>
                <w:sz w:val="16"/>
                <w:szCs w:val="16"/>
              </w:rPr>
            </w:pPr>
            <w:proofErr w:type="spellStart"/>
            <w:ins w:id="2547" w:author="Thomas Richardson" w:date="2022-05-23T22:33:00Z">
              <w:r w:rsidRPr="007028DE">
                <w:rPr>
                  <w:rFonts w:cs="Arial"/>
                  <w:sz w:val="16"/>
                  <w:szCs w:val="16"/>
                </w:rPr>
                <w:t>CharacterString</w:t>
              </w:r>
              <w:proofErr w:type="spellEnd"/>
            </w:ins>
          </w:p>
          <w:p w14:paraId="4AD3757E" w14:textId="27C472A3" w:rsidR="00E81EF1" w:rsidRPr="007028DE" w:rsidRDefault="00C637F9" w:rsidP="007028DE">
            <w:pPr>
              <w:snapToGrid w:val="0"/>
              <w:spacing w:before="60" w:after="60" w:line="240" w:lineRule="auto"/>
              <w:jc w:val="left"/>
              <w:rPr>
                <w:ins w:id="2548" w:author="Thomas Richardson" w:date="2022-05-23T22:32:00Z"/>
                <w:rFonts w:cs="Arial"/>
                <w:sz w:val="16"/>
                <w:szCs w:val="16"/>
              </w:rPr>
            </w:pPr>
            <w:ins w:id="2549" w:author="Thomas Richardson" w:date="2022-05-23T22:33:00Z">
              <w:r w:rsidRPr="007028DE">
                <w:rPr>
                  <w:rFonts w:cs="Arial"/>
                  <w:sz w:val="16"/>
                  <w:szCs w:val="16"/>
                </w:rPr>
                <w:t xml:space="preserve">(Restricted to Product ID values from the IHO Product Specification Register, in the IHO Geospatial Information </w:t>
              </w:r>
            </w:ins>
            <w:ins w:id="2550" w:author="Teh Stand" w:date="2022-06-14T09:12:00Z">
              <w:r w:rsidR="007028DE">
                <w:rPr>
                  <w:rFonts w:cs="Arial"/>
                  <w:sz w:val="16"/>
                  <w:szCs w:val="16"/>
                </w:rPr>
                <w:t xml:space="preserve">(GI) </w:t>
              </w:r>
            </w:ins>
            <w:ins w:id="2551" w:author="Thomas Richardson" w:date="2022-05-23T22:33:00Z">
              <w:r w:rsidRPr="007028DE">
                <w:rPr>
                  <w:rFonts w:cs="Arial"/>
                  <w:sz w:val="16"/>
                  <w:szCs w:val="16"/>
                </w:rPr>
                <w:t>Registry)</w:t>
              </w:r>
            </w:ins>
          </w:p>
        </w:tc>
        <w:tc>
          <w:tcPr>
            <w:tcW w:w="3341" w:type="dxa"/>
          </w:tcPr>
          <w:p w14:paraId="2D4F4980" w14:textId="2E7DA467" w:rsidR="00E81EF1" w:rsidRPr="007028DE" w:rsidRDefault="0001045F" w:rsidP="00C128E3">
            <w:pPr>
              <w:snapToGrid w:val="0"/>
              <w:spacing w:before="60" w:after="60" w:line="240" w:lineRule="auto"/>
              <w:jc w:val="left"/>
              <w:rPr>
                <w:ins w:id="2552" w:author="Thomas Richardson" w:date="2022-05-23T22:32:00Z"/>
                <w:rFonts w:cs="Arial"/>
                <w:bCs/>
                <w:sz w:val="16"/>
                <w:szCs w:val="16"/>
              </w:rPr>
            </w:pPr>
            <w:ins w:id="2553" w:author="Jeff Wootton" w:date="2022-07-11T19:02:00Z">
              <w:r w:rsidRPr="00B73A79">
                <w:rPr>
                  <w:rFonts w:cs="Arial"/>
                  <w:bCs/>
                  <w:sz w:val="16"/>
                  <w:szCs w:val="16"/>
                </w:rPr>
                <w:t>“S-101”</w:t>
              </w:r>
              <w:r>
                <w:rPr>
                  <w:rFonts w:cs="Arial"/>
                  <w:bCs/>
                  <w:sz w:val="16"/>
                  <w:szCs w:val="16"/>
                </w:rPr>
                <w:t xml:space="preserve"> (without quotes)</w:t>
              </w:r>
            </w:ins>
          </w:p>
        </w:tc>
      </w:tr>
      <w:tr w:rsidR="008A3326" w:rsidRPr="007028DE" w14:paraId="2F0E305B" w14:textId="77777777" w:rsidTr="0050482B">
        <w:trPr>
          <w:trHeight w:val="321"/>
        </w:trPr>
        <w:tc>
          <w:tcPr>
            <w:tcW w:w="1135" w:type="dxa"/>
          </w:tcPr>
          <w:p w14:paraId="4635BC35" w14:textId="15BD01AB" w:rsidR="008A3326" w:rsidRPr="007028DE" w:rsidRDefault="008A3326"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16821898" w14:textId="04C95522" w:rsidR="008A3326" w:rsidRPr="007028DE" w:rsidRDefault="008A3326" w:rsidP="00C128E3">
            <w:pPr>
              <w:snapToGrid w:val="0"/>
              <w:spacing w:before="60" w:after="60" w:line="240" w:lineRule="auto"/>
              <w:rPr>
                <w:rFonts w:cs="Arial"/>
                <w:sz w:val="16"/>
                <w:szCs w:val="16"/>
              </w:rPr>
            </w:pPr>
            <w:r w:rsidRPr="007028DE">
              <w:rPr>
                <w:rFonts w:cs="Arial"/>
                <w:sz w:val="16"/>
                <w:szCs w:val="16"/>
              </w:rPr>
              <w:t>number</w:t>
            </w:r>
          </w:p>
        </w:tc>
        <w:tc>
          <w:tcPr>
            <w:tcW w:w="3541" w:type="dxa"/>
          </w:tcPr>
          <w:p w14:paraId="17F642CF" w14:textId="7E3A6593" w:rsidR="008A3326" w:rsidRPr="007028DE" w:rsidRDefault="008A3326" w:rsidP="00C128E3">
            <w:pPr>
              <w:snapToGrid w:val="0"/>
              <w:spacing w:before="60" w:after="60" w:line="240" w:lineRule="auto"/>
              <w:jc w:val="left"/>
              <w:rPr>
                <w:rFonts w:cs="Arial"/>
                <w:sz w:val="16"/>
                <w:szCs w:val="16"/>
              </w:rPr>
            </w:pPr>
            <w:r w:rsidRPr="007028DE">
              <w:rPr>
                <w:rFonts w:cs="Arial"/>
                <w:sz w:val="16"/>
                <w:szCs w:val="16"/>
              </w:rPr>
              <w:t xml:space="preserve">The number (registry index) used to lookup the product in the </w:t>
            </w:r>
            <w:r w:rsidR="00E06B9A" w:rsidRPr="007028DE">
              <w:rPr>
                <w:rFonts w:cs="Arial"/>
                <w:sz w:val="16"/>
                <w:szCs w:val="16"/>
              </w:rPr>
              <w:t>P</w:t>
            </w:r>
            <w:r w:rsidRPr="007028DE">
              <w:rPr>
                <w:rFonts w:cs="Arial"/>
                <w:sz w:val="16"/>
                <w:szCs w:val="16"/>
              </w:rPr>
              <w:t xml:space="preserve">roduct </w:t>
            </w:r>
            <w:r w:rsidR="00E06B9A" w:rsidRPr="007028DE">
              <w:rPr>
                <w:rFonts w:cs="Arial"/>
                <w:sz w:val="16"/>
                <w:szCs w:val="16"/>
              </w:rPr>
              <w:t>S</w:t>
            </w:r>
            <w:r w:rsidRPr="007028DE">
              <w:rPr>
                <w:rFonts w:cs="Arial"/>
                <w:sz w:val="16"/>
                <w:szCs w:val="16"/>
              </w:rPr>
              <w:t xml:space="preserve">pecification </w:t>
            </w:r>
            <w:r w:rsidR="00E06B9A" w:rsidRPr="007028DE">
              <w:rPr>
                <w:rFonts w:cs="Arial"/>
                <w:sz w:val="16"/>
                <w:szCs w:val="16"/>
              </w:rPr>
              <w:t>Register</w:t>
            </w:r>
          </w:p>
        </w:tc>
        <w:tc>
          <w:tcPr>
            <w:tcW w:w="825" w:type="dxa"/>
          </w:tcPr>
          <w:p w14:paraId="5D6DAC88" w14:textId="0B2A3664" w:rsidR="008A3326" w:rsidRPr="007028DE" w:rsidRDefault="008A332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5380B320" w14:textId="6D75536C" w:rsidR="008A3326" w:rsidRPr="007028DE" w:rsidRDefault="008A3326" w:rsidP="00C128E3">
            <w:pPr>
              <w:snapToGrid w:val="0"/>
              <w:spacing w:before="60" w:after="60" w:line="240" w:lineRule="auto"/>
              <w:rPr>
                <w:rFonts w:cs="Arial"/>
                <w:sz w:val="16"/>
                <w:szCs w:val="16"/>
              </w:rPr>
            </w:pPr>
            <w:r w:rsidRPr="007028DE">
              <w:rPr>
                <w:rFonts w:cs="Arial"/>
                <w:sz w:val="16"/>
                <w:szCs w:val="16"/>
              </w:rPr>
              <w:t>Integer</w:t>
            </w:r>
          </w:p>
        </w:tc>
        <w:tc>
          <w:tcPr>
            <w:tcW w:w="3341" w:type="dxa"/>
          </w:tcPr>
          <w:p w14:paraId="0B64A4AD" w14:textId="366EA24B" w:rsidR="008A3326" w:rsidRPr="007028DE" w:rsidRDefault="008A3326" w:rsidP="00C128E3">
            <w:pPr>
              <w:snapToGrid w:val="0"/>
              <w:spacing w:before="60" w:after="60" w:line="240" w:lineRule="auto"/>
              <w:jc w:val="left"/>
              <w:rPr>
                <w:rFonts w:cs="Arial"/>
                <w:bCs/>
                <w:sz w:val="16"/>
                <w:szCs w:val="16"/>
              </w:rPr>
            </w:pPr>
            <w:r w:rsidRPr="007028DE">
              <w:rPr>
                <w:rFonts w:cs="Arial"/>
                <w:bCs/>
                <w:sz w:val="16"/>
                <w:szCs w:val="16"/>
              </w:rPr>
              <w:t xml:space="preserve">From the Product Specification Register in the IHO Geospatial Information </w:t>
            </w:r>
            <w:ins w:id="2554" w:author="Teh Stand" w:date="2022-06-14T09:13:00Z">
              <w:r w:rsidR="007028DE">
                <w:rPr>
                  <w:rFonts w:cs="Arial"/>
                  <w:bCs/>
                  <w:sz w:val="16"/>
                  <w:szCs w:val="16"/>
                </w:rPr>
                <w:t xml:space="preserve">(GI) </w:t>
              </w:r>
            </w:ins>
            <w:r w:rsidRPr="007028DE">
              <w:rPr>
                <w:rFonts w:cs="Arial"/>
                <w:bCs/>
                <w:sz w:val="16"/>
                <w:szCs w:val="16"/>
              </w:rPr>
              <w:t>Registry</w:t>
            </w:r>
          </w:p>
        </w:tc>
      </w:tr>
      <w:tr w:rsidR="00241305" w:rsidRPr="007028DE" w14:paraId="1736B440" w14:textId="77777777" w:rsidTr="0050482B">
        <w:trPr>
          <w:trHeight w:val="321"/>
          <w:ins w:id="2555" w:author="Thomas Richardson" w:date="2022-05-23T22:30:00Z"/>
        </w:trPr>
        <w:tc>
          <w:tcPr>
            <w:tcW w:w="1135" w:type="dxa"/>
          </w:tcPr>
          <w:p w14:paraId="1999B7F8" w14:textId="7C1876CC" w:rsidR="009952E2" w:rsidRPr="007028DE" w:rsidRDefault="00BC3507" w:rsidP="00C128E3">
            <w:pPr>
              <w:snapToGrid w:val="0"/>
              <w:spacing w:before="60" w:after="60" w:line="240" w:lineRule="auto"/>
              <w:rPr>
                <w:ins w:id="2556" w:author="Thomas Richardson" w:date="2022-05-23T22:30:00Z"/>
                <w:rFonts w:cs="Arial"/>
                <w:sz w:val="16"/>
                <w:szCs w:val="16"/>
              </w:rPr>
            </w:pPr>
            <w:ins w:id="2557" w:author="Thomas Richardson" w:date="2022-05-23T22:31:00Z">
              <w:r w:rsidRPr="007028DE">
                <w:rPr>
                  <w:rFonts w:cs="Arial"/>
                  <w:sz w:val="16"/>
                  <w:szCs w:val="16"/>
                </w:rPr>
                <w:t>Attribute</w:t>
              </w:r>
            </w:ins>
          </w:p>
        </w:tc>
        <w:tc>
          <w:tcPr>
            <w:tcW w:w="3079" w:type="dxa"/>
          </w:tcPr>
          <w:p w14:paraId="393364A2" w14:textId="7A860EF1" w:rsidR="009952E2" w:rsidRPr="007028DE" w:rsidRDefault="00BC3507" w:rsidP="00C128E3">
            <w:pPr>
              <w:snapToGrid w:val="0"/>
              <w:spacing w:before="60" w:after="60" w:line="240" w:lineRule="auto"/>
              <w:rPr>
                <w:ins w:id="2558" w:author="Thomas Richardson" w:date="2022-05-23T22:30:00Z"/>
                <w:rFonts w:cs="Arial"/>
                <w:sz w:val="16"/>
                <w:szCs w:val="16"/>
              </w:rPr>
            </w:pPr>
            <w:proofErr w:type="spellStart"/>
            <w:ins w:id="2559" w:author="Thomas Richardson" w:date="2022-05-23T22:31:00Z">
              <w:r w:rsidRPr="007028DE">
                <w:rPr>
                  <w:rFonts w:cs="Arial"/>
                  <w:sz w:val="16"/>
                  <w:szCs w:val="16"/>
                </w:rPr>
                <w:t>compliancyCategory</w:t>
              </w:r>
            </w:ins>
            <w:proofErr w:type="spellEnd"/>
          </w:p>
        </w:tc>
        <w:tc>
          <w:tcPr>
            <w:tcW w:w="3541" w:type="dxa"/>
          </w:tcPr>
          <w:p w14:paraId="03A875E5" w14:textId="5A5870B8" w:rsidR="009952E2" w:rsidRPr="007028DE" w:rsidRDefault="009731E5" w:rsidP="00C128E3">
            <w:pPr>
              <w:snapToGrid w:val="0"/>
              <w:spacing w:before="60" w:after="60" w:line="240" w:lineRule="auto"/>
              <w:jc w:val="left"/>
              <w:rPr>
                <w:ins w:id="2560" w:author="Thomas Richardson" w:date="2022-05-23T22:30:00Z"/>
                <w:rFonts w:cs="Arial"/>
                <w:sz w:val="16"/>
                <w:szCs w:val="16"/>
              </w:rPr>
            </w:pPr>
            <w:ins w:id="2561" w:author="Thomas Richardson" w:date="2022-05-23T22:32:00Z">
              <w:r w:rsidRPr="007028DE">
                <w:rPr>
                  <w:rFonts w:cs="Arial"/>
                  <w:sz w:val="16"/>
                  <w:szCs w:val="16"/>
                </w:rPr>
                <w:t>The level of compliance of the Product Specification to S-100</w:t>
              </w:r>
            </w:ins>
          </w:p>
        </w:tc>
        <w:tc>
          <w:tcPr>
            <w:tcW w:w="825" w:type="dxa"/>
          </w:tcPr>
          <w:p w14:paraId="70BF79E7" w14:textId="4849E240" w:rsidR="009952E2" w:rsidRPr="007028DE" w:rsidRDefault="007F5602" w:rsidP="00C128E3">
            <w:pPr>
              <w:snapToGrid w:val="0"/>
              <w:spacing w:before="60" w:after="60" w:line="240" w:lineRule="auto"/>
              <w:jc w:val="center"/>
              <w:rPr>
                <w:ins w:id="2562" w:author="Thomas Richardson" w:date="2022-05-23T22:30:00Z"/>
                <w:rFonts w:cs="Arial"/>
                <w:sz w:val="16"/>
                <w:szCs w:val="16"/>
              </w:rPr>
            </w:pPr>
            <w:ins w:id="2563" w:author="Thomas Richardson" w:date="2022-05-23T22:31:00Z">
              <w:del w:id="2564" w:author="Jeff Wootton" w:date="2022-07-11T19:06:00Z">
                <w:r w:rsidRPr="007028DE" w:rsidDel="0001045F">
                  <w:rPr>
                    <w:rFonts w:cs="Arial"/>
                    <w:sz w:val="16"/>
                    <w:szCs w:val="16"/>
                  </w:rPr>
                  <w:delText>0..</w:delText>
                </w:r>
              </w:del>
              <w:r w:rsidRPr="007028DE">
                <w:rPr>
                  <w:rFonts w:cs="Arial"/>
                  <w:sz w:val="16"/>
                  <w:szCs w:val="16"/>
                </w:rPr>
                <w:t>1</w:t>
              </w:r>
            </w:ins>
          </w:p>
        </w:tc>
        <w:tc>
          <w:tcPr>
            <w:tcW w:w="2499" w:type="dxa"/>
          </w:tcPr>
          <w:p w14:paraId="7CB47718" w14:textId="21127430" w:rsidR="009952E2" w:rsidRPr="007028DE" w:rsidRDefault="00BC6888" w:rsidP="00C128E3">
            <w:pPr>
              <w:snapToGrid w:val="0"/>
              <w:spacing w:before="60" w:after="60" w:line="240" w:lineRule="auto"/>
              <w:rPr>
                <w:ins w:id="2565" w:author="Thomas Richardson" w:date="2022-05-23T22:30:00Z"/>
                <w:rFonts w:cs="Arial"/>
                <w:sz w:val="16"/>
                <w:szCs w:val="16"/>
              </w:rPr>
            </w:pPr>
            <w:ins w:id="2566" w:author="Thomas Richardson" w:date="2022-05-23T22:32:00Z">
              <w:r w:rsidRPr="007028DE">
                <w:rPr>
                  <w:rFonts w:cs="Arial"/>
                  <w:sz w:val="16"/>
                  <w:szCs w:val="16"/>
                </w:rPr>
                <w:t>S100_CompliancyCategory</w:t>
              </w:r>
            </w:ins>
          </w:p>
        </w:tc>
        <w:tc>
          <w:tcPr>
            <w:tcW w:w="3341" w:type="dxa"/>
          </w:tcPr>
          <w:p w14:paraId="3249CE61" w14:textId="675B8BC8" w:rsidR="009952E2" w:rsidRPr="007028DE" w:rsidRDefault="0001045F" w:rsidP="00C128E3">
            <w:pPr>
              <w:snapToGrid w:val="0"/>
              <w:spacing w:before="60" w:after="60" w:line="240" w:lineRule="auto"/>
              <w:jc w:val="left"/>
              <w:rPr>
                <w:ins w:id="2567" w:author="Thomas Richardson" w:date="2022-05-23T22:30:00Z"/>
                <w:rFonts w:cs="Arial"/>
                <w:bCs/>
                <w:sz w:val="16"/>
                <w:szCs w:val="16"/>
              </w:rPr>
            </w:pPr>
            <w:proofErr w:type="gramStart"/>
            <w:ins w:id="2568" w:author="Jeff Wootton" w:date="2022-07-11T19:05:00Z">
              <w:r w:rsidRPr="00CA7F2D">
                <w:rPr>
                  <w:rFonts w:cs="Arial"/>
                  <w:sz w:val="16"/>
                  <w:szCs w:val="16"/>
                  <w:lang w:eastAsia="en-US"/>
                </w:rPr>
                <w:t>0..</w:t>
              </w:r>
            </w:ins>
            <w:ins w:id="2569" w:author="Jeff Wootton" w:date="2022-07-11T19:06:00Z">
              <w:r>
                <w:rPr>
                  <w:rFonts w:cs="Arial"/>
                  <w:sz w:val="16"/>
                  <w:szCs w:val="16"/>
                  <w:lang w:eastAsia="en-US"/>
                </w:rPr>
                <w:t>1</w:t>
              </w:r>
            </w:ins>
            <w:proofErr w:type="gramEnd"/>
            <w:ins w:id="2570" w:author="Jeff Wootton" w:date="2022-07-11T19:05:00Z">
              <w:r w:rsidRPr="00CA7F2D">
                <w:rPr>
                  <w:rFonts w:cs="Arial"/>
                  <w:sz w:val="16"/>
                  <w:szCs w:val="16"/>
                  <w:lang w:eastAsia="en-US"/>
                </w:rPr>
                <w:t xml:space="preserve"> multiplicity in S-100 restricted to 1 in S-101</w:t>
              </w:r>
              <w:r>
                <w:rPr>
                  <w:rFonts w:cs="Arial"/>
                  <w:sz w:val="16"/>
                  <w:szCs w:val="16"/>
                  <w:lang w:eastAsia="en-US"/>
                </w:rPr>
                <w:t xml:space="preserve">. </w:t>
              </w:r>
            </w:ins>
            <w:ins w:id="2571" w:author="Jeff Wootton" w:date="2022-07-11T19:03:00Z">
              <w:r>
                <w:rPr>
                  <w:rFonts w:cs="Arial"/>
                  <w:bCs/>
                  <w:sz w:val="16"/>
                  <w:szCs w:val="16"/>
                </w:rPr>
                <w:t>Needed for S-98 interoperability</w:t>
              </w:r>
            </w:ins>
          </w:p>
        </w:tc>
      </w:tr>
    </w:tbl>
    <w:p w14:paraId="44AFA2FF" w14:textId="77777777" w:rsidR="00E73EDF" w:rsidRDefault="00E73EDF" w:rsidP="001B75EB">
      <w:pPr>
        <w:spacing w:after="0" w:line="240" w:lineRule="auto"/>
      </w:pPr>
    </w:p>
    <w:p w14:paraId="38DE470D" w14:textId="569D5C85" w:rsidR="001B75EB" w:rsidRPr="002455BA" w:rsidRDefault="001B75EB" w:rsidP="001B75EB">
      <w:pPr>
        <w:pStyle w:val="Heading4"/>
        <w:tabs>
          <w:tab w:val="clear" w:pos="940"/>
          <w:tab w:val="clear" w:pos="1140"/>
          <w:tab w:val="clear" w:pos="1360"/>
          <w:tab w:val="left" w:pos="993"/>
        </w:tabs>
        <w:spacing w:before="120" w:after="120" w:line="240" w:lineRule="auto"/>
        <w:ind w:left="993" w:hanging="993"/>
        <w:rPr>
          <w:ins w:id="2572" w:author="Teh Stand" w:date="2022-06-14T09:15:00Z"/>
        </w:rPr>
      </w:pPr>
      <w:ins w:id="2573" w:author="Teh Stand" w:date="2022-06-14T09:15:00Z">
        <w:r w:rsidRPr="002455BA">
          <w:lastRenderedPageBreak/>
          <w:t>S100_</w:t>
        </w:r>
        <w:r>
          <w:t>Comp</w:t>
        </w:r>
        <w:del w:id="2574" w:author="Jeff Wootton" w:date="2022-10-26T04:59:00Z">
          <w:r w:rsidDel="00641B93">
            <w:delText>i</w:delText>
          </w:r>
        </w:del>
      </w:ins>
      <w:ins w:id="2575" w:author="Jeff Wootton" w:date="2022-10-26T04:59:00Z">
        <w:r w:rsidR="00641B93">
          <w:t>li</w:t>
        </w:r>
      </w:ins>
      <w:ins w:id="2576" w:author="Teh Stand" w:date="2022-06-14T09:15:00Z">
        <w:r>
          <w:t>ancyCategory</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BC3507" w:rsidRPr="003A450C" w14:paraId="21BB022A" w14:textId="77777777" w:rsidTr="00A535A0">
        <w:trPr>
          <w:cantSplit/>
          <w:ins w:id="2577" w:author="Thomas Richardson" w:date="2022-05-23T22:31:00Z"/>
        </w:trPr>
        <w:tc>
          <w:tcPr>
            <w:tcW w:w="1169" w:type="dxa"/>
            <w:shd w:val="clear" w:color="auto" w:fill="D9D9D9" w:themeFill="background1" w:themeFillShade="D9"/>
          </w:tcPr>
          <w:p w14:paraId="5403E557" w14:textId="77777777" w:rsidR="00BC3507" w:rsidRPr="00AF45B2" w:rsidRDefault="00BC3507" w:rsidP="00C128E3">
            <w:pPr>
              <w:keepNext/>
              <w:keepLines/>
              <w:snapToGrid w:val="0"/>
              <w:spacing w:before="60" w:after="60" w:line="240" w:lineRule="auto"/>
              <w:jc w:val="left"/>
              <w:rPr>
                <w:ins w:id="2578" w:author="Thomas Richardson" w:date="2022-05-23T22:31:00Z"/>
                <w:b/>
                <w:sz w:val="16"/>
                <w:szCs w:val="16"/>
              </w:rPr>
            </w:pPr>
            <w:ins w:id="2579" w:author="Thomas Richardson" w:date="2022-05-23T22:31:00Z">
              <w:r w:rsidRPr="00AF45B2">
                <w:rPr>
                  <w:b/>
                  <w:sz w:val="16"/>
                  <w:szCs w:val="16"/>
                </w:rPr>
                <w:t>Role Name</w:t>
              </w:r>
            </w:ins>
          </w:p>
        </w:tc>
        <w:tc>
          <w:tcPr>
            <w:tcW w:w="3102" w:type="dxa"/>
            <w:shd w:val="clear" w:color="auto" w:fill="D9D9D9" w:themeFill="background1" w:themeFillShade="D9"/>
          </w:tcPr>
          <w:p w14:paraId="34821113" w14:textId="77777777" w:rsidR="00BC3507" w:rsidRPr="00AF45B2" w:rsidRDefault="00BC3507" w:rsidP="00C128E3">
            <w:pPr>
              <w:keepNext/>
              <w:keepLines/>
              <w:snapToGrid w:val="0"/>
              <w:spacing w:before="60" w:after="60" w:line="240" w:lineRule="auto"/>
              <w:jc w:val="left"/>
              <w:rPr>
                <w:ins w:id="2580" w:author="Thomas Richardson" w:date="2022-05-23T22:31:00Z"/>
                <w:b/>
                <w:sz w:val="16"/>
                <w:szCs w:val="16"/>
              </w:rPr>
            </w:pPr>
            <w:ins w:id="2581" w:author="Thomas Richardson" w:date="2022-05-23T22:31:00Z">
              <w:r w:rsidRPr="00AF45B2">
                <w:rPr>
                  <w:b/>
                  <w:sz w:val="16"/>
                  <w:szCs w:val="16"/>
                </w:rPr>
                <w:t>Name</w:t>
              </w:r>
            </w:ins>
          </w:p>
        </w:tc>
        <w:tc>
          <w:tcPr>
            <w:tcW w:w="3529" w:type="dxa"/>
            <w:shd w:val="clear" w:color="auto" w:fill="D9D9D9" w:themeFill="background1" w:themeFillShade="D9"/>
          </w:tcPr>
          <w:p w14:paraId="7CD5D0E7" w14:textId="77777777" w:rsidR="00BC3507" w:rsidRPr="00AF45B2" w:rsidRDefault="00BC3507" w:rsidP="00C128E3">
            <w:pPr>
              <w:keepNext/>
              <w:keepLines/>
              <w:snapToGrid w:val="0"/>
              <w:spacing w:before="60" w:after="60" w:line="240" w:lineRule="auto"/>
              <w:jc w:val="left"/>
              <w:rPr>
                <w:ins w:id="2582" w:author="Thomas Richardson" w:date="2022-05-23T22:31:00Z"/>
                <w:b/>
                <w:sz w:val="16"/>
                <w:szCs w:val="16"/>
              </w:rPr>
            </w:pPr>
            <w:ins w:id="2583" w:author="Thomas Richardson" w:date="2022-05-23T22:31:00Z">
              <w:r w:rsidRPr="00AF45B2">
                <w:rPr>
                  <w:b/>
                  <w:sz w:val="16"/>
                  <w:szCs w:val="16"/>
                </w:rPr>
                <w:t>Description</w:t>
              </w:r>
            </w:ins>
          </w:p>
        </w:tc>
        <w:tc>
          <w:tcPr>
            <w:tcW w:w="830" w:type="dxa"/>
            <w:shd w:val="clear" w:color="auto" w:fill="D9D9D9" w:themeFill="background1" w:themeFillShade="D9"/>
          </w:tcPr>
          <w:p w14:paraId="31BC274E" w14:textId="77777777" w:rsidR="00BC3507" w:rsidRPr="003A450C" w:rsidRDefault="00BC3507" w:rsidP="00C128E3">
            <w:pPr>
              <w:keepNext/>
              <w:keepLines/>
              <w:snapToGrid w:val="0"/>
              <w:spacing w:before="60" w:after="60" w:line="240" w:lineRule="auto"/>
              <w:jc w:val="center"/>
              <w:rPr>
                <w:ins w:id="2584" w:author="Thomas Richardson" w:date="2022-05-23T22:31:00Z"/>
                <w:b/>
                <w:sz w:val="16"/>
                <w:szCs w:val="16"/>
              </w:rPr>
            </w:pPr>
            <w:ins w:id="2585" w:author="Thomas Richardson" w:date="2022-05-23T22:31:00Z">
              <w:r w:rsidRPr="003A450C">
                <w:rPr>
                  <w:b/>
                  <w:sz w:val="16"/>
                  <w:szCs w:val="16"/>
                </w:rPr>
                <w:t>Code</w:t>
              </w:r>
            </w:ins>
          </w:p>
        </w:tc>
        <w:tc>
          <w:tcPr>
            <w:tcW w:w="5704" w:type="dxa"/>
            <w:shd w:val="clear" w:color="auto" w:fill="D9D9D9" w:themeFill="background1" w:themeFillShade="D9"/>
          </w:tcPr>
          <w:p w14:paraId="1A3C98B4" w14:textId="77777777" w:rsidR="00BC3507" w:rsidRPr="003A450C" w:rsidRDefault="00BC3507" w:rsidP="00C128E3">
            <w:pPr>
              <w:keepNext/>
              <w:keepLines/>
              <w:snapToGrid w:val="0"/>
              <w:spacing w:before="60" w:after="60" w:line="240" w:lineRule="auto"/>
              <w:jc w:val="left"/>
              <w:rPr>
                <w:ins w:id="2586" w:author="Thomas Richardson" w:date="2022-05-23T22:31:00Z"/>
                <w:b/>
                <w:sz w:val="16"/>
                <w:szCs w:val="16"/>
              </w:rPr>
            </w:pPr>
            <w:ins w:id="2587" w:author="Thomas Richardson" w:date="2022-05-23T22:31:00Z">
              <w:r w:rsidRPr="003A450C">
                <w:rPr>
                  <w:b/>
                  <w:sz w:val="16"/>
                  <w:szCs w:val="16"/>
                </w:rPr>
                <w:t>Remarks</w:t>
              </w:r>
            </w:ins>
          </w:p>
        </w:tc>
      </w:tr>
      <w:tr w:rsidR="00BC3507" w:rsidRPr="003A450C" w14:paraId="1D0F3E52" w14:textId="77777777" w:rsidTr="00A535A0">
        <w:trPr>
          <w:cantSplit/>
          <w:ins w:id="2588" w:author="Thomas Richardson" w:date="2022-05-23T22:31:00Z"/>
        </w:trPr>
        <w:tc>
          <w:tcPr>
            <w:tcW w:w="1169" w:type="dxa"/>
          </w:tcPr>
          <w:p w14:paraId="1E4ED7C2" w14:textId="77777777" w:rsidR="00BC3507" w:rsidRPr="00AF45B2" w:rsidRDefault="00BC3507" w:rsidP="00C128E3">
            <w:pPr>
              <w:snapToGrid w:val="0"/>
              <w:spacing w:before="60" w:after="60" w:line="240" w:lineRule="auto"/>
              <w:jc w:val="left"/>
              <w:rPr>
                <w:ins w:id="2589" w:author="Thomas Richardson" w:date="2022-05-23T22:31:00Z"/>
                <w:sz w:val="16"/>
                <w:szCs w:val="16"/>
              </w:rPr>
            </w:pPr>
            <w:ins w:id="2590" w:author="Thomas Richardson" w:date="2022-05-23T22:31:00Z">
              <w:r w:rsidRPr="00AF45B2">
                <w:rPr>
                  <w:sz w:val="16"/>
                  <w:szCs w:val="16"/>
                </w:rPr>
                <w:t>Enumeration</w:t>
              </w:r>
            </w:ins>
          </w:p>
        </w:tc>
        <w:tc>
          <w:tcPr>
            <w:tcW w:w="3102" w:type="dxa"/>
          </w:tcPr>
          <w:p w14:paraId="51B7E06D" w14:textId="77777777" w:rsidR="00BC3507" w:rsidRPr="00AF45B2" w:rsidRDefault="00BC3507" w:rsidP="00C128E3">
            <w:pPr>
              <w:snapToGrid w:val="0"/>
              <w:spacing w:before="60" w:after="60" w:line="240" w:lineRule="auto"/>
              <w:jc w:val="left"/>
              <w:rPr>
                <w:ins w:id="2591" w:author="Thomas Richardson" w:date="2022-05-23T22:31:00Z"/>
                <w:sz w:val="16"/>
                <w:szCs w:val="16"/>
              </w:rPr>
            </w:pPr>
            <w:ins w:id="2592" w:author="Thomas Richardson" w:date="2022-05-23T22:31:00Z">
              <w:r w:rsidRPr="00AF45B2">
                <w:rPr>
                  <w:sz w:val="16"/>
                  <w:szCs w:val="16"/>
                </w:rPr>
                <w:t>S100_CompliancyCategory</w:t>
              </w:r>
            </w:ins>
          </w:p>
        </w:tc>
        <w:tc>
          <w:tcPr>
            <w:tcW w:w="3529" w:type="dxa"/>
          </w:tcPr>
          <w:p w14:paraId="1629A338" w14:textId="77777777" w:rsidR="00BC3507" w:rsidRPr="00AF45B2" w:rsidRDefault="00BC3507" w:rsidP="00C128E3">
            <w:pPr>
              <w:snapToGrid w:val="0"/>
              <w:spacing w:before="60" w:after="60" w:line="240" w:lineRule="auto"/>
              <w:jc w:val="left"/>
              <w:rPr>
                <w:ins w:id="2593" w:author="Thomas Richardson" w:date="2022-05-23T22:31:00Z"/>
                <w:sz w:val="16"/>
                <w:szCs w:val="16"/>
              </w:rPr>
            </w:pPr>
          </w:p>
        </w:tc>
        <w:tc>
          <w:tcPr>
            <w:tcW w:w="830" w:type="dxa"/>
          </w:tcPr>
          <w:p w14:paraId="56676B37" w14:textId="77777777" w:rsidR="00BC3507" w:rsidRPr="003A450C" w:rsidRDefault="00BC3507" w:rsidP="00C128E3">
            <w:pPr>
              <w:snapToGrid w:val="0"/>
              <w:spacing w:before="60" w:after="60" w:line="240" w:lineRule="auto"/>
              <w:jc w:val="center"/>
              <w:rPr>
                <w:ins w:id="2594" w:author="Thomas Richardson" w:date="2022-05-23T22:31:00Z"/>
                <w:sz w:val="16"/>
                <w:szCs w:val="16"/>
              </w:rPr>
            </w:pPr>
            <w:ins w:id="2595" w:author="Thomas Richardson" w:date="2022-05-23T22:31:00Z">
              <w:r w:rsidRPr="003A450C">
                <w:rPr>
                  <w:sz w:val="16"/>
                  <w:szCs w:val="16"/>
                </w:rPr>
                <w:t>-</w:t>
              </w:r>
            </w:ins>
          </w:p>
        </w:tc>
        <w:tc>
          <w:tcPr>
            <w:tcW w:w="5704" w:type="dxa"/>
          </w:tcPr>
          <w:p w14:paraId="58890EF2" w14:textId="164F5967" w:rsidR="00BC3507" w:rsidRPr="003A450C" w:rsidRDefault="0001045F" w:rsidP="00C128E3">
            <w:pPr>
              <w:snapToGrid w:val="0"/>
              <w:spacing w:before="60" w:after="60" w:line="240" w:lineRule="auto"/>
              <w:jc w:val="left"/>
              <w:rPr>
                <w:ins w:id="2596" w:author="Thomas Richardson" w:date="2022-05-23T22:31:00Z"/>
                <w:sz w:val="16"/>
                <w:szCs w:val="16"/>
              </w:rPr>
            </w:pPr>
            <w:ins w:id="2597" w:author="Jeff Wootton" w:date="2022-07-11T19:09:00Z">
              <w:r>
                <w:rPr>
                  <w:rFonts w:cs="Arial"/>
                  <w:bCs/>
                  <w:sz w:val="16"/>
                  <w:szCs w:val="16"/>
                </w:rPr>
                <w:t>All S-101 products fully conforming to this Product Specification would be category3 or category4. (S-101 is expected to be category4, but the requirements for harmonized display are being determined, so category3 is provisionally retained to allow for potential divergences between S-101 and those requirements while both specifications are being finalised. In the absence of specific guidance to the contrary from the S-101 project team use category4)</w:t>
              </w:r>
            </w:ins>
            <w:ins w:id="2598" w:author="Thomas Richardson" w:date="2022-05-23T22:31:00Z">
              <w:del w:id="2599" w:author="Jeff Wootton" w:date="2022-07-11T19:09:00Z">
                <w:r w:rsidR="00BC3507" w:rsidRPr="003A450C" w:rsidDel="0001045F">
                  <w:rPr>
                    <w:sz w:val="16"/>
                    <w:szCs w:val="16"/>
                  </w:rPr>
                  <w:delText>-</w:delText>
                </w:r>
              </w:del>
            </w:ins>
          </w:p>
        </w:tc>
      </w:tr>
      <w:tr w:rsidR="00BC3507" w:rsidRPr="003A450C" w:rsidDel="0001045F" w14:paraId="4AEDC62B" w14:textId="077A1F13" w:rsidTr="00A535A0">
        <w:trPr>
          <w:cantSplit/>
          <w:ins w:id="2600" w:author="Thomas Richardson" w:date="2022-05-23T22:31:00Z"/>
          <w:del w:id="2601" w:author="Jeff Wootton" w:date="2022-07-11T19:10:00Z"/>
        </w:trPr>
        <w:tc>
          <w:tcPr>
            <w:tcW w:w="1169" w:type="dxa"/>
          </w:tcPr>
          <w:p w14:paraId="6CD6928C" w14:textId="776422D8" w:rsidR="00BC3507" w:rsidRPr="00AF45B2" w:rsidDel="0001045F" w:rsidRDefault="00BC3507" w:rsidP="00C128E3">
            <w:pPr>
              <w:snapToGrid w:val="0"/>
              <w:spacing w:before="60" w:after="60" w:line="240" w:lineRule="auto"/>
              <w:jc w:val="left"/>
              <w:rPr>
                <w:ins w:id="2602" w:author="Thomas Richardson" w:date="2022-05-23T22:31:00Z"/>
                <w:del w:id="2603" w:author="Jeff Wootton" w:date="2022-07-11T19:10:00Z"/>
                <w:sz w:val="16"/>
                <w:szCs w:val="16"/>
              </w:rPr>
            </w:pPr>
            <w:ins w:id="2604" w:author="Thomas Richardson" w:date="2022-05-23T22:31:00Z">
              <w:del w:id="2605" w:author="Jeff Wootton" w:date="2022-07-11T19:10:00Z">
                <w:r w:rsidRPr="00AF45B2" w:rsidDel="0001045F">
                  <w:rPr>
                    <w:sz w:val="16"/>
                    <w:szCs w:val="16"/>
                  </w:rPr>
                  <w:delText>Value</w:delText>
                </w:r>
              </w:del>
            </w:ins>
          </w:p>
        </w:tc>
        <w:tc>
          <w:tcPr>
            <w:tcW w:w="3102" w:type="dxa"/>
          </w:tcPr>
          <w:p w14:paraId="7EC0FEFD" w14:textId="401D66EC" w:rsidR="00BC3507" w:rsidRPr="00AF45B2" w:rsidDel="0001045F" w:rsidRDefault="00BC3507" w:rsidP="00C128E3">
            <w:pPr>
              <w:snapToGrid w:val="0"/>
              <w:spacing w:before="60" w:after="60" w:line="240" w:lineRule="auto"/>
              <w:jc w:val="left"/>
              <w:rPr>
                <w:ins w:id="2606" w:author="Thomas Richardson" w:date="2022-05-23T22:31:00Z"/>
                <w:del w:id="2607" w:author="Jeff Wootton" w:date="2022-07-11T19:10:00Z"/>
                <w:sz w:val="16"/>
                <w:szCs w:val="16"/>
              </w:rPr>
            </w:pPr>
            <w:ins w:id="2608" w:author="Thomas Richardson" w:date="2022-05-23T22:31:00Z">
              <w:del w:id="2609" w:author="Jeff Wootton" w:date="2022-07-11T19:10:00Z">
                <w:r w:rsidRPr="00AF45B2" w:rsidDel="0001045F">
                  <w:rPr>
                    <w:sz w:val="16"/>
                    <w:szCs w:val="16"/>
                  </w:rPr>
                  <w:delText>category1</w:delText>
                </w:r>
              </w:del>
            </w:ins>
          </w:p>
        </w:tc>
        <w:tc>
          <w:tcPr>
            <w:tcW w:w="3529" w:type="dxa"/>
          </w:tcPr>
          <w:p w14:paraId="4D03331C" w14:textId="45F52F73" w:rsidR="00BC3507" w:rsidRPr="00AF45B2" w:rsidDel="0001045F" w:rsidRDefault="00BC3507" w:rsidP="00C128E3">
            <w:pPr>
              <w:snapToGrid w:val="0"/>
              <w:spacing w:before="60" w:after="60" w:line="240" w:lineRule="auto"/>
              <w:jc w:val="left"/>
              <w:rPr>
                <w:ins w:id="2610" w:author="Thomas Richardson" w:date="2022-05-23T22:31:00Z"/>
                <w:del w:id="2611" w:author="Jeff Wootton" w:date="2022-07-11T19:10:00Z"/>
                <w:sz w:val="16"/>
                <w:szCs w:val="16"/>
              </w:rPr>
            </w:pPr>
            <w:ins w:id="2612" w:author="Thomas Richardson" w:date="2022-05-23T22:31:00Z">
              <w:del w:id="2613" w:author="Jeff Wootton" w:date="2022-07-11T19:10:00Z">
                <w:r w:rsidRPr="00AF45B2" w:rsidDel="0001045F">
                  <w:rPr>
                    <w:sz w:val="16"/>
                    <w:szCs w:val="16"/>
                  </w:rPr>
                  <w:delText>IHO S-100 object model compliant</w:delText>
                </w:r>
              </w:del>
            </w:ins>
          </w:p>
        </w:tc>
        <w:tc>
          <w:tcPr>
            <w:tcW w:w="830" w:type="dxa"/>
          </w:tcPr>
          <w:p w14:paraId="0ECC951D" w14:textId="6A2A29E3" w:rsidR="00BC3507" w:rsidRPr="003A450C" w:rsidDel="0001045F" w:rsidRDefault="00BC3507" w:rsidP="00C128E3">
            <w:pPr>
              <w:snapToGrid w:val="0"/>
              <w:spacing w:before="60" w:after="60" w:line="240" w:lineRule="auto"/>
              <w:jc w:val="center"/>
              <w:rPr>
                <w:ins w:id="2614" w:author="Thomas Richardson" w:date="2022-05-23T22:31:00Z"/>
                <w:del w:id="2615" w:author="Jeff Wootton" w:date="2022-07-11T19:10:00Z"/>
                <w:sz w:val="16"/>
                <w:szCs w:val="16"/>
              </w:rPr>
            </w:pPr>
          </w:p>
        </w:tc>
        <w:tc>
          <w:tcPr>
            <w:tcW w:w="5704" w:type="dxa"/>
          </w:tcPr>
          <w:p w14:paraId="59812824" w14:textId="6E95E4DF" w:rsidR="00BC3507" w:rsidRPr="003A450C" w:rsidDel="0001045F" w:rsidRDefault="00BC3507" w:rsidP="00C128E3">
            <w:pPr>
              <w:snapToGrid w:val="0"/>
              <w:spacing w:before="60" w:after="60" w:line="240" w:lineRule="auto"/>
              <w:jc w:val="left"/>
              <w:rPr>
                <w:ins w:id="2616" w:author="Thomas Richardson" w:date="2022-05-23T22:31:00Z"/>
                <w:del w:id="2617" w:author="Jeff Wootton" w:date="2022-07-11T19:10:00Z"/>
                <w:sz w:val="16"/>
                <w:szCs w:val="16"/>
              </w:rPr>
            </w:pPr>
          </w:p>
        </w:tc>
      </w:tr>
      <w:tr w:rsidR="00BC3507" w:rsidRPr="003A450C" w:rsidDel="0001045F" w14:paraId="7BF1E3A6" w14:textId="266894CF" w:rsidTr="00A535A0">
        <w:trPr>
          <w:cantSplit/>
          <w:ins w:id="2618" w:author="Thomas Richardson" w:date="2022-05-23T22:31:00Z"/>
          <w:del w:id="2619" w:author="Jeff Wootton" w:date="2022-07-11T19:10:00Z"/>
        </w:trPr>
        <w:tc>
          <w:tcPr>
            <w:tcW w:w="1169" w:type="dxa"/>
          </w:tcPr>
          <w:p w14:paraId="1ED83857" w14:textId="668B16B4" w:rsidR="00BC3507" w:rsidRPr="00AF45B2" w:rsidDel="0001045F" w:rsidRDefault="00BC3507" w:rsidP="00C128E3">
            <w:pPr>
              <w:snapToGrid w:val="0"/>
              <w:spacing w:before="60" w:after="60" w:line="240" w:lineRule="auto"/>
              <w:jc w:val="left"/>
              <w:rPr>
                <w:ins w:id="2620" w:author="Thomas Richardson" w:date="2022-05-23T22:31:00Z"/>
                <w:del w:id="2621" w:author="Jeff Wootton" w:date="2022-07-11T19:10:00Z"/>
                <w:sz w:val="16"/>
                <w:szCs w:val="16"/>
              </w:rPr>
            </w:pPr>
            <w:ins w:id="2622" w:author="Thomas Richardson" w:date="2022-05-23T22:31:00Z">
              <w:del w:id="2623" w:author="Jeff Wootton" w:date="2022-07-11T19:10:00Z">
                <w:r w:rsidRPr="00AF45B2" w:rsidDel="0001045F">
                  <w:rPr>
                    <w:sz w:val="16"/>
                    <w:szCs w:val="16"/>
                  </w:rPr>
                  <w:delText>Value</w:delText>
                </w:r>
              </w:del>
            </w:ins>
          </w:p>
        </w:tc>
        <w:tc>
          <w:tcPr>
            <w:tcW w:w="3102" w:type="dxa"/>
          </w:tcPr>
          <w:p w14:paraId="67F6177A" w14:textId="00068274" w:rsidR="00BC3507" w:rsidRPr="00AF45B2" w:rsidDel="0001045F" w:rsidRDefault="00BC3507" w:rsidP="00C128E3">
            <w:pPr>
              <w:snapToGrid w:val="0"/>
              <w:spacing w:before="60" w:after="60" w:line="240" w:lineRule="auto"/>
              <w:jc w:val="left"/>
              <w:rPr>
                <w:ins w:id="2624" w:author="Thomas Richardson" w:date="2022-05-23T22:31:00Z"/>
                <w:del w:id="2625" w:author="Jeff Wootton" w:date="2022-07-11T19:10:00Z"/>
                <w:sz w:val="16"/>
                <w:szCs w:val="16"/>
              </w:rPr>
            </w:pPr>
            <w:ins w:id="2626" w:author="Thomas Richardson" w:date="2022-05-23T22:31:00Z">
              <w:del w:id="2627" w:author="Jeff Wootton" w:date="2022-07-11T19:10:00Z">
                <w:r w:rsidRPr="00AF45B2" w:rsidDel="0001045F">
                  <w:rPr>
                    <w:sz w:val="16"/>
                    <w:szCs w:val="16"/>
                  </w:rPr>
                  <w:delText>category2</w:delText>
                </w:r>
              </w:del>
            </w:ins>
          </w:p>
        </w:tc>
        <w:tc>
          <w:tcPr>
            <w:tcW w:w="3529" w:type="dxa"/>
          </w:tcPr>
          <w:p w14:paraId="66EF9429" w14:textId="56D8E440" w:rsidR="00BC3507" w:rsidRPr="00AF45B2" w:rsidDel="0001045F" w:rsidRDefault="00BC3507" w:rsidP="00C128E3">
            <w:pPr>
              <w:snapToGrid w:val="0"/>
              <w:spacing w:before="60" w:after="60" w:line="240" w:lineRule="auto"/>
              <w:jc w:val="left"/>
              <w:rPr>
                <w:ins w:id="2628" w:author="Thomas Richardson" w:date="2022-05-23T22:31:00Z"/>
                <w:del w:id="2629" w:author="Jeff Wootton" w:date="2022-07-11T19:10:00Z"/>
                <w:sz w:val="16"/>
                <w:szCs w:val="16"/>
              </w:rPr>
            </w:pPr>
            <w:ins w:id="2630" w:author="Thomas Richardson" w:date="2022-05-23T22:31:00Z">
              <w:del w:id="2631" w:author="Jeff Wootton" w:date="2022-07-11T19:10:00Z">
                <w:r w:rsidRPr="00AF45B2" w:rsidDel="0001045F">
                  <w:rPr>
                    <w:sz w:val="16"/>
                    <w:szCs w:val="16"/>
                  </w:rPr>
                  <w:delText>IHO S-100 compliant with non-standard encoding</w:delText>
                </w:r>
              </w:del>
            </w:ins>
          </w:p>
        </w:tc>
        <w:tc>
          <w:tcPr>
            <w:tcW w:w="830" w:type="dxa"/>
          </w:tcPr>
          <w:p w14:paraId="1013D7DE" w14:textId="59B96096" w:rsidR="00BC3507" w:rsidRPr="003A450C" w:rsidDel="0001045F" w:rsidRDefault="00BC3507" w:rsidP="00C128E3">
            <w:pPr>
              <w:snapToGrid w:val="0"/>
              <w:spacing w:before="60" w:after="60" w:line="240" w:lineRule="auto"/>
              <w:jc w:val="center"/>
              <w:rPr>
                <w:ins w:id="2632" w:author="Thomas Richardson" w:date="2022-05-23T22:31:00Z"/>
                <w:del w:id="2633" w:author="Jeff Wootton" w:date="2022-07-11T19:10:00Z"/>
                <w:sz w:val="16"/>
                <w:szCs w:val="16"/>
              </w:rPr>
            </w:pPr>
          </w:p>
        </w:tc>
        <w:tc>
          <w:tcPr>
            <w:tcW w:w="5704" w:type="dxa"/>
          </w:tcPr>
          <w:p w14:paraId="644D137F" w14:textId="37BB4591" w:rsidR="00BC3507" w:rsidRPr="003A450C" w:rsidDel="0001045F" w:rsidRDefault="00BC3507" w:rsidP="00C128E3">
            <w:pPr>
              <w:snapToGrid w:val="0"/>
              <w:spacing w:before="60" w:after="60" w:line="240" w:lineRule="auto"/>
              <w:jc w:val="left"/>
              <w:rPr>
                <w:ins w:id="2634" w:author="Thomas Richardson" w:date="2022-05-23T22:31:00Z"/>
                <w:del w:id="2635" w:author="Jeff Wootton" w:date="2022-07-11T19:10:00Z"/>
                <w:sz w:val="16"/>
                <w:szCs w:val="16"/>
              </w:rPr>
            </w:pPr>
          </w:p>
        </w:tc>
      </w:tr>
      <w:tr w:rsidR="00BC3507" w:rsidRPr="003A450C" w14:paraId="11B9AE63" w14:textId="77777777" w:rsidTr="00A535A0">
        <w:trPr>
          <w:cantSplit/>
          <w:ins w:id="2636" w:author="Thomas Richardson" w:date="2022-05-23T22:31:00Z"/>
        </w:trPr>
        <w:tc>
          <w:tcPr>
            <w:tcW w:w="1169" w:type="dxa"/>
          </w:tcPr>
          <w:p w14:paraId="09B74275" w14:textId="77777777" w:rsidR="00BC3507" w:rsidRPr="00AF45B2" w:rsidRDefault="00BC3507" w:rsidP="00C128E3">
            <w:pPr>
              <w:snapToGrid w:val="0"/>
              <w:spacing w:before="60" w:after="60" w:line="240" w:lineRule="auto"/>
              <w:jc w:val="left"/>
              <w:rPr>
                <w:ins w:id="2637" w:author="Thomas Richardson" w:date="2022-05-23T22:31:00Z"/>
                <w:sz w:val="16"/>
                <w:szCs w:val="16"/>
              </w:rPr>
            </w:pPr>
            <w:ins w:id="2638" w:author="Thomas Richardson" w:date="2022-05-23T22:31:00Z">
              <w:r w:rsidRPr="00AF45B2">
                <w:rPr>
                  <w:sz w:val="16"/>
                  <w:szCs w:val="16"/>
                </w:rPr>
                <w:t>Value</w:t>
              </w:r>
            </w:ins>
          </w:p>
        </w:tc>
        <w:tc>
          <w:tcPr>
            <w:tcW w:w="3102" w:type="dxa"/>
          </w:tcPr>
          <w:p w14:paraId="567D2C63" w14:textId="77777777" w:rsidR="00BC3507" w:rsidRPr="00AF45B2" w:rsidRDefault="00BC3507" w:rsidP="00C128E3">
            <w:pPr>
              <w:snapToGrid w:val="0"/>
              <w:spacing w:before="60" w:after="60" w:line="240" w:lineRule="auto"/>
              <w:jc w:val="left"/>
              <w:rPr>
                <w:ins w:id="2639" w:author="Thomas Richardson" w:date="2022-05-23T22:31:00Z"/>
                <w:sz w:val="16"/>
                <w:szCs w:val="16"/>
              </w:rPr>
            </w:pPr>
            <w:ins w:id="2640" w:author="Thomas Richardson" w:date="2022-05-23T22:31:00Z">
              <w:r w:rsidRPr="00AF45B2">
                <w:rPr>
                  <w:sz w:val="16"/>
                  <w:szCs w:val="16"/>
                </w:rPr>
                <w:t>category3</w:t>
              </w:r>
            </w:ins>
          </w:p>
        </w:tc>
        <w:tc>
          <w:tcPr>
            <w:tcW w:w="3529" w:type="dxa"/>
          </w:tcPr>
          <w:p w14:paraId="1B1CC069" w14:textId="77777777" w:rsidR="00BC3507" w:rsidRPr="00AF45B2" w:rsidRDefault="00BC3507" w:rsidP="00C128E3">
            <w:pPr>
              <w:snapToGrid w:val="0"/>
              <w:spacing w:before="60" w:after="60" w:line="240" w:lineRule="auto"/>
              <w:jc w:val="left"/>
              <w:rPr>
                <w:ins w:id="2641" w:author="Thomas Richardson" w:date="2022-05-23T22:31:00Z"/>
                <w:sz w:val="16"/>
                <w:szCs w:val="16"/>
              </w:rPr>
            </w:pPr>
            <w:ins w:id="2642" w:author="Thomas Richardson" w:date="2022-05-23T22:31:00Z">
              <w:r w:rsidRPr="00AF45B2">
                <w:rPr>
                  <w:sz w:val="16"/>
                  <w:szCs w:val="16"/>
                </w:rPr>
                <w:t>IHO S-100 compliant with standard encoding</w:t>
              </w:r>
            </w:ins>
          </w:p>
        </w:tc>
        <w:tc>
          <w:tcPr>
            <w:tcW w:w="830" w:type="dxa"/>
          </w:tcPr>
          <w:p w14:paraId="390E4BF2" w14:textId="77777777" w:rsidR="00BC3507" w:rsidRPr="003A450C" w:rsidRDefault="00BC3507" w:rsidP="00C128E3">
            <w:pPr>
              <w:snapToGrid w:val="0"/>
              <w:spacing w:before="60" w:after="60" w:line="240" w:lineRule="auto"/>
              <w:jc w:val="center"/>
              <w:rPr>
                <w:ins w:id="2643" w:author="Thomas Richardson" w:date="2022-05-23T22:31:00Z"/>
                <w:sz w:val="16"/>
                <w:szCs w:val="16"/>
              </w:rPr>
            </w:pPr>
          </w:p>
        </w:tc>
        <w:tc>
          <w:tcPr>
            <w:tcW w:w="5704" w:type="dxa"/>
          </w:tcPr>
          <w:p w14:paraId="7484478C" w14:textId="77777777" w:rsidR="00BC3507" w:rsidRPr="003A450C" w:rsidRDefault="00BC3507" w:rsidP="00C128E3">
            <w:pPr>
              <w:snapToGrid w:val="0"/>
              <w:spacing w:before="60" w:after="60" w:line="240" w:lineRule="auto"/>
              <w:jc w:val="left"/>
              <w:rPr>
                <w:ins w:id="2644" w:author="Thomas Richardson" w:date="2022-05-23T22:31:00Z"/>
                <w:sz w:val="16"/>
                <w:szCs w:val="16"/>
              </w:rPr>
            </w:pPr>
          </w:p>
        </w:tc>
      </w:tr>
      <w:tr w:rsidR="00BC3507" w:rsidRPr="003A450C" w14:paraId="58FD71FB" w14:textId="77777777" w:rsidTr="00A535A0">
        <w:trPr>
          <w:cantSplit/>
          <w:ins w:id="2645" w:author="Thomas Richardson" w:date="2022-05-23T22:31:00Z"/>
        </w:trPr>
        <w:tc>
          <w:tcPr>
            <w:tcW w:w="1169" w:type="dxa"/>
          </w:tcPr>
          <w:p w14:paraId="1B63CE6E" w14:textId="77777777" w:rsidR="00BC3507" w:rsidRPr="00AF45B2" w:rsidRDefault="00BC3507" w:rsidP="00C128E3">
            <w:pPr>
              <w:snapToGrid w:val="0"/>
              <w:spacing w:before="60" w:after="60" w:line="240" w:lineRule="auto"/>
              <w:jc w:val="left"/>
              <w:rPr>
                <w:ins w:id="2646" w:author="Thomas Richardson" w:date="2022-05-23T22:31:00Z"/>
                <w:sz w:val="16"/>
                <w:szCs w:val="16"/>
              </w:rPr>
            </w:pPr>
            <w:ins w:id="2647" w:author="Thomas Richardson" w:date="2022-05-23T22:31:00Z">
              <w:r w:rsidRPr="00AF45B2">
                <w:rPr>
                  <w:sz w:val="16"/>
                  <w:szCs w:val="16"/>
                </w:rPr>
                <w:t>Value</w:t>
              </w:r>
            </w:ins>
          </w:p>
        </w:tc>
        <w:tc>
          <w:tcPr>
            <w:tcW w:w="3102" w:type="dxa"/>
          </w:tcPr>
          <w:p w14:paraId="5EF309DB" w14:textId="77777777" w:rsidR="00BC3507" w:rsidRPr="00AF45B2" w:rsidRDefault="00BC3507" w:rsidP="00C128E3">
            <w:pPr>
              <w:snapToGrid w:val="0"/>
              <w:spacing w:before="60" w:after="60" w:line="240" w:lineRule="auto"/>
              <w:jc w:val="left"/>
              <w:rPr>
                <w:ins w:id="2648" w:author="Thomas Richardson" w:date="2022-05-23T22:31:00Z"/>
                <w:sz w:val="16"/>
                <w:szCs w:val="16"/>
              </w:rPr>
            </w:pPr>
            <w:ins w:id="2649" w:author="Thomas Richardson" w:date="2022-05-23T22:31:00Z">
              <w:r w:rsidRPr="00AF45B2">
                <w:rPr>
                  <w:sz w:val="16"/>
                  <w:szCs w:val="16"/>
                </w:rPr>
                <w:t>category4</w:t>
              </w:r>
            </w:ins>
          </w:p>
        </w:tc>
        <w:tc>
          <w:tcPr>
            <w:tcW w:w="3529" w:type="dxa"/>
          </w:tcPr>
          <w:p w14:paraId="2CCE03BB" w14:textId="77777777" w:rsidR="00BC3507" w:rsidRPr="00AF45B2" w:rsidRDefault="00BC3507" w:rsidP="00C128E3">
            <w:pPr>
              <w:snapToGrid w:val="0"/>
              <w:spacing w:before="60" w:after="60" w:line="240" w:lineRule="auto"/>
              <w:jc w:val="left"/>
              <w:rPr>
                <w:ins w:id="2650" w:author="Thomas Richardson" w:date="2022-05-23T22:31:00Z"/>
                <w:sz w:val="16"/>
                <w:szCs w:val="16"/>
              </w:rPr>
            </w:pPr>
            <w:ins w:id="2651" w:author="Thomas Richardson" w:date="2022-05-23T22:31:00Z">
              <w:r w:rsidRPr="00AF45B2">
                <w:rPr>
                  <w:sz w:val="16"/>
                  <w:szCs w:val="16"/>
                </w:rPr>
                <w:t>IHO S-100 and IMO harmonized display compliant</w:t>
              </w:r>
            </w:ins>
          </w:p>
        </w:tc>
        <w:tc>
          <w:tcPr>
            <w:tcW w:w="830" w:type="dxa"/>
          </w:tcPr>
          <w:p w14:paraId="7671E95C" w14:textId="77777777" w:rsidR="00BC3507" w:rsidRPr="003A450C" w:rsidRDefault="00BC3507" w:rsidP="00C128E3">
            <w:pPr>
              <w:snapToGrid w:val="0"/>
              <w:spacing w:before="60" w:after="60" w:line="240" w:lineRule="auto"/>
              <w:jc w:val="center"/>
              <w:rPr>
                <w:ins w:id="2652" w:author="Thomas Richardson" w:date="2022-05-23T22:31:00Z"/>
                <w:sz w:val="16"/>
                <w:szCs w:val="16"/>
              </w:rPr>
            </w:pPr>
          </w:p>
        </w:tc>
        <w:tc>
          <w:tcPr>
            <w:tcW w:w="5704" w:type="dxa"/>
          </w:tcPr>
          <w:p w14:paraId="0B1252C1" w14:textId="77777777" w:rsidR="00BC3507" w:rsidRPr="003A450C" w:rsidRDefault="00BC3507" w:rsidP="00C128E3">
            <w:pPr>
              <w:snapToGrid w:val="0"/>
              <w:spacing w:before="60" w:after="60" w:line="240" w:lineRule="auto"/>
              <w:jc w:val="left"/>
              <w:rPr>
                <w:ins w:id="2653" w:author="Thomas Richardson" w:date="2022-05-23T22:31:00Z"/>
                <w:sz w:val="16"/>
                <w:szCs w:val="16"/>
              </w:rPr>
            </w:pPr>
          </w:p>
        </w:tc>
      </w:tr>
    </w:tbl>
    <w:p w14:paraId="245CC0ED" w14:textId="77777777" w:rsidR="009952E2" w:rsidRPr="00F7772D" w:rsidRDefault="009952E2" w:rsidP="001B75EB">
      <w:pPr>
        <w:spacing w:after="0" w:line="240" w:lineRule="auto"/>
      </w:pPr>
    </w:p>
    <w:p w14:paraId="178BBF57" w14:textId="5E8BDBD3" w:rsidR="00962982" w:rsidRPr="00F7772D" w:rsidRDefault="00962982" w:rsidP="001B75EB">
      <w:pPr>
        <w:pStyle w:val="Heading4"/>
        <w:tabs>
          <w:tab w:val="clear" w:pos="940"/>
          <w:tab w:val="clear" w:pos="1140"/>
          <w:tab w:val="clear" w:pos="1360"/>
          <w:tab w:val="left" w:pos="993"/>
        </w:tabs>
        <w:spacing w:before="120" w:after="120" w:line="240" w:lineRule="auto"/>
        <w:ind w:left="993" w:hanging="993"/>
      </w:pPr>
      <w:r w:rsidRPr="00F7772D">
        <w:t>S100_ProtectionScheme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F7772D" w:rsidRPr="00F7772D" w14:paraId="6C41154F" w14:textId="77777777" w:rsidTr="001B75EB">
        <w:trPr>
          <w:cantSplit/>
        </w:trPr>
        <w:tc>
          <w:tcPr>
            <w:tcW w:w="1134" w:type="dxa"/>
            <w:shd w:val="clear" w:color="auto" w:fill="D9D9D9" w:themeFill="background1" w:themeFillShade="D9"/>
            <w:tcMar>
              <w:top w:w="0" w:type="dxa"/>
              <w:bottom w:w="0" w:type="dxa"/>
            </w:tcMar>
            <w:vAlign w:val="center"/>
          </w:tcPr>
          <w:p w14:paraId="67382553"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Role Name</w:t>
            </w:r>
          </w:p>
        </w:tc>
        <w:tc>
          <w:tcPr>
            <w:tcW w:w="3006" w:type="dxa"/>
            <w:shd w:val="clear" w:color="auto" w:fill="D9D9D9" w:themeFill="background1" w:themeFillShade="D9"/>
            <w:tcMar>
              <w:top w:w="0" w:type="dxa"/>
              <w:bottom w:w="0" w:type="dxa"/>
            </w:tcMar>
            <w:vAlign w:val="center"/>
          </w:tcPr>
          <w:p w14:paraId="6FFCCE3F"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Name</w:t>
            </w:r>
          </w:p>
        </w:tc>
        <w:tc>
          <w:tcPr>
            <w:tcW w:w="3420" w:type="dxa"/>
            <w:shd w:val="clear" w:color="auto" w:fill="D9D9D9" w:themeFill="background1" w:themeFillShade="D9"/>
            <w:tcMar>
              <w:top w:w="0" w:type="dxa"/>
              <w:bottom w:w="0" w:type="dxa"/>
            </w:tcMar>
            <w:vAlign w:val="center"/>
          </w:tcPr>
          <w:p w14:paraId="508132B5"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Description</w:t>
            </w:r>
          </w:p>
        </w:tc>
        <w:tc>
          <w:tcPr>
            <w:tcW w:w="804" w:type="dxa"/>
            <w:shd w:val="clear" w:color="auto" w:fill="D9D9D9" w:themeFill="background1" w:themeFillShade="D9"/>
          </w:tcPr>
          <w:p w14:paraId="07833248" w14:textId="77777777" w:rsidR="00D85821" w:rsidRPr="00F7772D" w:rsidRDefault="00D85821" w:rsidP="00C128E3">
            <w:pPr>
              <w:suppressAutoHyphens/>
              <w:snapToGrid w:val="0"/>
              <w:spacing w:before="60" w:after="60" w:line="240" w:lineRule="auto"/>
              <w:jc w:val="center"/>
              <w:rPr>
                <w:b/>
                <w:sz w:val="16"/>
                <w:szCs w:val="16"/>
                <w:lang w:eastAsia="ar-SA"/>
              </w:rPr>
            </w:pPr>
            <w:r w:rsidRPr="00F7772D">
              <w:rPr>
                <w:b/>
                <w:sz w:val="16"/>
                <w:szCs w:val="16"/>
              </w:rPr>
              <w:t>Code</w:t>
            </w:r>
          </w:p>
        </w:tc>
        <w:tc>
          <w:tcPr>
            <w:tcW w:w="5411" w:type="dxa"/>
            <w:shd w:val="clear" w:color="auto" w:fill="D9D9D9" w:themeFill="background1" w:themeFillShade="D9"/>
            <w:tcMar>
              <w:top w:w="0" w:type="dxa"/>
              <w:bottom w:w="0" w:type="dxa"/>
            </w:tcMar>
            <w:vAlign w:val="center"/>
          </w:tcPr>
          <w:p w14:paraId="0163C9CB"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Remarks</w:t>
            </w:r>
          </w:p>
        </w:tc>
      </w:tr>
      <w:tr w:rsidR="00F7772D" w:rsidRPr="00F7772D" w14:paraId="0FB0D3E3" w14:textId="77777777" w:rsidTr="001B75EB">
        <w:trPr>
          <w:cantSplit/>
        </w:trPr>
        <w:tc>
          <w:tcPr>
            <w:tcW w:w="1134" w:type="dxa"/>
            <w:tcMar>
              <w:top w:w="0" w:type="dxa"/>
              <w:bottom w:w="0" w:type="dxa"/>
            </w:tcMar>
          </w:tcPr>
          <w:p w14:paraId="17DB6A1E" w14:textId="77777777"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Enumeration</w:t>
            </w:r>
          </w:p>
        </w:tc>
        <w:tc>
          <w:tcPr>
            <w:tcW w:w="3006" w:type="dxa"/>
            <w:tcMar>
              <w:top w:w="0" w:type="dxa"/>
              <w:bottom w:w="0" w:type="dxa"/>
            </w:tcMar>
          </w:tcPr>
          <w:p w14:paraId="5782CE00" w14:textId="54EFB25D"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S100_ProtectionScheme</w:t>
            </w:r>
          </w:p>
        </w:tc>
        <w:tc>
          <w:tcPr>
            <w:tcW w:w="3420" w:type="dxa"/>
            <w:tcMar>
              <w:top w:w="0" w:type="dxa"/>
              <w:bottom w:w="0" w:type="dxa"/>
            </w:tcMar>
          </w:tcPr>
          <w:p w14:paraId="5025AC51" w14:textId="667FE2B0" w:rsidR="00D85821" w:rsidRPr="00F7772D" w:rsidRDefault="00D85821" w:rsidP="00C128E3">
            <w:pPr>
              <w:suppressAutoHyphens/>
              <w:snapToGrid w:val="0"/>
              <w:spacing w:before="60" w:after="60" w:line="240" w:lineRule="auto"/>
              <w:jc w:val="left"/>
              <w:rPr>
                <w:sz w:val="16"/>
                <w:szCs w:val="16"/>
                <w:lang w:eastAsia="ar-SA"/>
              </w:rPr>
            </w:pPr>
            <w:r w:rsidRPr="00F7772D">
              <w:rPr>
                <w:sz w:val="16"/>
                <w:szCs w:val="16"/>
              </w:rPr>
              <w:t>Data protection schemes</w:t>
            </w:r>
          </w:p>
        </w:tc>
        <w:tc>
          <w:tcPr>
            <w:tcW w:w="804" w:type="dxa"/>
          </w:tcPr>
          <w:p w14:paraId="505082DB" w14:textId="4D4B0927" w:rsidR="00D85821" w:rsidRPr="00F7772D" w:rsidRDefault="00D85821" w:rsidP="00C128E3">
            <w:pPr>
              <w:suppressAutoHyphens/>
              <w:snapToGrid w:val="0"/>
              <w:spacing w:before="60" w:after="60" w:line="240" w:lineRule="auto"/>
              <w:jc w:val="center"/>
              <w:rPr>
                <w:sz w:val="16"/>
                <w:szCs w:val="16"/>
              </w:rPr>
            </w:pPr>
            <w:r w:rsidRPr="00F7772D">
              <w:rPr>
                <w:sz w:val="16"/>
                <w:szCs w:val="16"/>
              </w:rPr>
              <w:t>-</w:t>
            </w:r>
          </w:p>
        </w:tc>
        <w:tc>
          <w:tcPr>
            <w:tcW w:w="5411" w:type="dxa"/>
            <w:tcMar>
              <w:top w:w="0" w:type="dxa"/>
              <w:bottom w:w="0" w:type="dxa"/>
            </w:tcMar>
          </w:tcPr>
          <w:p w14:paraId="3F7BE945" w14:textId="651150EC"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w:t>
            </w:r>
          </w:p>
        </w:tc>
      </w:tr>
      <w:tr w:rsidR="00F7772D" w:rsidRPr="00F7772D" w14:paraId="66CD1483" w14:textId="77777777" w:rsidTr="001B75EB">
        <w:trPr>
          <w:cantSplit/>
        </w:trPr>
        <w:tc>
          <w:tcPr>
            <w:tcW w:w="1134" w:type="dxa"/>
            <w:tcMar>
              <w:top w:w="0" w:type="dxa"/>
              <w:bottom w:w="0" w:type="dxa"/>
            </w:tcMar>
          </w:tcPr>
          <w:p w14:paraId="0DBD5A73" w14:textId="77777777"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Value</w:t>
            </w:r>
          </w:p>
        </w:tc>
        <w:tc>
          <w:tcPr>
            <w:tcW w:w="3006" w:type="dxa"/>
            <w:tcMar>
              <w:top w:w="0" w:type="dxa"/>
              <w:bottom w:w="0" w:type="dxa"/>
            </w:tcMar>
          </w:tcPr>
          <w:p w14:paraId="34439CFC" w14:textId="493C88F0"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S100p15</w:t>
            </w:r>
            <w:del w:id="2654" w:author="Thomas Richardson" w:date="2022-05-23T22:30:00Z">
              <w:r w:rsidRPr="00F7772D" w:rsidDel="008A683D">
                <w:rPr>
                  <w:sz w:val="16"/>
                  <w:szCs w:val="16"/>
                </w:rPr>
                <w:delText>4.0.0</w:delText>
              </w:r>
            </w:del>
          </w:p>
        </w:tc>
        <w:tc>
          <w:tcPr>
            <w:tcW w:w="3420" w:type="dxa"/>
            <w:tcMar>
              <w:top w:w="0" w:type="dxa"/>
              <w:bottom w:w="0" w:type="dxa"/>
            </w:tcMar>
          </w:tcPr>
          <w:p w14:paraId="20EA33A9" w14:textId="07F7B593" w:rsidR="00F7772D" w:rsidRPr="00F7772D" w:rsidRDefault="00F7772D" w:rsidP="00C128E3">
            <w:pPr>
              <w:suppressAutoHyphens/>
              <w:snapToGrid w:val="0"/>
              <w:spacing w:before="60" w:after="60" w:line="240" w:lineRule="auto"/>
              <w:jc w:val="left"/>
              <w:rPr>
                <w:sz w:val="16"/>
                <w:szCs w:val="16"/>
                <w:lang w:val="fr-MC" w:eastAsia="ar-SA"/>
              </w:rPr>
            </w:pPr>
            <w:r w:rsidRPr="00F7772D">
              <w:rPr>
                <w:sz w:val="16"/>
                <w:szCs w:val="16"/>
              </w:rPr>
              <w:t xml:space="preserve">IHO S-100 </w:t>
            </w:r>
            <w:del w:id="2655" w:author="Thomas Richardson" w:date="2022-05-23T22:30:00Z">
              <w:r w:rsidRPr="00F7772D" w:rsidDel="008A683D">
                <w:rPr>
                  <w:sz w:val="16"/>
                  <w:szCs w:val="16"/>
                </w:rPr>
                <w:delText>4.0.0</w:delText>
              </w:r>
            </w:del>
            <w:r w:rsidRPr="00F7772D">
              <w:rPr>
                <w:sz w:val="16"/>
                <w:szCs w:val="16"/>
              </w:rPr>
              <w:t>Part 15</w:t>
            </w:r>
          </w:p>
        </w:tc>
        <w:tc>
          <w:tcPr>
            <w:tcW w:w="804" w:type="dxa"/>
          </w:tcPr>
          <w:p w14:paraId="53CC9224" w14:textId="63AD4A6A" w:rsidR="00F7772D" w:rsidRPr="00F7772D" w:rsidDel="007A5525" w:rsidRDefault="00F7772D" w:rsidP="00C128E3">
            <w:pPr>
              <w:suppressAutoHyphens/>
              <w:snapToGrid w:val="0"/>
              <w:spacing w:before="60" w:after="60" w:line="240" w:lineRule="auto"/>
              <w:jc w:val="center"/>
              <w:rPr>
                <w:sz w:val="16"/>
                <w:szCs w:val="16"/>
              </w:rPr>
            </w:pPr>
            <w:r w:rsidRPr="00F7772D">
              <w:rPr>
                <w:sz w:val="16"/>
                <w:szCs w:val="16"/>
              </w:rPr>
              <w:t>-</w:t>
            </w:r>
          </w:p>
        </w:tc>
        <w:tc>
          <w:tcPr>
            <w:tcW w:w="5411" w:type="dxa"/>
            <w:tcMar>
              <w:top w:w="0" w:type="dxa"/>
              <w:bottom w:w="0" w:type="dxa"/>
            </w:tcMar>
          </w:tcPr>
          <w:p w14:paraId="683C27BB" w14:textId="7BBF2AB0"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See S-100 Part 15</w:t>
            </w:r>
          </w:p>
        </w:tc>
      </w:tr>
    </w:tbl>
    <w:p w14:paraId="6CFAC503" w14:textId="77777777" w:rsidR="00565A9C" w:rsidRPr="00F7772D" w:rsidRDefault="00565A9C" w:rsidP="001B75EB">
      <w:pPr>
        <w:spacing w:after="0" w:line="240" w:lineRule="auto"/>
      </w:pPr>
    </w:p>
    <w:p w14:paraId="210CF9C3" w14:textId="60C0A514" w:rsidR="00E73EDF" w:rsidRPr="003713AD" w:rsidRDefault="00E4720B" w:rsidP="008A2C29">
      <w:pPr>
        <w:pStyle w:val="Heading3"/>
        <w:tabs>
          <w:tab w:val="clear" w:pos="660"/>
          <w:tab w:val="clear" w:pos="880"/>
          <w:tab w:val="left" w:pos="851"/>
        </w:tabs>
        <w:spacing w:before="120" w:after="120" w:line="240" w:lineRule="auto"/>
        <w:ind w:left="851" w:hanging="851"/>
        <w:jc w:val="both"/>
      </w:pPr>
      <w:bookmarkStart w:id="2656" w:name="_Toc439685326"/>
      <w:bookmarkStart w:id="2657" w:name="_Toc121374482"/>
      <w:r w:rsidRPr="003713AD">
        <w:t>S100</w:t>
      </w:r>
      <w:r w:rsidR="007653F1" w:rsidRPr="003713AD">
        <w:t>_SupportFileDiscoveryMetadata</w:t>
      </w:r>
      <w:bookmarkEnd w:id="2656"/>
      <w:bookmarkEnd w:id="2657"/>
    </w:p>
    <w:tbl>
      <w:tblPr>
        <w:tblW w:w="14278" w:type="dxa"/>
        <w:tblInd w:w="-108" w:type="dxa"/>
        <w:tblLayout w:type="fixed"/>
        <w:tblCellMar>
          <w:left w:w="0" w:type="dxa"/>
          <w:right w:w="0" w:type="dxa"/>
        </w:tblCellMar>
        <w:tblLook w:val="04A0" w:firstRow="1" w:lastRow="0" w:firstColumn="1" w:lastColumn="0" w:noHBand="0" w:noVBand="1"/>
      </w:tblPr>
      <w:tblGrid>
        <w:gridCol w:w="2938"/>
        <w:gridCol w:w="3261"/>
        <w:gridCol w:w="708"/>
        <w:gridCol w:w="3213"/>
        <w:gridCol w:w="4158"/>
      </w:tblGrid>
      <w:tr w:rsidR="00A66719" w:rsidRPr="008A2C29" w14:paraId="02842DAC" w14:textId="77777777" w:rsidTr="00A66719">
        <w:trPr>
          <w:cantSplit/>
        </w:trPr>
        <w:tc>
          <w:tcPr>
            <w:tcW w:w="29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9D6819D"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Name</w:t>
            </w:r>
          </w:p>
        </w:tc>
        <w:tc>
          <w:tcPr>
            <w:tcW w:w="3261"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371A5D" w14:textId="5A855181" w:rsidR="00E73EDF" w:rsidRPr="008A2C29" w:rsidRDefault="007653F1" w:rsidP="00A66719">
            <w:pPr>
              <w:keepNext/>
              <w:spacing w:before="60" w:after="60" w:line="240" w:lineRule="auto"/>
              <w:jc w:val="left"/>
              <w:rPr>
                <w:rFonts w:cs="Arial"/>
                <w:b/>
                <w:bCs/>
                <w:sz w:val="16"/>
                <w:szCs w:val="16"/>
                <w:lang w:eastAsia="en-US"/>
              </w:rPr>
            </w:pPr>
            <w:del w:id="2658" w:author="Jeff Wootton" w:date="2022-07-12T11:12:00Z">
              <w:r w:rsidRPr="008A2C29" w:rsidDel="00A66719">
                <w:rPr>
                  <w:rFonts w:cs="Arial"/>
                  <w:b/>
                  <w:bCs/>
                  <w:sz w:val="16"/>
                  <w:szCs w:val="16"/>
                  <w:lang w:eastAsia="en-US"/>
                </w:rPr>
                <w:delText>Mult</w:delText>
              </w:r>
            </w:del>
            <w:ins w:id="2659" w:author="Jeff Wootton" w:date="2022-07-12T11:12:00Z">
              <w:r w:rsidR="00A66719">
                <w:rPr>
                  <w:rFonts w:cs="Arial"/>
                  <w:b/>
                  <w:bCs/>
                  <w:sz w:val="16"/>
                  <w:szCs w:val="16"/>
                  <w:lang w:eastAsia="en-US"/>
                </w:rPr>
                <w:t>Description</w:t>
              </w:r>
            </w:ins>
            <w:del w:id="2660" w:author="Jeff Wootton" w:date="2022-07-11T19:11:00Z">
              <w:r w:rsidRPr="008A2C29" w:rsidDel="0001045F">
                <w:rPr>
                  <w:rFonts w:cs="Arial"/>
                  <w:b/>
                  <w:bCs/>
                  <w:sz w:val="16"/>
                  <w:szCs w:val="16"/>
                  <w:lang w:eastAsia="en-US"/>
                </w:rPr>
                <w:delText>iplicity</w:delText>
              </w:r>
            </w:del>
          </w:p>
        </w:tc>
        <w:tc>
          <w:tcPr>
            <w:tcW w:w="70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DFB0959" w14:textId="020A6E7B" w:rsidR="00E73EDF" w:rsidRPr="008A2C29" w:rsidRDefault="003713AD" w:rsidP="003713AD">
            <w:pPr>
              <w:keepNext/>
              <w:spacing w:before="60" w:after="60" w:line="240" w:lineRule="auto"/>
              <w:jc w:val="center"/>
              <w:rPr>
                <w:rFonts w:cs="Arial"/>
                <w:b/>
                <w:bCs/>
                <w:sz w:val="16"/>
                <w:szCs w:val="16"/>
                <w:lang w:eastAsia="en-US"/>
              </w:rPr>
            </w:pPr>
            <w:proofErr w:type="spellStart"/>
            <w:ins w:id="2661" w:author="Jeff Wootton" w:date="2022-07-12T11:12:00Z">
              <w:r>
                <w:rPr>
                  <w:rFonts w:cs="Arial"/>
                  <w:b/>
                  <w:bCs/>
                  <w:sz w:val="16"/>
                  <w:szCs w:val="16"/>
                  <w:lang w:eastAsia="en-US"/>
                </w:rPr>
                <w:t>Mult</w:t>
              </w:r>
            </w:ins>
            <w:proofErr w:type="spellEnd"/>
          </w:p>
        </w:tc>
        <w:tc>
          <w:tcPr>
            <w:tcW w:w="3213"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2A27194"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Type</w:t>
            </w:r>
          </w:p>
        </w:tc>
        <w:tc>
          <w:tcPr>
            <w:tcW w:w="415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7CEBF0DC"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Remarks</w:t>
            </w:r>
          </w:p>
        </w:tc>
      </w:tr>
      <w:tr w:rsidR="00A66719" w:rsidRPr="008A2C29" w14:paraId="74DEEFF4"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3D8DBCE" w14:textId="46D92D4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S100_SupportFileDiscoveryMetadata</w:t>
            </w:r>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7529C8" w14:textId="052FA928" w:rsidR="003713AD" w:rsidRPr="008A2C29" w:rsidRDefault="00A66719" w:rsidP="00A66719">
            <w:pPr>
              <w:pStyle w:val="NormalWeb"/>
              <w:spacing w:before="60" w:beforeAutospacing="0" w:after="60" w:afterAutospacing="0"/>
              <w:rPr>
                <w:rFonts w:ascii="Arial" w:hAnsi="Arial" w:cs="Arial"/>
                <w:b/>
                <w:bCs/>
                <w:sz w:val="16"/>
                <w:szCs w:val="16"/>
              </w:rPr>
            </w:pPr>
            <w:ins w:id="2662" w:author="Jeff Wootton" w:date="2022-07-12T11:15:00Z">
              <w:r w:rsidRPr="00A66719">
                <w:rPr>
                  <w:rFonts w:ascii="Arial" w:hAnsi="Arial" w:cs="Arial"/>
                  <w:sz w:val="16"/>
                  <w:szCs w:val="16"/>
                </w:rPr>
                <w:t>Metadata about the individual support files in the Exchange Catalogue</w:t>
              </w:r>
            </w:ins>
            <w:del w:id="2663" w:author="Jeff Wootton" w:date="2022-07-12T11:15:00Z">
              <w:r w:rsidR="003713AD" w:rsidRPr="008A2C29" w:rsidDel="00A66719">
                <w:rPr>
                  <w:rFonts w:ascii="Arial" w:hAnsi="Arial" w:cs="Arial"/>
                  <w:sz w:val="16"/>
                  <w:szCs w:val="16"/>
                </w:rPr>
                <w:delText>-</w:delText>
              </w:r>
            </w:del>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6D0B420" w14:textId="156BCEE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F9AFAA0"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78DC582"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r>
      <w:tr w:rsidR="00A66719" w:rsidRPr="008A2C29" w14:paraId="4906DF3F"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85AC7"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fileName</w:t>
            </w:r>
            <w:proofErr w:type="spellEnd"/>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0AF56F1" w14:textId="35E8D988" w:rsidR="003713AD" w:rsidRPr="008A2C29" w:rsidRDefault="00A66719" w:rsidP="00A66719">
            <w:pPr>
              <w:pStyle w:val="NormalWeb"/>
              <w:spacing w:before="60" w:beforeAutospacing="0" w:after="60" w:afterAutospacing="0"/>
              <w:rPr>
                <w:rFonts w:ascii="Arial" w:hAnsi="Arial" w:cs="Arial"/>
                <w:b/>
                <w:bCs/>
                <w:sz w:val="16"/>
                <w:szCs w:val="16"/>
              </w:rPr>
            </w:pPr>
            <w:ins w:id="2664" w:author="Jeff Wootton" w:date="2022-07-12T11:17:00Z">
              <w:r w:rsidRPr="00A66719">
                <w:rPr>
                  <w:rFonts w:ascii="Arial" w:hAnsi="Arial" w:cs="Arial"/>
                  <w:sz w:val="16"/>
                  <w:szCs w:val="16"/>
                </w:rPr>
                <w:t>Name of the support file</w:t>
              </w:r>
            </w:ins>
            <w:del w:id="2665" w:author="Jeff Wootton" w:date="2022-07-12T11:17:00Z">
              <w:r w:rsidR="003713AD" w:rsidRPr="008A2C29" w:rsidDel="00A66719">
                <w:rPr>
                  <w:rFonts w:ascii="Arial" w:hAnsi="Arial" w:cs="Arial"/>
                  <w:sz w:val="16"/>
                  <w:szCs w:val="16"/>
                </w:rPr>
                <w:delText>1</w:delText>
              </w:r>
            </w:del>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1A71C70" w14:textId="63EC7A28"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2FADA11" w14:textId="6FC61ADC" w:rsidR="003713AD" w:rsidRPr="008A2C29" w:rsidRDefault="003713AD" w:rsidP="003713AD">
            <w:pPr>
              <w:pStyle w:val="NormalWeb"/>
              <w:spacing w:before="60" w:beforeAutospacing="0" w:after="60" w:afterAutospacing="0"/>
              <w:jc w:val="both"/>
              <w:rPr>
                <w:rFonts w:ascii="Arial" w:hAnsi="Arial" w:cs="Arial"/>
                <w:b/>
                <w:bCs/>
                <w:sz w:val="16"/>
                <w:szCs w:val="16"/>
              </w:rPr>
            </w:pPr>
            <w:del w:id="2666" w:author="Jeff Wootton" w:date="2022-07-12T11:17:00Z">
              <w:r w:rsidRPr="008A2C29" w:rsidDel="00353431">
                <w:rPr>
                  <w:rFonts w:ascii="Arial" w:hAnsi="Arial" w:cs="Arial"/>
                  <w:sz w:val="16"/>
                  <w:szCs w:val="16"/>
                </w:rPr>
                <w:delText>CharacterString</w:delText>
              </w:r>
            </w:del>
            <w:ins w:id="2667" w:author="Jeff Wootton" w:date="2022-07-12T11:17:00Z">
              <w:r w:rsidR="00353431">
                <w:rPr>
                  <w:rFonts w:ascii="Arial" w:hAnsi="Arial" w:cs="Arial"/>
                  <w:sz w:val="16"/>
                  <w:szCs w:val="16"/>
                </w:rPr>
                <w:t>URI</w:t>
              </w:r>
            </w:ins>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8C9A43" w14:textId="3B0AB0DA" w:rsidR="003713AD" w:rsidRPr="008A2C29" w:rsidRDefault="00353431" w:rsidP="003713AD">
            <w:pPr>
              <w:pStyle w:val="NormalWeb"/>
              <w:spacing w:before="60" w:beforeAutospacing="0" w:after="60" w:afterAutospacing="0"/>
              <w:jc w:val="both"/>
              <w:rPr>
                <w:rFonts w:ascii="Arial" w:hAnsi="Arial" w:cs="Arial"/>
                <w:b/>
                <w:bCs/>
                <w:sz w:val="16"/>
                <w:szCs w:val="16"/>
              </w:rPr>
            </w:pPr>
            <w:ins w:id="2668" w:author="Jeff Wootton" w:date="2022-07-12T11:28:00Z">
              <w:r w:rsidRPr="00353431">
                <w:rPr>
                  <w:rFonts w:ascii="Arial" w:hAnsi="Arial" w:cs="Arial"/>
                  <w:sz w:val="16"/>
                  <w:szCs w:val="16"/>
                </w:rPr>
                <w:t xml:space="preserve">See </w:t>
              </w:r>
              <w:r>
                <w:rPr>
                  <w:rFonts w:ascii="Arial" w:hAnsi="Arial" w:cs="Arial"/>
                  <w:sz w:val="16"/>
                  <w:szCs w:val="16"/>
                </w:rPr>
                <w:t xml:space="preserve">S-100 </w:t>
              </w:r>
              <w:r w:rsidRPr="00353431">
                <w:rPr>
                  <w:rFonts w:ascii="Arial" w:hAnsi="Arial" w:cs="Arial"/>
                  <w:sz w:val="16"/>
                  <w:szCs w:val="16"/>
                </w:rPr>
                <w:t>Part1, clause 1-4.6</w:t>
              </w:r>
            </w:ins>
            <w:del w:id="2669" w:author="Jeff Wootton" w:date="2022-07-12T11:28:00Z">
              <w:r w:rsidR="003713AD" w:rsidRPr="008A2C29" w:rsidDel="00353431">
                <w:rPr>
                  <w:rFonts w:ascii="Arial" w:hAnsi="Arial" w:cs="Arial"/>
                  <w:sz w:val="16"/>
                  <w:szCs w:val="16"/>
                </w:rPr>
                <w:delText> </w:delText>
              </w:r>
            </w:del>
          </w:p>
        </w:tc>
      </w:tr>
      <w:tr w:rsidR="00A66719" w:rsidRPr="008A2C29" w:rsidDel="00353431" w14:paraId="7638256D" w14:textId="353A548F" w:rsidTr="00A66719">
        <w:trPr>
          <w:cantSplit/>
          <w:del w:id="2670" w:author="Jeff Wootton" w:date="2022-07-12T11:18:00Z"/>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27AF44BC" w14:textId="6066EF97" w:rsidR="003713AD" w:rsidRPr="008A2C29" w:rsidDel="00353431" w:rsidRDefault="003713AD" w:rsidP="003713AD">
            <w:pPr>
              <w:pStyle w:val="NormalWeb"/>
              <w:spacing w:before="60" w:beforeAutospacing="0" w:after="60" w:afterAutospacing="0"/>
              <w:jc w:val="both"/>
              <w:rPr>
                <w:del w:id="2671" w:author="Jeff Wootton" w:date="2022-07-12T11:18:00Z"/>
                <w:rFonts w:ascii="Arial" w:hAnsi="Arial" w:cs="Arial"/>
                <w:b/>
                <w:bCs/>
                <w:sz w:val="16"/>
                <w:szCs w:val="16"/>
              </w:rPr>
            </w:pPr>
            <w:del w:id="2672" w:author="Jeff Wootton" w:date="2022-07-12T11:18:00Z">
              <w:r w:rsidRPr="008A2C29" w:rsidDel="00353431">
                <w:rPr>
                  <w:rFonts w:ascii="Arial" w:hAnsi="Arial" w:cs="Arial"/>
                  <w:sz w:val="16"/>
                  <w:szCs w:val="16"/>
                </w:rPr>
                <w:delText>fileLocation</w:delText>
              </w:r>
            </w:del>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09ECB9C4" w14:textId="3F7648C7" w:rsidR="003713AD" w:rsidRPr="008A2C29" w:rsidDel="00353431" w:rsidRDefault="003713AD" w:rsidP="00A66719">
            <w:pPr>
              <w:pStyle w:val="NormalWeb"/>
              <w:spacing w:before="60" w:beforeAutospacing="0" w:after="60" w:afterAutospacing="0"/>
              <w:rPr>
                <w:del w:id="2673" w:author="Jeff Wootton" w:date="2022-07-12T11:18:00Z"/>
                <w:rFonts w:ascii="Arial" w:hAnsi="Arial" w:cs="Arial"/>
                <w:b/>
                <w:bCs/>
                <w:sz w:val="16"/>
                <w:szCs w:val="16"/>
              </w:rPr>
            </w:pPr>
            <w:del w:id="2674" w:author="Jeff Wootton" w:date="2022-07-12T11:18:00Z">
              <w:r w:rsidRPr="008A2C29" w:rsidDel="00353431">
                <w:rPr>
                  <w:rFonts w:ascii="Arial" w:hAnsi="Arial" w:cs="Arial"/>
                  <w:sz w:val="16"/>
                  <w:szCs w:val="16"/>
                </w:rPr>
                <w:delText>1</w:delText>
              </w:r>
            </w:del>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599F4308" w14:textId="2FF29913" w:rsidR="003713AD" w:rsidRPr="008A2C29" w:rsidDel="00353431" w:rsidRDefault="003713AD" w:rsidP="003713AD">
            <w:pPr>
              <w:pStyle w:val="NormalWeb"/>
              <w:spacing w:before="60" w:beforeAutospacing="0" w:after="60" w:afterAutospacing="0"/>
              <w:jc w:val="center"/>
              <w:rPr>
                <w:del w:id="2675" w:author="Jeff Wootton" w:date="2022-07-12T11:18:00Z"/>
                <w:rFonts w:ascii="Arial" w:hAnsi="Arial" w:cs="Arial"/>
                <w:b/>
                <w:bCs/>
                <w:sz w:val="16"/>
                <w:szCs w:val="16"/>
              </w:rPr>
            </w:pPr>
            <w:del w:id="2676" w:author="Jeff Wootton" w:date="2022-07-12T11:18:00Z">
              <w:r w:rsidRPr="008A2C29" w:rsidDel="00353431">
                <w:rPr>
                  <w:rFonts w:ascii="Arial" w:hAnsi="Arial" w:cs="Arial"/>
                  <w:sz w:val="16"/>
                  <w:szCs w:val="16"/>
                </w:rPr>
                <w:delText>1</w:delText>
              </w:r>
            </w:del>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4DDB77E7" w14:textId="2956B11D" w:rsidR="003713AD" w:rsidRPr="008A2C29" w:rsidDel="00353431" w:rsidRDefault="003713AD" w:rsidP="003713AD">
            <w:pPr>
              <w:pStyle w:val="NormalWeb"/>
              <w:spacing w:before="60" w:beforeAutospacing="0" w:after="60" w:afterAutospacing="0"/>
              <w:jc w:val="both"/>
              <w:rPr>
                <w:del w:id="2677" w:author="Jeff Wootton" w:date="2022-07-12T11:18:00Z"/>
                <w:rFonts w:ascii="Arial" w:hAnsi="Arial" w:cs="Arial"/>
                <w:b/>
                <w:bCs/>
                <w:sz w:val="16"/>
                <w:szCs w:val="16"/>
              </w:rPr>
            </w:pPr>
            <w:del w:id="2678" w:author="Jeff Wootton" w:date="2022-07-12T11:18:00Z">
              <w:r w:rsidRPr="008A2C29" w:rsidDel="00353431">
                <w:rPr>
                  <w:rFonts w:ascii="Arial" w:hAnsi="Arial" w:cs="Arial"/>
                  <w:sz w:val="16"/>
                  <w:szCs w:val="16"/>
                </w:rPr>
                <w:delText>CharacterString</w:delText>
              </w:r>
            </w:del>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793A544" w14:textId="009D7FBE" w:rsidR="003713AD" w:rsidRPr="008A2C29" w:rsidDel="00353431" w:rsidRDefault="003713AD" w:rsidP="003713AD">
            <w:pPr>
              <w:pStyle w:val="NormalWeb"/>
              <w:spacing w:before="60" w:beforeAutospacing="0" w:after="60" w:afterAutospacing="0"/>
              <w:rPr>
                <w:del w:id="2679" w:author="Jeff Wootton" w:date="2022-07-12T11:18:00Z"/>
                <w:rFonts w:ascii="Arial" w:hAnsi="Arial" w:cs="Arial"/>
                <w:b/>
                <w:bCs/>
                <w:sz w:val="16"/>
                <w:szCs w:val="16"/>
              </w:rPr>
            </w:pPr>
            <w:ins w:id="2680" w:author="Thomas Richardson" w:date="2022-05-23T22:22:00Z">
              <w:del w:id="2681" w:author="Jeff Wootton" w:date="2022-07-12T11:18:00Z">
                <w:r w:rsidRPr="008A2C29" w:rsidDel="00353431">
                  <w:rPr>
                    <w:rFonts w:ascii="Arial" w:hAnsi="Arial" w:cs="Arial"/>
                    <w:sz w:val="16"/>
                    <w:szCs w:val="16"/>
                  </w:rPr>
                  <w:delText>Path relative to the root directory of the Exchange Set.  The location of the file after the Exchange Set is unpacked into a directory &lt;ROOT&gt; will be &lt;ROOT&gt;/S100_ROOT/&lt;fileLocation&gt;/&lt;filename&gt;</w:delText>
                </w:r>
              </w:del>
            </w:ins>
            <w:del w:id="2682" w:author="Jeff Wootton" w:date="2022-07-12T11:18:00Z">
              <w:r w:rsidRPr="008A2C29" w:rsidDel="00353431">
                <w:rPr>
                  <w:rFonts w:ascii="Arial" w:hAnsi="Arial" w:cs="Arial"/>
                  <w:sz w:val="16"/>
                  <w:szCs w:val="16"/>
                </w:rPr>
                <w:delText>Full location from the exchange set root directory</w:delText>
              </w:r>
            </w:del>
          </w:p>
        </w:tc>
      </w:tr>
      <w:tr w:rsidR="00A66719" w:rsidRPr="008A2C29" w14:paraId="57C4B15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300AD06" w14:textId="1B9F9647" w:rsidR="003713AD" w:rsidRPr="008A2C29" w:rsidRDefault="003713AD" w:rsidP="003713AD">
            <w:pPr>
              <w:pStyle w:val="NormalWeb"/>
              <w:spacing w:before="60" w:beforeAutospacing="0" w:after="60" w:afterAutospacing="0"/>
              <w:jc w:val="both"/>
              <w:rPr>
                <w:rFonts w:ascii="Arial" w:hAnsi="Arial" w:cs="Arial"/>
                <w:b/>
                <w:bCs/>
                <w:sz w:val="16"/>
                <w:szCs w:val="16"/>
              </w:rPr>
            </w:pPr>
            <w:del w:id="2683" w:author="Thomas Richardson" w:date="2022-05-23T22:22:00Z">
              <w:r w:rsidRPr="008A2C29" w:rsidDel="001508B5">
                <w:rPr>
                  <w:rFonts w:ascii="Arial" w:hAnsi="Arial" w:cs="Arial"/>
                  <w:sz w:val="16"/>
                  <w:szCs w:val="16"/>
                </w:rPr>
                <w:delText>purpose</w:delText>
              </w:r>
            </w:del>
            <w:proofErr w:type="spellStart"/>
            <w:ins w:id="2684" w:author="Thomas Richardson" w:date="2022-05-23T22:22:00Z">
              <w:r w:rsidRPr="008A2C29">
                <w:rPr>
                  <w:rFonts w:ascii="Arial" w:hAnsi="Arial" w:cs="Arial"/>
                  <w:sz w:val="16"/>
                  <w:szCs w:val="16"/>
                </w:rPr>
                <w:t>revisionStatus</w:t>
              </w:r>
            </w:ins>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BFAA4B6" w14:textId="511D9931" w:rsidR="003713AD" w:rsidRPr="008A2C29" w:rsidRDefault="00353431" w:rsidP="00A66719">
            <w:pPr>
              <w:pStyle w:val="NormalWeb"/>
              <w:spacing w:before="60" w:beforeAutospacing="0" w:after="60" w:afterAutospacing="0"/>
              <w:rPr>
                <w:rFonts w:ascii="Arial" w:hAnsi="Arial" w:cs="Arial"/>
                <w:b/>
                <w:bCs/>
                <w:sz w:val="16"/>
                <w:szCs w:val="16"/>
              </w:rPr>
            </w:pPr>
            <w:ins w:id="2685" w:author="Jeff Wootton" w:date="2022-07-12T11:18:00Z">
              <w:r w:rsidRPr="00353431">
                <w:rPr>
                  <w:rFonts w:ascii="Arial" w:hAnsi="Arial" w:cs="Arial"/>
                  <w:sz w:val="16"/>
                  <w:szCs w:val="16"/>
                </w:rPr>
                <w:t>The purpose for which the support file has been issued</w:t>
              </w:r>
            </w:ins>
            <w:del w:id="2686" w:author="Jeff Wootton" w:date="2022-07-12T11:18:00Z">
              <w:r w:rsidR="003713AD" w:rsidRPr="008A2C29" w:rsidDel="00353431">
                <w:rPr>
                  <w:rFonts w:ascii="Arial" w:hAnsi="Arial" w:cs="Arial"/>
                  <w:sz w:val="16"/>
                  <w:szCs w:val="16"/>
                </w:rPr>
                <w:delText>1</w:delText>
              </w:r>
            </w:del>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98D9250" w14:textId="528CB8F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3E0054" w14:textId="0C69F80D"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S100_</w:t>
            </w:r>
            <w:del w:id="2687" w:author="Thomas Richardson" w:date="2022-05-23T22:22:00Z">
              <w:r w:rsidRPr="008A2C29" w:rsidDel="001508B5">
                <w:rPr>
                  <w:rFonts w:ascii="Arial" w:hAnsi="Arial" w:cs="Arial"/>
                  <w:sz w:val="16"/>
                  <w:szCs w:val="16"/>
                </w:rPr>
                <w:delText>SupportFilePurpose</w:delText>
              </w:r>
            </w:del>
            <w:ins w:id="2688" w:author="Thomas Richardson" w:date="2022-05-23T22:22:00Z">
              <w:r w:rsidRPr="008A2C29">
                <w:rPr>
                  <w:rFonts w:ascii="Arial" w:hAnsi="Arial" w:cs="Arial"/>
                  <w:sz w:val="16"/>
                  <w:szCs w:val="16"/>
                </w:rPr>
                <w:t>SupportFileRevisionStatus</w:t>
              </w:r>
            </w:ins>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DE21D5" w14:textId="27EDD929" w:rsidR="003713AD" w:rsidRPr="008A2C29" w:rsidRDefault="003713AD" w:rsidP="003713AD">
            <w:pPr>
              <w:pStyle w:val="NormalWeb"/>
              <w:spacing w:before="60" w:beforeAutospacing="0" w:after="60" w:afterAutospacing="0"/>
              <w:rPr>
                <w:rFonts w:ascii="Arial" w:hAnsi="Arial" w:cs="Arial"/>
                <w:b/>
                <w:bCs/>
                <w:sz w:val="16"/>
                <w:szCs w:val="16"/>
              </w:rPr>
            </w:pPr>
            <w:ins w:id="2689" w:author="Thomas Richardson" w:date="2022-05-23T22:22:00Z">
              <w:r w:rsidRPr="008A2C29">
                <w:rPr>
                  <w:rFonts w:ascii="Arial" w:hAnsi="Arial" w:cs="Arial"/>
                  <w:sz w:val="16"/>
                  <w:szCs w:val="16"/>
                </w:rPr>
                <w:t xml:space="preserve">For example new, replacement, </w:t>
              </w:r>
              <w:proofErr w:type="spellStart"/>
              <w:r w:rsidRPr="008A2C29">
                <w:rPr>
                  <w:rFonts w:ascii="Arial" w:hAnsi="Arial" w:cs="Arial"/>
                  <w:sz w:val="16"/>
                  <w:szCs w:val="16"/>
                </w:rPr>
                <w:t>etc</w:t>
              </w:r>
            </w:ins>
            <w:proofErr w:type="spellEnd"/>
          </w:p>
        </w:tc>
      </w:tr>
      <w:tr w:rsidR="00A66719" w:rsidRPr="008A2C29" w14:paraId="3C9F00F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2FD3662D" w14:textId="77777777" w:rsidR="003713AD" w:rsidRPr="008A2C29" w:rsidRDefault="003713AD" w:rsidP="003713AD">
            <w:pPr>
              <w:pStyle w:val="NormalWeb"/>
              <w:spacing w:before="60" w:beforeAutospacing="0" w:after="60" w:afterAutospacing="0"/>
              <w:ind w:right="72"/>
              <w:jc w:val="both"/>
              <w:rPr>
                <w:rFonts w:ascii="Arial" w:hAnsi="Arial" w:cs="Arial"/>
                <w:b/>
                <w:bCs/>
                <w:sz w:val="16"/>
                <w:szCs w:val="16"/>
              </w:rPr>
            </w:pPr>
            <w:proofErr w:type="spellStart"/>
            <w:r w:rsidRPr="008A2C29">
              <w:rPr>
                <w:rFonts w:ascii="Arial" w:hAnsi="Arial" w:cs="Arial"/>
                <w:sz w:val="16"/>
                <w:szCs w:val="16"/>
              </w:rPr>
              <w:t>editionNumber</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5C03A42A" w14:textId="75BD9E19" w:rsidR="003713AD" w:rsidRPr="008A2C29" w:rsidRDefault="00353431" w:rsidP="00A66719">
            <w:pPr>
              <w:pStyle w:val="NormalWeb"/>
              <w:spacing w:before="60" w:beforeAutospacing="0" w:after="60" w:afterAutospacing="0"/>
              <w:rPr>
                <w:rFonts w:ascii="Arial" w:hAnsi="Arial" w:cs="Arial"/>
                <w:sz w:val="16"/>
                <w:szCs w:val="16"/>
              </w:rPr>
            </w:pPr>
            <w:ins w:id="2690" w:author="Jeff Wootton" w:date="2022-07-12T11:19:00Z">
              <w:r w:rsidRPr="00353431">
                <w:rPr>
                  <w:rFonts w:ascii="Arial" w:hAnsi="Arial" w:cs="Arial"/>
                  <w:sz w:val="16"/>
                  <w:szCs w:val="16"/>
                </w:rPr>
                <w:t>The Edition number of the support file</w:t>
              </w:r>
            </w:ins>
            <w:del w:id="2691" w:author="Jeff Wootton" w:date="2022-07-12T11:19:00Z">
              <w:r w:rsidR="003713AD" w:rsidRPr="008A2C29" w:rsidDel="00353431">
                <w:rPr>
                  <w:rFonts w:ascii="Arial" w:hAnsi="Arial" w:cs="Arial"/>
                  <w:sz w:val="16"/>
                  <w:szCs w:val="16"/>
                </w:rPr>
                <w:delText>1</w:delText>
              </w:r>
            </w:del>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12BDB49B" w14:textId="7BA093C7"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2C64D84" w14:textId="0C11562C" w:rsidR="003713AD" w:rsidRPr="008A2C29" w:rsidRDefault="003713AD" w:rsidP="003713AD">
            <w:pPr>
              <w:pStyle w:val="NormalWeb"/>
              <w:spacing w:before="60" w:beforeAutospacing="0" w:after="60" w:afterAutospacing="0"/>
              <w:jc w:val="both"/>
              <w:rPr>
                <w:rFonts w:ascii="Arial" w:hAnsi="Arial" w:cs="Arial"/>
                <w:b/>
                <w:bCs/>
                <w:sz w:val="16"/>
                <w:szCs w:val="16"/>
              </w:rPr>
            </w:pPr>
            <w:del w:id="2692" w:author="Thomas Richardson" w:date="2022-05-23T22:22:00Z">
              <w:r w:rsidRPr="008A2C29" w:rsidDel="00075BD1">
                <w:rPr>
                  <w:rFonts w:ascii="Arial" w:hAnsi="Arial" w:cs="Arial"/>
                  <w:sz w:val="16"/>
                  <w:szCs w:val="16"/>
                </w:rPr>
                <w:delText>CharacterString</w:delText>
              </w:r>
            </w:del>
            <w:ins w:id="2693" w:author="Thomas Richardson" w:date="2022-05-23T22:22:00Z">
              <w:r w:rsidRPr="008A2C29">
                <w:rPr>
                  <w:rFonts w:ascii="Arial" w:hAnsi="Arial" w:cs="Arial"/>
                  <w:sz w:val="16"/>
                  <w:szCs w:val="16"/>
                </w:rPr>
                <w:t>Integer</w:t>
              </w:r>
            </w:ins>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3594EC" w14:textId="21720A63" w:rsidR="003713AD" w:rsidRPr="008A2C29" w:rsidRDefault="003713AD" w:rsidP="003713AD">
            <w:pPr>
              <w:spacing w:before="60" w:after="60" w:line="240" w:lineRule="auto"/>
              <w:jc w:val="left"/>
              <w:rPr>
                <w:rFonts w:cs="Arial"/>
                <w:b/>
                <w:bCs/>
                <w:sz w:val="16"/>
                <w:szCs w:val="16"/>
                <w:lang w:eastAsia="en-US"/>
              </w:rPr>
            </w:pPr>
            <w:ins w:id="2694" w:author="Thomas Richardson" w:date="2022-05-23T22:23:00Z">
              <w:r w:rsidRPr="008A2C29">
                <w:rPr>
                  <w:rFonts w:eastAsia="Times New Roman" w:cs="Arial"/>
                  <w:sz w:val="16"/>
                  <w:szCs w:val="16"/>
                </w:rPr>
                <w:t>When a data set is initially created, the Edition number 1 is assigned to it. The Edition number is increased by 1 at each new Edition. Edition number remains the same for a re-issue</w:t>
              </w:r>
            </w:ins>
            <w:del w:id="2695" w:author="Thomas Richardson" w:date="2022-05-23T22:23:00Z">
              <w:r w:rsidRPr="008A2C29" w:rsidDel="00D27C1F">
                <w:rPr>
                  <w:rFonts w:cs="Arial"/>
                  <w:sz w:val="16"/>
                  <w:szCs w:val="16"/>
                </w:rPr>
                <w:delText xml:space="preserve">When a support file is initially created, the edition number 1 is assigned to it. The edition number is increased by 1 at each new edition of the support file. </w:delText>
              </w:r>
              <w:r w:rsidRPr="008A2C29" w:rsidDel="00D27C1F">
                <w:rPr>
                  <w:rFonts w:cs="Arial"/>
                  <w:sz w:val="16"/>
                  <w:szCs w:val="16"/>
                  <w:lang w:eastAsia="en-US"/>
                </w:rPr>
                <w:delText>Characters forming the editionNumber must be integers from 0 to 9</w:delText>
              </w:r>
            </w:del>
          </w:p>
        </w:tc>
      </w:tr>
      <w:tr w:rsidR="00A66719" w:rsidRPr="008A2C29" w14:paraId="38F614DF"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3AF4FEC3"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issueDate</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63DE626B" w14:textId="12AF0F3F" w:rsidR="003713AD" w:rsidRPr="008A2C29" w:rsidRDefault="00353431" w:rsidP="00A66719">
            <w:pPr>
              <w:pStyle w:val="NormalWeb"/>
              <w:spacing w:before="60" w:beforeAutospacing="0" w:after="60" w:afterAutospacing="0"/>
              <w:rPr>
                <w:rFonts w:ascii="Arial" w:hAnsi="Arial" w:cs="Arial"/>
                <w:b/>
                <w:bCs/>
                <w:sz w:val="16"/>
                <w:szCs w:val="16"/>
              </w:rPr>
            </w:pPr>
            <w:ins w:id="2696" w:author="Jeff Wootton" w:date="2022-07-12T11:19:00Z">
              <w:r w:rsidRPr="00353431">
                <w:rPr>
                  <w:rFonts w:ascii="Arial" w:hAnsi="Arial" w:cs="Arial"/>
                  <w:sz w:val="16"/>
                  <w:szCs w:val="16"/>
                </w:rPr>
                <w:t>Date on which the data was made available by the Data Producer</w:t>
              </w:r>
            </w:ins>
            <w:del w:id="2697" w:author="Jeff Wootton" w:date="2022-07-12T11:19:00Z">
              <w:r w:rsidR="003713AD" w:rsidRPr="008A2C29" w:rsidDel="00353431">
                <w:rPr>
                  <w:rFonts w:ascii="Arial" w:hAnsi="Arial" w:cs="Arial"/>
                  <w:sz w:val="16"/>
                  <w:szCs w:val="16"/>
                </w:rPr>
                <w:delText>0..1</w:delText>
              </w:r>
            </w:del>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5728C12" w14:textId="5A52250A" w:rsidR="003713AD" w:rsidRPr="008A2C29" w:rsidRDefault="003713AD" w:rsidP="003713AD">
            <w:pPr>
              <w:pStyle w:val="NormalWeb"/>
              <w:spacing w:before="60" w:beforeAutospacing="0" w:after="60" w:afterAutospacing="0"/>
              <w:jc w:val="center"/>
              <w:rPr>
                <w:rFonts w:ascii="Arial" w:hAnsi="Arial" w:cs="Arial"/>
                <w:b/>
                <w:bCs/>
                <w:sz w:val="16"/>
                <w:szCs w:val="16"/>
              </w:rPr>
            </w:pPr>
            <w:ins w:id="2698" w:author="Thomas Richardson" w:date="2022-05-23T22:23:00Z">
              <w:r w:rsidRPr="008A2C29">
                <w:rPr>
                  <w:rFonts w:ascii="Arial" w:hAnsi="Arial" w:cs="Arial"/>
                  <w:sz w:val="16"/>
                  <w:szCs w:val="16"/>
                </w:rPr>
                <w:t>0..1</w:t>
              </w:r>
            </w:ins>
            <w:del w:id="2699" w:author="Thomas Richardson" w:date="2022-05-23T22:23:00Z">
              <w:r w:rsidRPr="008A2C29" w:rsidDel="00D27C1F">
                <w:rPr>
                  <w:rFonts w:ascii="Arial" w:hAnsi="Arial" w:cs="Arial"/>
                  <w:sz w:val="16"/>
                  <w:szCs w:val="16"/>
                </w:rPr>
                <w:delText>1</w:delText>
              </w:r>
            </w:del>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74694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Date</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F7A15B" w14:textId="3542440B" w:rsidR="003713AD" w:rsidRPr="008A2C29" w:rsidRDefault="003713AD" w:rsidP="003713AD">
            <w:pPr>
              <w:pStyle w:val="NormalWeb"/>
              <w:spacing w:before="60" w:beforeAutospacing="0" w:after="60" w:afterAutospacing="0"/>
              <w:rPr>
                <w:rFonts w:ascii="Arial" w:hAnsi="Arial" w:cs="Arial"/>
                <w:b/>
                <w:bCs/>
                <w:sz w:val="16"/>
                <w:szCs w:val="16"/>
              </w:rPr>
            </w:pPr>
            <w:del w:id="2700" w:author="Jeff Wootton" w:date="2022-07-12T11:29:00Z">
              <w:r w:rsidRPr="008A2C29" w:rsidDel="00353431">
                <w:rPr>
                  <w:rFonts w:ascii="Arial" w:hAnsi="Arial" w:cs="Arial"/>
                  <w:sz w:val="16"/>
                  <w:szCs w:val="16"/>
                  <w:lang w:eastAsia="en-US"/>
                </w:rPr>
                <w:delText>Date on which the data was made available by the data producer</w:delText>
              </w:r>
            </w:del>
          </w:p>
        </w:tc>
      </w:tr>
      <w:tr w:rsidR="00A66719" w:rsidRPr="008A2C29" w14:paraId="10F5CA3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538B8FBE" w14:textId="3B68E76B"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supportFileSpecification</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C1658F9" w14:textId="1D743F9B" w:rsidR="003713AD" w:rsidRPr="008A2C29" w:rsidRDefault="00353431" w:rsidP="00A66719">
            <w:pPr>
              <w:pStyle w:val="NormalWeb"/>
              <w:spacing w:before="60" w:beforeAutospacing="0" w:after="60" w:afterAutospacing="0"/>
              <w:rPr>
                <w:rFonts w:ascii="Arial" w:hAnsi="Arial" w:cs="Arial"/>
                <w:b/>
                <w:bCs/>
                <w:sz w:val="16"/>
                <w:szCs w:val="16"/>
              </w:rPr>
            </w:pPr>
            <w:ins w:id="2701" w:author="Jeff Wootton" w:date="2022-07-12T11:19:00Z">
              <w:r w:rsidRPr="00353431">
                <w:rPr>
                  <w:rFonts w:ascii="Arial" w:hAnsi="Arial" w:cs="Arial"/>
                  <w:sz w:val="16"/>
                  <w:szCs w:val="16"/>
                </w:rPr>
                <w:t>The specification used to create this file</w:t>
              </w:r>
            </w:ins>
            <w:del w:id="2702" w:author="Jeff Wootton" w:date="2022-07-12T11:19:00Z">
              <w:r w:rsidR="003713AD" w:rsidRPr="008A2C29" w:rsidDel="00353431">
                <w:rPr>
                  <w:rFonts w:ascii="Arial" w:hAnsi="Arial" w:cs="Arial"/>
                  <w:sz w:val="16"/>
                  <w:szCs w:val="16"/>
                </w:rPr>
                <w:delText>1</w:delText>
              </w:r>
            </w:del>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705FFFFA" w14:textId="1C63D244"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DEC0A84" w14:textId="2C5490B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S100_SupportFileSpecification</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35C249F" w14:textId="0DAAC11C" w:rsidR="003713AD" w:rsidRPr="008A2C29" w:rsidRDefault="003713AD" w:rsidP="003713AD">
            <w:pPr>
              <w:pStyle w:val="NormalWeb"/>
              <w:spacing w:before="60" w:beforeAutospacing="0" w:after="60" w:afterAutospacing="0"/>
              <w:jc w:val="both"/>
              <w:rPr>
                <w:rFonts w:ascii="Arial" w:hAnsi="Arial" w:cs="Arial"/>
                <w:b/>
                <w:bCs/>
                <w:sz w:val="16"/>
                <w:szCs w:val="16"/>
              </w:rPr>
            </w:pPr>
            <w:del w:id="2703" w:author="Jeff Wootton" w:date="2022-07-12T11:25:00Z">
              <w:r w:rsidRPr="008A2C29" w:rsidDel="00353431">
                <w:rPr>
                  <w:rFonts w:ascii="Arial" w:hAnsi="Arial" w:cs="Arial"/>
                  <w:sz w:val="16"/>
                  <w:szCs w:val="16"/>
                </w:rPr>
                <w:delText> </w:delText>
              </w:r>
            </w:del>
            <w:ins w:id="2704" w:author="Jeff Wootton" w:date="2022-07-12T11:25:00Z">
              <w:r w:rsidR="00353431" w:rsidRPr="00353431">
                <w:rPr>
                  <w:rFonts w:ascii="Arial" w:hAnsi="Arial" w:cs="Arial"/>
                  <w:sz w:val="16"/>
                  <w:szCs w:val="16"/>
                </w:rPr>
                <w:t>0..1 multiplicity in S-100 restricted to 1 in S-101</w:t>
              </w:r>
            </w:ins>
          </w:p>
        </w:tc>
      </w:tr>
      <w:tr w:rsidR="00A66719" w:rsidRPr="008A2C29" w14:paraId="0B8B8F0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05B93BF"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dataType</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143FD238" w14:textId="5F4E30D9" w:rsidR="003713AD" w:rsidRPr="008A2C29" w:rsidRDefault="00353431" w:rsidP="00A66719">
            <w:pPr>
              <w:pStyle w:val="NormalWeb"/>
              <w:spacing w:before="60" w:beforeAutospacing="0" w:after="60" w:afterAutospacing="0"/>
              <w:rPr>
                <w:rFonts w:ascii="Arial" w:hAnsi="Arial" w:cs="Arial"/>
                <w:b/>
                <w:bCs/>
                <w:sz w:val="16"/>
                <w:szCs w:val="16"/>
              </w:rPr>
            </w:pPr>
            <w:ins w:id="2705" w:author="Jeff Wootton" w:date="2022-07-12T11:20:00Z">
              <w:r w:rsidRPr="00353431">
                <w:rPr>
                  <w:rFonts w:ascii="Arial" w:hAnsi="Arial" w:cs="Arial"/>
                  <w:sz w:val="16"/>
                  <w:szCs w:val="16"/>
                </w:rPr>
                <w:t>The format of the support file</w:t>
              </w:r>
            </w:ins>
            <w:del w:id="2706" w:author="Jeff Wootton" w:date="2022-07-12T11:20:00Z">
              <w:r w:rsidR="003713AD" w:rsidRPr="008A2C29" w:rsidDel="00353431">
                <w:rPr>
                  <w:rFonts w:ascii="Arial" w:hAnsi="Arial" w:cs="Arial"/>
                  <w:sz w:val="16"/>
                  <w:szCs w:val="16"/>
                </w:rPr>
                <w:delText>1</w:delText>
              </w:r>
            </w:del>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F705AEC" w14:textId="3C86482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A956F7" w14:textId="2C8F809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S100_SupportFileFormat</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8BAA652" w14:textId="5E608D1D" w:rsidR="003713AD" w:rsidRPr="008A2C29" w:rsidRDefault="003713AD" w:rsidP="003713AD">
            <w:pPr>
              <w:pStyle w:val="NormalWeb"/>
              <w:spacing w:before="60" w:beforeAutospacing="0" w:after="60" w:afterAutospacing="0"/>
              <w:ind w:left="448"/>
              <w:jc w:val="both"/>
              <w:rPr>
                <w:rFonts w:ascii="Arial" w:hAnsi="Arial" w:cs="Arial"/>
                <w:b/>
                <w:bCs/>
                <w:sz w:val="16"/>
                <w:szCs w:val="16"/>
              </w:rPr>
            </w:pPr>
          </w:p>
        </w:tc>
      </w:tr>
      <w:tr w:rsidR="00A66719" w:rsidRPr="008A2C29" w14:paraId="2D614B49"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F7B84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lastRenderedPageBreak/>
              <w:t>comment</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365A715" w14:textId="748ECCEB" w:rsidR="003713AD" w:rsidRPr="008A2C29" w:rsidRDefault="00353431" w:rsidP="00A66719">
            <w:pPr>
              <w:pStyle w:val="NormalWeb"/>
              <w:spacing w:before="60" w:beforeAutospacing="0" w:after="60" w:afterAutospacing="0"/>
              <w:rPr>
                <w:rFonts w:ascii="Arial" w:hAnsi="Arial" w:cs="Arial"/>
                <w:b/>
                <w:bCs/>
                <w:sz w:val="16"/>
                <w:szCs w:val="16"/>
              </w:rPr>
            </w:pPr>
            <w:ins w:id="2707" w:author="Jeff Wootton" w:date="2022-07-12T11:21:00Z">
              <w:r w:rsidRPr="00353431">
                <w:rPr>
                  <w:rFonts w:ascii="Arial" w:hAnsi="Arial" w:cs="Arial"/>
                  <w:sz w:val="16"/>
                  <w:szCs w:val="16"/>
                </w:rPr>
                <w:t>Optional comment</w:t>
              </w:r>
            </w:ins>
            <w:del w:id="2708" w:author="Jeff Wootton" w:date="2022-07-12T11:21:00Z">
              <w:r w:rsidR="003713AD" w:rsidRPr="008A2C29" w:rsidDel="00353431">
                <w:rPr>
                  <w:rFonts w:ascii="Arial" w:hAnsi="Arial" w:cs="Arial"/>
                  <w:sz w:val="16"/>
                  <w:szCs w:val="16"/>
                </w:rPr>
                <w:delText>0..1</w:delText>
              </w:r>
            </w:del>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DC78CF2" w14:textId="068BDF8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B77023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CharacterString</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9D042C" w14:textId="1494DB42" w:rsidR="003713AD" w:rsidRPr="008A2C29" w:rsidRDefault="003713AD" w:rsidP="003713AD">
            <w:pPr>
              <w:spacing w:before="60" w:after="60" w:line="240" w:lineRule="auto"/>
              <w:rPr>
                <w:rFonts w:cs="Arial"/>
                <w:sz w:val="16"/>
                <w:szCs w:val="16"/>
                <w:lang w:eastAsia="en-US"/>
              </w:rPr>
            </w:pPr>
            <w:r w:rsidRPr="008A2C29">
              <w:rPr>
                <w:rFonts w:cs="Arial"/>
                <w:sz w:val="16"/>
                <w:szCs w:val="16"/>
                <w:lang w:eastAsia="en-US"/>
              </w:rPr>
              <w:t>Any additional Information</w:t>
            </w:r>
          </w:p>
          <w:p w14:paraId="05B5E00F" w14:textId="7883E203" w:rsidR="003713AD" w:rsidRPr="008A2C29" w:rsidRDefault="003713AD" w:rsidP="003713AD">
            <w:pPr>
              <w:pStyle w:val="NormalWeb"/>
              <w:spacing w:before="60" w:beforeAutospacing="0" w:after="60" w:afterAutospacing="0"/>
              <w:jc w:val="both"/>
              <w:rPr>
                <w:rFonts w:ascii="Arial" w:hAnsi="Arial" w:cs="Arial"/>
                <w:b/>
                <w:bCs/>
                <w:sz w:val="16"/>
                <w:szCs w:val="16"/>
              </w:rPr>
            </w:pPr>
            <w:del w:id="2709" w:author="Thomas Richardson" w:date="2022-06-07T20:58:00Z">
              <w:r w:rsidRPr="008A2C29" w:rsidDel="00B37879">
                <w:rPr>
                  <w:rFonts w:ascii="Arial" w:hAnsi="Arial" w:cs="Arial"/>
                  <w:sz w:val="16"/>
                  <w:szCs w:val="16"/>
                  <w:lang w:eastAsia="en-US"/>
                </w:rPr>
                <w:delText>NATIONAL LANGUAGE enabled</w:delText>
              </w:r>
            </w:del>
          </w:p>
        </w:tc>
      </w:tr>
      <w:tr w:rsidR="00A66719" w:rsidRPr="008A2C29" w14:paraId="41CD974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AD54B06" w14:textId="78E25EA8" w:rsidR="003713AD" w:rsidRPr="008A2C29" w:rsidRDefault="003713AD" w:rsidP="003713AD">
            <w:pPr>
              <w:pStyle w:val="NormalWeb"/>
              <w:spacing w:before="60" w:beforeAutospacing="0" w:after="60" w:afterAutospacing="0"/>
              <w:jc w:val="both"/>
              <w:rPr>
                <w:rFonts w:ascii="Arial" w:hAnsi="Arial" w:cs="Arial"/>
                <w:sz w:val="16"/>
                <w:szCs w:val="16"/>
              </w:rPr>
            </w:pPr>
            <w:proofErr w:type="spellStart"/>
            <w:r w:rsidRPr="008A2C29">
              <w:rPr>
                <w:rFonts w:ascii="Arial" w:hAnsi="Arial" w:cs="Arial"/>
                <w:sz w:val="16"/>
                <w:szCs w:val="16"/>
              </w:rPr>
              <w:t>compressionFlag</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3ABDEE0" w14:textId="39EA3E2F" w:rsidR="003713AD" w:rsidRPr="008A2C29" w:rsidRDefault="00353431" w:rsidP="00A66719">
            <w:pPr>
              <w:pStyle w:val="NormalWeb"/>
              <w:spacing w:before="60" w:beforeAutospacing="0" w:after="60" w:afterAutospacing="0"/>
              <w:rPr>
                <w:rFonts w:ascii="Arial" w:hAnsi="Arial" w:cs="Arial"/>
                <w:sz w:val="16"/>
                <w:szCs w:val="16"/>
              </w:rPr>
            </w:pPr>
            <w:ins w:id="2710" w:author="Jeff Wootton" w:date="2022-07-12T11:21:00Z">
              <w:r w:rsidRPr="00353431">
                <w:rPr>
                  <w:rFonts w:ascii="Arial" w:hAnsi="Arial" w:cs="Arial"/>
                  <w:sz w:val="16"/>
                  <w:szCs w:val="16"/>
                  <w:lang w:val="de-DE"/>
                </w:rPr>
                <w:t>Indicates if the resource is compressed</w:t>
              </w:r>
            </w:ins>
            <w:del w:id="2711" w:author="Jeff Wootton" w:date="2022-07-12T11:21:00Z">
              <w:r w:rsidR="003713AD" w:rsidRPr="008A2C29" w:rsidDel="00353431">
                <w:rPr>
                  <w:rFonts w:ascii="Arial" w:hAnsi="Arial" w:cs="Arial"/>
                  <w:sz w:val="16"/>
                  <w:szCs w:val="16"/>
                </w:rPr>
                <w:delText>1</w:delText>
              </w:r>
            </w:del>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3920BF9" w14:textId="3F0A4D0D"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4E205B5" w14:textId="2B9F8FBE"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Boolean</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1CAA7D" w14:textId="77777777" w:rsidR="003713AD" w:rsidRPr="008A2C29" w:rsidRDefault="003713AD" w:rsidP="003713AD">
            <w:pPr>
              <w:snapToGrid w:val="0"/>
              <w:spacing w:before="60" w:after="60" w:line="240" w:lineRule="auto"/>
              <w:jc w:val="left"/>
              <w:rPr>
                <w:rFonts w:cs="Arial"/>
                <w:sz w:val="16"/>
                <w:szCs w:val="16"/>
              </w:rPr>
            </w:pPr>
            <w:r w:rsidRPr="008A2C29">
              <w:rPr>
                <w:rFonts w:cs="Arial"/>
                <w:i/>
                <w:sz w:val="16"/>
                <w:szCs w:val="16"/>
              </w:rPr>
              <w:t>True</w:t>
            </w:r>
            <w:r w:rsidRPr="008A2C29">
              <w:rPr>
                <w:rFonts w:cs="Arial"/>
                <w:sz w:val="16"/>
                <w:szCs w:val="16"/>
              </w:rPr>
              <w:t xml:space="preserve"> indicates a compressed resource</w:t>
            </w:r>
          </w:p>
          <w:p w14:paraId="3E01B7B6" w14:textId="49C5505B"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i/>
                <w:sz w:val="16"/>
                <w:szCs w:val="16"/>
              </w:rPr>
              <w:t>False</w:t>
            </w:r>
            <w:r w:rsidRPr="008A2C29">
              <w:rPr>
                <w:rFonts w:ascii="Arial" w:hAnsi="Arial" w:cs="Arial"/>
                <w:sz w:val="16"/>
                <w:szCs w:val="16"/>
              </w:rPr>
              <w:t xml:space="preserve"> indicates an uncompressed resource</w:t>
            </w:r>
          </w:p>
        </w:tc>
      </w:tr>
      <w:tr w:rsidR="00A66719" w:rsidRPr="008A2C29" w14:paraId="149121A3"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91ECF7" w14:textId="1770A226"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digitalSignatureReference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3C711B" w14:textId="2A41F654" w:rsidR="003713AD" w:rsidRPr="008A2C29" w:rsidRDefault="00353431" w:rsidP="00A66719">
            <w:pPr>
              <w:pStyle w:val="NormalWeb"/>
              <w:spacing w:before="60" w:beforeAutospacing="0" w:after="60" w:afterAutospacing="0"/>
              <w:rPr>
                <w:rFonts w:ascii="Arial" w:hAnsi="Arial" w:cs="Arial"/>
                <w:sz w:val="16"/>
                <w:szCs w:val="16"/>
              </w:rPr>
            </w:pPr>
            <w:ins w:id="2712" w:author="Jeff Wootton" w:date="2022-07-12T11:22:00Z">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ins>
            <w:proofErr w:type="spellEnd"/>
            <w:del w:id="2713" w:author="Jeff Wootton" w:date="2022-07-12T11:22:00Z">
              <w:r w:rsidR="003713AD" w:rsidRPr="008A2C29" w:rsidDel="00353431">
                <w:rPr>
                  <w:rFonts w:ascii="Arial" w:hAnsi="Arial" w:cs="Arial"/>
                  <w:sz w:val="16"/>
                  <w:szCs w:val="16"/>
                </w:rPr>
                <w:delText>1</w:delText>
              </w:r>
            </w:del>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6CC0D8B" w14:textId="093AC8DD" w:rsidR="003713AD" w:rsidRPr="008A2C29" w:rsidRDefault="003713AD" w:rsidP="003713AD">
            <w:pPr>
              <w:pStyle w:val="NormalWeb"/>
              <w:spacing w:before="60" w:beforeAutospacing="0" w:after="60" w:afterAutospacing="0"/>
              <w:jc w:val="center"/>
              <w:rPr>
                <w:rFonts w:ascii="Arial" w:hAnsi="Arial" w:cs="Arial"/>
                <w:b/>
                <w:bCs/>
                <w:sz w:val="16"/>
                <w:szCs w:val="16"/>
              </w:rPr>
            </w:pPr>
            <w:del w:id="2714" w:author="Thomas Richardson" w:date="2022-06-07T20:59:00Z">
              <w:r w:rsidRPr="008A2C29" w:rsidDel="00F04A01">
                <w:rPr>
                  <w:rFonts w:ascii="Arial" w:hAnsi="Arial" w:cs="Arial"/>
                  <w:sz w:val="16"/>
                  <w:szCs w:val="16"/>
                </w:rPr>
                <w:delText>0..</w:delText>
              </w:r>
            </w:del>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D308D8D" w14:textId="193DCFC1" w:rsidR="003713AD" w:rsidRPr="008A2C29" w:rsidRDefault="003713AD" w:rsidP="003713AD">
            <w:pPr>
              <w:snapToGrid w:val="0"/>
              <w:spacing w:before="60" w:after="60" w:line="240" w:lineRule="auto"/>
              <w:jc w:val="left"/>
              <w:rPr>
                <w:rFonts w:cs="Arial"/>
                <w:sz w:val="16"/>
                <w:szCs w:val="16"/>
              </w:rPr>
            </w:pPr>
            <w:ins w:id="2715" w:author="Thomas Richardson" w:date="2022-06-07T20:59:00Z">
              <w:r w:rsidRPr="008A2C29">
                <w:rPr>
                  <w:rFonts w:cs="Arial"/>
                  <w:sz w:val="16"/>
                  <w:szCs w:val="16"/>
                </w:rPr>
                <w:t>S100_DigitalSignatureReference</w:t>
              </w:r>
            </w:ins>
            <w:r>
              <w:rPr>
                <w:rFonts w:cs="Arial"/>
                <w:sz w:val="16"/>
                <w:szCs w:val="16"/>
              </w:rPr>
              <w:t xml:space="preserve"> </w:t>
            </w:r>
            <w:ins w:id="2716" w:author="Thomas Richardson" w:date="2022-06-07T20:59:00Z">
              <w:r w:rsidRPr="008A2C29">
                <w:rPr>
                  <w:rFonts w:cs="Arial"/>
                  <w:sz w:val="16"/>
                  <w:szCs w:val="16"/>
                </w:rPr>
                <w:t>(see Part 15)</w:t>
              </w:r>
            </w:ins>
            <w:del w:id="2717" w:author="Thomas Richardson" w:date="2022-06-07T20:59:00Z">
              <w:r w:rsidRPr="008A2C29" w:rsidDel="00E12629">
                <w:rPr>
                  <w:rFonts w:cs="Arial"/>
                  <w:sz w:val="16"/>
                  <w:szCs w:val="16"/>
                </w:rPr>
                <w:delText>S100_DigitalSignature</w:delText>
              </w:r>
            </w:del>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B31DF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20A41E68"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EC437B1"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digitalSignatureValue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8995418" w14:textId="2A6B1B2F" w:rsidR="003713AD" w:rsidRPr="008A2C29" w:rsidRDefault="00353431" w:rsidP="00A66719">
            <w:pPr>
              <w:pStyle w:val="NormalWeb"/>
              <w:spacing w:before="60" w:beforeAutospacing="0" w:after="60" w:afterAutospacing="0"/>
              <w:rPr>
                <w:rFonts w:ascii="Arial" w:hAnsi="Arial" w:cs="Arial"/>
                <w:b/>
                <w:bCs/>
                <w:sz w:val="16"/>
                <w:szCs w:val="16"/>
              </w:rPr>
            </w:pPr>
            <w:ins w:id="2718" w:author="Jeff Wootton" w:date="2022-07-12T11:22:00Z">
              <w:r w:rsidRPr="00353431">
                <w:rPr>
                  <w:rFonts w:ascii="Arial" w:hAnsi="Arial" w:cs="Arial"/>
                  <w:sz w:val="16"/>
                  <w:szCs w:val="16"/>
                </w:rPr>
                <w:t>Value derived from the digital signature</w:t>
              </w:r>
            </w:ins>
            <w:del w:id="2719" w:author="Jeff Wootton" w:date="2022-07-12T11:22:00Z">
              <w:r w:rsidR="003713AD" w:rsidRPr="008A2C29" w:rsidDel="00353431">
                <w:rPr>
                  <w:rFonts w:ascii="Arial" w:hAnsi="Arial" w:cs="Arial"/>
                  <w:sz w:val="16"/>
                  <w:szCs w:val="16"/>
                </w:rPr>
                <w:delText>1..*</w:delText>
              </w:r>
            </w:del>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3C11E8" w14:textId="235F2E21" w:rsidR="003713AD" w:rsidRPr="008A2C29" w:rsidRDefault="003713AD" w:rsidP="003713AD">
            <w:pPr>
              <w:pStyle w:val="NormalWeb"/>
              <w:spacing w:before="60" w:beforeAutospacing="0" w:after="60" w:afterAutospacing="0"/>
              <w:jc w:val="center"/>
              <w:rPr>
                <w:rFonts w:ascii="Arial" w:hAnsi="Arial" w:cs="Arial"/>
                <w:bCs/>
                <w:sz w:val="16"/>
                <w:szCs w:val="16"/>
              </w:rPr>
            </w:pPr>
            <w:ins w:id="2720" w:author="Thomas Richardson" w:date="2022-06-07T21:00:00Z">
              <w:r w:rsidRPr="008A2C29">
                <w:rPr>
                  <w:rFonts w:ascii="Arial" w:hAnsi="Arial" w:cs="Arial"/>
                  <w:sz w:val="16"/>
                  <w:szCs w:val="16"/>
                </w:rPr>
                <w:t>1..*</w:t>
              </w:r>
            </w:ins>
            <w:del w:id="2721" w:author="Thomas Richardson" w:date="2022-06-07T21:00:00Z">
              <w:r w:rsidRPr="008A2C29" w:rsidDel="00F44609">
                <w:rPr>
                  <w:rFonts w:ascii="Arial" w:hAnsi="Arial" w:cs="Arial"/>
                  <w:sz w:val="16"/>
                  <w:szCs w:val="16"/>
                </w:rPr>
                <w:delText>1</w:delText>
              </w:r>
            </w:del>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87CE6A" w14:textId="5DDD2AA4"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S100_DigitalSignatureValue</w:t>
            </w:r>
            <w:ins w:id="2722" w:author="Thomas Richardson" w:date="2022-06-07T21:00:00Z">
              <w:r w:rsidRPr="008A2C29">
                <w:rPr>
                  <w:rFonts w:ascii="Arial" w:hAnsi="Arial" w:cs="Arial"/>
                  <w:sz w:val="16"/>
                  <w:szCs w:val="16"/>
                </w:rPr>
                <w:t xml:space="preserve"> (see Part 15)</w:t>
              </w:r>
            </w:ins>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346E13B" w14:textId="4B44A9F6"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The value resulting from application of </w:t>
            </w:r>
            <w:proofErr w:type="spellStart"/>
            <w:r w:rsidRPr="008A2C29">
              <w:rPr>
                <w:rFonts w:cs="Arial"/>
                <w:sz w:val="16"/>
                <w:szCs w:val="16"/>
              </w:rPr>
              <w:t>digitalSignatureReference</w:t>
            </w:r>
            <w:proofErr w:type="spellEnd"/>
          </w:p>
          <w:p w14:paraId="4906B03E" w14:textId="0F1C2FA8"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Implemented as the digital signature format specifi</w:t>
            </w:r>
            <w:r>
              <w:rPr>
                <w:rFonts w:ascii="Arial" w:hAnsi="Arial" w:cs="Arial"/>
                <w:sz w:val="16"/>
                <w:szCs w:val="16"/>
              </w:rPr>
              <w:t>ed in S-100 Part 15</w:t>
            </w:r>
            <w:del w:id="2723" w:author="Thomas Richardson" w:date="2022-06-07T21:00:00Z">
              <w:r w:rsidRPr="008A2C29" w:rsidDel="0006155B">
                <w:rPr>
                  <w:rFonts w:ascii="Arial" w:hAnsi="Arial" w:cs="Arial"/>
                  <w:bCs/>
                  <w:sz w:val="16"/>
                  <w:szCs w:val="16"/>
                </w:rPr>
                <w:delText>0..1 multiplicity in S-100 restricted to 1 in S-101</w:delText>
              </w:r>
            </w:del>
          </w:p>
        </w:tc>
      </w:tr>
      <w:tr w:rsidR="00A66719" w:rsidRPr="008A2C29" w14:paraId="6198B17F"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75FC049" w14:textId="5C0CB861"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defaultLocale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F608B1C" w14:textId="22AEEC38" w:rsidR="003713AD" w:rsidRPr="008A2C29" w:rsidRDefault="00353431" w:rsidP="00A66719">
            <w:pPr>
              <w:pStyle w:val="NormalWeb"/>
              <w:spacing w:before="60" w:beforeAutospacing="0" w:after="60" w:afterAutospacing="0"/>
              <w:rPr>
                <w:rFonts w:ascii="Arial" w:hAnsi="Arial" w:cs="Arial"/>
                <w:sz w:val="16"/>
                <w:szCs w:val="16"/>
              </w:rPr>
            </w:pPr>
            <w:ins w:id="2724" w:author="Jeff Wootton" w:date="2022-07-12T11:23:00Z">
              <w:r w:rsidRPr="00353431">
                <w:rPr>
                  <w:rFonts w:ascii="Arial" w:hAnsi="Arial" w:cs="Arial"/>
                  <w:sz w:val="16"/>
                  <w:szCs w:val="16"/>
                </w:rPr>
                <w:t>Default language and character set used in the support file</w:t>
              </w:r>
            </w:ins>
            <w:del w:id="2725" w:author="Jeff Wootton" w:date="2022-07-12T11:23:00Z">
              <w:r w:rsidR="003713AD" w:rsidRPr="008A2C29" w:rsidDel="00353431">
                <w:rPr>
                  <w:rFonts w:ascii="Arial" w:hAnsi="Arial" w:cs="Arial"/>
                  <w:sz w:val="16"/>
                  <w:szCs w:val="16"/>
                </w:rPr>
                <w:delText>0..1</w:delText>
              </w:r>
            </w:del>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57BCE" w14:textId="1579605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42B3E05" w14:textId="1D77B5BA" w:rsidR="003713AD" w:rsidRPr="008A2C29" w:rsidRDefault="003713AD" w:rsidP="003713AD">
            <w:pPr>
              <w:pStyle w:val="NormalWeb"/>
              <w:spacing w:before="60" w:beforeAutospacing="0" w:after="60" w:afterAutospacing="0"/>
              <w:rPr>
                <w:rFonts w:ascii="Arial" w:hAnsi="Arial" w:cs="Arial"/>
                <w:i/>
                <w:sz w:val="16"/>
                <w:szCs w:val="16"/>
              </w:rPr>
            </w:pPr>
            <w:proofErr w:type="spellStart"/>
            <w:r w:rsidRPr="008A2C29">
              <w:rPr>
                <w:rFonts w:ascii="Arial" w:hAnsi="Arial" w:cs="Arial"/>
                <w:sz w:val="16"/>
                <w:szCs w:val="16"/>
              </w:rPr>
              <w:t>PT_Locale</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9F6F16E" w14:textId="173D16B7"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A support file is expected to use only one </w:t>
            </w:r>
            <w:ins w:id="2726" w:author="Jeff Wootton" w:date="2022-07-12T11:33:00Z">
              <w:r w:rsidR="00353431">
                <w:rPr>
                  <w:rFonts w:cs="Arial"/>
                  <w:sz w:val="16"/>
                  <w:szCs w:val="16"/>
                </w:rPr>
                <w:t xml:space="preserve">as </w:t>
              </w:r>
            </w:ins>
            <w:r w:rsidRPr="008A2C29">
              <w:rPr>
                <w:rFonts w:cs="Arial"/>
                <w:sz w:val="16"/>
                <w:szCs w:val="16"/>
              </w:rPr>
              <w:t>locale</w:t>
            </w:r>
            <w:del w:id="2727" w:author="Jeff Wootton" w:date="2022-07-12T11:33:00Z">
              <w:r w:rsidRPr="008A2C29" w:rsidDel="00353431">
                <w:rPr>
                  <w:rFonts w:cs="Arial"/>
                  <w:sz w:val="16"/>
                  <w:szCs w:val="16"/>
                </w:rPr>
                <w:delText xml:space="preserve">, </w:delText>
              </w:r>
            </w:del>
            <w:ins w:id="2728" w:author="Jeff Wootton" w:date="2022-07-12T11:33:00Z">
              <w:r w:rsidR="00353431">
                <w:rPr>
                  <w:rFonts w:cs="Arial"/>
                  <w:sz w:val="16"/>
                  <w:szCs w:val="16"/>
                </w:rPr>
                <w:t>.</w:t>
              </w:r>
              <w:r w:rsidR="00353431" w:rsidRPr="008A2C29">
                <w:rPr>
                  <w:rFonts w:cs="Arial"/>
                  <w:sz w:val="16"/>
                  <w:szCs w:val="16"/>
                </w:rPr>
                <w:t xml:space="preserve"> </w:t>
              </w:r>
            </w:ins>
            <w:del w:id="2729" w:author="Jeff Wootton" w:date="2022-07-12T11:33:00Z">
              <w:r w:rsidRPr="008A2C29" w:rsidDel="00353431">
                <w:rPr>
                  <w:rFonts w:cs="Arial"/>
                  <w:sz w:val="16"/>
                  <w:szCs w:val="16"/>
                </w:rPr>
                <w:delText>because other</w:delText>
              </w:r>
            </w:del>
            <w:ins w:id="2730" w:author="Jeff Wootton" w:date="2022-07-12T11:33:00Z">
              <w:r w:rsidR="00353431">
                <w:rPr>
                  <w:rFonts w:cs="Arial"/>
                  <w:sz w:val="16"/>
                  <w:szCs w:val="16"/>
                </w:rPr>
                <w:t>Additional support</w:t>
              </w:r>
            </w:ins>
            <w:r w:rsidRPr="008A2C29">
              <w:rPr>
                <w:rFonts w:cs="Arial"/>
                <w:sz w:val="16"/>
                <w:szCs w:val="16"/>
              </w:rPr>
              <w:t xml:space="preserve"> files can be created for other </w:t>
            </w:r>
            <w:del w:id="2731" w:author="Jeff Wootton" w:date="2022-07-12T11:33:00Z">
              <w:r w:rsidRPr="008A2C29" w:rsidDel="00353431">
                <w:rPr>
                  <w:rFonts w:cs="Arial"/>
                  <w:sz w:val="16"/>
                  <w:szCs w:val="16"/>
                </w:rPr>
                <w:delText>languages</w:delText>
              </w:r>
            </w:del>
            <w:ins w:id="2732" w:author="Jeff Wootton" w:date="2022-07-12T11:33:00Z">
              <w:r w:rsidR="00353431">
                <w:rPr>
                  <w:rFonts w:cs="Arial"/>
                  <w:sz w:val="16"/>
                  <w:szCs w:val="16"/>
                </w:rPr>
                <w:t>locales</w:t>
              </w:r>
            </w:ins>
          </w:p>
        </w:tc>
      </w:tr>
      <w:tr w:rsidR="00A66719" w:rsidRPr="008A2C29" w14:paraId="5431AB96"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5B92A47" w14:textId="6B538979"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supportedResource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B97A628" w14:textId="1DC271A1" w:rsidR="003713AD" w:rsidRPr="008A2C29" w:rsidRDefault="00353431" w:rsidP="00A66719">
            <w:pPr>
              <w:pStyle w:val="NormalWeb"/>
              <w:spacing w:before="60" w:beforeAutospacing="0" w:after="60" w:afterAutospacing="0"/>
              <w:rPr>
                <w:rFonts w:ascii="Arial" w:hAnsi="Arial" w:cs="Arial"/>
                <w:sz w:val="16"/>
                <w:szCs w:val="16"/>
              </w:rPr>
            </w:pPr>
            <w:ins w:id="2733" w:author="Jeff Wootton" w:date="2022-07-12T11:23:00Z">
              <w:r w:rsidRPr="00353431">
                <w:rPr>
                  <w:rFonts w:ascii="Arial" w:hAnsi="Arial" w:cs="Arial"/>
                  <w:sz w:val="16"/>
                  <w:szCs w:val="16"/>
                </w:rPr>
                <w:t>Identifier of the resource supported by this support file</w:t>
              </w:r>
            </w:ins>
            <w:del w:id="2734" w:author="Jeff Wootton" w:date="2022-07-12T11:23:00Z">
              <w:r w:rsidR="003713AD" w:rsidRPr="008A2C29" w:rsidDel="00353431">
                <w:rPr>
                  <w:rFonts w:ascii="Arial" w:hAnsi="Arial" w:cs="Arial"/>
                  <w:sz w:val="16"/>
                  <w:szCs w:val="16"/>
                </w:rPr>
                <w:delText>0..*</w:delText>
              </w:r>
            </w:del>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CE277F" w14:textId="6C718D7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6CDFA3E" w14:textId="605EB419"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CharacterString</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70604D4" w14:textId="4269AFF7"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Conventions for identifiers are still to be developed and will be defined later</w:t>
            </w:r>
          </w:p>
        </w:tc>
      </w:tr>
      <w:tr w:rsidR="00A66719" w:rsidRPr="008A2C29" w14:paraId="1275806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BC8B95" w14:textId="69D3E332"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resourcePurpose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243DBE0" w14:textId="47C1A64D" w:rsidR="003713AD" w:rsidRPr="008A2C29" w:rsidRDefault="00353431" w:rsidP="00A66719">
            <w:pPr>
              <w:pStyle w:val="NormalWeb"/>
              <w:spacing w:before="60" w:beforeAutospacing="0" w:after="60" w:afterAutospacing="0"/>
              <w:rPr>
                <w:rFonts w:ascii="Arial" w:hAnsi="Arial" w:cs="Arial"/>
                <w:sz w:val="16"/>
                <w:szCs w:val="16"/>
              </w:rPr>
            </w:pPr>
            <w:ins w:id="2735" w:author="Jeff Wootton" w:date="2022-07-12T11:23:00Z">
              <w:r w:rsidRPr="00353431">
                <w:rPr>
                  <w:rFonts w:ascii="Arial" w:hAnsi="Arial" w:cs="Arial"/>
                  <w:sz w:val="16"/>
                  <w:szCs w:val="16"/>
                </w:rPr>
                <w:t>The purpose of the supporting resource</w:t>
              </w:r>
            </w:ins>
            <w:del w:id="2736" w:author="Jeff Wootton" w:date="2022-07-12T11:23:00Z">
              <w:r w:rsidR="003713AD" w:rsidRPr="008A2C29" w:rsidDel="00353431">
                <w:rPr>
                  <w:rFonts w:ascii="Arial" w:hAnsi="Arial" w:cs="Arial"/>
                  <w:sz w:val="16"/>
                  <w:szCs w:val="16"/>
                </w:rPr>
                <w:delText>0..1</w:delText>
              </w:r>
            </w:del>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56E6E3" w14:textId="5B4E1B3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E44305" w14:textId="1161CED2"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S100_ResourcePurpose</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FEBE545" w14:textId="3CC2F65A"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Identifies how the supporting resource is used</w:t>
            </w:r>
          </w:p>
        </w:tc>
      </w:tr>
    </w:tbl>
    <w:p w14:paraId="532F3420" w14:textId="77777777" w:rsidR="00E73EDF" w:rsidRPr="00774650" w:rsidRDefault="00E73EDF" w:rsidP="00C128E3">
      <w:pPr>
        <w:spacing w:after="0" w:line="240" w:lineRule="auto"/>
      </w:pPr>
    </w:p>
    <w:p w14:paraId="42C8F530" w14:textId="327301A3" w:rsidR="008D2619" w:rsidRPr="00774650" w:rsidRDefault="008D2619" w:rsidP="00E035EC">
      <w:pPr>
        <w:spacing w:after="120" w:line="240" w:lineRule="auto"/>
      </w:pPr>
      <w:r w:rsidRPr="00774650">
        <w:t xml:space="preserve">NOTE: The optional S-100 field </w:t>
      </w:r>
      <w:proofErr w:type="spellStart"/>
      <w:r w:rsidRPr="00774650">
        <w:rPr>
          <w:i/>
        </w:rPr>
        <w:t>otherDataTypeDescription</w:t>
      </w:r>
      <w:proofErr w:type="spellEnd"/>
      <w:r w:rsidRPr="00774650">
        <w:t xml:space="preserve"> is not allowed in S-101.</w:t>
      </w:r>
    </w:p>
    <w:p w14:paraId="54EFA03E" w14:textId="1CD6A9B1" w:rsidR="00E73EDF" w:rsidRPr="00774650" w:rsidRDefault="00E4720B" w:rsidP="00E035EC">
      <w:pPr>
        <w:pStyle w:val="Heading4"/>
        <w:keepLines/>
        <w:tabs>
          <w:tab w:val="clear" w:pos="940"/>
          <w:tab w:val="clear" w:pos="1140"/>
          <w:tab w:val="clear" w:pos="1360"/>
          <w:tab w:val="left" w:pos="993"/>
        </w:tabs>
        <w:spacing w:before="120" w:after="120" w:line="240" w:lineRule="auto"/>
        <w:ind w:left="993" w:hanging="993"/>
      </w:pPr>
      <w:r w:rsidRPr="00774650">
        <w:t>S100</w:t>
      </w:r>
      <w:r w:rsidR="007653F1" w:rsidRPr="00774650">
        <w:t>_Support</w:t>
      </w:r>
      <w:r w:rsidR="00190F85" w:rsidRPr="00774650">
        <w:t>File</w:t>
      </w:r>
      <w:r w:rsidR="007653F1" w:rsidRPr="00774650">
        <w:t>Format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9"/>
        <w:gridCol w:w="12"/>
        <w:gridCol w:w="3053"/>
        <w:gridCol w:w="3544"/>
        <w:gridCol w:w="850"/>
        <w:gridCol w:w="5670"/>
      </w:tblGrid>
      <w:tr w:rsidR="00353431" w:rsidRPr="00774650" w14:paraId="1865EFAF" w14:textId="77777777" w:rsidTr="00353431">
        <w:trPr>
          <w:cantSplit/>
        </w:trPr>
        <w:tc>
          <w:tcPr>
            <w:tcW w:w="1149" w:type="dxa"/>
            <w:shd w:val="clear" w:color="auto" w:fill="D9D9D9" w:themeFill="background1" w:themeFillShade="D9"/>
          </w:tcPr>
          <w:p w14:paraId="07E34497"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Role Name</w:t>
            </w:r>
          </w:p>
        </w:tc>
        <w:tc>
          <w:tcPr>
            <w:tcW w:w="3065" w:type="dxa"/>
            <w:gridSpan w:val="2"/>
            <w:shd w:val="clear" w:color="auto" w:fill="D9D9D9" w:themeFill="background1" w:themeFillShade="D9"/>
          </w:tcPr>
          <w:p w14:paraId="34CB1512"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Name</w:t>
            </w:r>
          </w:p>
        </w:tc>
        <w:tc>
          <w:tcPr>
            <w:tcW w:w="3544" w:type="dxa"/>
            <w:shd w:val="clear" w:color="auto" w:fill="D9D9D9" w:themeFill="background1" w:themeFillShade="D9"/>
          </w:tcPr>
          <w:p w14:paraId="6DF4209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0" w:type="dxa"/>
            <w:shd w:val="clear" w:color="auto" w:fill="D9D9D9" w:themeFill="background1" w:themeFillShade="D9"/>
          </w:tcPr>
          <w:p w14:paraId="49922A06" w14:textId="72389CAD"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670" w:type="dxa"/>
            <w:shd w:val="clear" w:color="auto" w:fill="D9D9D9" w:themeFill="background1" w:themeFillShade="D9"/>
          </w:tcPr>
          <w:p w14:paraId="7E6233B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DFC50F4" w14:textId="77777777" w:rsidTr="0050482B">
        <w:trPr>
          <w:trHeight w:val="263"/>
        </w:trPr>
        <w:tc>
          <w:tcPr>
            <w:tcW w:w="1149" w:type="dxa"/>
          </w:tcPr>
          <w:p w14:paraId="19A8D316" w14:textId="00DF8D97" w:rsidR="00D85821" w:rsidRPr="0076198D" w:rsidRDefault="00D85821" w:rsidP="00C128E3">
            <w:pPr>
              <w:keepNext/>
              <w:keepLines/>
              <w:suppressAutoHyphens/>
              <w:snapToGrid w:val="0"/>
              <w:spacing w:before="60" w:after="60" w:line="240" w:lineRule="auto"/>
              <w:rPr>
                <w:b/>
                <w:bCs/>
                <w:sz w:val="16"/>
                <w:szCs w:val="16"/>
                <w:lang w:eastAsia="ar-SA"/>
              </w:rPr>
            </w:pPr>
            <w:r w:rsidRPr="0076198D">
              <w:rPr>
                <w:sz w:val="16"/>
                <w:szCs w:val="16"/>
                <w:lang w:eastAsia="ar-SA"/>
              </w:rPr>
              <w:t>Enumeration</w:t>
            </w:r>
          </w:p>
        </w:tc>
        <w:tc>
          <w:tcPr>
            <w:tcW w:w="3065" w:type="dxa"/>
            <w:gridSpan w:val="2"/>
          </w:tcPr>
          <w:p w14:paraId="7CB6A38B" w14:textId="49A81FB0"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S100_SupportFileFormat</w:t>
            </w:r>
          </w:p>
        </w:tc>
        <w:tc>
          <w:tcPr>
            <w:tcW w:w="3544" w:type="dxa"/>
          </w:tcPr>
          <w:p w14:paraId="05AD0050" w14:textId="1B478D55"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The format used for the support file</w:t>
            </w:r>
          </w:p>
        </w:tc>
        <w:tc>
          <w:tcPr>
            <w:tcW w:w="850" w:type="dxa"/>
          </w:tcPr>
          <w:p w14:paraId="58F1B76E" w14:textId="77777777"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670" w:type="dxa"/>
          </w:tcPr>
          <w:p w14:paraId="2532192B" w14:textId="0D6EE08E"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 xml:space="preserve">Values listed in S-100 Part </w:t>
            </w:r>
            <w:ins w:id="2737" w:author="Thomas Richardson" w:date="2022-05-23T22:27:00Z">
              <w:r w:rsidR="00C16466">
                <w:rPr>
                  <w:sz w:val="16"/>
                  <w:szCs w:val="16"/>
                  <w:lang w:eastAsia="ar-SA"/>
                </w:rPr>
                <w:t>17</w:t>
              </w:r>
            </w:ins>
            <w:del w:id="2738" w:author="Thomas Richardson" w:date="2022-05-23T22:27:00Z">
              <w:r w:rsidRPr="00774650" w:rsidDel="00C16466">
                <w:rPr>
                  <w:sz w:val="16"/>
                  <w:szCs w:val="16"/>
                  <w:lang w:eastAsia="ar-SA"/>
                </w:rPr>
                <w:delText>4a</w:delText>
              </w:r>
            </w:del>
            <w:r w:rsidRPr="00774650">
              <w:rPr>
                <w:sz w:val="16"/>
                <w:szCs w:val="16"/>
                <w:lang w:eastAsia="ar-SA"/>
              </w:rPr>
              <w:t xml:space="preserve"> but not mentioned in this table are not allowed</w:t>
            </w:r>
          </w:p>
        </w:tc>
      </w:tr>
      <w:tr w:rsidR="00D85821" w:rsidRPr="00774650" w14:paraId="50BBAE01" w14:textId="77777777" w:rsidTr="0050482B">
        <w:trPr>
          <w:trHeight w:val="263"/>
        </w:trPr>
        <w:tc>
          <w:tcPr>
            <w:tcW w:w="1149" w:type="dxa"/>
          </w:tcPr>
          <w:p w14:paraId="23BA5B5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Value</w:t>
            </w:r>
          </w:p>
        </w:tc>
        <w:tc>
          <w:tcPr>
            <w:tcW w:w="3065" w:type="dxa"/>
            <w:gridSpan w:val="2"/>
          </w:tcPr>
          <w:p w14:paraId="3F4DC828"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ASCII</w:t>
            </w:r>
          </w:p>
        </w:tc>
        <w:tc>
          <w:tcPr>
            <w:tcW w:w="3544" w:type="dxa"/>
          </w:tcPr>
          <w:p w14:paraId="260473EF" w14:textId="24C9478D" w:rsidR="00D85821" w:rsidRPr="00774650" w:rsidRDefault="00C65466" w:rsidP="00C128E3">
            <w:pPr>
              <w:keepNext/>
              <w:keepLines/>
              <w:suppressAutoHyphens/>
              <w:snapToGrid w:val="0"/>
              <w:spacing w:before="60" w:after="60" w:line="240" w:lineRule="auto"/>
              <w:rPr>
                <w:b/>
                <w:bCs/>
                <w:sz w:val="16"/>
                <w:szCs w:val="16"/>
                <w:lang w:eastAsia="ar-SA"/>
              </w:rPr>
            </w:pPr>
            <w:ins w:id="2739" w:author="Thomas Richardson" w:date="2022-05-23T22:29:00Z">
              <w:r>
                <w:rPr>
                  <w:sz w:val="16"/>
                  <w:szCs w:val="16"/>
                </w:rPr>
                <w:t>UTF-8 text excluding control codes</w:t>
              </w:r>
            </w:ins>
          </w:p>
        </w:tc>
        <w:tc>
          <w:tcPr>
            <w:tcW w:w="850" w:type="dxa"/>
          </w:tcPr>
          <w:p w14:paraId="13E063A8" w14:textId="44A1DA4E" w:rsidR="00D85821" w:rsidRPr="00E035EC" w:rsidRDefault="00C16466" w:rsidP="00C128E3">
            <w:pPr>
              <w:keepNext/>
              <w:keepLines/>
              <w:suppressAutoHyphens/>
              <w:snapToGrid w:val="0"/>
              <w:spacing w:before="60" w:after="60" w:line="240" w:lineRule="auto"/>
              <w:jc w:val="center"/>
              <w:rPr>
                <w:bCs/>
                <w:sz w:val="16"/>
                <w:szCs w:val="16"/>
                <w:lang w:eastAsia="ar-SA"/>
              </w:rPr>
            </w:pPr>
            <w:ins w:id="2740" w:author="Thomas Richardson" w:date="2022-05-23T22:27:00Z">
              <w:r w:rsidRPr="00E035EC">
                <w:rPr>
                  <w:bCs/>
                  <w:sz w:val="16"/>
                  <w:szCs w:val="16"/>
                  <w:lang w:eastAsia="ar-SA"/>
                </w:rPr>
                <w:t>1</w:t>
              </w:r>
            </w:ins>
          </w:p>
        </w:tc>
        <w:tc>
          <w:tcPr>
            <w:tcW w:w="5670" w:type="dxa"/>
          </w:tcPr>
          <w:p w14:paraId="375EF3CC"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Text</w:t>
            </w:r>
          </w:p>
        </w:tc>
      </w:tr>
      <w:tr w:rsidR="00353431" w:rsidRPr="00774650" w14:paraId="5DB244E7" w14:textId="77777777" w:rsidTr="0050482B">
        <w:trPr>
          <w:trHeight w:val="263"/>
          <w:ins w:id="2741" w:author="Thomas Richardson" w:date="2022-05-23T22:27:00Z"/>
        </w:trPr>
        <w:tc>
          <w:tcPr>
            <w:tcW w:w="1161" w:type="dxa"/>
            <w:gridSpan w:val="2"/>
          </w:tcPr>
          <w:p w14:paraId="288FF748" w14:textId="7017F2F8" w:rsidR="00AD1F36" w:rsidRPr="00774650" w:rsidRDefault="00AD1F36" w:rsidP="00C128E3">
            <w:pPr>
              <w:suppressAutoHyphens/>
              <w:snapToGrid w:val="0"/>
              <w:spacing w:before="60" w:after="60" w:line="240" w:lineRule="auto"/>
              <w:rPr>
                <w:ins w:id="2742" w:author="Thomas Richardson" w:date="2022-05-23T22:27:00Z"/>
                <w:sz w:val="16"/>
                <w:szCs w:val="16"/>
                <w:lang w:eastAsia="ar-SA"/>
              </w:rPr>
            </w:pPr>
            <w:ins w:id="2743" w:author="Thomas Richardson" w:date="2022-05-23T22:27:00Z">
              <w:r w:rsidRPr="00774650">
                <w:rPr>
                  <w:sz w:val="16"/>
                  <w:szCs w:val="16"/>
                  <w:lang w:eastAsia="ar-SA"/>
                </w:rPr>
                <w:t>Value</w:t>
              </w:r>
            </w:ins>
          </w:p>
        </w:tc>
        <w:tc>
          <w:tcPr>
            <w:tcW w:w="3053" w:type="dxa"/>
          </w:tcPr>
          <w:p w14:paraId="360E4020" w14:textId="69733E1B" w:rsidR="00AD1F36" w:rsidRPr="00774650" w:rsidRDefault="0000300D" w:rsidP="00C128E3">
            <w:pPr>
              <w:suppressAutoHyphens/>
              <w:snapToGrid w:val="0"/>
              <w:spacing w:before="60" w:after="60" w:line="240" w:lineRule="auto"/>
              <w:rPr>
                <w:ins w:id="2744" w:author="Thomas Richardson" w:date="2022-05-23T22:27:00Z"/>
                <w:sz w:val="16"/>
                <w:szCs w:val="16"/>
                <w:lang w:eastAsia="ar-SA"/>
              </w:rPr>
            </w:pPr>
            <w:ins w:id="2745" w:author="Thomas Richardson" w:date="2022-05-23T22:28:00Z">
              <w:r>
                <w:rPr>
                  <w:sz w:val="16"/>
                  <w:szCs w:val="16"/>
                  <w:lang w:eastAsia="ar-SA"/>
                </w:rPr>
                <w:t>JPEG2000</w:t>
              </w:r>
            </w:ins>
          </w:p>
        </w:tc>
        <w:tc>
          <w:tcPr>
            <w:tcW w:w="3544" w:type="dxa"/>
          </w:tcPr>
          <w:p w14:paraId="5BBEE397" w14:textId="40B0DC07" w:rsidR="00AD1F36" w:rsidRPr="00774650" w:rsidRDefault="0012173A" w:rsidP="00C128E3">
            <w:pPr>
              <w:suppressAutoHyphens/>
              <w:snapToGrid w:val="0"/>
              <w:spacing w:before="60" w:after="60" w:line="240" w:lineRule="auto"/>
              <w:rPr>
                <w:ins w:id="2746" w:author="Thomas Richardson" w:date="2022-05-23T22:27:00Z"/>
                <w:b/>
                <w:bCs/>
                <w:sz w:val="16"/>
                <w:szCs w:val="16"/>
                <w:lang w:eastAsia="ar-SA"/>
              </w:rPr>
            </w:pPr>
            <w:ins w:id="2747" w:author="Thomas Richardson" w:date="2022-05-23T22:29:00Z">
              <w:r>
                <w:rPr>
                  <w:sz w:val="16"/>
                  <w:szCs w:val="16"/>
                </w:rPr>
                <w:t>JPEG2000 format</w:t>
              </w:r>
            </w:ins>
          </w:p>
        </w:tc>
        <w:tc>
          <w:tcPr>
            <w:tcW w:w="850" w:type="dxa"/>
          </w:tcPr>
          <w:p w14:paraId="452DFB23" w14:textId="6BFDAD56" w:rsidR="00AD1F36" w:rsidRPr="00E035EC" w:rsidRDefault="00AD1F36" w:rsidP="00C128E3">
            <w:pPr>
              <w:suppressAutoHyphens/>
              <w:snapToGrid w:val="0"/>
              <w:spacing w:before="60" w:after="60" w:line="240" w:lineRule="auto"/>
              <w:jc w:val="center"/>
              <w:rPr>
                <w:ins w:id="2748" w:author="Thomas Richardson" w:date="2022-05-23T22:27:00Z"/>
                <w:sz w:val="16"/>
                <w:szCs w:val="16"/>
                <w:lang w:eastAsia="ar-SA"/>
              </w:rPr>
            </w:pPr>
            <w:ins w:id="2749" w:author="Thomas Richardson" w:date="2022-05-23T22:27:00Z">
              <w:r w:rsidRPr="00E035EC">
                <w:rPr>
                  <w:sz w:val="16"/>
                  <w:szCs w:val="16"/>
                  <w:lang w:eastAsia="ar-SA"/>
                </w:rPr>
                <w:t>2</w:t>
              </w:r>
            </w:ins>
          </w:p>
        </w:tc>
        <w:tc>
          <w:tcPr>
            <w:tcW w:w="5670" w:type="dxa"/>
          </w:tcPr>
          <w:p w14:paraId="10083B0B" w14:textId="4CDA0B0D" w:rsidR="00AD1F36" w:rsidRPr="00774650" w:rsidRDefault="006B30F3" w:rsidP="00C128E3">
            <w:pPr>
              <w:suppressAutoHyphens/>
              <w:snapToGrid w:val="0"/>
              <w:spacing w:before="60" w:after="60" w:line="240" w:lineRule="auto"/>
              <w:rPr>
                <w:ins w:id="2750" w:author="Thomas Richardson" w:date="2022-05-23T22:27:00Z"/>
                <w:b/>
                <w:bCs/>
                <w:sz w:val="16"/>
                <w:szCs w:val="16"/>
                <w:lang w:eastAsia="ar-SA"/>
              </w:rPr>
            </w:pPr>
            <w:ins w:id="2751" w:author="Thomas Richardson" w:date="2022-05-23T22:29:00Z">
              <w:r>
                <w:rPr>
                  <w:sz w:val="16"/>
                  <w:szCs w:val="16"/>
                </w:rPr>
                <w:t>ISO 15444</w:t>
              </w:r>
            </w:ins>
          </w:p>
        </w:tc>
      </w:tr>
      <w:tr w:rsidR="00D85821" w:rsidRPr="00774650" w14:paraId="70044369" w14:textId="77777777" w:rsidTr="0050482B">
        <w:trPr>
          <w:trHeight w:val="263"/>
        </w:trPr>
        <w:tc>
          <w:tcPr>
            <w:tcW w:w="1149" w:type="dxa"/>
          </w:tcPr>
          <w:p w14:paraId="4B0F2E7C"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65" w:type="dxa"/>
            <w:gridSpan w:val="2"/>
          </w:tcPr>
          <w:p w14:paraId="207727E3"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HTML</w:t>
            </w:r>
          </w:p>
        </w:tc>
        <w:tc>
          <w:tcPr>
            <w:tcW w:w="3544" w:type="dxa"/>
          </w:tcPr>
          <w:p w14:paraId="1641E4F7" w14:textId="09993C71" w:rsidR="00D85821" w:rsidRPr="00774650" w:rsidRDefault="00F63B7C" w:rsidP="00C128E3">
            <w:pPr>
              <w:suppressAutoHyphens/>
              <w:snapToGrid w:val="0"/>
              <w:spacing w:before="60" w:after="60" w:line="240" w:lineRule="auto"/>
              <w:rPr>
                <w:b/>
                <w:bCs/>
                <w:sz w:val="16"/>
                <w:szCs w:val="16"/>
                <w:lang w:eastAsia="ar-SA"/>
              </w:rPr>
            </w:pPr>
            <w:ins w:id="2752" w:author="Thomas Richardson" w:date="2022-05-23T22:29:00Z">
              <w:r>
                <w:rPr>
                  <w:sz w:val="16"/>
                  <w:szCs w:val="16"/>
                </w:rPr>
                <w:t xml:space="preserve">Hypertext </w:t>
              </w:r>
              <w:proofErr w:type="spellStart"/>
              <w:r>
                <w:rPr>
                  <w:sz w:val="16"/>
                  <w:szCs w:val="16"/>
                </w:rPr>
                <w:t>Markup</w:t>
              </w:r>
              <w:proofErr w:type="spellEnd"/>
              <w:r>
                <w:rPr>
                  <w:sz w:val="16"/>
                  <w:szCs w:val="16"/>
                </w:rPr>
                <w:t xml:space="preserve"> Language</w:t>
              </w:r>
            </w:ins>
          </w:p>
        </w:tc>
        <w:tc>
          <w:tcPr>
            <w:tcW w:w="850" w:type="dxa"/>
          </w:tcPr>
          <w:p w14:paraId="78F9A5BA" w14:textId="787AE602" w:rsidR="00D85821" w:rsidRPr="00E035EC" w:rsidRDefault="00AD1F36" w:rsidP="00C128E3">
            <w:pPr>
              <w:suppressAutoHyphens/>
              <w:snapToGrid w:val="0"/>
              <w:spacing w:before="60" w:after="60" w:line="240" w:lineRule="auto"/>
              <w:jc w:val="center"/>
              <w:rPr>
                <w:sz w:val="16"/>
                <w:szCs w:val="16"/>
                <w:lang w:eastAsia="ar-SA"/>
              </w:rPr>
            </w:pPr>
            <w:ins w:id="2753" w:author="Thomas Richardson" w:date="2022-05-23T22:27:00Z">
              <w:r w:rsidRPr="00E035EC">
                <w:rPr>
                  <w:sz w:val="16"/>
                  <w:szCs w:val="16"/>
                  <w:lang w:eastAsia="ar-SA"/>
                </w:rPr>
                <w:t>3</w:t>
              </w:r>
            </w:ins>
          </w:p>
        </w:tc>
        <w:tc>
          <w:tcPr>
            <w:tcW w:w="5670" w:type="dxa"/>
          </w:tcPr>
          <w:p w14:paraId="707267C7" w14:textId="77777777" w:rsidR="00D85821" w:rsidRPr="00774650" w:rsidRDefault="00D85821" w:rsidP="00C128E3">
            <w:pPr>
              <w:suppressAutoHyphens/>
              <w:snapToGrid w:val="0"/>
              <w:spacing w:before="60" w:after="60" w:line="240" w:lineRule="auto"/>
              <w:rPr>
                <w:b/>
                <w:bCs/>
                <w:sz w:val="16"/>
                <w:szCs w:val="16"/>
                <w:lang w:eastAsia="ar-SA"/>
              </w:rPr>
            </w:pPr>
          </w:p>
        </w:tc>
      </w:tr>
      <w:tr w:rsidR="00D85821" w:rsidRPr="00774650" w14:paraId="5ECA6155" w14:textId="77777777" w:rsidTr="0050482B">
        <w:trPr>
          <w:trHeight w:val="289"/>
        </w:trPr>
        <w:tc>
          <w:tcPr>
            <w:tcW w:w="1149" w:type="dxa"/>
          </w:tcPr>
          <w:p w14:paraId="6E9B18BD"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65" w:type="dxa"/>
            <w:gridSpan w:val="2"/>
          </w:tcPr>
          <w:p w14:paraId="4F1105C4"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XML</w:t>
            </w:r>
          </w:p>
        </w:tc>
        <w:tc>
          <w:tcPr>
            <w:tcW w:w="3544" w:type="dxa"/>
          </w:tcPr>
          <w:p w14:paraId="5B171AD3" w14:textId="08510DBC" w:rsidR="00D85821" w:rsidRPr="00774650" w:rsidRDefault="007A7788" w:rsidP="00C128E3">
            <w:pPr>
              <w:suppressAutoHyphens/>
              <w:snapToGrid w:val="0"/>
              <w:spacing w:before="60" w:after="60" w:line="240" w:lineRule="auto"/>
              <w:rPr>
                <w:b/>
                <w:bCs/>
                <w:sz w:val="16"/>
                <w:szCs w:val="16"/>
                <w:lang w:eastAsia="ar-SA"/>
              </w:rPr>
            </w:pPr>
            <w:ins w:id="2754" w:author="Thomas Richardson" w:date="2022-05-23T22:29:00Z">
              <w:r>
                <w:rPr>
                  <w:sz w:val="16"/>
                  <w:szCs w:val="16"/>
                </w:rPr>
                <w:t xml:space="preserve">Extensible </w:t>
              </w:r>
              <w:proofErr w:type="spellStart"/>
              <w:r>
                <w:rPr>
                  <w:sz w:val="16"/>
                  <w:szCs w:val="16"/>
                </w:rPr>
                <w:t>Markup</w:t>
              </w:r>
              <w:proofErr w:type="spellEnd"/>
              <w:r>
                <w:rPr>
                  <w:sz w:val="16"/>
                  <w:szCs w:val="16"/>
                </w:rPr>
                <w:t xml:space="preserve"> Language</w:t>
              </w:r>
            </w:ins>
          </w:p>
        </w:tc>
        <w:tc>
          <w:tcPr>
            <w:tcW w:w="850" w:type="dxa"/>
          </w:tcPr>
          <w:p w14:paraId="206CFCB4" w14:textId="163D93F3" w:rsidR="00D85821" w:rsidRPr="00E035EC" w:rsidRDefault="00AD1F36" w:rsidP="00C128E3">
            <w:pPr>
              <w:suppressAutoHyphens/>
              <w:snapToGrid w:val="0"/>
              <w:spacing w:before="60" w:after="60" w:line="240" w:lineRule="auto"/>
              <w:jc w:val="center"/>
              <w:rPr>
                <w:bCs/>
                <w:sz w:val="16"/>
                <w:szCs w:val="16"/>
                <w:lang w:eastAsia="ar-SA"/>
              </w:rPr>
            </w:pPr>
            <w:ins w:id="2755" w:author="Thomas Richardson" w:date="2022-05-23T22:27:00Z">
              <w:r w:rsidRPr="00E035EC">
                <w:rPr>
                  <w:bCs/>
                  <w:sz w:val="16"/>
                  <w:szCs w:val="16"/>
                  <w:lang w:eastAsia="ar-SA"/>
                </w:rPr>
                <w:t>4</w:t>
              </w:r>
            </w:ins>
          </w:p>
        </w:tc>
        <w:tc>
          <w:tcPr>
            <w:tcW w:w="5670" w:type="dxa"/>
          </w:tcPr>
          <w:p w14:paraId="4B50333C" w14:textId="77777777" w:rsidR="00D85821" w:rsidRPr="00774650" w:rsidRDefault="00D85821" w:rsidP="00C128E3">
            <w:pPr>
              <w:suppressAutoHyphens/>
              <w:snapToGrid w:val="0"/>
              <w:spacing w:before="60" w:after="60" w:line="240" w:lineRule="auto"/>
              <w:rPr>
                <w:b/>
                <w:bCs/>
                <w:sz w:val="16"/>
                <w:szCs w:val="16"/>
                <w:lang w:eastAsia="ar-SA"/>
              </w:rPr>
            </w:pPr>
          </w:p>
        </w:tc>
      </w:tr>
      <w:tr w:rsidR="00D85821" w:rsidRPr="00774650" w14:paraId="0E728F03" w14:textId="77777777" w:rsidTr="0050482B">
        <w:trPr>
          <w:trHeight w:val="289"/>
        </w:trPr>
        <w:tc>
          <w:tcPr>
            <w:tcW w:w="1149" w:type="dxa"/>
          </w:tcPr>
          <w:p w14:paraId="1504E03C"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65" w:type="dxa"/>
            <w:gridSpan w:val="2"/>
          </w:tcPr>
          <w:p w14:paraId="771B15EA" w14:textId="00F16953"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TIFF</w:t>
            </w:r>
          </w:p>
        </w:tc>
        <w:tc>
          <w:tcPr>
            <w:tcW w:w="3544" w:type="dxa"/>
          </w:tcPr>
          <w:p w14:paraId="6524B415" w14:textId="580533B2" w:rsidR="00D85821" w:rsidRPr="00774650" w:rsidRDefault="00190F8F" w:rsidP="00E035EC">
            <w:pPr>
              <w:tabs>
                <w:tab w:val="left" w:pos="877"/>
              </w:tabs>
              <w:suppressAutoHyphens/>
              <w:snapToGrid w:val="0"/>
              <w:spacing w:before="60" w:after="60" w:line="240" w:lineRule="auto"/>
              <w:rPr>
                <w:b/>
                <w:bCs/>
                <w:sz w:val="16"/>
                <w:szCs w:val="16"/>
                <w:lang w:eastAsia="ar-SA"/>
              </w:rPr>
            </w:pPr>
            <w:ins w:id="2756" w:author="Thomas Richardson" w:date="2022-05-23T22:29:00Z">
              <w:r>
                <w:rPr>
                  <w:sz w:val="16"/>
                  <w:szCs w:val="16"/>
                </w:rPr>
                <w:t>Tagged Image File Format</w:t>
              </w:r>
            </w:ins>
          </w:p>
        </w:tc>
        <w:tc>
          <w:tcPr>
            <w:tcW w:w="850" w:type="dxa"/>
          </w:tcPr>
          <w:p w14:paraId="4C1D700E" w14:textId="4E26D39F" w:rsidR="00D85821" w:rsidRPr="00E035EC" w:rsidRDefault="00F75878" w:rsidP="00C128E3">
            <w:pPr>
              <w:suppressAutoHyphens/>
              <w:snapToGrid w:val="0"/>
              <w:spacing w:before="60" w:after="60" w:line="240" w:lineRule="auto"/>
              <w:jc w:val="center"/>
              <w:rPr>
                <w:bCs/>
                <w:sz w:val="16"/>
                <w:szCs w:val="16"/>
                <w:lang w:eastAsia="ar-SA"/>
              </w:rPr>
            </w:pPr>
            <w:ins w:id="2757" w:author="Thomas Richardson" w:date="2022-05-23T22:28:00Z">
              <w:r w:rsidRPr="00E035EC">
                <w:rPr>
                  <w:bCs/>
                  <w:sz w:val="16"/>
                  <w:szCs w:val="16"/>
                  <w:lang w:eastAsia="ar-SA"/>
                </w:rPr>
                <w:t>7</w:t>
              </w:r>
            </w:ins>
          </w:p>
        </w:tc>
        <w:tc>
          <w:tcPr>
            <w:tcW w:w="5670" w:type="dxa"/>
          </w:tcPr>
          <w:p w14:paraId="3814BBBA" w14:textId="77777777" w:rsidR="00D85821" w:rsidRPr="00774650" w:rsidRDefault="00D85821" w:rsidP="00C128E3">
            <w:pPr>
              <w:suppressAutoHyphens/>
              <w:snapToGrid w:val="0"/>
              <w:spacing w:before="60" w:after="60" w:line="240" w:lineRule="auto"/>
              <w:rPr>
                <w:b/>
                <w:bCs/>
                <w:sz w:val="16"/>
                <w:szCs w:val="16"/>
                <w:lang w:eastAsia="ar-SA"/>
              </w:rPr>
            </w:pPr>
          </w:p>
        </w:tc>
      </w:tr>
      <w:tr w:rsidR="00353431" w:rsidRPr="00774650" w:rsidDel="00F75878" w14:paraId="56A24FC0" w14:textId="77777777" w:rsidTr="0050482B">
        <w:trPr>
          <w:trHeight w:val="289"/>
          <w:del w:id="2758" w:author="Thomas Richardson" w:date="2022-05-23T22:28:00Z"/>
        </w:trPr>
        <w:tc>
          <w:tcPr>
            <w:tcW w:w="1161" w:type="dxa"/>
            <w:gridSpan w:val="2"/>
          </w:tcPr>
          <w:p w14:paraId="0DA5FDED" w14:textId="75C8A9CA" w:rsidR="00D85821" w:rsidRPr="00774650" w:rsidDel="00F75878" w:rsidRDefault="00D85821" w:rsidP="00C128E3">
            <w:pPr>
              <w:suppressAutoHyphens/>
              <w:snapToGrid w:val="0"/>
              <w:spacing w:before="60" w:after="60" w:line="240" w:lineRule="auto"/>
              <w:rPr>
                <w:del w:id="2759" w:author="Thomas Richardson" w:date="2022-05-23T22:28:00Z"/>
                <w:sz w:val="16"/>
                <w:szCs w:val="16"/>
                <w:lang w:eastAsia="ar-SA"/>
              </w:rPr>
            </w:pPr>
            <w:del w:id="2760" w:author="Thomas Richardson" w:date="2022-05-23T22:28:00Z">
              <w:r w:rsidRPr="00774650" w:rsidDel="00F75878">
                <w:rPr>
                  <w:sz w:val="16"/>
                  <w:szCs w:val="16"/>
                  <w:lang w:eastAsia="ar-SA"/>
                </w:rPr>
                <w:delText>Value</w:delText>
              </w:r>
            </w:del>
          </w:p>
        </w:tc>
        <w:tc>
          <w:tcPr>
            <w:tcW w:w="3053" w:type="dxa"/>
          </w:tcPr>
          <w:p w14:paraId="340B1CD4" w14:textId="185D5D01" w:rsidR="00D85821" w:rsidRPr="00774650" w:rsidDel="00F75878" w:rsidRDefault="00D85821" w:rsidP="00C128E3">
            <w:pPr>
              <w:suppressAutoHyphens/>
              <w:snapToGrid w:val="0"/>
              <w:spacing w:before="60" w:after="60" w:line="240" w:lineRule="auto"/>
              <w:rPr>
                <w:del w:id="2761" w:author="Thomas Richardson" w:date="2022-05-23T22:28:00Z"/>
                <w:sz w:val="16"/>
                <w:szCs w:val="16"/>
                <w:lang w:eastAsia="ar-SA"/>
              </w:rPr>
            </w:pPr>
            <w:del w:id="2762" w:author="Thomas Richardson" w:date="2022-05-23T22:28:00Z">
              <w:r w:rsidRPr="00774650" w:rsidDel="00F75878">
                <w:rPr>
                  <w:sz w:val="16"/>
                  <w:szCs w:val="16"/>
                  <w:lang w:eastAsia="ar-SA"/>
                </w:rPr>
                <w:delText>XSLT</w:delText>
              </w:r>
            </w:del>
          </w:p>
        </w:tc>
        <w:tc>
          <w:tcPr>
            <w:tcW w:w="3544" w:type="dxa"/>
          </w:tcPr>
          <w:p w14:paraId="295DCB0B" w14:textId="50C5A7DC" w:rsidR="00D85821" w:rsidRPr="00774650" w:rsidDel="00F75878" w:rsidRDefault="00D85821" w:rsidP="00C128E3">
            <w:pPr>
              <w:suppressAutoHyphens/>
              <w:snapToGrid w:val="0"/>
              <w:spacing w:before="60" w:after="60" w:line="240" w:lineRule="auto"/>
              <w:rPr>
                <w:del w:id="2763" w:author="Thomas Richardson" w:date="2022-05-23T22:28:00Z"/>
                <w:b/>
                <w:bCs/>
                <w:sz w:val="16"/>
                <w:szCs w:val="16"/>
                <w:lang w:eastAsia="ar-SA"/>
              </w:rPr>
            </w:pPr>
          </w:p>
        </w:tc>
        <w:tc>
          <w:tcPr>
            <w:tcW w:w="850" w:type="dxa"/>
          </w:tcPr>
          <w:p w14:paraId="0E4334E9" w14:textId="3810D95C" w:rsidR="00D85821" w:rsidRPr="00774650" w:rsidDel="00F75878" w:rsidRDefault="00D85821" w:rsidP="00C128E3">
            <w:pPr>
              <w:suppressAutoHyphens/>
              <w:snapToGrid w:val="0"/>
              <w:spacing w:before="60" w:after="60" w:line="240" w:lineRule="auto"/>
              <w:jc w:val="center"/>
              <w:rPr>
                <w:del w:id="2764" w:author="Thomas Richardson" w:date="2022-05-23T22:28:00Z"/>
                <w:sz w:val="16"/>
                <w:szCs w:val="16"/>
                <w:lang w:eastAsia="ar-SA"/>
              </w:rPr>
            </w:pPr>
          </w:p>
        </w:tc>
        <w:tc>
          <w:tcPr>
            <w:tcW w:w="5670" w:type="dxa"/>
          </w:tcPr>
          <w:p w14:paraId="2A3D1263" w14:textId="796F5F62" w:rsidR="00D85821" w:rsidRPr="00774650" w:rsidDel="00F75878" w:rsidRDefault="00D85821" w:rsidP="00C128E3">
            <w:pPr>
              <w:suppressAutoHyphens/>
              <w:snapToGrid w:val="0"/>
              <w:spacing w:before="60" w:after="60" w:line="240" w:lineRule="auto"/>
              <w:rPr>
                <w:del w:id="2765" w:author="Thomas Richardson" w:date="2022-05-23T22:28:00Z"/>
                <w:b/>
                <w:bCs/>
                <w:sz w:val="16"/>
                <w:szCs w:val="16"/>
                <w:lang w:eastAsia="ar-SA"/>
              </w:rPr>
            </w:pPr>
          </w:p>
        </w:tc>
      </w:tr>
    </w:tbl>
    <w:p w14:paraId="5BE521A8" w14:textId="77777777" w:rsidR="00E73EDF" w:rsidRPr="00774650" w:rsidRDefault="00E73EDF" w:rsidP="00E035EC">
      <w:pPr>
        <w:spacing w:after="0" w:line="240" w:lineRule="auto"/>
      </w:pPr>
    </w:p>
    <w:p w14:paraId="00491362" w14:textId="767B557E" w:rsidR="00E73EDF" w:rsidRPr="00774650" w:rsidRDefault="007653F1" w:rsidP="00E035EC">
      <w:pPr>
        <w:pStyle w:val="Heading4"/>
        <w:tabs>
          <w:tab w:val="clear" w:pos="940"/>
          <w:tab w:val="clear" w:pos="1140"/>
          <w:tab w:val="clear" w:pos="1360"/>
          <w:tab w:val="left" w:pos="993"/>
        </w:tabs>
        <w:spacing w:before="120" w:after="120" w:line="240" w:lineRule="auto"/>
        <w:ind w:left="993" w:hanging="993"/>
      </w:pPr>
      <w:r w:rsidRPr="00774650">
        <w:t>S100_</w:t>
      </w:r>
      <w:del w:id="2766" w:author="Thomas Richardson" w:date="2022-05-23T22:26:00Z">
        <w:r w:rsidRPr="00774650" w:rsidDel="009F7A34">
          <w:delText>SupportFilePurpose</w:delText>
        </w:r>
      </w:del>
      <w:ins w:id="2767" w:author="Thomas Richardson" w:date="2022-05-23T22:26:00Z">
        <w:r w:rsidR="009F7A34" w:rsidRPr="00774650">
          <w:t>SupportFile</w:t>
        </w:r>
        <w:r w:rsidR="009F7A34">
          <w:t>RevisionStatus</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5821" w:rsidRPr="00774650" w14:paraId="181E4795" w14:textId="77777777" w:rsidTr="00353431">
        <w:trPr>
          <w:cantSplit/>
        </w:trPr>
        <w:tc>
          <w:tcPr>
            <w:tcW w:w="1159" w:type="dxa"/>
            <w:shd w:val="clear" w:color="auto" w:fill="D9D9D9" w:themeFill="background1" w:themeFillShade="D9"/>
          </w:tcPr>
          <w:p w14:paraId="0E7958EB"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Role Name</w:t>
            </w:r>
          </w:p>
        </w:tc>
        <w:tc>
          <w:tcPr>
            <w:tcW w:w="3070" w:type="dxa"/>
            <w:shd w:val="clear" w:color="auto" w:fill="D9D9D9" w:themeFill="background1" w:themeFillShade="D9"/>
          </w:tcPr>
          <w:p w14:paraId="6054D955"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Name</w:t>
            </w:r>
          </w:p>
        </w:tc>
        <w:tc>
          <w:tcPr>
            <w:tcW w:w="3529" w:type="dxa"/>
            <w:shd w:val="clear" w:color="auto" w:fill="D9D9D9" w:themeFill="background1" w:themeFillShade="D9"/>
          </w:tcPr>
          <w:p w14:paraId="32226F4C"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0" w:type="dxa"/>
            <w:shd w:val="clear" w:color="auto" w:fill="D9D9D9" w:themeFill="background1" w:themeFillShade="D9"/>
          </w:tcPr>
          <w:p w14:paraId="6E14855B" w14:textId="1B4078A0" w:rsidR="00D85821" w:rsidRPr="00774650" w:rsidRDefault="00D85821" w:rsidP="00C128E3">
            <w:pPr>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726" w:type="dxa"/>
            <w:shd w:val="clear" w:color="auto" w:fill="D9D9D9" w:themeFill="background1" w:themeFillShade="D9"/>
          </w:tcPr>
          <w:p w14:paraId="36B6A680"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BCE59E6" w14:textId="77777777" w:rsidTr="00353431">
        <w:tc>
          <w:tcPr>
            <w:tcW w:w="1159" w:type="dxa"/>
          </w:tcPr>
          <w:p w14:paraId="5CACD2C1" w14:textId="136053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Enumeration</w:t>
            </w:r>
          </w:p>
        </w:tc>
        <w:tc>
          <w:tcPr>
            <w:tcW w:w="3070" w:type="dxa"/>
          </w:tcPr>
          <w:p w14:paraId="6D1E15B8" w14:textId="5DB27A15" w:rsidR="00D85821" w:rsidRPr="00774650" w:rsidRDefault="00D85821" w:rsidP="007B4FED">
            <w:pPr>
              <w:suppressAutoHyphens/>
              <w:snapToGrid w:val="0"/>
              <w:spacing w:before="60" w:after="60" w:line="240" w:lineRule="auto"/>
              <w:rPr>
                <w:b/>
                <w:bCs/>
                <w:sz w:val="16"/>
                <w:szCs w:val="16"/>
                <w:lang w:eastAsia="ar-SA"/>
              </w:rPr>
            </w:pPr>
            <w:r w:rsidRPr="00774650">
              <w:rPr>
                <w:sz w:val="16"/>
                <w:szCs w:val="16"/>
                <w:lang w:eastAsia="ar-SA"/>
              </w:rPr>
              <w:t>S100_</w:t>
            </w:r>
            <w:del w:id="2768" w:author="Teh Stand" w:date="2022-06-14T09:30:00Z">
              <w:r w:rsidRPr="00774650" w:rsidDel="007B4FED">
                <w:rPr>
                  <w:sz w:val="16"/>
                  <w:szCs w:val="16"/>
                  <w:lang w:eastAsia="ar-SA"/>
                </w:rPr>
                <w:delText>SupportFilePurpose</w:delText>
              </w:r>
            </w:del>
            <w:ins w:id="2769" w:author="Teh Stand" w:date="2022-06-14T09:30:00Z">
              <w:r w:rsidR="007B4FED" w:rsidRPr="00774650">
                <w:rPr>
                  <w:sz w:val="16"/>
                  <w:szCs w:val="16"/>
                  <w:lang w:eastAsia="ar-SA"/>
                </w:rPr>
                <w:t>SupportFile</w:t>
              </w:r>
              <w:r w:rsidR="007B4FED">
                <w:rPr>
                  <w:sz w:val="16"/>
                  <w:szCs w:val="16"/>
                  <w:lang w:eastAsia="ar-SA"/>
                </w:rPr>
                <w:t>RevisionStatus</w:t>
              </w:r>
            </w:ins>
          </w:p>
        </w:tc>
        <w:tc>
          <w:tcPr>
            <w:tcW w:w="3529" w:type="dxa"/>
          </w:tcPr>
          <w:p w14:paraId="36342B5B"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The reason for inclusion of the support file in this exchange set</w:t>
            </w:r>
          </w:p>
        </w:tc>
        <w:tc>
          <w:tcPr>
            <w:tcW w:w="850" w:type="dxa"/>
          </w:tcPr>
          <w:p w14:paraId="0A70111D" w14:textId="77777777" w:rsidR="00D85821" w:rsidRPr="00774650" w:rsidRDefault="00D85821" w:rsidP="00C128E3">
            <w:pPr>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726" w:type="dxa"/>
          </w:tcPr>
          <w:p w14:paraId="1371B235"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w:t>
            </w:r>
          </w:p>
        </w:tc>
      </w:tr>
      <w:tr w:rsidR="00D85821" w:rsidRPr="00774650" w14:paraId="00144D92" w14:textId="77777777" w:rsidTr="00353431">
        <w:tc>
          <w:tcPr>
            <w:tcW w:w="1159" w:type="dxa"/>
          </w:tcPr>
          <w:p w14:paraId="065B7A5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E710E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new</w:t>
            </w:r>
          </w:p>
        </w:tc>
        <w:tc>
          <w:tcPr>
            <w:tcW w:w="3529" w:type="dxa"/>
          </w:tcPr>
          <w:p w14:paraId="52428B77"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is new</w:t>
            </w:r>
          </w:p>
        </w:tc>
        <w:tc>
          <w:tcPr>
            <w:tcW w:w="850" w:type="dxa"/>
          </w:tcPr>
          <w:p w14:paraId="5DED2C6B" w14:textId="47E74400" w:rsidR="00D85821" w:rsidRPr="00E035EC" w:rsidRDefault="0010513F" w:rsidP="00C128E3">
            <w:pPr>
              <w:suppressAutoHyphens/>
              <w:snapToGrid w:val="0"/>
              <w:spacing w:before="60" w:after="60" w:line="240" w:lineRule="auto"/>
              <w:jc w:val="center"/>
              <w:rPr>
                <w:bCs/>
                <w:sz w:val="16"/>
                <w:szCs w:val="16"/>
                <w:lang w:eastAsia="ar-SA"/>
              </w:rPr>
            </w:pPr>
            <w:ins w:id="2770" w:author="Thomas Richardson" w:date="2022-05-23T22:25:00Z">
              <w:r w:rsidRPr="00E035EC">
                <w:rPr>
                  <w:bCs/>
                  <w:sz w:val="16"/>
                  <w:szCs w:val="16"/>
                  <w:lang w:eastAsia="ar-SA"/>
                </w:rPr>
                <w:t>1</w:t>
              </w:r>
            </w:ins>
          </w:p>
        </w:tc>
        <w:tc>
          <w:tcPr>
            <w:tcW w:w="5726" w:type="dxa"/>
          </w:tcPr>
          <w:p w14:paraId="6F71E969" w14:textId="40966A90"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new file</w:t>
            </w:r>
          </w:p>
        </w:tc>
      </w:tr>
      <w:tr w:rsidR="00D85821" w:rsidRPr="00774650" w14:paraId="5C6A2A51" w14:textId="77777777" w:rsidTr="00353431">
        <w:tc>
          <w:tcPr>
            <w:tcW w:w="1159" w:type="dxa"/>
          </w:tcPr>
          <w:p w14:paraId="25F08739"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lastRenderedPageBreak/>
              <w:t>Value</w:t>
            </w:r>
          </w:p>
        </w:tc>
        <w:tc>
          <w:tcPr>
            <w:tcW w:w="3070" w:type="dxa"/>
          </w:tcPr>
          <w:p w14:paraId="17805D7E"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replacement</w:t>
            </w:r>
          </w:p>
        </w:tc>
        <w:tc>
          <w:tcPr>
            <w:tcW w:w="3529" w:type="dxa"/>
          </w:tcPr>
          <w:p w14:paraId="328F6C56"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replaces an existing file</w:t>
            </w:r>
          </w:p>
        </w:tc>
        <w:tc>
          <w:tcPr>
            <w:tcW w:w="850" w:type="dxa"/>
          </w:tcPr>
          <w:p w14:paraId="433BF69C" w14:textId="0AF7AA1E" w:rsidR="00D85821" w:rsidRPr="00E035EC" w:rsidRDefault="0010513F" w:rsidP="00C128E3">
            <w:pPr>
              <w:suppressAutoHyphens/>
              <w:snapToGrid w:val="0"/>
              <w:spacing w:before="60" w:after="60" w:line="240" w:lineRule="auto"/>
              <w:jc w:val="center"/>
              <w:rPr>
                <w:bCs/>
                <w:sz w:val="16"/>
                <w:szCs w:val="16"/>
                <w:lang w:eastAsia="ar-SA"/>
              </w:rPr>
            </w:pPr>
            <w:ins w:id="2771" w:author="Thomas Richardson" w:date="2022-05-23T22:25:00Z">
              <w:r w:rsidRPr="00E035EC">
                <w:rPr>
                  <w:bCs/>
                  <w:sz w:val="16"/>
                  <w:szCs w:val="16"/>
                  <w:lang w:eastAsia="ar-SA"/>
                </w:rPr>
                <w:t>2</w:t>
              </w:r>
            </w:ins>
          </w:p>
        </w:tc>
        <w:tc>
          <w:tcPr>
            <w:tcW w:w="5726" w:type="dxa"/>
          </w:tcPr>
          <w:p w14:paraId="6F66F8F8"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replacement for a file of the same name</w:t>
            </w:r>
          </w:p>
        </w:tc>
      </w:tr>
      <w:tr w:rsidR="00D85821" w:rsidRPr="00774650" w14:paraId="4327A958" w14:textId="77777777" w:rsidTr="00353431">
        <w:tc>
          <w:tcPr>
            <w:tcW w:w="1159" w:type="dxa"/>
          </w:tcPr>
          <w:p w14:paraId="6FE658BD"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2E739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deletion</w:t>
            </w:r>
          </w:p>
        </w:tc>
        <w:tc>
          <w:tcPr>
            <w:tcW w:w="3529" w:type="dxa"/>
          </w:tcPr>
          <w:p w14:paraId="2B92103E"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Deletes an existing file</w:t>
            </w:r>
          </w:p>
        </w:tc>
        <w:tc>
          <w:tcPr>
            <w:tcW w:w="850" w:type="dxa"/>
          </w:tcPr>
          <w:p w14:paraId="1D85DCB0" w14:textId="5402DB41" w:rsidR="00D85821" w:rsidRPr="00E035EC" w:rsidRDefault="0010513F" w:rsidP="00C128E3">
            <w:pPr>
              <w:suppressAutoHyphens/>
              <w:snapToGrid w:val="0"/>
              <w:spacing w:before="60" w:after="60" w:line="240" w:lineRule="auto"/>
              <w:jc w:val="center"/>
              <w:rPr>
                <w:bCs/>
                <w:sz w:val="16"/>
                <w:szCs w:val="16"/>
                <w:lang w:eastAsia="ar-SA"/>
              </w:rPr>
            </w:pPr>
            <w:ins w:id="2772" w:author="Thomas Richardson" w:date="2022-05-23T22:25:00Z">
              <w:r w:rsidRPr="00E035EC">
                <w:rPr>
                  <w:bCs/>
                  <w:sz w:val="16"/>
                  <w:szCs w:val="16"/>
                  <w:lang w:eastAsia="ar-SA"/>
                </w:rPr>
                <w:t>3</w:t>
              </w:r>
            </w:ins>
          </w:p>
        </w:tc>
        <w:tc>
          <w:tcPr>
            <w:tcW w:w="5726" w:type="dxa"/>
          </w:tcPr>
          <w:p w14:paraId="6CE25D71"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deletion of a file of that name</w:t>
            </w:r>
          </w:p>
        </w:tc>
      </w:tr>
    </w:tbl>
    <w:p w14:paraId="63986105" w14:textId="77777777" w:rsidR="00E73EDF" w:rsidRDefault="00E73EDF" w:rsidP="00E035EC">
      <w:pPr>
        <w:spacing w:after="0" w:line="240" w:lineRule="auto"/>
      </w:pPr>
    </w:p>
    <w:p w14:paraId="09D667B8" w14:textId="086E93AA" w:rsidR="009B1476" w:rsidRPr="001E42E8" w:rsidRDefault="009B1476" w:rsidP="00E035EC">
      <w:pPr>
        <w:pStyle w:val="Heading4"/>
        <w:tabs>
          <w:tab w:val="clear" w:pos="940"/>
          <w:tab w:val="clear" w:pos="1140"/>
          <w:tab w:val="clear" w:pos="1360"/>
          <w:tab w:val="left" w:pos="993"/>
        </w:tabs>
        <w:spacing w:before="120" w:after="120" w:line="240" w:lineRule="auto"/>
        <w:ind w:left="993" w:hanging="993"/>
      </w:pPr>
      <w:r w:rsidRPr="001E42E8">
        <w:t>S100_SupportFileSpecification</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1E42E8" w:rsidRPr="001E42E8" w14:paraId="2EC85A12" w14:textId="77777777" w:rsidTr="00E035EC">
        <w:trPr>
          <w:cantSplit/>
        </w:trPr>
        <w:tc>
          <w:tcPr>
            <w:tcW w:w="1106" w:type="dxa"/>
            <w:shd w:val="clear" w:color="auto" w:fill="D9D9D9" w:themeFill="background1" w:themeFillShade="D9"/>
          </w:tcPr>
          <w:p w14:paraId="0155B79E" w14:textId="77777777" w:rsidR="009B1476" w:rsidRPr="001E42E8" w:rsidRDefault="009B1476" w:rsidP="00C128E3">
            <w:pPr>
              <w:snapToGrid w:val="0"/>
              <w:spacing w:before="60" w:after="60" w:line="240" w:lineRule="auto"/>
              <w:rPr>
                <w:b/>
                <w:bCs/>
                <w:sz w:val="16"/>
                <w:szCs w:val="16"/>
              </w:rPr>
            </w:pPr>
            <w:r w:rsidRPr="001E42E8">
              <w:rPr>
                <w:b/>
                <w:sz w:val="16"/>
                <w:szCs w:val="16"/>
              </w:rPr>
              <w:t>Role Name</w:t>
            </w:r>
          </w:p>
        </w:tc>
        <w:tc>
          <w:tcPr>
            <w:tcW w:w="3034" w:type="dxa"/>
            <w:shd w:val="clear" w:color="auto" w:fill="D9D9D9" w:themeFill="background1" w:themeFillShade="D9"/>
          </w:tcPr>
          <w:p w14:paraId="5071DD99" w14:textId="77777777" w:rsidR="009B1476" w:rsidRPr="001E42E8" w:rsidRDefault="009B1476" w:rsidP="00C128E3">
            <w:pPr>
              <w:snapToGrid w:val="0"/>
              <w:spacing w:before="60" w:after="60" w:line="240" w:lineRule="auto"/>
              <w:rPr>
                <w:b/>
                <w:bCs/>
                <w:sz w:val="16"/>
                <w:szCs w:val="16"/>
              </w:rPr>
            </w:pPr>
            <w:r w:rsidRPr="001E42E8">
              <w:rPr>
                <w:b/>
                <w:sz w:val="16"/>
                <w:szCs w:val="16"/>
              </w:rPr>
              <w:t>Name</w:t>
            </w:r>
          </w:p>
        </w:tc>
        <w:tc>
          <w:tcPr>
            <w:tcW w:w="3420" w:type="dxa"/>
            <w:shd w:val="clear" w:color="auto" w:fill="D9D9D9" w:themeFill="background1" w:themeFillShade="D9"/>
          </w:tcPr>
          <w:p w14:paraId="3B4F0F13" w14:textId="77777777" w:rsidR="009B1476" w:rsidRPr="001E42E8" w:rsidRDefault="009B1476" w:rsidP="00C128E3">
            <w:pPr>
              <w:snapToGrid w:val="0"/>
              <w:spacing w:before="60" w:after="60" w:line="240" w:lineRule="auto"/>
              <w:rPr>
                <w:b/>
                <w:bCs/>
                <w:sz w:val="16"/>
                <w:szCs w:val="16"/>
              </w:rPr>
            </w:pPr>
            <w:r w:rsidRPr="001E42E8">
              <w:rPr>
                <w:b/>
                <w:sz w:val="16"/>
                <w:szCs w:val="16"/>
              </w:rPr>
              <w:t>Description</w:t>
            </w:r>
          </w:p>
        </w:tc>
        <w:tc>
          <w:tcPr>
            <w:tcW w:w="804" w:type="dxa"/>
            <w:shd w:val="clear" w:color="auto" w:fill="D9D9D9" w:themeFill="background1" w:themeFillShade="D9"/>
          </w:tcPr>
          <w:p w14:paraId="63021EB2" w14:textId="77777777" w:rsidR="009B1476" w:rsidRPr="001E42E8" w:rsidRDefault="009B1476" w:rsidP="00C128E3">
            <w:pPr>
              <w:snapToGrid w:val="0"/>
              <w:spacing w:before="60" w:after="60" w:line="240" w:lineRule="auto"/>
              <w:jc w:val="center"/>
              <w:rPr>
                <w:b/>
                <w:bCs/>
                <w:sz w:val="16"/>
                <w:szCs w:val="16"/>
              </w:rPr>
            </w:pPr>
            <w:proofErr w:type="spellStart"/>
            <w:r w:rsidRPr="001E42E8">
              <w:rPr>
                <w:b/>
                <w:sz w:val="16"/>
                <w:szCs w:val="16"/>
              </w:rPr>
              <w:t>Mult</w:t>
            </w:r>
            <w:proofErr w:type="spellEnd"/>
          </w:p>
        </w:tc>
        <w:tc>
          <w:tcPr>
            <w:tcW w:w="2436" w:type="dxa"/>
            <w:shd w:val="clear" w:color="auto" w:fill="D9D9D9" w:themeFill="background1" w:themeFillShade="D9"/>
          </w:tcPr>
          <w:p w14:paraId="636087DA" w14:textId="77777777" w:rsidR="009B1476" w:rsidRPr="001E42E8" w:rsidRDefault="009B1476" w:rsidP="00C128E3">
            <w:pPr>
              <w:snapToGrid w:val="0"/>
              <w:spacing w:before="60" w:after="60" w:line="240" w:lineRule="auto"/>
              <w:rPr>
                <w:b/>
                <w:bCs/>
                <w:sz w:val="16"/>
                <w:szCs w:val="16"/>
              </w:rPr>
            </w:pPr>
            <w:r w:rsidRPr="001E42E8">
              <w:rPr>
                <w:b/>
                <w:sz w:val="16"/>
                <w:szCs w:val="16"/>
              </w:rPr>
              <w:t>Type</w:t>
            </w:r>
          </w:p>
        </w:tc>
        <w:tc>
          <w:tcPr>
            <w:tcW w:w="3060" w:type="dxa"/>
            <w:shd w:val="clear" w:color="auto" w:fill="D9D9D9" w:themeFill="background1" w:themeFillShade="D9"/>
          </w:tcPr>
          <w:p w14:paraId="09489356" w14:textId="77777777" w:rsidR="009B1476" w:rsidRPr="001E42E8" w:rsidRDefault="009B1476" w:rsidP="00C128E3">
            <w:pPr>
              <w:snapToGrid w:val="0"/>
              <w:spacing w:before="60" w:after="60" w:line="240" w:lineRule="auto"/>
              <w:rPr>
                <w:b/>
                <w:bCs/>
                <w:sz w:val="16"/>
                <w:szCs w:val="16"/>
              </w:rPr>
            </w:pPr>
            <w:r w:rsidRPr="001E42E8">
              <w:rPr>
                <w:b/>
                <w:sz w:val="16"/>
                <w:szCs w:val="16"/>
              </w:rPr>
              <w:t>Remarks</w:t>
            </w:r>
          </w:p>
        </w:tc>
      </w:tr>
      <w:tr w:rsidR="001E42E8" w:rsidRPr="001E42E8" w14:paraId="78AF1286" w14:textId="77777777" w:rsidTr="00E035EC">
        <w:trPr>
          <w:trHeight w:val="490"/>
        </w:trPr>
        <w:tc>
          <w:tcPr>
            <w:tcW w:w="1106" w:type="dxa"/>
          </w:tcPr>
          <w:p w14:paraId="49F57C21" w14:textId="01459474" w:rsidR="009B1476" w:rsidRPr="001E42E8" w:rsidRDefault="009B1476" w:rsidP="00C128E3">
            <w:pPr>
              <w:snapToGrid w:val="0"/>
              <w:spacing w:before="60" w:after="60" w:line="240" w:lineRule="auto"/>
              <w:rPr>
                <w:b/>
                <w:bCs/>
                <w:sz w:val="16"/>
                <w:szCs w:val="16"/>
              </w:rPr>
            </w:pPr>
            <w:r w:rsidRPr="001E42E8">
              <w:rPr>
                <w:sz w:val="16"/>
                <w:szCs w:val="16"/>
              </w:rPr>
              <w:t>Class</w:t>
            </w:r>
          </w:p>
        </w:tc>
        <w:tc>
          <w:tcPr>
            <w:tcW w:w="3034" w:type="dxa"/>
          </w:tcPr>
          <w:p w14:paraId="69A7DCB2" w14:textId="3582BAAB" w:rsidR="009B1476" w:rsidRPr="001E42E8" w:rsidRDefault="009B1476" w:rsidP="00C128E3">
            <w:pPr>
              <w:snapToGrid w:val="0"/>
              <w:spacing w:before="60" w:after="60" w:line="240" w:lineRule="auto"/>
              <w:rPr>
                <w:b/>
                <w:bCs/>
                <w:sz w:val="16"/>
                <w:szCs w:val="16"/>
              </w:rPr>
            </w:pPr>
            <w:r w:rsidRPr="001E42E8">
              <w:rPr>
                <w:sz w:val="16"/>
                <w:szCs w:val="16"/>
              </w:rPr>
              <w:t>S100_SupportFileSpecification</w:t>
            </w:r>
          </w:p>
        </w:tc>
        <w:tc>
          <w:tcPr>
            <w:tcW w:w="3420" w:type="dxa"/>
          </w:tcPr>
          <w:p w14:paraId="67CA8947" w14:textId="79BEBD8E" w:rsidR="009B1476" w:rsidRPr="001E42E8" w:rsidRDefault="009B1476" w:rsidP="00C128E3">
            <w:pPr>
              <w:snapToGrid w:val="0"/>
              <w:spacing w:before="60" w:after="60" w:line="240" w:lineRule="auto"/>
              <w:jc w:val="left"/>
              <w:rPr>
                <w:b/>
                <w:bCs/>
                <w:sz w:val="16"/>
                <w:szCs w:val="16"/>
              </w:rPr>
            </w:pPr>
            <w:r w:rsidRPr="001E42E8">
              <w:rPr>
                <w:sz w:val="16"/>
                <w:szCs w:val="16"/>
              </w:rPr>
              <w:t>The standard or specification to which a support file conforms</w:t>
            </w:r>
          </w:p>
        </w:tc>
        <w:tc>
          <w:tcPr>
            <w:tcW w:w="804" w:type="dxa"/>
          </w:tcPr>
          <w:p w14:paraId="60016938" w14:textId="77C7CEE3" w:rsidR="009B1476" w:rsidRPr="001E42E8" w:rsidRDefault="009B1476" w:rsidP="00C128E3">
            <w:pPr>
              <w:snapToGrid w:val="0"/>
              <w:spacing w:before="60" w:after="60" w:line="240" w:lineRule="auto"/>
              <w:jc w:val="center"/>
              <w:rPr>
                <w:b/>
                <w:bCs/>
                <w:sz w:val="16"/>
                <w:szCs w:val="16"/>
              </w:rPr>
            </w:pPr>
            <w:r w:rsidRPr="001E42E8">
              <w:rPr>
                <w:sz w:val="16"/>
                <w:szCs w:val="16"/>
              </w:rPr>
              <w:t>-</w:t>
            </w:r>
          </w:p>
        </w:tc>
        <w:tc>
          <w:tcPr>
            <w:tcW w:w="2436" w:type="dxa"/>
          </w:tcPr>
          <w:p w14:paraId="312E6FEC" w14:textId="34935D6C" w:rsidR="009B1476" w:rsidRPr="001E42E8" w:rsidRDefault="009B1476" w:rsidP="00C128E3">
            <w:pPr>
              <w:snapToGrid w:val="0"/>
              <w:spacing w:before="60" w:after="60" w:line="240" w:lineRule="auto"/>
              <w:rPr>
                <w:b/>
                <w:bCs/>
                <w:sz w:val="16"/>
                <w:szCs w:val="16"/>
              </w:rPr>
            </w:pPr>
            <w:r w:rsidRPr="001E42E8">
              <w:rPr>
                <w:sz w:val="16"/>
                <w:szCs w:val="16"/>
              </w:rPr>
              <w:t>-</w:t>
            </w:r>
          </w:p>
        </w:tc>
        <w:tc>
          <w:tcPr>
            <w:tcW w:w="3060" w:type="dxa"/>
          </w:tcPr>
          <w:p w14:paraId="5D887DC2" w14:textId="378334C7" w:rsidR="009B1476" w:rsidRPr="001E42E8" w:rsidRDefault="009B1476" w:rsidP="00C128E3">
            <w:pPr>
              <w:snapToGrid w:val="0"/>
              <w:spacing w:before="60" w:after="60" w:line="240" w:lineRule="auto"/>
              <w:rPr>
                <w:b/>
                <w:bCs/>
                <w:sz w:val="16"/>
                <w:szCs w:val="16"/>
              </w:rPr>
            </w:pPr>
            <w:r w:rsidRPr="001E42E8">
              <w:rPr>
                <w:sz w:val="16"/>
                <w:szCs w:val="16"/>
              </w:rPr>
              <w:t>-</w:t>
            </w:r>
          </w:p>
        </w:tc>
      </w:tr>
      <w:tr w:rsidR="001E42E8" w:rsidRPr="001E42E8" w14:paraId="382B27B3" w14:textId="77777777" w:rsidTr="00E035EC">
        <w:trPr>
          <w:trHeight w:val="321"/>
        </w:trPr>
        <w:tc>
          <w:tcPr>
            <w:tcW w:w="1106" w:type="dxa"/>
          </w:tcPr>
          <w:p w14:paraId="2DFC25FD" w14:textId="0CFE2B7C"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3D4A35CC" w14:textId="0B4E50E5" w:rsidR="009B1476" w:rsidRPr="001E42E8" w:rsidRDefault="009B1476" w:rsidP="00C128E3">
            <w:pPr>
              <w:snapToGrid w:val="0"/>
              <w:spacing w:before="60" w:after="60" w:line="240" w:lineRule="auto"/>
              <w:rPr>
                <w:b/>
                <w:bCs/>
                <w:sz w:val="16"/>
                <w:szCs w:val="16"/>
              </w:rPr>
            </w:pPr>
            <w:r w:rsidRPr="001E42E8">
              <w:rPr>
                <w:sz w:val="16"/>
                <w:szCs w:val="16"/>
              </w:rPr>
              <w:t>name</w:t>
            </w:r>
          </w:p>
        </w:tc>
        <w:tc>
          <w:tcPr>
            <w:tcW w:w="3420" w:type="dxa"/>
          </w:tcPr>
          <w:p w14:paraId="62FEB99C" w14:textId="5785141C" w:rsidR="009B1476" w:rsidRPr="001E42E8" w:rsidRDefault="009B1476" w:rsidP="00C128E3">
            <w:pPr>
              <w:snapToGrid w:val="0"/>
              <w:spacing w:before="60" w:after="60" w:line="240" w:lineRule="auto"/>
              <w:jc w:val="left"/>
              <w:rPr>
                <w:b/>
                <w:bCs/>
                <w:sz w:val="16"/>
                <w:szCs w:val="16"/>
              </w:rPr>
            </w:pPr>
            <w:r w:rsidRPr="001E42E8">
              <w:rPr>
                <w:sz w:val="16"/>
                <w:szCs w:val="16"/>
              </w:rPr>
              <w:t>The name of the specification used to create the support file</w:t>
            </w:r>
          </w:p>
        </w:tc>
        <w:tc>
          <w:tcPr>
            <w:tcW w:w="804" w:type="dxa"/>
          </w:tcPr>
          <w:p w14:paraId="61238217" w14:textId="5EAE4D93" w:rsidR="009B1476" w:rsidRPr="001E42E8" w:rsidRDefault="009B1476" w:rsidP="00C128E3">
            <w:pPr>
              <w:snapToGrid w:val="0"/>
              <w:spacing w:before="60" w:after="60" w:line="240" w:lineRule="auto"/>
              <w:jc w:val="center"/>
              <w:rPr>
                <w:b/>
                <w:bCs/>
                <w:sz w:val="16"/>
                <w:szCs w:val="16"/>
              </w:rPr>
            </w:pPr>
            <w:r w:rsidRPr="001E42E8">
              <w:rPr>
                <w:sz w:val="16"/>
                <w:szCs w:val="16"/>
              </w:rPr>
              <w:t>1</w:t>
            </w:r>
          </w:p>
        </w:tc>
        <w:tc>
          <w:tcPr>
            <w:tcW w:w="2436" w:type="dxa"/>
          </w:tcPr>
          <w:p w14:paraId="2A42A631" w14:textId="1F621119" w:rsidR="009B1476" w:rsidRPr="001E42E8" w:rsidRDefault="009B1476" w:rsidP="00C128E3">
            <w:pPr>
              <w:snapToGrid w:val="0"/>
              <w:spacing w:before="60" w:after="60" w:line="240" w:lineRule="auto"/>
              <w:rPr>
                <w:b/>
                <w:bCs/>
                <w:sz w:val="16"/>
                <w:szCs w:val="16"/>
              </w:rPr>
            </w:pPr>
            <w:proofErr w:type="spellStart"/>
            <w:r w:rsidRPr="001E42E8">
              <w:rPr>
                <w:sz w:val="16"/>
                <w:szCs w:val="16"/>
              </w:rPr>
              <w:t>CharacterString</w:t>
            </w:r>
            <w:proofErr w:type="spellEnd"/>
          </w:p>
        </w:tc>
        <w:tc>
          <w:tcPr>
            <w:tcW w:w="3060" w:type="dxa"/>
          </w:tcPr>
          <w:p w14:paraId="59EE669D" w14:textId="3874B757" w:rsidR="009B1476" w:rsidRPr="001E42E8" w:rsidRDefault="009B1476" w:rsidP="00C128E3">
            <w:pPr>
              <w:snapToGrid w:val="0"/>
              <w:spacing w:before="60" w:after="60" w:line="240" w:lineRule="auto"/>
              <w:rPr>
                <w:b/>
                <w:bCs/>
                <w:sz w:val="16"/>
                <w:szCs w:val="16"/>
              </w:rPr>
            </w:pPr>
          </w:p>
        </w:tc>
      </w:tr>
      <w:tr w:rsidR="001E42E8" w:rsidRPr="001E42E8" w14:paraId="07238A1C" w14:textId="77777777" w:rsidTr="00E035EC">
        <w:trPr>
          <w:trHeight w:val="337"/>
        </w:trPr>
        <w:tc>
          <w:tcPr>
            <w:tcW w:w="1106" w:type="dxa"/>
          </w:tcPr>
          <w:p w14:paraId="15D0B129" w14:textId="51BF9B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2293615" w14:textId="6F140DAB" w:rsidR="009B1476" w:rsidRPr="001E42E8" w:rsidRDefault="009B1476" w:rsidP="00C128E3">
            <w:pPr>
              <w:snapToGrid w:val="0"/>
              <w:spacing w:before="60" w:after="60" w:line="240" w:lineRule="auto"/>
              <w:rPr>
                <w:b/>
                <w:bCs/>
                <w:sz w:val="16"/>
                <w:szCs w:val="16"/>
              </w:rPr>
            </w:pPr>
            <w:r w:rsidRPr="001E42E8">
              <w:rPr>
                <w:sz w:val="16"/>
                <w:szCs w:val="16"/>
              </w:rPr>
              <w:t>version</w:t>
            </w:r>
          </w:p>
        </w:tc>
        <w:tc>
          <w:tcPr>
            <w:tcW w:w="3420" w:type="dxa"/>
          </w:tcPr>
          <w:p w14:paraId="020C8259" w14:textId="67618320" w:rsidR="009B1476" w:rsidRPr="001E42E8" w:rsidRDefault="009B1476" w:rsidP="00C128E3">
            <w:pPr>
              <w:snapToGrid w:val="0"/>
              <w:spacing w:before="60" w:after="60" w:line="240" w:lineRule="auto"/>
              <w:jc w:val="left"/>
              <w:rPr>
                <w:b/>
                <w:bCs/>
                <w:sz w:val="16"/>
                <w:szCs w:val="16"/>
              </w:rPr>
            </w:pPr>
            <w:r w:rsidRPr="001E42E8">
              <w:rPr>
                <w:sz w:val="16"/>
                <w:szCs w:val="16"/>
              </w:rPr>
              <w:t>The version number of the specification</w:t>
            </w:r>
          </w:p>
        </w:tc>
        <w:tc>
          <w:tcPr>
            <w:tcW w:w="804" w:type="dxa"/>
          </w:tcPr>
          <w:p w14:paraId="34F14516" w14:textId="7A87F6A2"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26F422AC" w14:textId="1F1A607E" w:rsidR="009B1476" w:rsidRPr="001E42E8" w:rsidRDefault="009B1476" w:rsidP="00C128E3">
            <w:pPr>
              <w:snapToGrid w:val="0"/>
              <w:spacing w:before="60" w:after="60" w:line="240" w:lineRule="auto"/>
              <w:rPr>
                <w:b/>
                <w:bCs/>
                <w:sz w:val="16"/>
                <w:szCs w:val="16"/>
              </w:rPr>
            </w:pPr>
            <w:proofErr w:type="spellStart"/>
            <w:r w:rsidRPr="001E42E8">
              <w:rPr>
                <w:sz w:val="16"/>
                <w:szCs w:val="16"/>
              </w:rPr>
              <w:t>CharacterString</w:t>
            </w:r>
            <w:proofErr w:type="spellEnd"/>
          </w:p>
        </w:tc>
        <w:tc>
          <w:tcPr>
            <w:tcW w:w="3060" w:type="dxa"/>
          </w:tcPr>
          <w:p w14:paraId="7EE2EFD4" w14:textId="51F476AC" w:rsidR="009B1476" w:rsidRPr="001E42E8" w:rsidRDefault="009B1476" w:rsidP="00C128E3">
            <w:pPr>
              <w:snapToGrid w:val="0"/>
              <w:spacing w:before="60" w:after="60" w:line="240" w:lineRule="auto"/>
              <w:rPr>
                <w:b/>
                <w:bCs/>
                <w:sz w:val="16"/>
                <w:szCs w:val="16"/>
              </w:rPr>
            </w:pPr>
          </w:p>
        </w:tc>
      </w:tr>
      <w:tr w:rsidR="009B1476" w:rsidRPr="001E42E8" w14:paraId="78A98788" w14:textId="77777777" w:rsidTr="00E035EC">
        <w:trPr>
          <w:trHeight w:val="321"/>
        </w:trPr>
        <w:tc>
          <w:tcPr>
            <w:tcW w:w="1106" w:type="dxa"/>
          </w:tcPr>
          <w:p w14:paraId="1D457680" w14:textId="134EB8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CDFDA94" w14:textId="2A04C3F6"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420" w:type="dxa"/>
          </w:tcPr>
          <w:p w14:paraId="02D11D96" w14:textId="75566131" w:rsidR="009B1476" w:rsidRPr="001E42E8" w:rsidRDefault="009B1476" w:rsidP="00C128E3">
            <w:pPr>
              <w:snapToGrid w:val="0"/>
              <w:spacing w:before="60" w:after="60" w:line="240" w:lineRule="auto"/>
              <w:jc w:val="left"/>
              <w:rPr>
                <w:b/>
                <w:bCs/>
                <w:sz w:val="16"/>
                <w:szCs w:val="16"/>
              </w:rPr>
            </w:pPr>
            <w:r w:rsidRPr="001E42E8">
              <w:rPr>
                <w:sz w:val="16"/>
                <w:szCs w:val="16"/>
              </w:rPr>
              <w:t>The version date of the specification</w:t>
            </w:r>
          </w:p>
        </w:tc>
        <w:tc>
          <w:tcPr>
            <w:tcW w:w="804" w:type="dxa"/>
          </w:tcPr>
          <w:p w14:paraId="2B68B15A" w14:textId="3B29C21C"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6A688377" w14:textId="7CAE2268"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060" w:type="dxa"/>
          </w:tcPr>
          <w:p w14:paraId="46885ECC" w14:textId="77777777" w:rsidR="009B1476" w:rsidRPr="001E42E8" w:rsidRDefault="009B1476" w:rsidP="00C128E3">
            <w:pPr>
              <w:snapToGrid w:val="0"/>
              <w:spacing w:before="60" w:after="60" w:line="240" w:lineRule="auto"/>
              <w:rPr>
                <w:b/>
                <w:bCs/>
                <w:sz w:val="16"/>
                <w:szCs w:val="16"/>
              </w:rPr>
            </w:pPr>
          </w:p>
        </w:tc>
      </w:tr>
    </w:tbl>
    <w:p w14:paraId="45591DFD" w14:textId="77777777" w:rsidR="009B1476" w:rsidRDefault="009B1476" w:rsidP="007B4FED">
      <w:pPr>
        <w:spacing w:after="0" w:line="240" w:lineRule="auto"/>
      </w:pPr>
    </w:p>
    <w:p w14:paraId="4A6AA9DA" w14:textId="2B4F9684" w:rsidR="007B4FED" w:rsidRPr="002455BA" w:rsidRDefault="007B4FED" w:rsidP="007B4FED">
      <w:pPr>
        <w:pStyle w:val="Heading4"/>
        <w:tabs>
          <w:tab w:val="clear" w:pos="940"/>
          <w:tab w:val="clear" w:pos="1140"/>
          <w:tab w:val="clear" w:pos="1360"/>
          <w:tab w:val="left" w:pos="993"/>
        </w:tabs>
        <w:spacing w:before="120" w:after="120" w:line="240" w:lineRule="auto"/>
        <w:ind w:left="993" w:hanging="993"/>
        <w:rPr>
          <w:ins w:id="2773" w:author="Teh Stand" w:date="2022-06-14T09:30:00Z"/>
        </w:rPr>
      </w:pPr>
      <w:ins w:id="2774" w:author="Teh Stand" w:date="2022-06-14T09:30:00Z">
        <w:r w:rsidRPr="002455BA">
          <w:t>S100_</w:t>
        </w:r>
      </w:ins>
      <w:ins w:id="2775" w:author="Teh Stand" w:date="2022-06-14T09:31:00Z">
        <w:r>
          <w:t>ResourcePurpose</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AA4DED" w:rsidRPr="007B4FED" w14:paraId="025C3CBB" w14:textId="77777777" w:rsidTr="007B4FED">
        <w:trPr>
          <w:cantSplit/>
          <w:ins w:id="2776" w:author="Thomas Richardson" w:date="2022-06-07T20:55:00Z"/>
        </w:trPr>
        <w:tc>
          <w:tcPr>
            <w:tcW w:w="1134" w:type="dxa"/>
            <w:shd w:val="clear" w:color="auto" w:fill="D9D9D9" w:themeFill="background1" w:themeFillShade="D9"/>
          </w:tcPr>
          <w:p w14:paraId="5278F022" w14:textId="77777777" w:rsidR="00AA4DED" w:rsidRPr="007B4FED" w:rsidRDefault="00AA4DED" w:rsidP="00C128E3">
            <w:pPr>
              <w:keepNext/>
              <w:keepLines/>
              <w:snapToGrid w:val="0"/>
              <w:spacing w:before="60" w:after="60" w:line="240" w:lineRule="auto"/>
              <w:jc w:val="left"/>
              <w:rPr>
                <w:ins w:id="2777" w:author="Thomas Richardson" w:date="2022-06-07T20:55:00Z"/>
                <w:rFonts w:cs="Arial"/>
                <w:b/>
                <w:sz w:val="16"/>
                <w:szCs w:val="16"/>
              </w:rPr>
            </w:pPr>
            <w:ins w:id="2778" w:author="Thomas Richardson" w:date="2022-06-07T20:55:00Z">
              <w:r w:rsidRPr="007B4FED">
                <w:rPr>
                  <w:rFonts w:cs="Arial"/>
                  <w:b/>
                  <w:sz w:val="16"/>
                  <w:szCs w:val="16"/>
                </w:rPr>
                <w:t>Role Name</w:t>
              </w:r>
            </w:ins>
          </w:p>
        </w:tc>
        <w:tc>
          <w:tcPr>
            <w:tcW w:w="3006" w:type="dxa"/>
            <w:shd w:val="clear" w:color="auto" w:fill="D9D9D9" w:themeFill="background1" w:themeFillShade="D9"/>
          </w:tcPr>
          <w:p w14:paraId="04A11EBF" w14:textId="77777777" w:rsidR="00AA4DED" w:rsidRPr="007B4FED" w:rsidRDefault="00AA4DED" w:rsidP="00C128E3">
            <w:pPr>
              <w:keepNext/>
              <w:keepLines/>
              <w:snapToGrid w:val="0"/>
              <w:spacing w:before="60" w:after="60" w:line="240" w:lineRule="auto"/>
              <w:jc w:val="left"/>
              <w:rPr>
                <w:ins w:id="2779" w:author="Thomas Richardson" w:date="2022-06-07T20:55:00Z"/>
                <w:rFonts w:cs="Arial"/>
                <w:b/>
                <w:sz w:val="16"/>
                <w:szCs w:val="16"/>
              </w:rPr>
            </w:pPr>
            <w:ins w:id="2780" w:author="Thomas Richardson" w:date="2022-06-07T20:55:00Z">
              <w:r w:rsidRPr="007B4FED">
                <w:rPr>
                  <w:rFonts w:cs="Arial"/>
                  <w:b/>
                  <w:sz w:val="16"/>
                  <w:szCs w:val="16"/>
                </w:rPr>
                <w:t>Name</w:t>
              </w:r>
            </w:ins>
          </w:p>
        </w:tc>
        <w:tc>
          <w:tcPr>
            <w:tcW w:w="3710" w:type="dxa"/>
            <w:shd w:val="clear" w:color="auto" w:fill="D9D9D9" w:themeFill="background1" w:themeFillShade="D9"/>
          </w:tcPr>
          <w:p w14:paraId="3425496C" w14:textId="77777777" w:rsidR="00AA4DED" w:rsidRPr="007B4FED" w:rsidRDefault="00AA4DED" w:rsidP="00C128E3">
            <w:pPr>
              <w:keepNext/>
              <w:keepLines/>
              <w:snapToGrid w:val="0"/>
              <w:spacing w:before="60" w:after="60" w:line="240" w:lineRule="auto"/>
              <w:jc w:val="left"/>
              <w:rPr>
                <w:ins w:id="2781" w:author="Thomas Richardson" w:date="2022-06-07T20:55:00Z"/>
                <w:rFonts w:cs="Arial"/>
                <w:b/>
                <w:sz w:val="16"/>
                <w:szCs w:val="16"/>
              </w:rPr>
            </w:pPr>
            <w:ins w:id="2782" w:author="Thomas Richardson" w:date="2022-06-07T20:55:00Z">
              <w:r w:rsidRPr="007B4FED">
                <w:rPr>
                  <w:rFonts w:cs="Arial"/>
                  <w:b/>
                  <w:sz w:val="16"/>
                  <w:szCs w:val="16"/>
                </w:rPr>
                <w:t>Description</w:t>
              </w:r>
            </w:ins>
          </w:p>
        </w:tc>
        <w:tc>
          <w:tcPr>
            <w:tcW w:w="709" w:type="dxa"/>
            <w:shd w:val="clear" w:color="auto" w:fill="D9D9D9" w:themeFill="background1" w:themeFillShade="D9"/>
          </w:tcPr>
          <w:p w14:paraId="157E8B61" w14:textId="77777777" w:rsidR="00AA4DED" w:rsidRPr="007B4FED" w:rsidRDefault="00AA4DED" w:rsidP="00C128E3">
            <w:pPr>
              <w:keepNext/>
              <w:keepLines/>
              <w:snapToGrid w:val="0"/>
              <w:spacing w:before="60" w:after="60" w:line="240" w:lineRule="auto"/>
              <w:jc w:val="center"/>
              <w:rPr>
                <w:ins w:id="2783" w:author="Thomas Richardson" w:date="2022-06-07T20:55:00Z"/>
                <w:rFonts w:cs="Arial"/>
                <w:b/>
                <w:sz w:val="16"/>
                <w:szCs w:val="16"/>
              </w:rPr>
            </w:pPr>
            <w:ins w:id="2784" w:author="Thomas Richardson" w:date="2022-06-07T20:55:00Z">
              <w:r w:rsidRPr="007B4FED">
                <w:rPr>
                  <w:rFonts w:cs="Arial"/>
                  <w:b/>
                  <w:sz w:val="16"/>
                  <w:szCs w:val="16"/>
                </w:rPr>
                <w:t>Code</w:t>
              </w:r>
            </w:ins>
          </w:p>
        </w:tc>
        <w:tc>
          <w:tcPr>
            <w:tcW w:w="5333" w:type="dxa"/>
            <w:shd w:val="clear" w:color="auto" w:fill="D9D9D9" w:themeFill="background1" w:themeFillShade="D9"/>
          </w:tcPr>
          <w:p w14:paraId="32B5C53B" w14:textId="77777777" w:rsidR="00AA4DED" w:rsidRPr="007B4FED" w:rsidRDefault="00AA4DED" w:rsidP="00C128E3">
            <w:pPr>
              <w:keepNext/>
              <w:keepLines/>
              <w:snapToGrid w:val="0"/>
              <w:spacing w:before="60" w:after="60" w:line="240" w:lineRule="auto"/>
              <w:jc w:val="left"/>
              <w:rPr>
                <w:ins w:id="2785" w:author="Thomas Richardson" w:date="2022-06-07T20:55:00Z"/>
                <w:rFonts w:cs="Arial"/>
                <w:b/>
                <w:sz w:val="16"/>
                <w:szCs w:val="16"/>
              </w:rPr>
            </w:pPr>
            <w:ins w:id="2786" w:author="Thomas Richardson" w:date="2022-06-07T20:55:00Z">
              <w:r w:rsidRPr="007B4FED">
                <w:rPr>
                  <w:rFonts w:cs="Arial"/>
                  <w:b/>
                  <w:sz w:val="16"/>
                  <w:szCs w:val="16"/>
                </w:rPr>
                <w:t>Remarks</w:t>
              </w:r>
            </w:ins>
          </w:p>
        </w:tc>
      </w:tr>
      <w:tr w:rsidR="00AA4DED" w:rsidRPr="007B4FED" w14:paraId="739103E6" w14:textId="77777777" w:rsidTr="007B4FED">
        <w:trPr>
          <w:cantSplit/>
          <w:trHeight w:val="276"/>
          <w:ins w:id="2787" w:author="Thomas Richardson" w:date="2022-06-07T20:55:00Z"/>
        </w:trPr>
        <w:tc>
          <w:tcPr>
            <w:tcW w:w="1134" w:type="dxa"/>
          </w:tcPr>
          <w:p w14:paraId="279292AC" w14:textId="77777777" w:rsidR="00AA4DED" w:rsidRPr="007B4FED" w:rsidRDefault="00AA4DED" w:rsidP="00C128E3">
            <w:pPr>
              <w:keepNext/>
              <w:keepLines/>
              <w:snapToGrid w:val="0"/>
              <w:spacing w:before="60" w:after="60" w:line="240" w:lineRule="auto"/>
              <w:jc w:val="left"/>
              <w:rPr>
                <w:ins w:id="2788" w:author="Thomas Richardson" w:date="2022-06-07T20:55:00Z"/>
                <w:rFonts w:cs="Arial"/>
                <w:sz w:val="16"/>
                <w:szCs w:val="16"/>
              </w:rPr>
            </w:pPr>
            <w:ins w:id="2789" w:author="Thomas Richardson" w:date="2022-06-07T20:55:00Z">
              <w:r w:rsidRPr="007B4FED">
                <w:rPr>
                  <w:rFonts w:cs="Arial"/>
                  <w:sz w:val="16"/>
                  <w:szCs w:val="16"/>
                </w:rPr>
                <w:t>Enumeration</w:t>
              </w:r>
            </w:ins>
          </w:p>
        </w:tc>
        <w:tc>
          <w:tcPr>
            <w:tcW w:w="3006" w:type="dxa"/>
          </w:tcPr>
          <w:p w14:paraId="3D11A7EE" w14:textId="77777777" w:rsidR="00AA4DED" w:rsidRPr="007B4FED" w:rsidRDefault="00AA4DED" w:rsidP="00C128E3">
            <w:pPr>
              <w:keepNext/>
              <w:keepLines/>
              <w:snapToGrid w:val="0"/>
              <w:spacing w:before="60" w:after="60" w:line="240" w:lineRule="auto"/>
              <w:jc w:val="left"/>
              <w:rPr>
                <w:ins w:id="2790" w:author="Thomas Richardson" w:date="2022-06-07T20:55:00Z"/>
                <w:rFonts w:cs="Arial"/>
                <w:sz w:val="16"/>
                <w:szCs w:val="16"/>
              </w:rPr>
            </w:pPr>
            <w:ins w:id="2791" w:author="Thomas Richardson" w:date="2022-06-07T20:55:00Z">
              <w:r w:rsidRPr="007B4FED">
                <w:rPr>
                  <w:rFonts w:cs="Arial"/>
                  <w:sz w:val="16"/>
                  <w:szCs w:val="16"/>
                </w:rPr>
                <w:t>S100_ResourcePurpose</w:t>
              </w:r>
            </w:ins>
          </w:p>
        </w:tc>
        <w:tc>
          <w:tcPr>
            <w:tcW w:w="3710" w:type="dxa"/>
          </w:tcPr>
          <w:p w14:paraId="69641EF7" w14:textId="77777777" w:rsidR="00AA4DED" w:rsidRPr="007B4FED" w:rsidRDefault="00AA4DED" w:rsidP="00C128E3">
            <w:pPr>
              <w:keepNext/>
              <w:keepLines/>
              <w:snapToGrid w:val="0"/>
              <w:spacing w:before="60" w:after="60" w:line="240" w:lineRule="auto"/>
              <w:jc w:val="left"/>
              <w:rPr>
                <w:ins w:id="2792" w:author="Thomas Richardson" w:date="2022-06-07T20:55:00Z"/>
                <w:rFonts w:cs="Arial"/>
                <w:sz w:val="16"/>
                <w:szCs w:val="16"/>
              </w:rPr>
            </w:pPr>
            <w:ins w:id="2793" w:author="Thomas Richardson" w:date="2022-06-07T20:55:00Z">
              <w:r w:rsidRPr="007B4FED">
                <w:rPr>
                  <w:rFonts w:eastAsia="Times New Roman" w:cs="Arial"/>
                  <w:sz w:val="16"/>
                  <w:szCs w:val="16"/>
                  <w:lang w:val="en-US"/>
                </w:rPr>
                <w:t>Defines the purpose of the supporting resource</w:t>
              </w:r>
            </w:ins>
          </w:p>
        </w:tc>
        <w:tc>
          <w:tcPr>
            <w:tcW w:w="709" w:type="dxa"/>
          </w:tcPr>
          <w:p w14:paraId="4104CAD6" w14:textId="77777777" w:rsidR="00AA4DED" w:rsidRPr="007B4FED" w:rsidRDefault="00AA4DED" w:rsidP="00C128E3">
            <w:pPr>
              <w:keepNext/>
              <w:keepLines/>
              <w:snapToGrid w:val="0"/>
              <w:spacing w:before="60" w:after="60" w:line="240" w:lineRule="auto"/>
              <w:jc w:val="center"/>
              <w:rPr>
                <w:ins w:id="2794" w:author="Thomas Richardson" w:date="2022-06-07T20:55:00Z"/>
                <w:rFonts w:cs="Arial"/>
                <w:sz w:val="16"/>
                <w:szCs w:val="16"/>
              </w:rPr>
            </w:pPr>
            <w:ins w:id="2795" w:author="Thomas Richardson" w:date="2022-06-07T20:55:00Z">
              <w:r w:rsidRPr="007B4FED">
                <w:rPr>
                  <w:rFonts w:cs="Arial"/>
                  <w:sz w:val="16"/>
                  <w:szCs w:val="16"/>
                </w:rPr>
                <w:t>-</w:t>
              </w:r>
            </w:ins>
          </w:p>
        </w:tc>
        <w:tc>
          <w:tcPr>
            <w:tcW w:w="5333" w:type="dxa"/>
          </w:tcPr>
          <w:p w14:paraId="6FE65D2A" w14:textId="77777777" w:rsidR="00AA4DED" w:rsidRPr="007B4FED" w:rsidRDefault="00AA4DED" w:rsidP="00C128E3">
            <w:pPr>
              <w:keepNext/>
              <w:keepLines/>
              <w:snapToGrid w:val="0"/>
              <w:spacing w:before="60" w:after="60" w:line="240" w:lineRule="auto"/>
              <w:jc w:val="left"/>
              <w:rPr>
                <w:ins w:id="2796" w:author="Thomas Richardson" w:date="2022-06-07T20:55:00Z"/>
                <w:rFonts w:cs="Arial"/>
                <w:sz w:val="16"/>
                <w:szCs w:val="16"/>
              </w:rPr>
            </w:pPr>
            <w:ins w:id="2797" w:author="Thomas Richardson" w:date="2022-06-07T20:55:00Z">
              <w:r w:rsidRPr="007B4FED">
                <w:rPr>
                  <w:rFonts w:cs="Arial"/>
                  <w:sz w:val="16"/>
                  <w:szCs w:val="16"/>
                </w:rPr>
                <w:t>-</w:t>
              </w:r>
            </w:ins>
          </w:p>
        </w:tc>
      </w:tr>
      <w:tr w:rsidR="00AA4DED" w:rsidRPr="007B4FED" w14:paraId="556F62D1" w14:textId="77777777" w:rsidTr="007B4FED">
        <w:trPr>
          <w:cantSplit/>
          <w:trHeight w:val="304"/>
          <w:ins w:id="2798" w:author="Thomas Richardson" w:date="2022-06-07T20:55:00Z"/>
        </w:trPr>
        <w:tc>
          <w:tcPr>
            <w:tcW w:w="1134" w:type="dxa"/>
          </w:tcPr>
          <w:p w14:paraId="1D4F8146" w14:textId="77777777" w:rsidR="00AA4DED" w:rsidRPr="007B4FED" w:rsidRDefault="00AA4DED" w:rsidP="00C128E3">
            <w:pPr>
              <w:snapToGrid w:val="0"/>
              <w:spacing w:before="60" w:after="60" w:line="240" w:lineRule="auto"/>
              <w:jc w:val="left"/>
              <w:rPr>
                <w:ins w:id="2799" w:author="Thomas Richardson" w:date="2022-06-07T20:55:00Z"/>
                <w:rFonts w:cs="Arial"/>
                <w:sz w:val="16"/>
                <w:szCs w:val="16"/>
              </w:rPr>
            </w:pPr>
            <w:ins w:id="2800" w:author="Thomas Richardson" w:date="2022-06-07T20:55:00Z">
              <w:r w:rsidRPr="007B4FED">
                <w:rPr>
                  <w:rFonts w:cs="Arial"/>
                  <w:sz w:val="16"/>
                  <w:szCs w:val="16"/>
                </w:rPr>
                <w:t>Value</w:t>
              </w:r>
            </w:ins>
          </w:p>
        </w:tc>
        <w:tc>
          <w:tcPr>
            <w:tcW w:w="3006" w:type="dxa"/>
          </w:tcPr>
          <w:p w14:paraId="0E1F1181" w14:textId="77777777" w:rsidR="00AA4DED" w:rsidRPr="007B4FED" w:rsidRDefault="00AA4DED" w:rsidP="00C128E3">
            <w:pPr>
              <w:snapToGrid w:val="0"/>
              <w:spacing w:before="60" w:after="60" w:line="240" w:lineRule="auto"/>
              <w:jc w:val="left"/>
              <w:rPr>
                <w:ins w:id="2801" w:author="Thomas Richardson" w:date="2022-06-07T20:55:00Z"/>
                <w:rFonts w:cs="Arial"/>
                <w:sz w:val="16"/>
                <w:szCs w:val="16"/>
              </w:rPr>
            </w:pPr>
            <w:ins w:id="2802" w:author="Thomas Richardson" w:date="2022-06-07T20:55:00Z">
              <w:r w:rsidRPr="007B4FED">
                <w:rPr>
                  <w:rFonts w:cs="Arial"/>
                  <w:sz w:val="16"/>
                  <w:szCs w:val="16"/>
                </w:rPr>
                <w:t>dataset</w:t>
              </w:r>
            </w:ins>
          </w:p>
        </w:tc>
        <w:tc>
          <w:tcPr>
            <w:tcW w:w="3710" w:type="dxa"/>
          </w:tcPr>
          <w:p w14:paraId="58EF48BF" w14:textId="77777777" w:rsidR="00AA4DED" w:rsidRPr="007B4FED" w:rsidRDefault="00AA4DED" w:rsidP="00C128E3">
            <w:pPr>
              <w:snapToGrid w:val="0"/>
              <w:spacing w:before="60" w:after="60" w:line="240" w:lineRule="auto"/>
              <w:jc w:val="left"/>
              <w:rPr>
                <w:ins w:id="2803" w:author="Thomas Richardson" w:date="2022-06-07T20:55:00Z"/>
                <w:rFonts w:cs="Arial"/>
                <w:sz w:val="16"/>
                <w:szCs w:val="16"/>
              </w:rPr>
            </w:pPr>
            <w:ins w:id="2804" w:author="Thomas Richardson" w:date="2022-06-07T20:55:00Z">
              <w:r w:rsidRPr="007B4FED">
                <w:rPr>
                  <w:rFonts w:cs="Arial"/>
                  <w:sz w:val="16"/>
                  <w:szCs w:val="16"/>
                </w:rPr>
                <w:t>A dataset</w:t>
              </w:r>
            </w:ins>
          </w:p>
        </w:tc>
        <w:tc>
          <w:tcPr>
            <w:tcW w:w="709" w:type="dxa"/>
          </w:tcPr>
          <w:p w14:paraId="6EC69AC8" w14:textId="77777777" w:rsidR="00AA4DED" w:rsidRPr="007B4FED" w:rsidRDefault="00AA4DED" w:rsidP="00C128E3">
            <w:pPr>
              <w:snapToGrid w:val="0"/>
              <w:spacing w:before="60" w:after="60" w:line="240" w:lineRule="auto"/>
              <w:jc w:val="center"/>
              <w:rPr>
                <w:ins w:id="2805" w:author="Thomas Richardson" w:date="2022-06-07T20:55:00Z"/>
                <w:rFonts w:cs="Arial"/>
                <w:sz w:val="16"/>
                <w:szCs w:val="16"/>
              </w:rPr>
            </w:pPr>
            <w:ins w:id="2806" w:author="Thomas Richardson" w:date="2022-06-07T20:55:00Z">
              <w:r w:rsidRPr="007B4FED">
                <w:rPr>
                  <w:rFonts w:cs="Arial"/>
                  <w:sz w:val="16"/>
                  <w:szCs w:val="16"/>
                </w:rPr>
                <w:t>1</w:t>
              </w:r>
            </w:ins>
          </w:p>
        </w:tc>
        <w:tc>
          <w:tcPr>
            <w:tcW w:w="5333" w:type="dxa"/>
          </w:tcPr>
          <w:p w14:paraId="542CCADD" w14:textId="77777777" w:rsidR="00AA4DED" w:rsidRPr="007B4FED" w:rsidRDefault="00AA4DED" w:rsidP="00C128E3">
            <w:pPr>
              <w:snapToGrid w:val="0"/>
              <w:spacing w:before="60" w:after="60" w:line="240" w:lineRule="auto"/>
              <w:jc w:val="left"/>
              <w:rPr>
                <w:ins w:id="2807" w:author="Thomas Richardson" w:date="2022-06-07T20:55:00Z"/>
                <w:rFonts w:cs="Arial"/>
                <w:sz w:val="16"/>
                <w:szCs w:val="16"/>
              </w:rPr>
            </w:pPr>
          </w:p>
        </w:tc>
      </w:tr>
      <w:tr w:rsidR="00AA4DED" w:rsidRPr="007B4FED" w14:paraId="14F3E74B" w14:textId="77777777" w:rsidTr="007B4FED">
        <w:trPr>
          <w:cantSplit/>
          <w:trHeight w:val="276"/>
          <w:ins w:id="2808" w:author="Thomas Richardson" w:date="2022-06-07T20:55:00Z"/>
        </w:trPr>
        <w:tc>
          <w:tcPr>
            <w:tcW w:w="1134" w:type="dxa"/>
          </w:tcPr>
          <w:p w14:paraId="2D2EC04C" w14:textId="77777777" w:rsidR="00AA4DED" w:rsidRPr="007B4FED" w:rsidRDefault="00AA4DED" w:rsidP="00C128E3">
            <w:pPr>
              <w:snapToGrid w:val="0"/>
              <w:spacing w:before="60" w:after="60" w:line="240" w:lineRule="auto"/>
              <w:jc w:val="left"/>
              <w:rPr>
                <w:ins w:id="2809" w:author="Thomas Richardson" w:date="2022-06-07T20:55:00Z"/>
                <w:rFonts w:cs="Arial"/>
                <w:sz w:val="16"/>
                <w:szCs w:val="16"/>
              </w:rPr>
            </w:pPr>
            <w:ins w:id="2810" w:author="Thomas Richardson" w:date="2022-06-07T20:55:00Z">
              <w:r w:rsidRPr="007B4FED">
                <w:rPr>
                  <w:rFonts w:cs="Arial"/>
                  <w:sz w:val="16"/>
                  <w:szCs w:val="16"/>
                </w:rPr>
                <w:t>Value</w:t>
              </w:r>
            </w:ins>
          </w:p>
        </w:tc>
        <w:tc>
          <w:tcPr>
            <w:tcW w:w="3006" w:type="dxa"/>
          </w:tcPr>
          <w:p w14:paraId="7593EB50" w14:textId="77777777" w:rsidR="00AA4DED" w:rsidRPr="007B4FED" w:rsidRDefault="00AA4DED" w:rsidP="00C128E3">
            <w:pPr>
              <w:snapToGrid w:val="0"/>
              <w:spacing w:before="60" w:after="60" w:line="240" w:lineRule="auto"/>
              <w:jc w:val="left"/>
              <w:rPr>
                <w:ins w:id="2811" w:author="Thomas Richardson" w:date="2022-06-07T20:55:00Z"/>
                <w:rFonts w:cs="Arial"/>
                <w:sz w:val="16"/>
                <w:szCs w:val="16"/>
              </w:rPr>
            </w:pPr>
            <w:proofErr w:type="spellStart"/>
            <w:ins w:id="2812" w:author="Thomas Richardson" w:date="2022-06-07T20:55:00Z">
              <w:r w:rsidRPr="007B4FED">
                <w:rPr>
                  <w:rFonts w:cs="Arial"/>
                  <w:sz w:val="16"/>
                  <w:szCs w:val="16"/>
                </w:rPr>
                <w:t>featureCatalogue</w:t>
              </w:r>
              <w:proofErr w:type="spellEnd"/>
            </w:ins>
          </w:p>
        </w:tc>
        <w:tc>
          <w:tcPr>
            <w:tcW w:w="3710" w:type="dxa"/>
          </w:tcPr>
          <w:p w14:paraId="46B755BF" w14:textId="77777777" w:rsidR="00AA4DED" w:rsidRPr="007B4FED" w:rsidRDefault="00AA4DED" w:rsidP="00C128E3">
            <w:pPr>
              <w:snapToGrid w:val="0"/>
              <w:spacing w:before="60" w:after="60" w:line="240" w:lineRule="auto"/>
              <w:jc w:val="left"/>
              <w:rPr>
                <w:ins w:id="2813" w:author="Thomas Richardson" w:date="2022-06-07T20:55:00Z"/>
                <w:rFonts w:cs="Arial"/>
                <w:sz w:val="16"/>
                <w:szCs w:val="16"/>
              </w:rPr>
            </w:pPr>
            <w:ins w:id="2814" w:author="Thomas Richardson" w:date="2022-06-07T20:55:00Z">
              <w:r w:rsidRPr="007B4FED">
                <w:rPr>
                  <w:rFonts w:cs="Arial"/>
                  <w:sz w:val="16"/>
                  <w:szCs w:val="16"/>
                </w:rPr>
                <w:t>A Feature Catalogue for an S-100 data product</w:t>
              </w:r>
            </w:ins>
          </w:p>
        </w:tc>
        <w:tc>
          <w:tcPr>
            <w:tcW w:w="709" w:type="dxa"/>
          </w:tcPr>
          <w:p w14:paraId="026159A1" w14:textId="77777777" w:rsidR="00AA4DED" w:rsidRPr="007B4FED" w:rsidRDefault="00AA4DED" w:rsidP="00C128E3">
            <w:pPr>
              <w:snapToGrid w:val="0"/>
              <w:spacing w:before="60" w:after="60" w:line="240" w:lineRule="auto"/>
              <w:jc w:val="center"/>
              <w:rPr>
                <w:ins w:id="2815" w:author="Thomas Richardson" w:date="2022-06-07T20:55:00Z"/>
                <w:rFonts w:cs="Arial"/>
                <w:sz w:val="16"/>
                <w:szCs w:val="16"/>
              </w:rPr>
            </w:pPr>
            <w:ins w:id="2816" w:author="Thomas Richardson" w:date="2022-06-07T20:55:00Z">
              <w:r w:rsidRPr="007B4FED">
                <w:rPr>
                  <w:rFonts w:cs="Arial"/>
                  <w:sz w:val="16"/>
                  <w:szCs w:val="16"/>
                </w:rPr>
                <w:t>2</w:t>
              </w:r>
            </w:ins>
          </w:p>
        </w:tc>
        <w:tc>
          <w:tcPr>
            <w:tcW w:w="5333" w:type="dxa"/>
          </w:tcPr>
          <w:p w14:paraId="6BB835C6" w14:textId="77777777" w:rsidR="00AA4DED" w:rsidRPr="007B4FED" w:rsidRDefault="00AA4DED" w:rsidP="00C128E3">
            <w:pPr>
              <w:snapToGrid w:val="0"/>
              <w:spacing w:before="60" w:after="60" w:line="240" w:lineRule="auto"/>
              <w:jc w:val="left"/>
              <w:rPr>
                <w:ins w:id="2817" w:author="Thomas Richardson" w:date="2022-06-07T20:55:00Z"/>
                <w:rFonts w:cs="Arial"/>
                <w:sz w:val="16"/>
                <w:szCs w:val="16"/>
              </w:rPr>
            </w:pPr>
          </w:p>
        </w:tc>
      </w:tr>
      <w:tr w:rsidR="00AA4DED" w:rsidRPr="007B4FED" w14:paraId="0BE32134" w14:textId="77777777" w:rsidTr="007B4FED">
        <w:trPr>
          <w:cantSplit/>
          <w:trHeight w:val="276"/>
          <w:ins w:id="2818" w:author="Thomas Richardson" w:date="2022-06-07T20:55:00Z"/>
        </w:trPr>
        <w:tc>
          <w:tcPr>
            <w:tcW w:w="1134" w:type="dxa"/>
          </w:tcPr>
          <w:p w14:paraId="6BFCE41D" w14:textId="77777777" w:rsidR="00AA4DED" w:rsidRPr="007B4FED" w:rsidRDefault="00AA4DED" w:rsidP="00C128E3">
            <w:pPr>
              <w:snapToGrid w:val="0"/>
              <w:spacing w:before="60" w:after="60" w:line="240" w:lineRule="auto"/>
              <w:jc w:val="left"/>
              <w:rPr>
                <w:ins w:id="2819" w:author="Thomas Richardson" w:date="2022-06-07T20:55:00Z"/>
                <w:rFonts w:cs="Arial"/>
                <w:sz w:val="16"/>
                <w:szCs w:val="16"/>
              </w:rPr>
            </w:pPr>
            <w:ins w:id="2820" w:author="Thomas Richardson" w:date="2022-06-07T20:55:00Z">
              <w:r w:rsidRPr="007B4FED">
                <w:rPr>
                  <w:rFonts w:cs="Arial"/>
                  <w:sz w:val="16"/>
                  <w:szCs w:val="16"/>
                </w:rPr>
                <w:t>Value</w:t>
              </w:r>
            </w:ins>
          </w:p>
        </w:tc>
        <w:tc>
          <w:tcPr>
            <w:tcW w:w="3006" w:type="dxa"/>
          </w:tcPr>
          <w:p w14:paraId="5FC80B65" w14:textId="77777777" w:rsidR="00AA4DED" w:rsidRPr="007B4FED" w:rsidRDefault="00AA4DED" w:rsidP="00C128E3">
            <w:pPr>
              <w:snapToGrid w:val="0"/>
              <w:spacing w:before="60" w:after="60" w:line="240" w:lineRule="auto"/>
              <w:jc w:val="left"/>
              <w:rPr>
                <w:ins w:id="2821" w:author="Thomas Richardson" w:date="2022-06-07T20:55:00Z"/>
                <w:rFonts w:cs="Arial"/>
                <w:sz w:val="16"/>
                <w:szCs w:val="16"/>
              </w:rPr>
            </w:pPr>
            <w:proofErr w:type="spellStart"/>
            <w:ins w:id="2822" w:author="Thomas Richardson" w:date="2022-06-07T20:55:00Z">
              <w:r w:rsidRPr="007B4FED">
                <w:rPr>
                  <w:rFonts w:cs="Arial"/>
                  <w:sz w:val="16"/>
                  <w:szCs w:val="16"/>
                </w:rPr>
                <w:t>portrayalCatalogue</w:t>
              </w:r>
              <w:proofErr w:type="spellEnd"/>
            </w:ins>
          </w:p>
        </w:tc>
        <w:tc>
          <w:tcPr>
            <w:tcW w:w="3710" w:type="dxa"/>
          </w:tcPr>
          <w:p w14:paraId="1869FA09" w14:textId="77777777" w:rsidR="00AA4DED" w:rsidRPr="007B4FED" w:rsidRDefault="00AA4DED" w:rsidP="00C128E3">
            <w:pPr>
              <w:snapToGrid w:val="0"/>
              <w:spacing w:before="60" w:after="60" w:line="240" w:lineRule="auto"/>
              <w:jc w:val="left"/>
              <w:rPr>
                <w:ins w:id="2823" w:author="Thomas Richardson" w:date="2022-06-07T20:55:00Z"/>
                <w:rFonts w:cs="Arial"/>
                <w:sz w:val="16"/>
                <w:szCs w:val="16"/>
              </w:rPr>
            </w:pPr>
            <w:ins w:id="2824" w:author="Thomas Richardson" w:date="2022-06-07T20:55:00Z">
              <w:r w:rsidRPr="007B4FED">
                <w:rPr>
                  <w:rFonts w:cs="Arial"/>
                  <w:sz w:val="16"/>
                  <w:szCs w:val="16"/>
                </w:rPr>
                <w:t>A Portrayal Catalogue for an S-100 data product</w:t>
              </w:r>
            </w:ins>
          </w:p>
        </w:tc>
        <w:tc>
          <w:tcPr>
            <w:tcW w:w="709" w:type="dxa"/>
          </w:tcPr>
          <w:p w14:paraId="34A9E4AA" w14:textId="77777777" w:rsidR="00AA4DED" w:rsidRPr="007B4FED" w:rsidRDefault="00AA4DED" w:rsidP="00C128E3">
            <w:pPr>
              <w:snapToGrid w:val="0"/>
              <w:spacing w:before="60" w:after="60" w:line="240" w:lineRule="auto"/>
              <w:jc w:val="center"/>
              <w:rPr>
                <w:ins w:id="2825" w:author="Thomas Richardson" w:date="2022-06-07T20:55:00Z"/>
                <w:rFonts w:cs="Arial"/>
                <w:sz w:val="16"/>
                <w:szCs w:val="16"/>
              </w:rPr>
            </w:pPr>
            <w:ins w:id="2826" w:author="Thomas Richardson" w:date="2022-06-07T20:55:00Z">
              <w:r w:rsidRPr="007B4FED">
                <w:rPr>
                  <w:rFonts w:cs="Arial"/>
                  <w:sz w:val="16"/>
                  <w:szCs w:val="16"/>
                </w:rPr>
                <w:t>3</w:t>
              </w:r>
            </w:ins>
          </w:p>
        </w:tc>
        <w:tc>
          <w:tcPr>
            <w:tcW w:w="5333" w:type="dxa"/>
          </w:tcPr>
          <w:p w14:paraId="74B62CD7" w14:textId="77777777" w:rsidR="00AA4DED" w:rsidRPr="007B4FED" w:rsidRDefault="00AA4DED" w:rsidP="00C128E3">
            <w:pPr>
              <w:snapToGrid w:val="0"/>
              <w:spacing w:before="60" w:after="60" w:line="240" w:lineRule="auto"/>
              <w:jc w:val="left"/>
              <w:rPr>
                <w:ins w:id="2827" w:author="Thomas Richardson" w:date="2022-06-07T20:55:00Z"/>
                <w:rFonts w:cs="Arial"/>
                <w:sz w:val="16"/>
                <w:szCs w:val="16"/>
              </w:rPr>
            </w:pPr>
          </w:p>
        </w:tc>
      </w:tr>
      <w:tr w:rsidR="00AA4DED" w:rsidRPr="007B4FED" w14:paraId="76E2EC92" w14:textId="77777777" w:rsidTr="007B4FED">
        <w:trPr>
          <w:cantSplit/>
          <w:trHeight w:val="304"/>
          <w:ins w:id="2828" w:author="Thomas Richardson" w:date="2022-06-07T20:55:00Z"/>
        </w:trPr>
        <w:tc>
          <w:tcPr>
            <w:tcW w:w="1134" w:type="dxa"/>
          </w:tcPr>
          <w:p w14:paraId="237D8D5A" w14:textId="77777777" w:rsidR="00AA4DED" w:rsidRPr="007B4FED" w:rsidRDefault="00AA4DED" w:rsidP="00C128E3">
            <w:pPr>
              <w:snapToGrid w:val="0"/>
              <w:spacing w:before="60" w:after="60" w:line="240" w:lineRule="auto"/>
              <w:jc w:val="left"/>
              <w:rPr>
                <w:ins w:id="2829" w:author="Thomas Richardson" w:date="2022-06-07T20:55:00Z"/>
                <w:rFonts w:cs="Arial"/>
                <w:sz w:val="16"/>
                <w:szCs w:val="16"/>
              </w:rPr>
            </w:pPr>
            <w:ins w:id="2830" w:author="Thomas Richardson" w:date="2022-06-07T20:55:00Z">
              <w:r w:rsidRPr="007B4FED">
                <w:rPr>
                  <w:rFonts w:cs="Arial"/>
                  <w:sz w:val="16"/>
                  <w:szCs w:val="16"/>
                </w:rPr>
                <w:t>Value</w:t>
              </w:r>
            </w:ins>
          </w:p>
        </w:tc>
        <w:tc>
          <w:tcPr>
            <w:tcW w:w="3006" w:type="dxa"/>
          </w:tcPr>
          <w:p w14:paraId="22A477C9" w14:textId="77777777" w:rsidR="00AA4DED" w:rsidRPr="007B4FED" w:rsidRDefault="00AA4DED" w:rsidP="00C128E3">
            <w:pPr>
              <w:snapToGrid w:val="0"/>
              <w:spacing w:before="60" w:after="60" w:line="240" w:lineRule="auto"/>
              <w:jc w:val="left"/>
              <w:rPr>
                <w:ins w:id="2831" w:author="Thomas Richardson" w:date="2022-06-07T20:55:00Z"/>
                <w:rFonts w:cs="Arial"/>
                <w:sz w:val="16"/>
                <w:szCs w:val="16"/>
              </w:rPr>
            </w:pPr>
            <w:proofErr w:type="spellStart"/>
            <w:ins w:id="2832" w:author="Thomas Richardson" w:date="2022-06-07T20:55:00Z">
              <w:r w:rsidRPr="007B4FED">
                <w:rPr>
                  <w:rFonts w:cs="Arial"/>
                  <w:sz w:val="16"/>
                  <w:szCs w:val="16"/>
                </w:rPr>
                <w:t>interoperabilityCatalogue</w:t>
              </w:r>
              <w:proofErr w:type="spellEnd"/>
            </w:ins>
          </w:p>
        </w:tc>
        <w:tc>
          <w:tcPr>
            <w:tcW w:w="3710" w:type="dxa"/>
          </w:tcPr>
          <w:p w14:paraId="1A941571" w14:textId="77777777" w:rsidR="00AA4DED" w:rsidRPr="007B4FED" w:rsidRDefault="00AA4DED" w:rsidP="00C128E3">
            <w:pPr>
              <w:snapToGrid w:val="0"/>
              <w:spacing w:before="60" w:after="60" w:line="240" w:lineRule="auto"/>
              <w:jc w:val="left"/>
              <w:rPr>
                <w:ins w:id="2833" w:author="Thomas Richardson" w:date="2022-06-07T20:55:00Z"/>
                <w:rFonts w:cs="Arial"/>
                <w:sz w:val="16"/>
                <w:szCs w:val="16"/>
              </w:rPr>
            </w:pPr>
            <w:ins w:id="2834" w:author="Thomas Richardson" w:date="2022-06-07T20:55:00Z">
              <w:r w:rsidRPr="007B4FED">
                <w:rPr>
                  <w:rFonts w:cs="Arial"/>
                  <w:sz w:val="16"/>
                  <w:szCs w:val="16"/>
                </w:rPr>
                <w:t>An Interoperability Catalogue</w:t>
              </w:r>
            </w:ins>
          </w:p>
        </w:tc>
        <w:tc>
          <w:tcPr>
            <w:tcW w:w="709" w:type="dxa"/>
          </w:tcPr>
          <w:p w14:paraId="3E07451A" w14:textId="77777777" w:rsidR="00AA4DED" w:rsidRPr="007B4FED" w:rsidRDefault="00AA4DED" w:rsidP="00C128E3">
            <w:pPr>
              <w:snapToGrid w:val="0"/>
              <w:spacing w:before="60" w:after="60" w:line="240" w:lineRule="auto"/>
              <w:jc w:val="center"/>
              <w:rPr>
                <w:ins w:id="2835" w:author="Thomas Richardson" w:date="2022-06-07T20:55:00Z"/>
                <w:rFonts w:cs="Arial"/>
                <w:sz w:val="16"/>
                <w:szCs w:val="16"/>
              </w:rPr>
            </w:pPr>
            <w:ins w:id="2836" w:author="Thomas Richardson" w:date="2022-06-07T20:55:00Z">
              <w:r w:rsidRPr="007B4FED">
                <w:rPr>
                  <w:rFonts w:cs="Arial"/>
                  <w:sz w:val="16"/>
                  <w:szCs w:val="16"/>
                </w:rPr>
                <w:t>4</w:t>
              </w:r>
            </w:ins>
          </w:p>
        </w:tc>
        <w:tc>
          <w:tcPr>
            <w:tcW w:w="5333" w:type="dxa"/>
          </w:tcPr>
          <w:p w14:paraId="37F2C100" w14:textId="77777777" w:rsidR="00AA4DED" w:rsidRPr="007B4FED" w:rsidRDefault="00AA4DED" w:rsidP="00C128E3">
            <w:pPr>
              <w:snapToGrid w:val="0"/>
              <w:spacing w:before="60" w:after="60" w:line="240" w:lineRule="auto"/>
              <w:jc w:val="left"/>
              <w:rPr>
                <w:ins w:id="2837" w:author="Thomas Richardson" w:date="2022-06-07T20:55:00Z"/>
                <w:rFonts w:cs="Arial"/>
                <w:sz w:val="16"/>
                <w:szCs w:val="16"/>
              </w:rPr>
            </w:pPr>
          </w:p>
        </w:tc>
      </w:tr>
      <w:tr w:rsidR="00AA4DED" w:rsidRPr="007B4FED" w14:paraId="6E1125A6" w14:textId="77777777" w:rsidTr="007B4FED">
        <w:trPr>
          <w:cantSplit/>
          <w:trHeight w:val="304"/>
          <w:ins w:id="2838" w:author="Thomas Richardson" w:date="2022-06-07T20:55:00Z"/>
        </w:trPr>
        <w:tc>
          <w:tcPr>
            <w:tcW w:w="1134" w:type="dxa"/>
          </w:tcPr>
          <w:p w14:paraId="7A9A997E" w14:textId="77777777" w:rsidR="00AA4DED" w:rsidRPr="007B4FED" w:rsidRDefault="00AA4DED" w:rsidP="00C128E3">
            <w:pPr>
              <w:snapToGrid w:val="0"/>
              <w:spacing w:before="60" w:after="60" w:line="240" w:lineRule="auto"/>
              <w:jc w:val="left"/>
              <w:rPr>
                <w:ins w:id="2839" w:author="Thomas Richardson" w:date="2022-06-07T20:55:00Z"/>
                <w:rFonts w:cs="Arial"/>
                <w:sz w:val="16"/>
                <w:szCs w:val="16"/>
              </w:rPr>
            </w:pPr>
            <w:ins w:id="2840" w:author="Thomas Richardson" w:date="2022-06-07T20:55:00Z">
              <w:r w:rsidRPr="007B4FED">
                <w:rPr>
                  <w:rFonts w:cs="Arial"/>
                  <w:sz w:val="16"/>
                  <w:szCs w:val="16"/>
                </w:rPr>
                <w:t>Value</w:t>
              </w:r>
            </w:ins>
          </w:p>
        </w:tc>
        <w:tc>
          <w:tcPr>
            <w:tcW w:w="3006" w:type="dxa"/>
          </w:tcPr>
          <w:p w14:paraId="17FF6BBD" w14:textId="77777777" w:rsidR="00AA4DED" w:rsidRPr="007B4FED" w:rsidRDefault="00AA4DED" w:rsidP="00C128E3">
            <w:pPr>
              <w:snapToGrid w:val="0"/>
              <w:spacing w:before="60" w:after="60" w:line="240" w:lineRule="auto"/>
              <w:jc w:val="left"/>
              <w:rPr>
                <w:ins w:id="2841" w:author="Thomas Richardson" w:date="2022-06-07T20:55:00Z"/>
                <w:rFonts w:cs="Arial"/>
                <w:sz w:val="16"/>
                <w:szCs w:val="16"/>
              </w:rPr>
            </w:pPr>
            <w:proofErr w:type="spellStart"/>
            <w:ins w:id="2842" w:author="Thomas Richardson" w:date="2022-06-07T20:55:00Z">
              <w:r w:rsidRPr="007B4FED">
                <w:rPr>
                  <w:rFonts w:cs="Arial"/>
                  <w:sz w:val="16"/>
                  <w:szCs w:val="16"/>
                </w:rPr>
                <w:t>supportFile</w:t>
              </w:r>
              <w:proofErr w:type="spellEnd"/>
            </w:ins>
          </w:p>
        </w:tc>
        <w:tc>
          <w:tcPr>
            <w:tcW w:w="3710" w:type="dxa"/>
          </w:tcPr>
          <w:p w14:paraId="3CD4F9F7" w14:textId="77777777" w:rsidR="00AA4DED" w:rsidRPr="007B4FED" w:rsidRDefault="00AA4DED" w:rsidP="00C128E3">
            <w:pPr>
              <w:snapToGrid w:val="0"/>
              <w:spacing w:before="60" w:after="60" w:line="240" w:lineRule="auto"/>
              <w:jc w:val="left"/>
              <w:rPr>
                <w:ins w:id="2843" w:author="Thomas Richardson" w:date="2022-06-07T20:55:00Z"/>
                <w:rFonts w:cs="Arial"/>
                <w:sz w:val="16"/>
                <w:szCs w:val="16"/>
              </w:rPr>
            </w:pPr>
            <w:ins w:id="2844" w:author="Thomas Richardson" w:date="2022-06-07T20:55:00Z">
              <w:r w:rsidRPr="007B4FED">
                <w:rPr>
                  <w:rFonts w:cs="Arial"/>
                  <w:sz w:val="16"/>
                  <w:szCs w:val="16"/>
                </w:rPr>
                <w:t>A support file</w:t>
              </w:r>
            </w:ins>
          </w:p>
        </w:tc>
        <w:tc>
          <w:tcPr>
            <w:tcW w:w="709" w:type="dxa"/>
          </w:tcPr>
          <w:p w14:paraId="51865D6F" w14:textId="77777777" w:rsidR="00AA4DED" w:rsidRPr="007B4FED" w:rsidRDefault="00AA4DED" w:rsidP="00C128E3">
            <w:pPr>
              <w:snapToGrid w:val="0"/>
              <w:spacing w:before="60" w:after="60" w:line="240" w:lineRule="auto"/>
              <w:jc w:val="center"/>
              <w:rPr>
                <w:ins w:id="2845" w:author="Thomas Richardson" w:date="2022-06-07T20:55:00Z"/>
                <w:rFonts w:cs="Arial"/>
                <w:sz w:val="16"/>
                <w:szCs w:val="16"/>
              </w:rPr>
            </w:pPr>
            <w:ins w:id="2846" w:author="Thomas Richardson" w:date="2022-06-07T20:55:00Z">
              <w:r w:rsidRPr="007B4FED">
                <w:rPr>
                  <w:rFonts w:cs="Arial"/>
                  <w:sz w:val="16"/>
                  <w:szCs w:val="16"/>
                </w:rPr>
                <w:t>5</w:t>
              </w:r>
            </w:ins>
          </w:p>
        </w:tc>
        <w:tc>
          <w:tcPr>
            <w:tcW w:w="5333" w:type="dxa"/>
          </w:tcPr>
          <w:p w14:paraId="2ABB49F6" w14:textId="77777777" w:rsidR="00AA4DED" w:rsidRPr="007B4FED" w:rsidRDefault="00AA4DED" w:rsidP="00C128E3">
            <w:pPr>
              <w:snapToGrid w:val="0"/>
              <w:spacing w:before="60" w:after="60" w:line="240" w:lineRule="auto"/>
              <w:jc w:val="left"/>
              <w:rPr>
                <w:ins w:id="2847" w:author="Thomas Richardson" w:date="2022-06-07T20:55:00Z"/>
                <w:rFonts w:cs="Arial"/>
                <w:sz w:val="16"/>
                <w:szCs w:val="16"/>
              </w:rPr>
            </w:pPr>
          </w:p>
        </w:tc>
      </w:tr>
      <w:tr w:rsidR="00AA4DED" w:rsidRPr="007B4FED" w14:paraId="3F30E24D" w14:textId="77777777" w:rsidTr="007B4FED">
        <w:trPr>
          <w:cantSplit/>
          <w:trHeight w:val="304"/>
          <w:ins w:id="2848" w:author="Thomas Richardson" w:date="2022-06-07T20:55:00Z"/>
        </w:trPr>
        <w:tc>
          <w:tcPr>
            <w:tcW w:w="1134" w:type="dxa"/>
          </w:tcPr>
          <w:p w14:paraId="22DE55DB" w14:textId="77777777" w:rsidR="00AA4DED" w:rsidRPr="007B4FED" w:rsidRDefault="00AA4DED" w:rsidP="00C128E3">
            <w:pPr>
              <w:snapToGrid w:val="0"/>
              <w:spacing w:before="60" w:after="60" w:line="240" w:lineRule="auto"/>
              <w:jc w:val="left"/>
              <w:rPr>
                <w:ins w:id="2849" w:author="Thomas Richardson" w:date="2022-06-07T20:55:00Z"/>
                <w:rFonts w:cs="Arial"/>
                <w:sz w:val="16"/>
                <w:szCs w:val="16"/>
              </w:rPr>
            </w:pPr>
            <w:ins w:id="2850" w:author="Thomas Richardson" w:date="2022-06-07T20:55:00Z">
              <w:r w:rsidRPr="007B4FED">
                <w:rPr>
                  <w:rFonts w:cs="Arial"/>
                  <w:sz w:val="16"/>
                  <w:szCs w:val="16"/>
                </w:rPr>
                <w:t>Value</w:t>
              </w:r>
            </w:ins>
          </w:p>
        </w:tc>
        <w:tc>
          <w:tcPr>
            <w:tcW w:w="3006" w:type="dxa"/>
          </w:tcPr>
          <w:p w14:paraId="46907279" w14:textId="77777777" w:rsidR="00AA4DED" w:rsidRPr="007B4FED" w:rsidRDefault="00AA4DED" w:rsidP="00C128E3">
            <w:pPr>
              <w:snapToGrid w:val="0"/>
              <w:spacing w:before="60" w:after="60" w:line="240" w:lineRule="auto"/>
              <w:jc w:val="left"/>
              <w:rPr>
                <w:ins w:id="2851" w:author="Thomas Richardson" w:date="2022-06-07T20:55:00Z"/>
                <w:rFonts w:cs="Arial"/>
                <w:sz w:val="16"/>
                <w:szCs w:val="16"/>
              </w:rPr>
            </w:pPr>
            <w:proofErr w:type="spellStart"/>
            <w:ins w:id="2852" w:author="Thomas Richardson" w:date="2022-06-07T20:55:00Z">
              <w:r w:rsidRPr="007B4FED">
                <w:rPr>
                  <w:rFonts w:cs="Arial"/>
                  <w:sz w:val="16"/>
                  <w:szCs w:val="16"/>
                </w:rPr>
                <w:t>productVersion</w:t>
              </w:r>
              <w:proofErr w:type="spellEnd"/>
            </w:ins>
          </w:p>
        </w:tc>
        <w:tc>
          <w:tcPr>
            <w:tcW w:w="3710" w:type="dxa"/>
          </w:tcPr>
          <w:p w14:paraId="2E84637A" w14:textId="77777777" w:rsidR="00AA4DED" w:rsidRPr="007B4FED" w:rsidRDefault="00AA4DED" w:rsidP="00C128E3">
            <w:pPr>
              <w:snapToGrid w:val="0"/>
              <w:spacing w:before="60" w:after="60" w:line="240" w:lineRule="auto"/>
              <w:jc w:val="left"/>
              <w:rPr>
                <w:ins w:id="2853" w:author="Thomas Richardson" w:date="2022-06-07T20:55:00Z"/>
                <w:rFonts w:cs="Arial"/>
                <w:sz w:val="16"/>
                <w:szCs w:val="16"/>
              </w:rPr>
            </w:pPr>
            <w:ins w:id="2854" w:author="Thomas Richardson" w:date="2022-06-07T20:55:00Z">
              <w:r w:rsidRPr="007B4FED">
                <w:rPr>
                  <w:rFonts w:cs="Arial"/>
                  <w:sz w:val="16"/>
                  <w:szCs w:val="16"/>
                </w:rPr>
                <w:t>All datasets conforming to a specific version of an S-100 Product Specification</w:t>
              </w:r>
            </w:ins>
          </w:p>
        </w:tc>
        <w:tc>
          <w:tcPr>
            <w:tcW w:w="709" w:type="dxa"/>
          </w:tcPr>
          <w:p w14:paraId="27E8F8CB" w14:textId="77777777" w:rsidR="00AA4DED" w:rsidRPr="007B4FED" w:rsidRDefault="00AA4DED" w:rsidP="00C128E3">
            <w:pPr>
              <w:snapToGrid w:val="0"/>
              <w:spacing w:before="60" w:after="60" w:line="240" w:lineRule="auto"/>
              <w:jc w:val="center"/>
              <w:rPr>
                <w:ins w:id="2855" w:author="Thomas Richardson" w:date="2022-06-07T20:55:00Z"/>
                <w:rFonts w:cs="Arial"/>
                <w:sz w:val="16"/>
                <w:szCs w:val="16"/>
              </w:rPr>
            </w:pPr>
            <w:ins w:id="2856" w:author="Thomas Richardson" w:date="2022-06-07T20:55:00Z">
              <w:r w:rsidRPr="007B4FED">
                <w:rPr>
                  <w:rFonts w:cs="Arial"/>
                  <w:sz w:val="16"/>
                  <w:szCs w:val="16"/>
                </w:rPr>
                <w:t>6</w:t>
              </w:r>
            </w:ins>
          </w:p>
        </w:tc>
        <w:tc>
          <w:tcPr>
            <w:tcW w:w="5333" w:type="dxa"/>
          </w:tcPr>
          <w:p w14:paraId="2F9D4370" w14:textId="77777777" w:rsidR="00AA4DED" w:rsidRPr="007B4FED" w:rsidRDefault="00AA4DED" w:rsidP="00C128E3">
            <w:pPr>
              <w:snapToGrid w:val="0"/>
              <w:spacing w:before="60" w:after="60" w:line="240" w:lineRule="auto"/>
              <w:jc w:val="left"/>
              <w:rPr>
                <w:ins w:id="2857" w:author="Thomas Richardson" w:date="2022-06-07T20:55:00Z"/>
                <w:rFonts w:cs="Arial"/>
                <w:sz w:val="16"/>
                <w:szCs w:val="16"/>
              </w:rPr>
            </w:pPr>
          </w:p>
        </w:tc>
      </w:tr>
      <w:tr w:rsidR="00AA4DED" w:rsidRPr="007B4FED" w14:paraId="4E5B668C" w14:textId="77777777" w:rsidTr="007B4FED">
        <w:trPr>
          <w:cantSplit/>
          <w:trHeight w:val="304"/>
          <w:ins w:id="2858" w:author="Thomas Richardson" w:date="2022-06-07T20:55:00Z"/>
        </w:trPr>
        <w:tc>
          <w:tcPr>
            <w:tcW w:w="1134" w:type="dxa"/>
          </w:tcPr>
          <w:p w14:paraId="516669CE" w14:textId="77777777" w:rsidR="00AA4DED" w:rsidRPr="007B4FED" w:rsidRDefault="00AA4DED" w:rsidP="00C128E3">
            <w:pPr>
              <w:snapToGrid w:val="0"/>
              <w:spacing w:before="60" w:after="60" w:line="240" w:lineRule="auto"/>
              <w:jc w:val="left"/>
              <w:rPr>
                <w:ins w:id="2859" w:author="Thomas Richardson" w:date="2022-06-07T20:55:00Z"/>
                <w:rFonts w:cs="Arial"/>
                <w:sz w:val="16"/>
                <w:szCs w:val="16"/>
              </w:rPr>
            </w:pPr>
            <w:ins w:id="2860" w:author="Thomas Richardson" w:date="2022-06-07T20:55:00Z">
              <w:r w:rsidRPr="007B4FED">
                <w:rPr>
                  <w:rFonts w:cs="Arial"/>
                  <w:sz w:val="16"/>
                  <w:szCs w:val="16"/>
                </w:rPr>
                <w:t>Value</w:t>
              </w:r>
            </w:ins>
          </w:p>
        </w:tc>
        <w:tc>
          <w:tcPr>
            <w:tcW w:w="3006" w:type="dxa"/>
          </w:tcPr>
          <w:p w14:paraId="60F5E8C3" w14:textId="77777777" w:rsidR="00AA4DED" w:rsidRPr="007B4FED" w:rsidRDefault="00AA4DED" w:rsidP="00C128E3">
            <w:pPr>
              <w:snapToGrid w:val="0"/>
              <w:spacing w:before="60" w:after="60" w:line="240" w:lineRule="auto"/>
              <w:jc w:val="left"/>
              <w:rPr>
                <w:ins w:id="2861" w:author="Thomas Richardson" w:date="2022-06-07T20:55:00Z"/>
                <w:rFonts w:cs="Arial"/>
                <w:sz w:val="16"/>
                <w:szCs w:val="16"/>
              </w:rPr>
            </w:pPr>
            <w:proofErr w:type="spellStart"/>
            <w:ins w:id="2862" w:author="Thomas Richardson" w:date="2022-06-07T20:55:00Z">
              <w:r w:rsidRPr="007B4FED">
                <w:rPr>
                  <w:rFonts w:cs="Arial"/>
                  <w:sz w:val="16"/>
                  <w:szCs w:val="16"/>
                </w:rPr>
                <w:t>productFamily</w:t>
              </w:r>
              <w:proofErr w:type="spellEnd"/>
            </w:ins>
          </w:p>
        </w:tc>
        <w:tc>
          <w:tcPr>
            <w:tcW w:w="3710" w:type="dxa"/>
          </w:tcPr>
          <w:p w14:paraId="54EF7461" w14:textId="77777777" w:rsidR="00AA4DED" w:rsidRPr="007B4FED" w:rsidRDefault="00AA4DED" w:rsidP="00C128E3">
            <w:pPr>
              <w:snapToGrid w:val="0"/>
              <w:spacing w:before="60" w:after="60" w:line="240" w:lineRule="auto"/>
              <w:jc w:val="left"/>
              <w:rPr>
                <w:ins w:id="2863" w:author="Thomas Richardson" w:date="2022-06-07T20:55:00Z"/>
                <w:rFonts w:cs="Arial"/>
                <w:sz w:val="16"/>
                <w:szCs w:val="16"/>
              </w:rPr>
            </w:pPr>
            <w:ins w:id="2864" w:author="Thomas Richardson" w:date="2022-06-07T20:55:00Z">
              <w:r w:rsidRPr="007B4FED">
                <w:rPr>
                  <w:rFonts w:cs="Arial"/>
                  <w:sz w:val="16"/>
                  <w:szCs w:val="16"/>
                </w:rPr>
                <w:t>All datasets conforming to any active version of an S-100 Product Specification</w:t>
              </w:r>
            </w:ins>
          </w:p>
        </w:tc>
        <w:tc>
          <w:tcPr>
            <w:tcW w:w="709" w:type="dxa"/>
          </w:tcPr>
          <w:p w14:paraId="01508A87" w14:textId="77777777" w:rsidR="00AA4DED" w:rsidRPr="007B4FED" w:rsidRDefault="00AA4DED" w:rsidP="00C128E3">
            <w:pPr>
              <w:snapToGrid w:val="0"/>
              <w:spacing w:before="60" w:after="60" w:line="240" w:lineRule="auto"/>
              <w:jc w:val="center"/>
              <w:rPr>
                <w:ins w:id="2865" w:author="Thomas Richardson" w:date="2022-06-07T20:55:00Z"/>
                <w:rFonts w:cs="Arial"/>
                <w:sz w:val="16"/>
                <w:szCs w:val="16"/>
              </w:rPr>
            </w:pPr>
            <w:ins w:id="2866" w:author="Thomas Richardson" w:date="2022-06-07T20:55:00Z">
              <w:r w:rsidRPr="007B4FED">
                <w:rPr>
                  <w:rFonts w:cs="Arial"/>
                  <w:sz w:val="16"/>
                  <w:szCs w:val="16"/>
                </w:rPr>
                <w:t>7</w:t>
              </w:r>
            </w:ins>
          </w:p>
        </w:tc>
        <w:tc>
          <w:tcPr>
            <w:tcW w:w="5333" w:type="dxa"/>
          </w:tcPr>
          <w:p w14:paraId="09DF15FE" w14:textId="77777777" w:rsidR="00AA4DED" w:rsidRPr="007B4FED" w:rsidRDefault="00AA4DED" w:rsidP="00C128E3">
            <w:pPr>
              <w:snapToGrid w:val="0"/>
              <w:spacing w:before="60" w:after="60" w:line="240" w:lineRule="auto"/>
              <w:jc w:val="left"/>
              <w:rPr>
                <w:ins w:id="2867" w:author="Thomas Richardson" w:date="2022-06-07T20:55:00Z"/>
                <w:rFonts w:cs="Arial"/>
                <w:sz w:val="16"/>
                <w:szCs w:val="16"/>
              </w:rPr>
            </w:pPr>
          </w:p>
        </w:tc>
      </w:tr>
      <w:tr w:rsidR="00AA4DED" w:rsidRPr="007B4FED" w14:paraId="5C4E953B" w14:textId="77777777" w:rsidTr="007B4FED">
        <w:trPr>
          <w:cantSplit/>
          <w:trHeight w:val="304"/>
          <w:ins w:id="2868" w:author="Thomas Richardson" w:date="2022-06-07T20:55:00Z"/>
        </w:trPr>
        <w:tc>
          <w:tcPr>
            <w:tcW w:w="1134" w:type="dxa"/>
          </w:tcPr>
          <w:p w14:paraId="2379F3D2" w14:textId="77777777" w:rsidR="00AA4DED" w:rsidRPr="007B4FED" w:rsidRDefault="00AA4DED" w:rsidP="00C128E3">
            <w:pPr>
              <w:snapToGrid w:val="0"/>
              <w:spacing w:before="60" w:after="60" w:line="240" w:lineRule="auto"/>
              <w:jc w:val="left"/>
              <w:rPr>
                <w:ins w:id="2869" w:author="Thomas Richardson" w:date="2022-06-07T20:55:00Z"/>
                <w:rFonts w:cs="Arial"/>
                <w:sz w:val="16"/>
                <w:szCs w:val="16"/>
              </w:rPr>
            </w:pPr>
            <w:ins w:id="2870" w:author="Thomas Richardson" w:date="2022-06-07T20:55:00Z">
              <w:r w:rsidRPr="007B4FED">
                <w:rPr>
                  <w:rFonts w:cs="Arial"/>
                  <w:sz w:val="16"/>
                  <w:szCs w:val="16"/>
                </w:rPr>
                <w:t>Value</w:t>
              </w:r>
            </w:ins>
          </w:p>
        </w:tc>
        <w:tc>
          <w:tcPr>
            <w:tcW w:w="3006" w:type="dxa"/>
          </w:tcPr>
          <w:p w14:paraId="188B911D" w14:textId="77777777" w:rsidR="00AA4DED" w:rsidRPr="007B4FED" w:rsidRDefault="00AA4DED" w:rsidP="00C128E3">
            <w:pPr>
              <w:snapToGrid w:val="0"/>
              <w:spacing w:before="60" w:after="60" w:line="240" w:lineRule="auto"/>
              <w:jc w:val="left"/>
              <w:rPr>
                <w:ins w:id="2871" w:author="Thomas Richardson" w:date="2022-06-07T20:55:00Z"/>
                <w:rFonts w:cs="Arial"/>
                <w:sz w:val="16"/>
                <w:szCs w:val="16"/>
              </w:rPr>
            </w:pPr>
            <w:ins w:id="2872" w:author="Thomas Richardson" w:date="2022-06-07T20:55:00Z">
              <w:r w:rsidRPr="007B4FED">
                <w:rPr>
                  <w:rFonts w:cs="Arial"/>
                  <w:sz w:val="16"/>
                  <w:szCs w:val="16"/>
                </w:rPr>
                <w:t>software</w:t>
              </w:r>
            </w:ins>
          </w:p>
        </w:tc>
        <w:tc>
          <w:tcPr>
            <w:tcW w:w="3710" w:type="dxa"/>
          </w:tcPr>
          <w:p w14:paraId="3D4AC680" w14:textId="77777777" w:rsidR="00AA4DED" w:rsidRPr="007B4FED" w:rsidRDefault="00AA4DED" w:rsidP="00C128E3">
            <w:pPr>
              <w:snapToGrid w:val="0"/>
              <w:spacing w:before="60" w:after="60" w:line="240" w:lineRule="auto"/>
              <w:jc w:val="left"/>
              <w:rPr>
                <w:ins w:id="2873" w:author="Thomas Richardson" w:date="2022-06-07T20:55:00Z"/>
                <w:rFonts w:cs="Arial"/>
                <w:sz w:val="16"/>
                <w:szCs w:val="16"/>
              </w:rPr>
            </w:pPr>
            <w:ins w:id="2874" w:author="Thomas Richardson" w:date="2022-06-07T20:55:00Z">
              <w:r w:rsidRPr="007B4FED">
                <w:rPr>
                  <w:rFonts w:cs="Arial"/>
                  <w:sz w:val="16"/>
                  <w:szCs w:val="16"/>
                </w:rPr>
                <w:t>Application software</w:t>
              </w:r>
            </w:ins>
          </w:p>
        </w:tc>
        <w:tc>
          <w:tcPr>
            <w:tcW w:w="709" w:type="dxa"/>
          </w:tcPr>
          <w:p w14:paraId="78ADE27B" w14:textId="77777777" w:rsidR="00AA4DED" w:rsidRPr="007B4FED" w:rsidRDefault="00AA4DED" w:rsidP="00C128E3">
            <w:pPr>
              <w:snapToGrid w:val="0"/>
              <w:spacing w:before="60" w:after="60" w:line="240" w:lineRule="auto"/>
              <w:jc w:val="center"/>
              <w:rPr>
                <w:ins w:id="2875" w:author="Thomas Richardson" w:date="2022-06-07T20:55:00Z"/>
                <w:rFonts w:cs="Arial"/>
                <w:sz w:val="16"/>
                <w:szCs w:val="16"/>
              </w:rPr>
            </w:pPr>
            <w:ins w:id="2876" w:author="Thomas Richardson" w:date="2022-06-07T20:55:00Z">
              <w:r w:rsidRPr="007B4FED">
                <w:rPr>
                  <w:rFonts w:cs="Arial"/>
                  <w:sz w:val="16"/>
                  <w:szCs w:val="16"/>
                </w:rPr>
                <w:t>8</w:t>
              </w:r>
            </w:ins>
          </w:p>
        </w:tc>
        <w:tc>
          <w:tcPr>
            <w:tcW w:w="5333" w:type="dxa"/>
          </w:tcPr>
          <w:p w14:paraId="41D67B8D" w14:textId="77777777" w:rsidR="00AA4DED" w:rsidRPr="007B4FED" w:rsidRDefault="00AA4DED" w:rsidP="00C128E3">
            <w:pPr>
              <w:snapToGrid w:val="0"/>
              <w:spacing w:before="60" w:after="60" w:line="240" w:lineRule="auto"/>
              <w:jc w:val="left"/>
              <w:rPr>
                <w:ins w:id="2877" w:author="Thomas Richardson" w:date="2022-06-07T20:55:00Z"/>
                <w:rFonts w:cs="Arial"/>
                <w:sz w:val="16"/>
                <w:szCs w:val="16"/>
              </w:rPr>
            </w:pPr>
          </w:p>
        </w:tc>
      </w:tr>
      <w:tr w:rsidR="00AA4DED" w:rsidRPr="007B4FED" w14:paraId="0B78D8BE" w14:textId="77777777" w:rsidTr="007B4FED">
        <w:trPr>
          <w:cantSplit/>
          <w:trHeight w:val="304"/>
          <w:ins w:id="2878" w:author="Thomas Richardson" w:date="2022-06-07T20:55:00Z"/>
        </w:trPr>
        <w:tc>
          <w:tcPr>
            <w:tcW w:w="1134" w:type="dxa"/>
          </w:tcPr>
          <w:p w14:paraId="4DBFDD70" w14:textId="77777777" w:rsidR="00AA4DED" w:rsidRPr="007B4FED" w:rsidRDefault="00AA4DED" w:rsidP="00C128E3">
            <w:pPr>
              <w:snapToGrid w:val="0"/>
              <w:spacing w:before="60" w:after="60" w:line="240" w:lineRule="auto"/>
              <w:jc w:val="left"/>
              <w:rPr>
                <w:ins w:id="2879" w:author="Thomas Richardson" w:date="2022-06-07T20:55:00Z"/>
                <w:rFonts w:cs="Arial"/>
                <w:sz w:val="16"/>
                <w:szCs w:val="16"/>
              </w:rPr>
            </w:pPr>
            <w:ins w:id="2880" w:author="Thomas Richardson" w:date="2022-06-07T20:55:00Z">
              <w:r w:rsidRPr="007B4FED">
                <w:rPr>
                  <w:rFonts w:cs="Arial"/>
                  <w:sz w:val="16"/>
                  <w:szCs w:val="16"/>
                </w:rPr>
                <w:t>Value</w:t>
              </w:r>
            </w:ins>
          </w:p>
        </w:tc>
        <w:tc>
          <w:tcPr>
            <w:tcW w:w="3006" w:type="dxa"/>
          </w:tcPr>
          <w:p w14:paraId="549EE5D5" w14:textId="77777777" w:rsidR="00AA4DED" w:rsidRPr="007B4FED" w:rsidRDefault="00AA4DED" w:rsidP="00C128E3">
            <w:pPr>
              <w:snapToGrid w:val="0"/>
              <w:spacing w:before="60" w:after="60" w:line="240" w:lineRule="auto"/>
              <w:jc w:val="left"/>
              <w:rPr>
                <w:ins w:id="2881" w:author="Thomas Richardson" w:date="2022-06-07T20:55:00Z"/>
                <w:rFonts w:cs="Arial"/>
                <w:sz w:val="16"/>
                <w:szCs w:val="16"/>
              </w:rPr>
            </w:pPr>
            <w:ins w:id="2882" w:author="Thomas Richardson" w:date="2022-06-07T20:55:00Z">
              <w:r w:rsidRPr="007B4FED">
                <w:rPr>
                  <w:rFonts w:cs="Arial"/>
                  <w:sz w:val="16"/>
                  <w:szCs w:val="16"/>
                </w:rPr>
                <w:t>system</w:t>
              </w:r>
            </w:ins>
          </w:p>
        </w:tc>
        <w:tc>
          <w:tcPr>
            <w:tcW w:w="3710" w:type="dxa"/>
          </w:tcPr>
          <w:p w14:paraId="6EE3F58B" w14:textId="77777777" w:rsidR="00AA4DED" w:rsidRPr="007B4FED" w:rsidRDefault="00AA4DED" w:rsidP="00C128E3">
            <w:pPr>
              <w:snapToGrid w:val="0"/>
              <w:spacing w:before="60" w:after="60" w:line="240" w:lineRule="auto"/>
              <w:jc w:val="left"/>
              <w:rPr>
                <w:ins w:id="2883" w:author="Thomas Richardson" w:date="2022-06-07T20:55:00Z"/>
                <w:rFonts w:cs="Arial"/>
                <w:sz w:val="16"/>
                <w:szCs w:val="16"/>
              </w:rPr>
            </w:pPr>
            <w:ins w:id="2884" w:author="Thomas Richardson" w:date="2022-06-07T20:55:00Z">
              <w:r w:rsidRPr="007B4FED">
                <w:rPr>
                  <w:rFonts w:cs="Arial"/>
                  <w:sz w:val="16"/>
                  <w:szCs w:val="16"/>
                </w:rPr>
                <w:t>Provides support or common information for a variety of applications and products</w:t>
              </w:r>
            </w:ins>
          </w:p>
        </w:tc>
        <w:tc>
          <w:tcPr>
            <w:tcW w:w="709" w:type="dxa"/>
          </w:tcPr>
          <w:p w14:paraId="3A4FB52E" w14:textId="77777777" w:rsidR="00AA4DED" w:rsidRPr="007B4FED" w:rsidRDefault="00AA4DED" w:rsidP="00C128E3">
            <w:pPr>
              <w:snapToGrid w:val="0"/>
              <w:spacing w:before="60" w:after="60" w:line="240" w:lineRule="auto"/>
              <w:jc w:val="center"/>
              <w:rPr>
                <w:ins w:id="2885" w:author="Thomas Richardson" w:date="2022-06-07T20:55:00Z"/>
                <w:rFonts w:cs="Arial"/>
                <w:sz w:val="16"/>
                <w:szCs w:val="16"/>
              </w:rPr>
            </w:pPr>
            <w:ins w:id="2886" w:author="Thomas Richardson" w:date="2022-06-07T20:55:00Z">
              <w:r w:rsidRPr="007B4FED">
                <w:rPr>
                  <w:rFonts w:cs="Arial"/>
                  <w:sz w:val="16"/>
                  <w:szCs w:val="16"/>
                </w:rPr>
                <w:t>9</w:t>
              </w:r>
            </w:ins>
          </w:p>
        </w:tc>
        <w:tc>
          <w:tcPr>
            <w:tcW w:w="5333" w:type="dxa"/>
          </w:tcPr>
          <w:p w14:paraId="1EE67DE7" w14:textId="77777777" w:rsidR="00AA4DED" w:rsidRPr="007B4FED" w:rsidRDefault="00AA4DED" w:rsidP="00C128E3">
            <w:pPr>
              <w:snapToGrid w:val="0"/>
              <w:spacing w:before="60" w:after="60" w:line="240" w:lineRule="auto"/>
              <w:jc w:val="left"/>
              <w:rPr>
                <w:ins w:id="2887" w:author="Thomas Richardson" w:date="2022-06-07T20:55:00Z"/>
                <w:rFonts w:cs="Arial"/>
                <w:sz w:val="16"/>
                <w:szCs w:val="16"/>
              </w:rPr>
            </w:pPr>
          </w:p>
        </w:tc>
      </w:tr>
      <w:tr w:rsidR="00AA4DED" w:rsidRPr="007B4FED" w14:paraId="5AA5946D" w14:textId="77777777" w:rsidTr="007B4FED">
        <w:trPr>
          <w:cantSplit/>
          <w:trHeight w:val="304"/>
          <w:ins w:id="2888" w:author="Thomas Richardson" w:date="2022-06-07T20:55:00Z"/>
        </w:trPr>
        <w:tc>
          <w:tcPr>
            <w:tcW w:w="1134" w:type="dxa"/>
          </w:tcPr>
          <w:p w14:paraId="361FB1FD" w14:textId="77777777" w:rsidR="00AA4DED" w:rsidRPr="007B4FED" w:rsidRDefault="00AA4DED" w:rsidP="00C128E3">
            <w:pPr>
              <w:snapToGrid w:val="0"/>
              <w:spacing w:before="60" w:after="60" w:line="240" w:lineRule="auto"/>
              <w:jc w:val="left"/>
              <w:rPr>
                <w:ins w:id="2889" w:author="Thomas Richardson" w:date="2022-06-07T20:55:00Z"/>
                <w:rFonts w:cs="Arial"/>
                <w:sz w:val="16"/>
                <w:szCs w:val="16"/>
              </w:rPr>
            </w:pPr>
            <w:ins w:id="2890" w:author="Thomas Richardson" w:date="2022-06-07T20:55:00Z">
              <w:r w:rsidRPr="007B4FED">
                <w:rPr>
                  <w:rFonts w:cs="Arial"/>
                  <w:sz w:val="16"/>
                  <w:szCs w:val="16"/>
                </w:rPr>
                <w:t>Value</w:t>
              </w:r>
            </w:ins>
          </w:p>
        </w:tc>
        <w:tc>
          <w:tcPr>
            <w:tcW w:w="3006" w:type="dxa"/>
          </w:tcPr>
          <w:p w14:paraId="78FBFCE4" w14:textId="77777777" w:rsidR="00AA4DED" w:rsidRPr="007B4FED" w:rsidRDefault="00AA4DED" w:rsidP="00C128E3">
            <w:pPr>
              <w:snapToGrid w:val="0"/>
              <w:spacing w:before="60" w:after="60" w:line="240" w:lineRule="auto"/>
              <w:jc w:val="left"/>
              <w:rPr>
                <w:ins w:id="2891" w:author="Thomas Richardson" w:date="2022-06-07T20:55:00Z"/>
                <w:rFonts w:cs="Arial"/>
                <w:sz w:val="16"/>
                <w:szCs w:val="16"/>
              </w:rPr>
            </w:pPr>
            <w:proofErr w:type="spellStart"/>
            <w:ins w:id="2892" w:author="Thomas Richardson" w:date="2022-06-07T20:55:00Z">
              <w:r w:rsidRPr="007B4FED">
                <w:rPr>
                  <w:rFonts w:cs="Arial"/>
                  <w:sz w:val="16"/>
                  <w:szCs w:val="16"/>
                </w:rPr>
                <w:t>exchangeCatalogue</w:t>
              </w:r>
              <w:proofErr w:type="spellEnd"/>
            </w:ins>
          </w:p>
        </w:tc>
        <w:tc>
          <w:tcPr>
            <w:tcW w:w="3710" w:type="dxa"/>
          </w:tcPr>
          <w:p w14:paraId="7621A9B1" w14:textId="77777777" w:rsidR="00AA4DED" w:rsidRPr="007B4FED" w:rsidRDefault="00AA4DED" w:rsidP="00C128E3">
            <w:pPr>
              <w:snapToGrid w:val="0"/>
              <w:spacing w:before="60" w:after="60" w:line="240" w:lineRule="auto"/>
              <w:jc w:val="left"/>
              <w:rPr>
                <w:ins w:id="2893" w:author="Thomas Richardson" w:date="2022-06-07T20:55:00Z"/>
                <w:rFonts w:cs="Arial"/>
                <w:sz w:val="16"/>
                <w:szCs w:val="16"/>
              </w:rPr>
            </w:pPr>
            <w:ins w:id="2894" w:author="Thomas Richardson" w:date="2022-06-07T20:55:00Z">
              <w:r w:rsidRPr="007B4FED">
                <w:rPr>
                  <w:rFonts w:cs="Arial"/>
                  <w:sz w:val="16"/>
                  <w:szCs w:val="16"/>
                </w:rPr>
                <w:t>An Exchange Catalogue</w:t>
              </w:r>
            </w:ins>
          </w:p>
        </w:tc>
        <w:tc>
          <w:tcPr>
            <w:tcW w:w="709" w:type="dxa"/>
          </w:tcPr>
          <w:p w14:paraId="0477D6AD" w14:textId="77777777" w:rsidR="00AA4DED" w:rsidRPr="007B4FED" w:rsidRDefault="00AA4DED" w:rsidP="00C128E3">
            <w:pPr>
              <w:snapToGrid w:val="0"/>
              <w:spacing w:before="60" w:after="60" w:line="240" w:lineRule="auto"/>
              <w:jc w:val="center"/>
              <w:rPr>
                <w:ins w:id="2895" w:author="Thomas Richardson" w:date="2022-06-07T20:55:00Z"/>
                <w:rFonts w:cs="Arial"/>
                <w:sz w:val="16"/>
                <w:szCs w:val="16"/>
              </w:rPr>
            </w:pPr>
            <w:ins w:id="2896" w:author="Thomas Richardson" w:date="2022-06-07T20:55:00Z">
              <w:r w:rsidRPr="007B4FED">
                <w:rPr>
                  <w:rFonts w:cs="Arial"/>
                  <w:sz w:val="16"/>
                  <w:szCs w:val="16"/>
                </w:rPr>
                <w:t>10</w:t>
              </w:r>
            </w:ins>
          </w:p>
        </w:tc>
        <w:tc>
          <w:tcPr>
            <w:tcW w:w="5333" w:type="dxa"/>
          </w:tcPr>
          <w:p w14:paraId="04736991" w14:textId="77777777" w:rsidR="00AA4DED" w:rsidRPr="007B4FED" w:rsidRDefault="00AA4DED" w:rsidP="00C128E3">
            <w:pPr>
              <w:snapToGrid w:val="0"/>
              <w:spacing w:before="60" w:after="60" w:line="240" w:lineRule="auto"/>
              <w:jc w:val="left"/>
              <w:rPr>
                <w:ins w:id="2897" w:author="Thomas Richardson" w:date="2022-06-07T20:55:00Z"/>
                <w:rFonts w:cs="Arial"/>
                <w:sz w:val="16"/>
                <w:szCs w:val="16"/>
              </w:rPr>
            </w:pPr>
          </w:p>
        </w:tc>
      </w:tr>
      <w:tr w:rsidR="00AA4DED" w:rsidRPr="007B4FED" w14:paraId="4131D9AE" w14:textId="77777777" w:rsidTr="007B4FED">
        <w:trPr>
          <w:cantSplit/>
          <w:trHeight w:val="304"/>
          <w:ins w:id="2898" w:author="Thomas Richardson" w:date="2022-06-07T20:55:00Z"/>
        </w:trPr>
        <w:tc>
          <w:tcPr>
            <w:tcW w:w="1134" w:type="dxa"/>
          </w:tcPr>
          <w:p w14:paraId="1D3BEEA5" w14:textId="77777777" w:rsidR="00AA4DED" w:rsidRPr="007B4FED" w:rsidRDefault="00AA4DED" w:rsidP="00C128E3">
            <w:pPr>
              <w:snapToGrid w:val="0"/>
              <w:spacing w:before="60" w:after="60" w:line="240" w:lineRule="auto"/>
              <w:jc w:val="left"/>
              <w:rPr>
                <w:ins w:id="2899" w:author="Thomas Richardson" w:date="2022-06-07T20:55:00Z"/>
                <w:rFonts w:cs="Arial"/>
                <w:sz w:val="16"/>
                <w:szCs w:val="16"/>
              </w:rPr>
            </w:pPr>
            <w:ins w:id="2900" w:author="Thomas Richardson" w:date="2022-06-07T20:55:00Z">
              <w:r w:rsidRPr="007B4FED">
                <w:rPr>
                  <w:rFonts w:cs="Arial"/>
                  <w:sz w:val="16"/>
                  <w:szCs w:val="16"/>
                </w:rPr>
                <w:t>Value</w:t>
              </w:r>
            </w:ins>
          </w:p>
        </w:tc>
        <w:tc>
          <w:tcPr>
            <w:tcW w:w="3006" w:type="dxa"/>
          </w:tcPr>
          <w:p w14:paraId="1F3EE9A3" w14:textId="77777777" w:rsidR="00AA4DED" w:rsidRPr="007B4FED" w:rsidRDefault="00AA4DED" w:rsidP="00C128E3">
            <w:pPr>
              <w:snapToGrid w:val="0"/>
              <w:spacing w:before="60" w:after="60" w:line="240" w:lineRule="auto"/>
              <w:jc w:val="left"/>
              <w:rPr>
                <w:ins w:id="2901" w:author="Thomas Richardson" w:date="2022-06-07T20:55:00Z"/>
                <w:rFonts w:cs="Arial"/>
                <w:sz w:val="16"/>
                <w:szCs w:val="16"/>
              </w:rPr>
            </w:pPr>
            <w:ins w:id="2902" w:author="Thomas Richardson" w:date="2022-06-07T20:55:00Z">
              <w:r w:rsidRPr="007B4FED">
                <w:rPr>
                  <w:rFonts w:cs="Arial"/>
                  <w:sz w:val="16"/>
                  <w:szCs w:val="16"/>
                </w:rPr>
                <w:t>ISO Metadata</w:t>
              </w:r>
            </w:ins>
          </w:p>
        </w:tc>
        <w:tc>
          <w:tcPr>
            <w:tcW w:w="3710" w:type="dxa"/>
          </w:tcPr>
          <w:p w14:paraId="4B95E6CF" w14:textId="77777777" w:rsidR="00AA4DED" w:rsidRPr="007B4FED" w:rsidRDefault="00AA4DED" w:rsidP="00C128E3">
            <w:pPr>
              <w:snapToGrid w:val="0"/>
              <w:spacing w:before="60" w:after="60" w:line="240" w:lineRule="auto"/>
              <w:jc w:val="left"/>
              <w:rPr>
                <w:ins w:id="2903" w:author="Thomas Richardson" w:date="2022-06-07T20:55:00Z"/>
                <w:rFonts w:cs="Arial"/>
                <w:sz w:val="16"/>
                <w:szCs w:val="16"/>
              </w:rPr>
            </w:pPr>
            <w:ins w:id="2904" w:author="Thomas Richardson" w:date="2022-06-07T20:55:00Z">
              <w:r w:rsidRPr="007B4FED">
                <w:rPr>
                  <w:rFonts w:cs="Arial"/>
                  <w:sz w:val="16"/>
                  <w:szCs w:val="16"/>
                </w:rPr>
                <w:t>Dataset metadata in ISO format</w:t>
              </w:r>
            </w:ins>
          </w:p>
        </w:tc>
        <w:tc>
          <w:tcPr>
            <w:tcW w:w="709" w:type="dxa"/>
          </w:tcPr>
          <w:p w14:paraId="50C46FCF" w14:textId="77777777" w:rsidR="00AA4DED" w:rsidRPr="007B4FED" w:rsidRDefault="00AA4DED" w:rsidP="00C128E3">
            <w:pPr>
              <w:snapToGrid w:val="0"/>
              <w:spacing w:before="60" w:after="60" w:line="240" w:lineRule="auto"/>
              <w:jc w:val="center"/>
              <w:rPr>
                <w:ins w:id="2905" w:author="Thomas Richardson" w:date="2022-06-07T20:55:00Z"/>
                <w:rFonts w:cs="Arial"/>
                <w:sz w:val="16"/>
                <w:szCs w:val="16"/>
              </w:rPr>
            </w:pPr>
            <w:ins w:id="2906" w:author="Thomas Richardson" w:date="2022-06-07T20:55:00Z">
              <w:r w:rsidRPr="007B4FED">
                <w:rPr>
                  <w:rFonts w:cs="Arial"/>
                  <w:sz w:val="16"/>
                  <w:szCs w:val="16"/>
                </w:rPr>
                <w:t>11</w:t>
              </w:r>
            </w:ins>
          </w:p>
        </w:tc>
        <w:tc>
          <w:tcPr>
            <w:tcW w:w="5333" w:type="dxa"/>
          </w:tcPr>
          <w:p w14:paraId="1B024586" w14:textId="77777777" w:rsidR="00AA4DED" w:rsidRPr="007B4FED" w:rsidDel="00C30E16" w:rsidRDefault="00AA4DED" w:rsidP="00C128E3">
            <w:pPr>
              <w:snapToGrid w:val="0"/>
              <w:spacing w:before="60" w:after="60" w:line="240" w:lineRule="auto"/>
              <w:jc w:val="left"/>
              <w:rPr>
                <w:ins w:id="2907" w:author="Thomas Richardson" w:date="2022-06-07T20:55:00Z"/>
                <w:rFonts w:cs="Arial"/>
                <w:sz w:val="16"/>
                <w:szCs w:val="16"/>
              </w:rPr>
            </w:pPr>
          </w:p>
        </w:tc>
      </w:tr>
      <w:tr w:rsidR="00AA4DED" w:rsidRPr="007B4FED" w14:paraId="197B09BD" w14:textId="77777777" w:rsidTr="007B4FED">
        <w:trPr>
          <w:cantSplit/>
          <w:trHeight w:val="304"/>
          <w:ins w:id="2908" w:author="Thomas Richardson" w:date="2022-06-07T20:55:00Z"/>
        </w:trPr>
        <w:tc>
          <w:tcPr>
            <w:tcW w:w="1134" w:type="dxa"/>
          </w:tcPr>
          <w:p w14:paraId="3078C44D" w14:textId="77777777" w:rsidR="00AA4DED" w:rsidRPr="007B4FED" w:rsidRDefault="00AA4DED" w:rsidP="00C128E3">
            <w:pPr>
              <w:snapToGrid w:val="0"/>
              <w:spacing w:before="60" w:after="60" w:line="240" w:lineRule="auto"/>
              <w:jc w:val="left"/>
              <w:rPr>
                <w:ins w:id="2909" w:author="Thomas Richardson" w:date="2022-06-07T20:55:00Z"/>
                <w:rFonts w:cs="Arial"/>
                <w:sz w:val="16"/>
                <w:szCs w:val="16"/>
              </w:rPr>
            </w:pPr>
            <w:ins w:id="2910" w:author="Thomas Richardson" w:date="2022-06-07T20:55:00Z">
              <w:r w:rsidRPr="007B4FED">
                <w:rPr>
                  <w:rFonts w:cs="Arial"/>
                  <w:sz w:val="16"/>
                  <w:szCs w:val="16"/>
                </w:rPr>
                <w:t>Value</w:t>
              </w:r>
            </w:ins>
          </w:p>
        </w:tc>
        <w:tc>
          <w:tcPr>
            <w:tcW w:w="3006" w:type="dxa"/>
          </w:tcPr>
          <w:p w14:paraId="240F7A84" w14:textId="77777777" w:rsidR="00AA4DED" w:rsidRPr="007B4FED" w:rsidRDefault="00AA4DED" w:rsidP="00C128E3">
            <w:pPr>
              <w:snapToGrid w:val="0"/>
              <w:spacing w:before="60" w:after="60" w:line="240" w:lineRule="auto"/>
              <w:jc w:val="left"/>
              <w:rPr>
                <w:ins w:id="2911" w:author="Thomas Richardson" w:date="2022-06-07T20:55:00Z"/>
                <w:rFonts w:cs="Arial"/>
                <w:sz w:val="16"/>
                <w:szCs w:val="16"/>
              </w:rPr>
            </w:pPr>
            <w:ins w:id="2912" w:author="Thomas Richardson" w:date="2022-06-07T20:55:00Z">
              <w:r w:rsidRPr="007B4FED">
                <w:rPr>
                  <w:rFonts w:cs="Arial"/>
                  <w:sz w:val="16"/>
                  <w:szCs w:val="16"/>
                </w:rPr>
                <w:t>Language Pack</w:t>
              </w:r>
            </w:ins>
          </w:p>
        </w:tc>
        <w:tc>
          <w:tcPr>
            <w:tcW w:w="3710" w:type="dxa"/>
          </w:tcPr>
          <w:p w14:paraId="00DBEACE" w14:textId="77777777" w:rsidR="00AA4DED" w:rsidRPr="007B4FED" w:rsidRDefault="00AA4DED" w:rsidP="00C128E3">
            <w:pPr>
              <w:snapToGrid w:val="0"/>
              <w:spacing w:before="60" w:after="60" w:line="240" w:lineRule="auto"/>
              <w:jc w:val="left"/>
              <w:rPr>
                <w:ins w:id="2913" w:author="Thomas Richardson" w:date="2022-06-07T20:55:00Z"/>
                <w:rFonts w:cs="Arial"/>
                <w:sz w:val="16"/>
                <w:szCs w:val="16"/>
              </w:rPr>
            </w:pPr>
            <w:ins w:id="2914" w:author="Thomas Richardson" w:date="2022-06-07T20:55:00Z">
              <w:r w:rsidRPr="007B4FED">
                <w:rPr>
                  <w:rFonts w:cs="Arial"/>
                  <w:sz w:val="16"/>
                  <w:szCs w:val="16"/>
                </w:rPr>
                <w:t>A Language pack</w:t>
              </w:r>
            </w:ins>
          </w:p>
        </w:tc>
        <w:tc>
          <w:tcPr>
            <w:tcW w:w="709" w:type="dxa"/>
          </w:tcPr>
          <w:p w14:paraId="0FCB93F1" w14:textId="77777777" w:rsidR="00AA4DED" w:rsidRPr="007B4FED" w:rsidRDefault="00AA4DED" w:rsidP="00C128E3">
            <w:pPr>
              <w:snapToGrid w:val="0"/>
              <w:spacing w:before="60" w:after="60" w:line="240" w:lineRule="auto"/>
              <w:jc w:val="center"/>
              <w:rPr>
                <w:ins w:id="2915" w:author="Thomas Richardson" w:date="2022-06-07T20:55:00Z"/>
                <w:rFonts w:cs="Arial"/>
                <w:sz w:val="16"/>
                <w:szCs w:val="16"/>
              </w:rPr>
            </w:pPr>
            <w:ins w:id="2916" w:author="Thomas Richardson" w:date="2022-06-07T20:55:00Z">
              <w:r w:rsidRPr="007B4FED">
                <w:rPr>
                  <w:rFonts w:cs="Arial"/>
                  <w:sz w:val="16"/>
                  <w:szCs w:val="16"/>
                </w:rPr>
                <w:t>12</w:t>
              </w:r>
            </w:ins>
          </w:p>
        </w:tc>
        <w:tc>
          <w:tcPr>
            <w:tcW w:w="5333" w:type="dxa"/>
          </w:tcPr>
          <w:p w14:paraId="0FF73363" w14:textId="77777777" w:rsidR="00AA4DED" w:rsidRPr="007B4FED" w:rsidDel="00C30E16" w:rsidRDefault="00AA4DED" w:rsidP="00C128E3">
            <w:pPr>
              <w:snapToGrid w:val="0"/>
              <w:spacing w:before="60" w:after="60" w:line="240" w:lineRule="auto"/>
              <w:jc w:val="left"/>
              <w:rPr>
                <w:ins w:id="2917" w:author="Thomas Richardson" w:date="2022-06-07T20:55:00Z"/>
                <w:rFonts w:cs="Arial"/>
                <w:sz w:val="16"/>
                <w:szCs w:val="16"/>
              </w:rPr>
            </w:pPr>
          </w:p>
        </w:tc>
      </w:tr>
      <w:tr w:rsidR="00AA4DED" w:rsidRPr="007B4FED" w14:paraId="3528B578" w14:textId="77777777" w:rsidTr="007B4FED">
        <w:trPr>
          <w:cantSplit/>
          <w:trHeight w:val="304"/>
          <w:ins w:id="2918" w:author="Thomas Richardson" w:date="2022-06-07T20:55:00Z"/>
        </w:trPr>
        <w:tc>
          <w:tcPr>
            <w:tcW w:w="1134" w:type="dxa"/>
          </w:tcPr>
          <w:p w14:paraId="20314C4D" w14:textId="77777777" w:rsidR="00AA4DED" w:rsidRPr="007B4FED" w:rsidRDefault="00AA4DED" w:rsidP="00C128E3">
            <w:pPr>
              <w:snapToGrid w:val="0"/>
              <w:spacing w:before="60" w:after="60" w:line="240" w:lineRule="auto"/>
              <w:jc w:val="left"/>
              <w:rPr>
                <w:ins w:id="2919" w:author="Thomas Richardson" w:date="2022-06-07T20:55:00Z"/>
                <w:rFonts w:cs="Arial"/>
                <w:sz w:val="16"/>
                <w:szCs w:val="16"/>
              </w:rPr>
            </w:pPr>
            <w:ins w:id="2920" w:author="Thomas Richardson" w:date="2022-06-07T20:55:00Z">
              <w:r w:rsidRPr="007B4FED">
                <w:rPr>
                  <w:rFonts w:cs="Arial"/>
                  <w:sz w:val="16"/>
                  <w:szCs w:val="16"/>
                </w:rPr>
                <w:lastRenderedPageBreak/>
                <w:t>Value</w:t>
              </w:r>
            </w:ins>
          </w:p>
        </w:tc>
        <w:tc>
          <w:tcPr>
            <w:tcW w:w="3006" w:type="dxa"/>
          </w:tcPr>
          <w:p w14:paraId="1E48DD62" w14:textId="77777777" w:rsidR="00AA4DED" w:rsidRPr="007B4FED" w:rsidRDefault="00AA4DED" w:rsidP="00C128E3">
            <w:pPr>
              <w:snapToGrid w:val="0"/>
              <w:spacing w:before="60" w:after="60" w:line="240" w:lineRule="auto"/>
              <w:jc w:val="left"/>
              <w:rPr>
                <w:ins w:id="2921" w:author="Thomas Richardson" w:date="2022-06-07T20:55:00Z"/>
                <w:rFonts w:cs="Arial"/>
                <w:sz w:val="16"/>
                <w:szCs w:val="16"/>
              </w:rPr>
            </w:pPr>
            <w:ins w:id="2922" w:author="Thomas Richardson" w:date="2022-06-07T20:55:00Z">
              <w:r w:rsidRPr="007B4FED">
                <w:rPr>
                  <w:rFonts w:cs="Arial"/>
                  <w:sz w:val="16"/>
                  <w:szCs w:val="16"/>
                </w:rPr>
                <w:t>GML Schema</w:t>
              </w:r>
            </w:ins>
          </w:p>
        </w:tc>
        <w:tc>
          <w:tcPr>
            <w:tcW w:w="3710" w:type="dxa"/>
          </w:tcPr>
          <w:p w14:paraId="6C61CBA8" w14:textId="77777777" w:rsidR="00AA4DED" w:rsidRPr="007B4FED" w:rsidRDefault="00AA4DED" w:rsidP="00C128E3">
            <w:pPr>
              <w:snapToGrid w:val="0"/>
              <w:spacing w:before="60" w:after="60" w:line="240" w:lineRule="auto"/>
              <w:jc w:val="left"/>
              <w:rPr>
                <w:ins w:id="2923" w:author="Thomas Richardson" w:date="2022-06-07T20:55:00Z"/>
                <w:rFonts w:cs="Arial"/>
                <w:sz w:val="16"/>
                <w:szCs w:val="16"/>
              </w:rPr>
            </w:pPr>
            <w:ins w:id="2924" w:author="Thomas Richardson" w:date="2022-06-07T20:55:00Z">
              <w:r w:rsidRPr="007B4FED">
                <w:rPr>
                  <w:rFonts w:cs="Arial"/>
                  <w:sz w:val="16"/>
                  <w:szCs w:val="16"/>
                </w:rPr>
                <w:t>GML Application Schema</w:t>
              </w:r>
            </w:ins>
          </w:p>
        </w:tc>
        <w:tc>
          <w:tcPr>
            <w:tcW w:w="709" w:type="dxa"/>
          </w:tcPr>
          <w:p w14:paraId="7ECEE66C" w14:textId="77777777" w:rsidR="00AA4DED" w:rsidRPr="007B4FED" w:rsidRDefault="00AA4DED" w:rsidP="00C128E3">
            <w:pPr>
              <w:snapToGrid w:val="0"/>
              <w:spacing w:before="60" w:after="60" w:line="240" w:lineRule="auto"/>
              <w:jc w:val="center"/>
              <w:rPr>
                <w:ins w:id="2925" w:author="Thomas Richardson" w:date="2022-06-07T20:55:00Z"/>
                <w:rFonts w:cs="Arial"/>
                <w:sz w:val="16"/>
                <w:szCs w:val="16"/>
              </w:rPr>
            </w:pPr>
            <w:ins w:id="2926" w:author="Thomas Richardson" w:date="2022-06-07T20:55:00Z">
              <w:r w:rsidRPr="007B4FED">
                <w:rPr>
                  <w:rFonts w:cs="Arial"/>
                  <w:sz w:val="16"/>
                  <w:szCs w:val="16"/>
                </w:rPr>
                <w:t>13</w:t>
              </w:r>
            </w:ins>
          </w:p>
        </w:tc>
        <w:tc>
          <w:tcPr>
            <w:tcW w:w="5333" w:type="dxa"/>
          </w:tcPr>
          <w:p w14:paraId="626AC587" w14:textId="77777777" w:rsidR="00AA4DED" w:rsidRPr="007B4FED" w:rsidDel="00C30E16" w:rsidRDefault="00AA4DED" w:rsidP="00C128E3">
            <w:pPr>
              <w:snapToGrid w:val="0"/>
              <w:spacing w:before="60" w:after="60" w:line="240" w:lineRule="auto"/>
              <w:jc w:val="left"/>
              <w:rPr>
                <w:ins w:id="2927" w:author="Thomas Richardson" w:date="2022-06-07T20:55:00Z"/>
                <w:rFonts w:cs="Arial"/>
                <w:sz w:val="16"/>
                <w:szCs w:val="16"/>
              </w:rPr>
            </w:pPr>
          </w:p>
        </w:tc>
      </w:tr>
      <w:tr w:rsidR="00AA4DED" w:rsidRPr="007B4FED" w14:paraId="2E254BA6" w14:textId="77777777" w:rsidTr="007B4FED">
        <w:trPr>
          <w:cantSplit/>
          <w:trHeight w:val="304"/>
          <w:ins w:id="2928" w:author="Thomas Richardson" w:date="2022-06-07T20:55:00Z"/>
        </w:trPr>
        <w:tc>
          <w:tcPr>
            <w:tcW w:w="1134" w:type="dxa"/>
          </w:tcPr>
          <w:p w14:paraId="75C685DF" w14:textId="77777777" w:rsidR="00AA4DED" w:rsidRPr="007B4FED" w:rsidRDefault="00AA4DED" w:rsidP="00C128E3">
            <w:pPr>
              <w:snapToGrid w:val="0"/>
              <w:spacing w:before="60" w:after="60" w:line="240" w:lineRule="auto"/>
              <w:jc w:val="left"/>
              <w:rPr>
                <w:ins w:id="2929" w:author="Thomas Richardson" w:date="2022-06-07T20:55:00Z"/>
                <w:rFonts w:cs="Arial"/>
                <w:sz w:val="16"/>
                <w:szCs w:val="16"/>
              </w:rPr>
            </w:pPr>
            <w:ins w:id="2930" w:author="Thomas Richardson" w:date="2022-06-07T20:55:00Z">
              <w:r w:rsidRPr="007B4FED">
                <w:rPr>
                  <w:rFonts w:cs="Arial"/>
                  <w:sz w:val="16"/>
                  <w:szCs w:val="16"/>
                </w:rPr>
                <w:t>Value</w:t>
              </w:r>
            </w:ins>
          </w:p>
        </w:tc>
        <w:tc>
          <w:tcPr>
            <w:tcW w:w="3006" w:type="dxa"/>
          </w:tcPr>
          <w:p w14:paraId="5C0AAE93" w14:textId="77777777" w:rsidR="00AA4DED" w:rsidRPr="007B4FED" w:rsidRDefault="00AA4DED" w:rsidP="00C128E3">
            <w:pPr>
              <w:snapToGrid w:val="0"/>
              <w:spacing w:before="60" w:after="60" w:line="240" w:lineRule="auto"/>
              <w:jc w:val="left"/>
              <w:rPr>
                <w:ins w:id="2931" w:author="Thomas Richardson" w:date="2022-06-07T20:55:00Z"/>
                <w:rFonts w:cs="Arial"/>
                <w:sz w:val="16"/>
                <w:szCs w:val="16"/>
              </w:rPr>
            </w:pPr>
            <w:ins w:id="2932" w:author="Thomas Richardson" w:date="2022-06-07T20:55:00Z">
              <w:r w:rsidRPr="007B4FED">
                <w:rPr>
                  <w:rFonts w:cs="Arial"/>
                  <w:sz w:val="16"/>
                  <w:szCs w:val="16"/>
                </w:rPr>
                <w:t>other</w:t>
              </w:r>
            </w:ins>
          </w:p>
        </w:tc>
        <w:tc>
          <w:tcPr>
            <w:tcW w:w="3710" w:type="dxa"/>
          </w:tcPr>
          <w:p w14:paraId="20D83344" w14:textId="77777777" w:rsidR="00AA4DED" w:rsidRPr="007B4FED" w:rsidRDefault="00AA4DED" w:rsidP="00C128E3">
            <w:pPr>
              <w:snapToGrid w:val="0"/>
              <w:spacing w:before="60" w:after="60" w:line="240" w:lineRule="auto"/>
              <w:jc w:val="left"/>
              <w:rPr>
                <w:ins w:id="2933" w:author="Thomas Richardson" w:date="2022-06-07T20:55:00Z"/>
                <w:rFonts w:cs="Arial"/>
                <w:sz w:val="16"/>
                <w:szCs w:val="16"/>
              </w:rPr>
            </w:pPr>
            <w:ins w:id="2934" w:author="Thomas Richardson" w:date="2022-06-07T20:55:00Z">
              <w:r w:rsidRPr="007B4FED">
                <w:rPr>
                  <w:rFonts w:cs="Arial"/>
                  <w:sz w:val="16"/>
                  <w:szCs w:val="16"/>
                </w:rPr>
                <w:t>A type of resource not otherwise described</w:t>
              </w:r>
            </w:ins>
          </w:p>
        </w:tc>
        <w:tc>
          <w:tcPr>
            <w:tcW w:w="709" w:type="dxa"/>
          </w:tcPr>
          <w:p w14:paraId="213386D4" w14:textId="77777777" w:rsidR="00AA4DED" w:rsidRPr="007B4FED" w:rsidRDefault="00AA4DED" w:rsidP="00C128E3">
            <w:pPr>
              <w:snapToGrid w:val="0"/>
              <w:spacing w:before="60" w:after="60" w:line="240" w:lineRule="auto"/>
              <w:jc w:val="center"/>
              <w:rPr>
                <w:ins w:id="2935" w:author="Thomas Richardson" w:date="2022-06-07T20:55:00Z"/>
                <w:rFonts w:cs="Arial"/>
                <w:sz w:val="16"/>
                <w:szCs w:val="16"/>
              </w:rPr>
            </w:pPr>
            <w:ins w:id="2936" w:author="Thomas Richardson" w:date="2022-06-07T20:55:00Z">
              <w:r w:rsidRPr="007B4FED">
                <w:rPr>
                  <w:rFonts w:cs="Arial"/>
                  <w:sz w:val="16"/>
                  <w:szCs w:val="16"/>
                </w:rPr>
                <w:t>100</w:t>
              </w:r>
            </w:ins>
          </w:p>
        </w:tc>
        <w:tc>
          <w:tcPr>
            <w:tcW w:w="5333" w:type="dxa"/>
          </w:tcPr>
          <w:p w14:paraId="50C845A9" w14:textId="77777777" w:rsidR="00AA4DED" w:rsidRPr="007B4FED" w:rsidRDefault="00AA4DED" w:rsidP="00C128E3">
            <w:pPr>
              <w:snapToGrid w:val="0"/>
              <w:spacing w:before="60" w:after="60" w:line="240" w:lineRule="auto"/>
              <w:jc w:val="left"/>
              <w:rPr>
                <w:ins w:id="2937" w:author="Thomas Richardson" w:date="2022-06-07T20:55:00Z"/>
                <w:rFonts w:cs="Arial"/>
                <w:sz w:val="16"/>
                <w:szCs w:val="16"/>
              </w:rPr>
            </w:pPr>
          </w:p>
        </w:tc>
      </w:tr>
    </w:tbl>
    <w:p w14:paraId="67D3DE51" w14:textId="77777777" w:rsidR="00AA4DED" w:rsidRDefault="00AA4DED" w:rsidP="007B4FED">
      <w:pPr>
        <w:spacing w:after="0" w:line="240" w:lineRule="auto"/>
        <w:rPr>
          <w:ins w:id="2938" w:author="Thomas Richardson" w:date="2022-06-07T20:55:00Z"/>
        </w:rPr>
      </w:pPr>
    </w:p>
    <w:p w14:paraId="67CEE4AA" w14:textId="2E14DA02" w:rsidR="00E73EDF" w:rsidRPr="001E42E8" w:rsidRDefault="00006534" w:rsidP="007B4FED">
      <w:pPr>
        <w:pStyle w:val="Heading3"/>
        <w:tabs>
          <w:tab w:val="clear" w:pos="660"/>
          <w:tab w:val="clear" w:pos="880"/>
          <w:tab w:val="left" w:pos="851"/>
        </w:tabs>
        <w:spacing w:before="120" w:after="120" w:line="240" w:lineRule="auto"/>
        <w:ind w:left="851" w:hanging="851"/>
      </w:pPr>
      <w:bookmarkStart w:id="2939" w:name="_Toc439685327"/>
      <w:bookmarkStart w:id="2940" w:name="_Toc121374483"/>
      <w:r w:rsidRPr="001E42E8">
        <w:t>S100</w:t>
      </w:r>
      <w:r w:rsidR="007653F1" w:rsidRPr="001E42E8">
        <w:t>_Catalogue</w:t>
      </w:r>
      <w:ins w:id="2941" w:author="Thomas Richardson" w:date="2022-05-23T21:10:00Z">
        <w:r w:rsidR="00741C68">
          <w:t>Discovery</w:t>
        </w:r>
      </w:ins>
      <w:r w:rsidR="007653F1" w:rsidRPr="001E42E8">
        <w:t>Metadata</w:t>
      </w:r>
      <w:bookmarkEnd w:id="2939"/>
      <w:bookmarkEnd w:id="2940"/>
    </w:p>
    <w:p w14:paraId="07274486" w14:textId="29FDE103" w:rsidR="00E73EDF" w:rsidRPr="001E42E8" w:rsidRDefault="007653F1" w:rsidP="007C62F7">
      <w:pPr>
        <w:spacing w:after="120" w:line="240" w:lineRule="auto"/>
      </w:pPr>
      <w:r w:rsidRPr="001E42E8">
        <w:t xml:space="preserve">This is an optional element that allows for the delivery of S-101 </w:t>
      </w:r>
      <w:r w:rsidR="007B4FED">
        <w:t>F</w:t>
      </w:r>
      <w:r w:rsidRPr="001E42E8">
        <w:t xml:space="preserve">eature and </w:t>
      </w:r>
      <w:r w:rsidR="007B4FED">
        <w:t>P</w:t>
      </w:r>
      <w:r w:rsidRPr="001E42E8">
        <w:t xml:space="preserve">ortrayal </w:t>
      </w:r>
      <w:r w:rsidR="007B4FED">
        <w:t>C</w:t>
      </w:r>
      <w:r w:rsidRPr="001E42E8">
        <w:t xml:space="preserve">atalogues </w:t>
      </w:r>
      <w:del w:id="2942" w:author="Teh Stand" w:date="2022-06-14T09:35:00Z">
        <w:r w:rsidRPr="001E42E8" w:rsidDel="007C62F7">
          <w:delText xml:space="preserve">to be delivered </w:delText>
        </w:r>
      </w:del>
      <w:r w:rsidRPr="001E42E8">
        <w:t xml:space="preserve">within the </w:t>
      </w:r>
      <w:r w:rsidR="007C62F7">
        <w:t>E</w:t>
      </w:r>
      <w:r w:rsidRPr="001E42E8">
        <w:t xml:space="preserve">xchange </w:t>
      </w:r>
      <w:r w:rsidR="007C62F7">
        <w:t>S</w:t>
      </w:r>
      <w:r w:rsidRPr="001E42E8">
        <w:t>et.</w:t>
      </w:r>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E73EDF" w:rsidRPr="001E42E8" w14:paraId="4298F1CF" w14:textId="77777777" w:rsidTr="00353431">
        <w:trPr>
          <w:cantSplit/>
        </w:trPr>
        <w:tc>
          <w:tcPr>
            <w:tcW w:w="2797" w:type="dxa"/>
            <w:shd w:val="clear" w:color="auto" w:fill="D9D9D9" w:themeFill="background1" w:themeFillShade="D9"/>
            <w:tcMar>
              <w:left w:w="108" w:type="dxa"/>
              <w:right w:w="108" w:type="dxa"/>
            </w:tcMar>
          </w:tcPr>
          <w:p w14:paraId="087C7856"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Name</w:t>
            </w:r>
          </w:p>
        </w:tc>
        <w:tc>
          <w:tcPr>
            <w:tcW w:w="3402" w:type="dxa"/>
            <w:shd w:val="clear" w:color="auto" w:fill="D9D9D9" w:themeFill="background1" w:themeFillShade="D9"/>
            <w:tcMar>
              <w:left w:w="108" w:type="dxa"/>
              <w:right w:w="108" w:type="dxa"/>
            </w:tcMar>
          </w:tcPr>
          <w:p w14:paraId="2A2142CD" w14:textId="2FB439E3" w:rsidR="00E73EDF" w:rsidRPr="007C62F7" w:rsidRDefault="007653F1" w:rsidP="00353431">
            <w:pPr>
              <w:spacing w:before="60" w:after="60" w:line="240" w:lineRule="auto"/>
              <w:jc w:val="left"/>
              <w:rPr>
                <w:rFonts w:cs="Arial"/>
                <w:b/>
                <w:bCs/>
                <w:sz w:val="16"/>
                <w:szCs w:val="16"/>
                <w:lang w:eastAsia="en-US"/>
              </w:rPr>
            </w:pPr>
            <w:del w:id="2943" w:author="Jeff Wootton" w:date="2022-07-12T11:55:00Z">
              <w:r w:rsidRPr="007C62F7" w:rsidDel="00353431">
                <w:rPr>
                  <w:rFonts w:cs="Arial"/>
                  <w:b/>
                  <w:bCs/>
                  <w:sz w:val="16"/>
                  <w:szCs w:val="16"/>
                  <w:lang w:eastAsia="en-US"/>
                </w:rPr>
                <w:delText>Multiplicity</w:delText>
              </w:r>
            </w:del>
            <w:ins w:id="2944" w:author="Jeff Wootton" w:date="2022-07-12T11:55:00Z">
              <w:r w:rsidR="00353431">
                <w:rPr>
                  <w:rFonts w:cs="Arial"/>
                  <w:b/>
                  <w:bCs/>
                  <w:sz w:val="16"/>
                  <w:szCs w:val="16"/>
                  <w:lang w:eastAsia="en-US"/>
                </w:rPr>
                <w:t>Description</w:t>
              </w:r>
            </w:ins>
          </w:p>
        </w:tc>
        <w:tc>
          <w:tcPr>
            <w:tcW w:w="708" w:type="dxa"/>
            <w:shd w:val="clear" w:color="auto" w:fill="D9D9D9" w:themeFill="background1" w:themeFillShade="D9"/>
            <w:tcMar>
              <w:left w:w="108" w:type="dxa"/>
              <w:right w:w="108" w:type="dxa"/>
            </w:tcMar>
          </w:tcPr>
          <w:p w14:paraId="590C77DB" w14:textId="1CF5861D" w:rsidR="00E73EDF" w:rsidRPr="007C62F7" w:rsidRDefault="007653F1" w:rsidP="00353431">
            <w:pPr>
              <w:spacing w:before="60" w:after="60" w:line="240" w:lineRule="auto"/>
              <w:jc w:val="center"/>
              <w:rPr>
                <w:rFonts w:cs="Arial"/>
                <w:b/>
                <w:bCs/>
                <w:sz w:val="16"/>
                <w:szCs w:val="16"/>
                <w:lang w:eastAsia="en-US"/>
              </w:rPr>
            </w:pPr>
            <w:del w:id="2945" w:author="Jeff Wootton" w:date="2022-07-12T11:55:00Z">
              <w:r w:rsidRPr="007C62F7" w:rsidDel="00353431">
                <w:rPr>
                  <w:rFonts w:cs="Arial"/>
                  <w:b/>
                  <w:bCs/>
                  <w:sz w:val="16"/>
                  <w:szCs w:val="16"/>
                  <w:lang w:eastAsia="en-US"/>
                </w:rPr>
                <w:delText>Value</w:delText>
              </w:r>
            </w:del>
            <w:proofErr w:type="spellStart"/>
            <w:ins w:id="2946" w:author="Jeff Wootton" w:date="2022-07-12T11:55:00Z">
              <w:r w:rsidR="00353431">
                <w:rPr>
                  <w:rFonts w:cs="Arial"/>
                  <w:b/>
                  <w:bCs/>
                  <w:sz w:val="16"/>
                  <w:szCs w:val="16"/>
                  <w:lang w:eastAsia="en-US"/>
                </w:rPr>
                <w:t>Mult</w:t>
              </w:r>
            </w:ins>
            <w:proofErr w:type="spellEnd"/>
          </w:p>
        </w:tc>
        <w:tc>
          <w:tcPr>
            <w:tcW w:w="2984" w:type="dxa"/>
            <w:shd w:val="clear" w:color="auto" w:fill="D9D9D9" w:themeFill="background1" w:themeFillShade="D9"/>
            <w:tcMar>
              <w:top w:w="0" w:type="dxa"/>
              <w:left w:w="108" w:type="dxa"/>
              <w:bottom w:w="0" w:type="dxa"/>
              <w:right w:w="108" w:type="dxa"/>
            </w:tcMar>
          </w:tcPr>
          <w:p w14:paraId="4E5EEE0A"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Type</w:t>
            </w:r>
          </w:p>
        </w:tc>
        <w:tc>
          <w:tcPr>
            <w:tcW w:w="4387" w:type="dxa"/>
            <w:shd w:val="clear" w:color="auto" w:fill="D9D9D9" w:themeFill="background1" w:themeFillShade="D9"/>
            <w:tcMar>
              <w:top w:w="0" w:type="dxa"/>
              <w:left w:w="108" w:type="dxa"/>
              <w:bottom w:w="0" w:type="dxa"/>
              <w:right w:w="108" w:type="dxa"/>
            </w:tcMar>
          </w:tcPr>
          <w:p w14:paraId="2ADEDB89"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Remarks</w:t>
            </w:r>
          </w:p>
        </w:tc>
      </w:tr>
      <w:tr w:rsidR="00353431" w:rsidRPr="001E42E8" w14:paraId="48F7DD0F" w14:textId="77777777" w:rsidTr="00353431">
        <w:trPr>
          <w:cantSplit/>
        </w:trPr>
        <w:tc>
          <w:tcPr>
            <w:tcW w:w="2797" w:type="dxa"/>
            <w:shd w:val="clear" w:color="auto" w:fill="auto"/>
            <w:tcMar>
              <w:left w:w="108" w:type="dxa"/>
              <w:right w:w="108" w:type="dxa"/>
            </w:tcMar>
          </w:tcPr>
          <w:p w14:paraId="00816047" w14:textId="758B6389"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w:t>
            </w:r>
            <w:ins w:id="2947" w:author="Thomas Richardson" w:date="2022-05-23T21:10:00Z">
              <w:r w:rsidRPr="007C62F7">
                <w:rPr>
                  <w:rFonts w:ascii="Arial" w:hAnsi="Arial" w:cs="Arial"/>
                  <w:sz w:val="16"/>
                  <w:szCs w:val="16"/>
                </w:rPr>
                <w:t>Discovery</w:t>
              </w:r>
            </w:ins>
            <w:r w:rsidRPr="007C62F7">
              <w:rPr>
                <w:rFonts w:ascii="Arial" w:hAnsi="Arial" w:cs="Arial"/>
                <w:sz w:val="16"/>
                <w:szCs w:val="16"/>
              </w:rPr>
              <w:t>Metadata</w:t>
            </w:r>
          </w:p>
        </w:tc>
        <w:tc>
          <w:tcPr>
            <w:tcW w:w="3402" w:type="dxa"/>
            <w:shd w:val="clear" w:color="auto" w:fill="auto"/>
            <w:tcMar>
              <w:left w:w="108" w:type="dxa"/>
              <w:right w:w="108" w:type="dxa"/>
            </w:tcMar>
          </w:tcPr>
          <w:p w14:paraId="7E57419B" w14:textId="46C206EC" w:rsidR="00353431" w:rsidRPr="007C62F7" w:rsidRDefault="00353431" w:rsidP="00353431">
            <w:pPr>
              <w:pStyle w:val="NormalWeb"/>
              <w:spacing w:before="60" w:beforeAutospacing="0" w:after="60" w:afterAutospacing="0"/>
              <w:rPr>
                <w:rFonts w:ascii="Arial" w:hAnsi="Arial" w:cs="Arial"/>
                <w:b/>
                <w:bCs/>
                <w:sz w:val="16"/>
                <w:szCs w:val="16"/>
              </w:rPr>
            </w:pPr>
            <w:ins w:id="2948" w:author="Jeff Wootton" w:date="2022-07-12T11:56:00Z">
              <w:r w:rsidRPr="00353431">
                <w:rPr>
                  <w:rFonts w:ascii="Arial" w:hAnsi="Arial" w:cs="Arial"/>
                  <w:sz w:val="16"/>
                  <w:szCs w:val="16"/>
                </w:rPr>
                <w:t>Class for S-100 Catalogue metadata</w:t>
              </w:r>
            </w:ins>
            <w:del w:id="2949" w:author="Jeff Wootton" w:date="2022-07-12T11:56:00Z">
              <w:r w:rsidRPr="007C62F7" w:rsidDel="00353431">
                <w:rPr>
                  <w:rFonts w:ascii="Arial" w:hAnsi="Arial" w:cs="Arial"/>
                  <w:sz w:val="16"/>
                  <w:szCs w:val="16"/>
                </w:rPr>
                <w:delText>-</w:delText>
              </w:r>
            </w:del>
          </w:p>
        </w:tc>
        <w:tc>
          <w:tcPr>
            <w:tcW w:w="708" w:type="dxa"/>
            <w:shd w:val="clear" w:color="auto" w:fill="auto"/>
            <w:tcMar>
              <w:left w:w="108" w:type="dxa"/>
              <w:right w:w="108" w:type="dxa"/>
            </w:tcMar>
          </w:tcPr>
          <w:p w14:paraId="747CD1E4" w14:textId="0383D4F8"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w:t>
            </w:r>
          </w:p>
        </w:tc>
        <w:tc>
          <w:tcPr>
            <w:tcW w:w="2984" w:type="dxa"/>
            <w:shd w:val="clear" w:color="auto" w:fill="auto"/>
            <w:tcMar>
              <w:top w:w="0" w:type="dxa"/>
              <w:left w:w="108" w:type="dxa"/>
              <w:bottom w:w="0" w:type="dxa"/>
              <w:right w:w="108" w:type="dxa"/>
            </w:tcMar>
          </w:tcPr>
          <w:p w14:paraId="738D037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c>
          <w:tcPr>
            <w:tcW w:w="4387" w:type="dxa"/>
            <w:shd w:val="clear" w:color="auto" w:fill="auto"/>
            <w:tcMar>
              <w:top w:w="0" w:type="dxa"/>
              <w:left w:w="108" w:type="dxa"/>
              <w:bottom w:w="0" w:type="dxa"/>
              <w:right w:w="108" w:type="dxa"/>
            </w:tcMar>
          </w:tcPr>
          <w:p w14:paraId="03CC2018"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r>
      <w:tr w:rsidR="00353431" w:rsidRPr="001E42E8" w14:paraId="2B8C19EE" w14:textId="77777777" w:rsidTr="00353431">
        <w:trPr>
          <w:cantSplit/>
        </w:trPr>
        <w:tc>
          <w:tcPr>
            <w:tcW w:w="2797" w:type="dxa"/>
            <w:shd w:val="clear" w:color="auto" w:fill="auto"/>
            <w:tcMar>
              <w:left w:w="108" w:type="dxa"/>
              <w:right w:w="108" w:type="dxa"/>
            </w:tcMar>
          </w:tcPr>
          <w:p w14:paraId="67E865F5" w14:textId="3127CF4E"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file</w:t>
            </w:r>
            <w:ins w:id="2950" w:author="Thomas Richardson" w:date="2022-05-23T21:10:00Z">
              <w:r w:rsidRPr="007C62F7">
                <w:rPr>
                  <w:rFonts w:ascii="Arial" w:hAnsi="Arial" w:cs="Arial"/>
                  <w:sz w:val="16"/>
                  <w:szCs w:val="16"/>
                </w:rPr>
                <w:t>N</w:t>
              </w:r>
            </w:ins>
            <w:del w:id="2951" w:author="Thomas Richardson" w:date="2022-05-23T21:10:00Z">
              <w:r w:rsidRPr="007C62F7" w:rsidDel="00741C68">
                <w:rPr>
                  <w:rFonts w:ascii="Arial" w:hAnsi="Arial" w:cs="Arial"/>
                  <w:sz w:val="16"/>
                  <w:szCs w:val="16"/>
                </w:rPr>
                <w:delText>n</w:delText>
              </w:r>
            </w:del>
            <w:r w:rsidRPr="007C62F7">
              <w:rPr>
                <w:rFonts w:ascii="Arial" w:hAnsi="Arial" w:cs="Arial"/>
                <w:sz w:val="16"/>
                <w:szCs w:val="16"/>
              </w:rPr>
              <w:t>ame</w:t>
            </w:r>
            <w:proofErr w:type="spellEnd"/>
          </w:p>
        </w:tc>
        <w:tc>
          <w:tcPr>
            <w:tcW w:w="3402" w:type="dxa"/>
            <w:shd w:val="clear" w:color="auto" w:fill="auto"/>
            <w:tcMar>
              <w:left w:w="108" w:type="dxa"/>
              <w:right w:w="108" w:type="dxa"/>
            </w:tcMar>
          </w:tcPr>
          <w:p w14:paraId="599C5C37" w14:textId="15E751FF" w:rsidR="00353431" w:rsidRPr="007C62F7" w:rsidRDefault="00353431" w:rsidP="00353431">
            <w:pPr>
              <w:pStyle w:val="NormalWeb"/>
              <w:spacing w:before="60" w:beforeAutospacing="0" w:after="60" w:afterAutospacing="0"/>
              <w:rPr>
                <w:rFonts w:ascii="Arial" w:hAnsi="Arial" w:cs="Arial"/>
                <w:b/>
                <w:bCs/>
                <w:sz w:val="16"/>
                <w:szCs w:val="16"/>
              </w:rPr>
            </w:pPr>
            <w:ins w:id="2952" w:author="Jeff Wootton" w:date="2022-07-12T11:56:00Z">
              <w:r w:rsidRPr="00353431">
                <w:rPr>
                  <w:rFonts w:ascii="Arial" w:hAnsi="Arial" w:cs="Arial"/>
                  <w:sz w:val="16"/>
                  <w:szCs w:val="16"/>
                </w:rPr>
                <w:t>The name for the Catalogue</w:t>
              </w:r>
            </w:ins>
            <w:del w:id="2953" w:author="Jeff Wootton" w:date="2022-07-12T11:56:00Z">
              <w:r w:rsidRPr="007C62F7" w:rsidDel="00353431">
                <w:rPr>
                  <w:rFonts w:ascii="Arial" w:hAnsi="Arial" w:cs="Arial"/>
                  <w:sz w:val="16"/>
                  <w:szCs w:val="16"/>
                </w:rPr>
                <w:delText>1</w:delText>
              </w:r>
            </w:del>
            <w:del w:id="2954" w:author="Thomas Richardson" w:date="2022-05-23T21:10:00Z">
              <w:r w:rsidRPr="007C62F7" w:rsidDel="00741C68">
                <w:rPr>
                  <w:rFonts w:ascii="Arial" w:hAnsi="Arial" w:cs="Arial"/>
                  <w:sz w:val="16"/>
                  <w:szCs w:val="16"/>
                </w:rPr>
                <w:delText>..*</w:delText>
              </w:r>
            </w:del>
          </w:p>
        </w:tc>
        <w:tc>
          <w:tcPr>
            <w:tcW w:w="708" w:type="dxa"/>
            <w:shd w:val="clear" w:color="auto" w:fill="auto"/>
            <w:tcMar>
              <w:left w:w="108" w:type="dxa"/>
              <w:right w:w="108" w:type="dxa"/>
            </w:tcMar>
          </w:tcPr>
          <w:p w14:paraId="5E8A9F9E" w14:textId="738DEE61"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del w:id="2955" w:author="Thomas Richardson" w:date="2022-05-23T21:10:00Z">
              <w:r w:rsidRPr="007C62F7" w:rsidDel="00741C68">
                <w:rPr>
                  <w:rFonts w:ascii="Arial" w:hAnsi="Arial" w:cs="Arial"/>
                  <w:sz w:val="16"/>
                  <w:szCs w:val="16"/>
                </w:rPr>
                <w:delText>..*</w:delText>
              </w:r>
            </w:del>
          </w:p>
        </w:tc>
        <w:tc>
          <w:tcPr>
            <w:tcW w:w="2984" w:type="dxa"/>
            <w:shd w:val="clear" w:color="auto" w:fill="auto"/>
            <w:tcMar>
              <w:top w:w="0" w:type="dxa"/>
              <w:left w:w="108" w:type="dxa"/>
              <w:bottom w:w="0" w:type="dxa"/>
              <w:right w:w="108" w:type="dxa"/>
            </w:tcMar>
          </w:tcPr>
          <w:p w14:paraId="071A50FC" w14:textId="30BA2E02" w:rsidR="00353431" w:rsidRPr="007C62F7" w:rsidRDefault="00353431" w:rsidP="00353431">
            <w:pPr>
              <w:pStyle w:val="NormalWeb"/>
              <w:spacing w:before="60" w:beforeAutospacing="0" w:after="60" w:afterAutospacing="0"/>
              <w:rPr>
                <w:rFonts w:ascii="Arial" w:hAnsi="Arial" w:cs="Arial"/>
                <w:b/>
                <w:bCs/>
                <w:sz w:val="16"/>
                <w:szCs w:val="16"/>
              </w:rPr>
            </w:pPr>
            <w:del w:id="2956" w:author="Jeff Wootton" w:date="2022-07-12T12:03:00Z">
              <w:r w:rsidRPr="007C62F7" w:rsidDel="00353431">
                <w:rPr>
                  <w:rFonts w:ascii="Arial" w:hAnsi="Arial" w:cs="Arial"/>
                  <w:sz w:val="16"/>
                  <w:szCs w:val="16"/>
                </w:rPr>
                <w:delText>CharacterString</w:delText>
              </w:r>
            </w:del>
            <w:ins w:id="2957" w:author="Jeff Wootton" w:date="2022-07-12T12:03:00Z">
              <w:r>
                <w:rPr>
                  <w:rFonts w:ascii="Arial" w:hAnsi="Arial" w:cs="Arial"/>
                  <w:sz w:val="16"/>
                  <w:szCs w:val="16"/>
                </w:rPr>
                <w:t>U</w:t>
              </w:r>
            </w:ins>
            <w:ins w:id="2958" w:author="Jeff Wootton" w:date="2022-07-12T12:04:00Z">
              <w:r>
                <w:rPr>
                  <w:rFonts w:ascii="Arial" w:hAnsi="Arial" w:cs="Arial"/>
                  <w:sz w:val="16"/>
                  <w:szCs w:val="16"/>
                </w:rPr>
                <w:t>RI</w:t>
              </w:r>
            </w:ins>
          </w:p>
        </w:tc>
        <w:tc>
          <w:tcPr>
            <w:tcW w:w="4387" w:type="dxa"/>
            <w:shd w:val="clear" w:color="auto" w:fill="auto"/>
            <w:tcMar>
              <w:top w:w="0" w:type="dxa"/>
              <w:left w:w="108" w:type="dxa"/>
              <w:bottom w:w="0" w:type="dxa"/>
              <w:right w:w="108" w:type="dxa"/>
            </w:tcMar>
          </w:tcPr>
          <w:p w14:paraId="17A18C32" w14:textId="08D89F3F" w:rsidR="00353431" w:rsidRPr="00353431" w:rsidRDefault="00353431" w:rsidP="00353431">
            <w:pPr>
              <w:pStyle w:val="NormalWeb"/>
              <w:spacing w:before="60" w:beforeAutospacing="0" w:after="60" w:afterAutospacing="0"/>
              <w:rPr>
                <w:rFonts w:ascii="Arial" w:hAnsi="Arial" w:cs="Arial"/>
                <w:sz w:val="16"/>
                <w:szCs w:val="16"/>
              </w:rPr>
            </w:pPr>
            <w:ins w:id="2959" w:author="Jeff Wootton" w:date="2022-07-12T12:04:00Z">
              <w:r w:rsidRPr="00353431">
                <w:rPr>
                  <w:rFonts w:ascii="Arial" w:hAnsi="Arial" w:cs="Arial"/>
                  <w:sz w:val="16"/>
                  <w:szCs w:val="16"/>
                </w:rPr>
                <w:t>See S-100 Part</w:t>
              </w:r>
            </w:ins>
            <w:ins w:id="2960" w:author="Jeff Wootton" w:date="2022-10-26T05:11:00Z">
              <w:r w:rsidR="002279B5">
                <w:rPr>
                  <w:rFonts w:ascii="Arial" w:hAnsi="Arial" w:cs="Arial"/>
                  <w:sz w:val="16"/>
                  <w:szCs w:val="16"/>
                </w:rPr>
                <w:t xml:space="preserve"> </w:t>
              </w:r>
            </w:ins>
            <w:ins w:id="2961" w:author="Jeff Wootton" w:date="2022-07-12T12:04:00Z">
              <w:r w:rsidRPr="00353431">
                <w:rPr>
                  <w:rFonts w:ascii="Arial" w:hAnsi="Arial" w:cs="Arial"/>
                  <w:sz w:val="16"/>
                  <w:szCs w:val="16"/>
                </w:rPr>
                <w:t>1, clause 1-4.6</w:t>
              </w:r>
            </w:ins>
          </w:p>
        </w:tc>
      </w:tr>
      <w:tr w:rsidR="00353431" w:rsidRPr="001E42E8" w:rsidDel="00353431" w14:paraId="5714B697" w14:textId="77B27ABF" w:rsidTr="00353431">
        <w:trPr>
          <w:cantSplit/>
          <w:del w:id="2962" w:author="Jeff Wootton" w:date="2022-07-12T11:56:00Z"/>
        </w:trPr>
        <w:tc>
          <w:tcPr>
            <w:tcW w:w="2797" w:type="dxa"/>
            <w:shd w:val="clear" w:color="auto" w:fill="auto"/>
            <w:tcMar>
              <w:left w:w="108" w:type="dxa"/>
              <w:right w:w="108" w:type="dxa"/>
            </w:tcMar>
          </w:tcPr>
          <w:p w14:paraId="38CB890B" w14:textId="5950756F" w:rsidR="00353431" w:rsidRPr="007C62F7" w:rsidDel="00353431" w:rsidRDefault="00353431" w:rsidP="00353431">
            <w:pPr>
              <w:pStyle w:val="NormalWeb"/>
              <w:spacing w:before="60" w:beforeAutospacing="0" w:after="60" w:afterAutospacing="0"/>
              <w:rPr>
                <w:del w:id="2963" w:author="Jeff Wootton" w:date="2022-07-12T11:56:00Z"/>
                <w:rFonts w:ascii="Arial" w:hAnsi="Arial" w:cs="Arial"/>
                <w:b/>
                <w:bCs/>
                <w:sz w:val="16"/>
                <w:szCs w:val="16"/>
              </w:rPr>
            </w:pPr>
            <w:del w:id="2964" w:author="Jeff Wootton" w:date="2022-07-12T11:56:00Z">
              <w:r w:rsidRPr="007C62F7" w:rsidDel="00353431">
                <w:rPr>
                  <w:rFonts w:ascii="Arial" w:hAnsi="Arial" w:cs="Arial"/>
                  <w:sz w:val="16"/>
                  <w:szCs w:val="16"/>
                </w:rPr>
                <w:delText>fileLocation</w:delText>
              </w:r>
            </w:del>
          </w:p>
        </w:tc>
        <w:tc>
          <w:tcPr>
            <w:tcW w:w="3402" w:type="dxa"/>
            <w:shd w:val="clear" w:color="auto" w:fill="auto"/>
            <w:tcMar>
              <w:left w:w="108" w:type="dxa"/>
              <w:right w:w="108" w:type="dxa"/>
            </w:tcMar>
          </w:tcPr>
          <w:p w14:paraId="73552CB5" w14:textId="26B56652" w:rsidR="00353431" w:rsidRPr="007C62F7" w:rsidDel="00353431" w:rsidRDefault="00353431" w:rsidP="00353431">
            <w:pPr>
              <w:pStyle w:val="NormalWeb"/>
              <w:spacing w:before="60" w:beforeAutospacing="0" w:after="60" w:afterAutospacing="0"/>
              <w:rPr>
                <w:del w:id="2965" w:author="Jeff Wootton" w:date="2022-07-12T11:56:00Z"/>
                <w:rFonts w:ascii="Arial" w:hAnsi="Arial" w:cs="Arial"/>
                <w:b/>
                <w:bCs/>
                <w:sz w:val="16"/>
                <w:szCs w:val="16"/>
              </w:rPr>
            </w:pPr>
            <w:del w:id="2966" w:author="Jeff Wootton" w:date="2022-07-12T11:56:00Z">
              <w:r w:rsidRPr="007C62F7" w:rsidDel="00353431">
                <w:rPr>
                  <w:rFonts w:ascii="Arial" w:hAnsi="Arial" w:cs="Arial"/>
                  <w:sz w:val="16"/>
                  <w:szCs w:val="16"/>
                </w:rPr>
                <w:delText>1</w:delText>
              </w:r>
            </w:del>
          </w:p>
        </w:tc>
        <w:tc>
          <w:tcPr>
            <w:tcW w:w="708" w:type="dxa"/>
            <w:shd w:val="clear" w:color="auto" w:fill="auto"/>
            <w:tcMar>
              <w:left w:w="108" w:type="dxa"/>
              <w:right w:w="108" w:type="dxa"/>
            </w:tcMar>
          </w:tcPr>
          <w:p w14:paraId="25A1010F" w14:textId="153FECB0" w:rsidR="00353431" w:rsidRPr="007C62F7" w:rsidDel="00353431" w:rsidRDefault="00353431" w:rsidP="00353431">
            <w:pPr>
              <w:pStyle w:val="NormalWeb"/>
              <w:spacing w:before="60" w:beforeAutospacing="0" w:after="60" w:afterAutospacing="0"/>
              <w:jc w:val="center"/>
              <w:rPr>
                <w:del w:id="2967" w:author="Jeff Wootton" w:date="2022-07-12T11:56:00Z"/>
                <w:rFonts w:ascii="Arial" w:hAnsi="Arial" w:cs="Arial"/>
                <w:b/>
                <w:bCs/>
                <w:sz w:val="16"/>
                <w:szCs w:val="16"/>
              </w:rPr>
            </w:pPr>
            <w:del w:id="2968" w:author="Jeff Wootton" w:date="2022-07-12T11:56:00Z">
              <w:r w:rsidRPr="007C62F7" w:rsidDel="00353431">
                <w:rPr>
                  <w:rFonts w:ascii="Arial" w:hAnsi="Arial" w:cs="Arial"/>
                  <w:sz w:val="16"/>
                  <w:szCs w:val="16"/>
                </w:rPr>
                <w:delText>1</w:delText>
              </w:r>
            </w:del>
          </w:p>
        </w:tc>
        <w:tc>
          <w:tcPr>
            <w:tcW w:w="2984" w:type="dxa"/>
            <w:shd w:val="clear" w:color="auto" w:fill="auto"/>
            <w:tcMar>
              <w:top w:w="0" w:type="dxa"/>
              <w:left w:w="108" w:type="dxa"/>
              <w:bottom w:w="0" w:type="dxa"/>
              <w:right w:w="108" w:type="dxa"/>
            </w:tcMar>
          </w:tcPr>
          <w:p w14:paraId="2CB2661B" w14:textId="3867B45F" w:rsidR="00353431" w:rsidRPr="007C62F7" w:rsidDel="00353431" w:rsidRDefault="00353431" w:rsidP="00353431">
            <w:pPr>
              <w:pStyle w:val="NormalWeb"/>
              <w:spacing w:before="60" w:beforeAutospacing="0" w:after="60" w:afterAutospacing="0"/>
              <w:rPr>
                <w:del w:id="2969" w:author="Jeff Wootton" w:date="2022-07-12T11:56:00Z"/>
                <w:rFonts w:ascii="Arial" w:hAnsi="Arial" w:cs="Arial"/>
                <w:b/>
                <w:bCs/>
                <w:sz w:val="16"/>
                <w:szCs w:val="16"/>
              </w:rPr>
            </w:pPr>
            <w:del w:id="2970" w:author="Jeff Wootton" w:date="2022-07-12T11:56:00Z">
              <w:r w:rsidRPr="007C62F7" w:rsidDel="00353431">
                <w:rPr>
                  <w:rFonts w:ascii="Arial" w:hAnsi="Arial" w:cs="Arial"/>
                  <w:sz w:val="16"/>
                  <w:szCs w:val="16"/>
                </w:rPr>
                <w:delText>CharacterString</w:delText>
              </w:r>
            </w:del>
          </w:p>
        </w:tc>
        <w:tc>
          <w:tcPr>
            <w:tcW w:w="4387" w:type="dxa"/>
            <w:shd w:val="clear" w:color="auto" w:fill="auto"/>
            <w:tcMar>
              <w:top w:w="0" w:type="dxa"/>
              <w:left w:w="108" w:type="dxa"/>
              <w:bottom w:w="0" w:type="dxa"/>
              <w:right w:w="108" w:type="dxa"/>
            </w:tcMar>
          </w:tcPr>
          <w:p w14:paraId="5303E27D" w14:textId="1E3523FE" w:rsidR="00353431" w:rsidRPr="007C62F7" w:rsidDel="00353431" w:rsidRDefault="00353431" w:rsidP="00353431">
            <w:pPr>
              <w:pStyle w:val="NormalWeb"/>
              <w:spacing w:before="60" w:beforeAutospacing="0" w:after="60" w:afterAutospacing="0"/>
              <w:rPr>
                <w:del w:id="2971" w:author="Jeff Wootton" w:date="2022-07-12T11:56:00Z"/>
                <w:rFonts w:ascii="Arial" w:hAnsi="Arial" w:cs="Arial"/>
                <w:b/>
                <w:bCs/>
                <w:sz w:val="16"/>
                <w:szCs w:val="16"/>
              </w:rPr>
            </w:pPr>
            <w:del w:id="2972" w:author="Jeff Wootton" w:date="2022-07-12T11:56:00Z">
              <w:r w:rsidRPr="007C62F7" w:rsidDel="00353431">
                <w:rPr>
                  <w:rFonts w:ascii="Arial" w:hAnsi="Arial" w:cs="Arial"/>
                  <w:sz w:val="16"/>
                  <w:szCs w:val="16"/>
                </w:rPr>
                <w:delText>Path relative to the root directory of the Exchange Set. The location of the file after the Exchange Set is located  in a directory &lt;ROOT&gt; will be &lt;ROOT&gt;/&lt;fileLocation&gt;/&lt;fileName&gt;</w:delText>
              </w:r>
            </w:del>
          </w:p>
        </w:tc>
      </w:tr>
      <w:tr w:rsidR="00353431" w:rsidRPr="001E42E8" w14:paraId="1A22D212" w14:textId="77777777" w:rsidTr="00353431">
        <w:trPr>
          <w:cantSplit/>
        </w:trPr>
        <w:tc>
          <w:tcPr>
            <w:tcW w:w="2797" w:type="dxa"/>
            <w:shd w:val="clear" w:color="auto" w:fill="auto"/>
            <w:tcMar>
              <w:left w:w="108" w:type="dxa"/>
              <w:right w:w="108" w:type="dxa"/>
            </w:tcMar>
          </w:tcPr>
          <w:p w14:paraId="19F7FD3F" w14:textId="4CE7F15B"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purpose</w:t>
            </w:r>
          </w:p>
        </w:tc>
        <w:tc>
          <w:tcPr>
            <w:tcW w:w="3402" w:type="dxa"/>
            <w:shd w:val="clear" w:color="auto" w:fill="auto"/>
            <w:tcMar>
              <w:left w:w="108" w:type="dxa"/>
              <w:right w:w="108" w:type="dxa"/>
            </w:tcMar>
          </w:tcPr>
          <w:p w14:paraId="59BB0D5C" w14:textId="4F772C03" w:rsidR="00353431" w:rsidRPr="007C62F7" w:rsidRDefault="00353431" w:rsidP="00353431">
            <w:pPr>
              <w:pStyle w:val="NormalWeb"/>
              <w:spacing w:before="60" w:beforeAutospacing="0" w:after="60" w:afterAutospacing="0"/>
              <w:rPr>
                <w:rFonts w:ascii="Arial" w:hAnsi="Arial" w:cs="Arial"/>
                <w:sz w:val="16"/>
                <w:szCs w:val="16"/>
              </w:rPr>
            </w:pPr>
            <w:ins w:id="2973" w:author="Jeff Wootton" w:date="2022-07-12T11:57:00Z">
              <w:r w:rsidRPr="00353431">
                <w:rPr>
                  <w:rFonts w:ascii="Arial" w:hAnsi="Arial" w:cs="Arial"/>
                  <w:sz w:val="16"/>
                  <w:szCs w:val="16"/>
                </w:rPr>
                <w:t>The purpose for which the Catalogue has been issued</w:t>
              </w:r>
            </w:ins>
            <w:del w:id="2974" w:author="Jeff Wootton" w:date="2022-07-12T11:57:00Z">
              <w:r w:rsidRPr="007C62F7" w:rsidDel="00353431">
                <w:rPr>
                  <w:rFonts w:ascii="Arial" w:hAnsi="Arial" w:cs="Arial"/>
                  <w:sz w:val="16"/>
                  <w:szCs w:val="16"/>
                </w:rPr>
                <w:delText>0..1</w:delText>
              </w:r>
            </w:del>
          </w:p>
        </w:tc>
        <w:tc>
          <w:tcPr>
            <w:tcW w:w="708" w:type="dxa"/>
            <w:shd w:val="clear" w:color="auto" w:fill="auto"/>
            <w:tcMar>
              <w:left w:w="108" w:type="dxa"/>
              <w:right w:w="108" w:type="dxa"/>
            </w:tcMar>
          </w:tcPr>
          <w:p w14:paraId="77FC7A74" w14:textId="1EBA2DE3"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0..1</w:t>
            </w:r>
          </w:p>
        </w:tc>
        <w:tc>
          <w:tcPr>
            <w:tcW w:w="2984" w:type="dxa"/>
            <w:shd w:val="clear" w:color="auto" w:fill="auto"/>
            <w:tcMar>
              <w:top w:w="0" w:type="dxa"/>
              <w:left w:w="108" w:type="dxa"/>
              <w:bottom w:w="0" w:type="dxa"/>
              <w:right w:w="108" w:type="dxa"/>
            </w:tcMar>
          </w:tcPr>
          <w:p w14:paraId="3EAD87F1" w14:textId="295EB5EA" w:rsidR="00353431" w:rsidRPr="007C62F7" w:rsidDel="00353431" w:rsidRDefault="00353431">
            <w:pPr>
              <w:pStyle w:val="NormalWeb"/>
              <w:spacing w:before="60" w:beforeAutospacing="0" w:after="60" w:afterAutospacing="0"/>
              <w:rPr>
                <w:del w:id="2975" w:author="Jeff Wootton" w:date="2022-07-12T12:07:00Z"/>
                <w:rFonts w:ascii="Arial" w:hAnsi="Arial" w:cs="Arial"/>
                <w:sz w:val="16"/>
                <w:szCs w:val="16"/>
              </w:rPr>
            </w:pPr>
            <w:r w:rsidRPr="007C62F7">
              <w:rPr>
                <w:rFonts w:ascii="Arial" w:hAnsi="Arial" w:cs="Arial"/>
                <w:sz w:val="16"/>
                <w:szCs w:val="16"/>
              </w:rPr>
              <w:t>S100_Purpose</w:t>
            </w:r>
          </w:p>
          <w:p w14:paraId="2BF2B3E5" w14:textId="317595AB" w:rsidR="00353431" w:rsidRPr="007C62F7" w:rsidRDefault="00353431" w:rsidP="00353431">
            <w:pPr>
              <w:pStyle w:val="NormalWeb"/>
              <w:spacing w:before="60" w:beforeAutospacing="0" w:after="60" w:afterAutospacing="0"/>
              <w:rPr>
                <w:rFonts w:ascii="Arial" w:hAnsi="Arial" w:cs="Arial"/>
                <w:sz w:val="16"/>
                <w:szCs w:val="16"/>
              </w:rPr>
            </w:pPr>
            <w:del w:id="2976" w:author="Jeff Wootton" w:date="2022-07-12T12:07:00Z">
              <w:r w:rsidRPr="007C62F7" w:rsidDel="00353431">
                <w:rPr>
                  <w:rFonts w:ascii="Arial" w:hAnsi="Arial" w:cs="Arial"/>
                  <w:sz w:val="16"/>
                  <w:szCs w:val="16"/>
                </w:rPr>
                <w:delText>(codelist)</w:delText>
              </w:r>
            </w:del>
          </w:p>
        </w:tc>
        <w:tc>
          <w:tcPr>
            <w:tcW w:w="4387" w:type="dxa"/>
            <w:shd w:val="clear" w:color="auto" w:fill="auto"/>
            <w:tcMar>
              <w:top w:w="0" w:type="dxa"/>
              <w:left w:w="108" w:type="dxa"/>
              <w:bottom w:w="0" w:type="dxa"/>
              <w:right w:w="108" w:type="dxa"/>
            </w:tcMar>
          </w:tcPr>
          <w:p w14:paraId="74D5177F" w14:textId="77777777"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The values must be one of the following:</w:t>
            </w:r>
          </w:p>
          <w:p w14:paraId="2DF34AFD" w14:textId="473ACB3B"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2</w:t>
            </w:r>
            <w:ins w:id="2977" w:author="Teh Stand" w:date="2022-06-14T09:39:00Z">
              <w:r>
                <w:rPr>
                  <w:rFonts w:cs="Arial"/>
                  <w:sz w:val="16"/>
                  <w:szCs w:val="16"/>
                  <w:lang w:eastAsia="en-US"/>
                </w:rPr>
                <w:t>.</w:t>
              </w:r>
            </w:ins>
            <w:r w:rsidRPr="007C62F7">
              <w:rPr>
                <w:rFonts w:cs="Arial"/>
                <w:sz w:val="16"/>
                <w:szCs w:val="16"/>
                <w:lang w:eastAsia="en-US"/>
              </w:rPr>
              <w:t xml:space="preserve">  new edition</w:t>
            </w:r>
          </w:p>
          <w:p w14:paraId="69909C75" w14:textId="359375AB"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lang w:eastAsia="en-US"/>
              </w:rPr>
              <w:t>5</w:t>
            </w:r>
            <w:ins w:id="2978" w:author="Teh Stand" w:date="2022-06-14T09:39:00Z">
              <w:r>
                <w:rPr>
                  <w:rFonts w:cs="Arial"/>
                  <w:sz w:val="16"/>
                  <w:szCs w:val="16"/>
                  <w:lang w:eastAsia="en-US"/>
                </w:rPr>
                <w:t>.</w:t>
              </w:r>
            </w:ins>
            <w:r w:rsidRPr="007C62F7">
              <w:rPr>
                <w:rFonts w:cs="Arial"/>
                <w:sz w:val="16"/>
                <w:szCs w:val="16"/>
                <w:lang w:eastAsia="en-US"/>
              </w:rPr>
              <w:t xml:space="preserve">  cancellation</w:t>
            </w:r>
          </w:p>
          <w:p w14:paraId="18EC267F" w14:textId="6BCF1875"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Default is new edition</w:t>
            </w:r>
          </w:p>
        </w:tc>
      </w:tr>
      <w:tr w:rsidR="00353431" w:rsidRPr="001E42E8" w14:paraId="4B626324" w14:textId="77777777" w:rsidTr="00353431">
        <w:trPr>
          <w:cantSplit/>
        </w:trPr>
        <w:tc>
          <w:tcPr>
            <w:tcW w:w="2797" w:type="dxa"/>
            <w:shd w:val="clear" w:color="auto" w:fill="auto"/>
            <w:tcMar>
              <w:left w:w="108" w:type="dxa"/>
              <w:right w:w="108" w:type="dxa"/>
            </w:tcMar>
          </w:tcPr>
          <w:p w14:paraId="428B81BA" w14:textId="4AB1C93E"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editionNumber</w:t>
            </w:r>
            <w:proofErr w:type="spellEnd"/>
          </w:p>
        </w:tc>
        <w:tc>
          <w:tcPr>
            <w:tcW w:w="3402" w:type="dxa"/>
            <w:shd w:val="clear" w:color="auto" w:fill="auto"/>
            <w:tcMar>
              <w:left w:w="108" w:type="dxa"/>
              <w:right w:w="108" w:type="dxa"/>
            </w:tcMar>
          </w:tcPr>
          <w:p w14:paraId="7CFCA58B" w14:textId="5351AFAF" w:rsidR="00353431" w:rsidRPr="007C62F7" w:rsidRDefault="00353431" w:rsidP="00353431">
            <w:pPr>
              <w:pStyle w:val="NormalWeb"/>
              <w:spacing w:before="60" w:beforeAutospacing="0" w:after="60" w:afterAutospacing="0"/>
              <w:rPr>
                <w:rFonts w:ascii="Arial" w:hAnsi="Arial" w:cs="Arial"/>
                <w:sz w:val="16"/>
                <w:szCs w:val="16"/>
              </w:rPr>
            </w:pPr>
            <w:ins w:id="2979" w:author="Jeff Wootton" w:date="2022-07-12T11:58:00Z">
              <w:r w:rsidRPr="00353431">
                <w:rPr>
                  <w:rFonts w:ascii="Arial" w:hAnsi="Arial" w:cs="Arial"/>
                  <w:sz w:val="16"/>
                  <w:szCs w:val="16"/>
                </w:rPr>
                <w:t>The Edition number of the Catalogue</w:t>
              </w:r>
            </w:ins>
            <w:del w:id="2980" w:author="Jeff Wootton" w:date="2022-07-12T11:58:00Z">
              <w:r w:rsidRPr="007C62F7" w:rsidDel="00353431">
                <w:rPr>
                  <w:rFonts w:ascii="Arial" w:hAnsi="Arial" w:cs="Arial"/>
                  <w:sz w:val="16"/>
                  <w:szCs w:val="16"/>
                </w:rPr>
                <w:delText>1</w:delText>
              </w:r>
            </w:del>
          </w:p>
        </w:tc>
        <w:tc>
          <w:tcPr>
            <w:tcW w:w="708" w:type="dxa"/>
            <w:shd w:val="clear" w:color="auto" w:fill="auto"/>
            <w:tcMar>
              <w:left w:w="108" w:type="dxa"/>
              <w:right w:w="108" w:type="dxa"/>
            </w:tcMar>
          </w:tcPr>
          <w:p w14:paraId="0367C8B3" w14:textId="677F25F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3F8B309A" w14:textId="38E3D2BD"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Integer</w:t>
            </w:r>
          </w:p>
        </w:tc>
        <w:tc>
          <w:tcPr>
            <w:tcW w:w="4387" w:type="dxa"/>
            <w:shd w:val="clear" w:color="auto" w:fill="auto"/>
            <w:tcMar>
              <w:top w:w="0" w:type="dxa"/>
              <w:left w:w="108" w:type="dxa"/>
              <w:bottom w:w="0" w:type="dxa"/>
              <w:right w:w="108" w:type="dxa"/>
            </w:tcMar>
          </w:tcPr>
          <w:p w14:paraId="31A8993C"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Initially set to 1 for a given </w:t>
            </w:r>
            <w:proofErr w:type="spellStart"/>
            <w:r w:rsidRPr="007C62F7">
              <w:rPr>
                <w:rFonts w:cs="Arial"/>
                <w:sz w:val="16"/>
                <w:szCs w:val="16"/>
              </w:rPr>
              <w:t>productSpecification.number</w:t>
            </w:r>
            <w:proofErr w:type="spellEnd"/>
          </w:p>
          <w:p w14:paraId="2C0B733B" w14:textId="238DADDD"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p>
          <w:p w14:paraId="59D458EA" w14:textId="4E506F81"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Uniquely identifies the version of the Catalogue</w:t>
            </w:r>
          </w:p>
        </w:tc>
      </w:tr>
      <w:tr w:rsidR="00353431" w:rsidRPr="001E42E8" w14:paraId="256DB4A2" w14:textId="77777777" w:rsidTr="00353431">
        <w:trPr>
          <w:cantSplit/>
        </w:trPr>
        <w:tc>
          <w:tcPr>
            <w:tcW w:w="2797" w:type="dxa"/>
            <w:shd w:val="clear" w:color="auto" w:fill="auto"/>
            <w:tcMar>
              <w:left w:w="108" w:type="dxa"/>
              <w:right w:w="108" w:type="dxa"/>
            </w:tcMar>
          </w:tcPr>
          <w:p w14:paraId="50ADAF3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scope</w:t>
            </w:r>
          </w:p>
        </w:tc>
        <w:tc>
          <w:tcPr>
            <w:tcW w:w="3402" w:type="dxa"/>
            <w:shd w:val="clear" w:color="auto" w:fill="auto"/>
            <w:tcMar>
              <w:left w:w="108" w:type="dxa"/>
              <w:right w:w="108" w:type="dxa"/>
            </w:tcMar>
          </w:tcPr>
          <w:p w14:paraId="3228EF69" w14:textId="5C0D6D5E" w:rsidR="00353431" w:rsidRPr="007C62F7" w:rsidRDefault="00353431" w:rsidP="00353431">
            <w:pPr>
              <w:pStyle w:val="NormalWeb"/>
              <w:spacing w:before="60" w:beforeAutospacing="0" w:after="60" w:afterAutospacing="0"/>
              <w:rPr>
                <w:rFonts w:ascii="Arial" w:hAnsi="Arial" w:cs="Arial"/>
                <w:b/>
                <w:bCs/>
                <w:sz w:val="16"/>
                <w:szCs w:val="16"/>
              </w:rPr>
            </w:pPr>
            <w:ins w:id="2981" w:author="Jeff Wootton" w:date="2022-07-12T11:58:00Z">
              <w:r w:rsidRPr="00353431">
                <w:rPr>
                  <w:rFonts w:ascii="Arial" w:hAnsi="Arial" w:cs="Arial"/>
                  <w:sz w:val="16"/>
                  <w:szCs w:val="16"/>
                </w:rPr>
                <w:t>Subject domain of the Catalogue</w:t>
              </w:r>
            </w:ins>
            <w:del w:id="2982" w:author="Jeff Wootton" w:date="2022-07-12T11:58:00Z">
              <w:r w:rsidRPr="007C62F7" w:rsidDel="00353431">
                <w:rPr>
                  <w:rFonts w:ascii="Arial" w:hAnsi="Arial" w:cs="Arial"/>
                  <w:sz w:val="16"/>
                  <w:szCs w:val="16"/>
                </w:rPr>
                <w:delText>1</w:delText>
              </w:r>
            </w:del>
          </w:p>
        </w:tc>
        <w:tc>
          <w:tcPr>
            <w:tcW w:w="708" w:type="dxa"/>
            <w:shd w:val="clear" w:color="auto" w:fill="auto"/>
            <w:tcMar>
              <w:left w:w="108" w:type="dxa"/>
              <w:right w:w="108" w:type="dxa"/>
            </w:tcMar>
          </w:tcPr>
          <w:p w14:paraId="67755BB8" w14:textId="13E17AE3"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del w:id="2983" w:author="Thomas Richardson" w:date="2022-05-23T22:20:00Z">
              <w:r w:rsidRPr="007C62F7" w:rsidDel="00F22C82">
                <w:rPr>
                  <w:rFonts w:ascii="Arial" w:hAnsi="Arial" w:cs="Arial"/>
                  <w:sz w:val="16"/>
                  <w:szCs w:val="16"/>
                </w:rPr>
                <w:delText>..*</w:delText>
              </w:r>
            </w:del>
          </w:p>
        </w:tc>
        <w:tc>
          <w:tcPr>
            <w:tcW w:w="2984" w:type="dxa"/>
            <w:shd w:val="clear" w:color="auto" w:fill="auto"/>
            <w:tcMar>
              <w:top w:w="0" w:type="dxa"/>
              <w:left w:w="108" w:type="dxa"/>
              <w:bottom w:w="0" w:type="dxa"/>
              <w:right w:w="108" w:type="dxa"/>
            </w:tcMar>
          </w:tcPr>
          <w:p w14:paraId="1C4C941D"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S100_CatalogueScope</w:t>
            </w:r>
          </w:p>
        </w:tc>
        <w:tc>
          <w:tcPr>
            <w:tcW w:w="4387" w:type="dxa"/>
            <w:shd w:val="clear" w:color="auto" w:fill="auto"/>
            <w:tcMar>
              <w:top w:w="0" w:type="dxa"/>
              <w:left w:w="108" w:type="dxa"/>
              <w:bottom w:w="0" w:type="dxa"/>
              <w:right w:w="108" w:type="dxa"/>
            </w:tcMar>
          </w:tcPr>
          <w:p w14:paraId="40DAD016" w14:textId="77777777" w:rsidR="00353431" w:rsidRPr="007C62F7" w:rsidRDefault="00353431" w:rsidP="00353431">
            <w:pPr>
              <w:pStyle w:val="NormalWeb"/>
              <w:numPr>
                <w:ilvl w:val="0"/>
                <w:numId w:val="22"/>
              </w:numPr>
              <w:spacing w:before="60" w:beforeAutospacing="0" w:after="60" w:afterAutospacing="0"/>
              <w:rPr>
                <w:rFonts w:ascii="Arial" w:hAnsi="Arial" w:cs="Arial"/>
                <w:b/>
                <w:bCs/>
                <w:sz w:val="16"/>
                <w:szCs w:val="16"/>
              </w:rPr>
            </w:pPr>
          </w:p>
        </w:tc>
      </w:tr>
      <w:tr w:rsidR="00353431" w:rsidRPr="001E42E8" w14:paraId="7CF027C6" w14:textId="77777777" w:rsidTr="00353431">
        <w:trPr>
          <w:cantSplit/>
        </w:trPr>
        <w:tc>
          <w:tcPr>
            <w:tcW w:w="2797" w:type="dxa"/>
            <w:shd w:val="clear" w:color="auto" w:fill="auto"/>
            <w:tcMar>
              <w:left w:w="108" w:type="dxa"/>
              <w:right w:w="108" w:type="dxa"/>
            </w:tcMar>
          </w:tcPr>
          <w:p w14:paraId="7CB7801E" w14:textId="77777777" w:rsidR="00353431" w:rsidRPr="007C62F7" w:rsidRDefault="00353431" w:rsidP="00353431">
            <w:pPr>
              <w:pStyle w:val="NormalWeb"/>
              <w:spacing w:before="60" w:beforeAutospacing="0" w:after="60" w:afterAutospacing="0"/>
              <w:ind w:right="72"/>
              <w:rPr>
                <w:rFonts w:ascii="Arial" w:hAnsi="Arial" w:cs="Arial"/>
                <w:b/>
                <w:bCs/>
                <w:sz w:val="16"/>
                <w:szCs w:val="16"/>
              </w:rPr>
            </w:pPr>
            <w:proofErr w:type="spellStart"/>
            <w:r w:rsidRPr="007C62F7">
              <w:rPr>
                <w:rFonts w:ascii="Arial" w:hAnsi="Arial" w:cs="Arial"/>
                <w:sz w:val="16"/>
                <w:szCs w:val="16"/>
              </w:rPr>
              <w:t>versionNumber</w:t>
            </w:r>
            <w:proofErr w:type="spellEnd"/>
          </w:p>
        </w:tc>
        <w:tc>
          <w:tcPr>
            <w:tcW w:w="3402" w:type="dxa"/>
            <w:shd w:val="clear" w:color="auto" w:fill="auto"/>
            <w:tcMar>
              <w:left w:w="108" w:type="dxa"/>
              <w:right w:w="108" w:type="dxa"/>
            </w:tcMar>
          </w:tcPr>
          <w:p w14:paraId="26BAF3DD" w14:textId="1B2FA395" w:rsidR="00353431" w:rsidRPr="007C62F7" w:rsidRDefault="00353431" w:rsidP="00353431">
            <w:pPr>
              <w:pStyle w:val="NormalWeb"/>
              <w:spacing w:before="60" w:beforeAutospacing="0" w:after="60" w:afterAutospacing="0"/>
              <w:rPr>
                <w:rFonts w:ascii="Arial" w:hAnsi="Arial" w:cs="Arial"/>
                <w:b/>
                <w:bCs/>
                <w:sz w:val="16"/>
                <w:szCs w:val="16"/>
              </w:rPr>
            </w:pPr>
            <w:ins w:id="2984" w:author="Jeff Wootton" w:date="2022-07-12T11:59:00Z">
              <w:r w:rsidRPr="00353431">
                <w:rPr>
                  <w:rFonts w:ascii="Arial" w:hAnsi="Arial" w:cs="Arial"/>
                  <w:sz w:val="16"/>
                  <w:szCs w:val="16"/>
                </w:rPr>
                <w:t>The version identifier of the Catalogue</w:t>
              </w:r>
            </w:ins>
            <w:del w:id="2985" w:author="Jeff Wootton" w:date="2022-07-12T11:59:00Z">
              <w:r w:rsidRPr="007C62F7" w:rsidDel="00353431">
                <w:rPr>
                  <w:rFonts w:ascii="Arial" w:hAnsi="Arial" w:cs="Arial"/>
                  <w:sz w:val="16"/>
                  <w:szCs w:val="16"/>
                </w:rPr>
                <w:delText>1</w:delText>
              </w:r>
            </w:del>
          </w:p>
        </w:tc>
        <w:tc>
          <w:tcPr>
            <w:tcW w:w="708" w:type="dxa"/>
            <w:shd w:val="clear" w:color="auto" w:fill="auto"/>
            <w:tcMar>
              <w:left w:w="108" w:type="dxa"/>
              <w:right w:w="108" w:type="dxa"/>
            </w:tcMar>
          </w:tcPr>
          <w:p w14:paraId="6D2A2D97" w14:textId="4C34025F"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del w:id="2986" w:author="Thomas Richardson" w:date="2022-05-23T22:20:00Z">
              <w:r w:rsidRPr="007C62F7" w:rsidDel="00F22C82">
                <w:rPr>
                  <w:rFonts w:ascii="Arial" w:hAnsi="Arial" w:cs="Arial"/>
                  <w:sz w:val="16"/>
                  <w:szCs w:val="16"/>
                </w:rPr>
                <w:delText>..*</w:delText>
              </w:r>
            </w:del>
          </w:p>
        </w:tc>
        <w:tc>
          <w:tcPr>
            <w:tcW w:w="2984" w:type="dxa"/>
            <w:shd w:val="clear" w:color="auto" w:fill="auto"/>
            <w:tcMar>
              <w:top w:w="0" w:type="dxa"/>
              <w:left w:w="108" w:type="dxa"/>
              <w:bottom w:w="0" w:type="dxa"/>
              <w:right w:w="108" w:type="dxa"/>
            </w:tcMar>
          </w:tcPr>
          <w:p w14:paraId="0623DE90"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CharacterString</w:t>
            </w:r>
            <w:proofErr w:type="spellEnd"/>
          </w:p>
        </w:tc>
        <w:tc>
          <w:tcPr>
            <w:tcW w:w="4387" w:type="dxa"/>
            <w:shd w:val="clear" w:color="auto" w:fill="auto"/>
            <w:tcMar>
              <w:top w:w="0" w:type="dxa"/>
              <w:left w:w="108" w:type="dxa"/>
              <w:bottom w:w="0" w:type="dxa"/>
              <w:right w:w="108" w:type="dxa"/>
            </w:tcMar>
          </w:tcPr>
          <w:p w14:paraId="291DF296" w14:textId="1DE510B0" w:rsidR="00353431" w:rsidRPr="007C62F7" w:rsidRDefault="00353431" w:rsidP="00353431">
            <w:pPr>
              <w:spacing w:before="60" w:after="60" w:line="240" w:lineRule="auto"/>
              <w:jc w:val="left"/>
              <w:rPr>
                <w:rFonts w:cs="Arial"/>
                <w:b/>
                <w:bCs/>
                <w:sz w:val="16"/>
                <w:szCs w:val="16"/>
                <w:lang w:eastAsia="en-US"/>
              </w:rPr>
            </w:pPr>
            <w:ins w:id="2987" w:author="Jeff Wootton" w:date="2022-07-12T12:05:00Z">
              <w:r>
                <w:rPr>
                  <w:sz w:val="16"/>
                  <w:szCs w:val="16"/>
                </w:rPr>
                <w:t>Human readable version identifier</w:t>
              </w:r>
            </w:ins>
          </w:p>
        </w:tc>
      </w:tr>
      <w:tr w:rsidR="00353431" w:rsidRPr="001E42E8" w14:paraId="7F54F74A" w14:textId="77777777" w:rsidTr="00353431">
        <w:trPr>
          <w:cantSplit/>
        </w:trPr>
        <w:tc>
          <w:tcPr>
            <w:tcW w:w="2797" w:type="dxa"/>
            <w:shd w:val="clear" w:color="auto" w:fill="auto"/>
            <w:tcMar>
              <w:left w:w="108" w:type="dxa"/>
              <w:right w:w="108" w:type="dxa"/>
            </w:tcMar>
          </w:tcPr>
          <w:p w14:paraId="2432DB7B"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issueDate</w:t>
            </w:r>
            <w:proofErr w:type="spellEnd"/>
          </w:p>
        </w:tc>
        <w:tc>
          <w:tcPr>
            <w:tcW w:w="3402" w:type="dxa"/>
            <w:shd w:val="clear" w:color="auto" w:fill="auto"/>
            <w:tcMar>
              <w:left w:w="108" w:type="dxa"/>
              <w:right w:w="108" w:type="dxa"/>
            </w:tcMar>
          </w:tcPr>
          <w:p w14:paraId="4E1ABD99" w14:textId="43FFF0BE" w:rsidR="00353431" w:rsidRPr="007C62F7" w:rsidRDefault="00353431" w:rsidP="00353431">
            <w:pPr>
              <w:pStyle w:val="NormalWeb"/>
              <w:spacing w:before="60" w:beforeAutospacing="0" w:after="60" w:afterAutospacing="0"/>
              <w:rPr>
                <w:rFonts w:ascii="Arial" w:hAnsi="Arial" w:cs="Arial"/>
                <w:b/>
                <w:bCs/>
                <w:sz w:val="16"/>
                <w:szCs w:val="16"/>
              </w:rPr>
            </w:pPr>
            <w:ins w:id="2988" w:author="Jeff Wootton" w:date="2022-07-12T11:59:00Z">
              <w:r w:rsidRPr="00353431">
                <w:rPr>
                  <w:rFonts w:ascii="Arial" w:hAnsi="Arial" w:cs="Arial"/>
                  <w:sz w:val="16"/>
                  <w:szCs w:val="16"/>
                </w:rPr>
                <w:t>The issue date of the Catalogue</w:t>
              </w:r>
            </w:ins>
            <w:del w:id="2989" w:author="Jeff Wootton" w:date="2022-07-12T11:59:00Z">
              <w:r w:rsidRPr="007C62F7" w:rsidDel="00353431">
                <w:rPr>
                  <w:rFonts w:ascii="Arial" w:hAnsi="Arial" w:cs="Arial"/>
                  <w:sz w:val="16"/>
                  <w:szCs w:val="16"/>
                </w:rPr>
                <w:delText>1</w:delText>
              </w:r>
            </w:del>
          </w:p>
        </w:tc>
        <w:tc>
          <w:tcPr>
            <w:tcW w:w="708" w:type="dxa"/>
            <w:shd w:val="clear" w:color="auto" w:fill="auto"/>
            <w:tcMar>
              <w:left w:w="108" w:type="dxa"/>
              <w:right w:w="108" w:type="dxa"/>
            </w:tcMar>
          </w:tcPr>
          <w:p w14:paraId="72E86E18" w14:textId="024BE14A"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del w:id="2990" w:author="Thomas Richardson" w:date="2022-05-23T22:19:00Z">
              <w:r w:rsidRPr="007C62F7" w:rsidDel="00F22C82">
                <w:rPr>
                  <w:rFonts w:ascii="Arial" w:hAnsi="Arial" w:cs="Arial"/>
                  <w:sz w:val="16"/>
                  <w:szCs w:val="16"/>
                </w:rPr>
                <w:delText>..*</w:delText>
              </w:r>
            </w:del>
          </w:p>
        </w:tc>
        <w:tc>
          <w:tcPr>
            <w:tcW w:w="2984" w:type="dxa"/>
            <w:shd w:val="clear" w:color="auto" w:fill="auto"/>
            <w:tcMar>
              <w:top w:w="0" w:type="dxa"/>
              <w:left w:w="108" w:type="dxa"/>
              <w:bottom w:w="0" w:type="dxa"/>
              <w:right w:w="108" w:type="dxa"/>
            </w:tcMar>
          </w:tcPr>
          <w:p w14:paraId="59D494EA"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Date</w:t>
            </w:r>
          </w:p>
        </w:tc>
        <w:tc>
          <w:tcPr>
            <w:tcW w:w="4387" w:type="dxa"/>
            <w:shd w:val="clear" w:color="auto" w:fill="auto"/>
            <w:tcMar>
              <w:top w:w="0" w:type="dxa"/>
              <w:left w:w="108" w:type="dxa"/>
              <w:bottom w:w="0" w:type="dxa"/>
              <w:right w:w="108" w:type="dxa"/>
            </w:tcMar>
          </w:tcPr>
          <w:p w14:paraId="4B61BB22"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7B606B2A" w14:textId="77777777" w:rsidTr="00353431">
        <w:trPr>
          <w:cantSplit/>
        </w:trPr>
        <w:tc>
          <w:tcPr>
            <w:tcW w:w="2797" w:type="dxa"/>
            <w:shd w:val="clear" w:color="auto" w:fill="auto"/>
            <w:tcMar>
              <w:left w:w="108" w:type="dxa"/>
              <w:right w:w="108" w:type="dxa"/>
            </w:tcMar>
          </w:tcPr>
          <w:p w14:paraId="799FE051"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productSpecification</w:t>
            </w:r>
            <w:proofErr w:type="spellEnd"/>
          </w:p>
        </w:tc>
        <w:tc>
          <w:tcPr>
            <w:tcW w:w="3402" w:type="dxa"/>
            <w:shd w:val="clear" w:color="auto" w:fill="auto"/>
            <w:tcMar>
              <w:left w:w="108" w:type="dxa"/>
              <w:right w:w="108" w:type="dxa"/>
            </w:tcMar>
          </w:tcPr>
          <w:p w14:paraId="056D8F2C" w14:textId="008CCFC8" w:rsidR="00353431" w:rsidRPr="007C62F7" w:rsidRDefault="00353431" w:rsidP="00353431">
            <w:pPr>
              <w:pStyle w:val="NormalWeb"/>
              <w:spacing w:before="60" w:beforeAutospacing="0" w:after="60" w:afterAutospacing="0"/>
              <w:rPr>
                <w:rFonts w:ascii="Arial" w:hAnsi="Arial" w:cs="Arial"/>
                <w:b/>
                <w:bCs/>
                <w:sz w:val="16"/>
                <w:szCs w:val="16"/>
              </w:rPr>
            </w:pPr>
            <w:ins w:id="2991" w:author="Jeff Wootton" w:date="2022-07-12T11:59:00Z">
              <w:r w:rsidRPr="00353431">
                <w:rPr>
                  <w:rFonts w:ascii="Arial" w:hAnsi="Arial" w:cs="Arial"/>
                  <w:sz w:val="16"/>
                  <w:szCs w:val="16"/>
                </w:rPr>
                <w:t>The Product Specification used to create this file</w:t>
              </w:r>
            </w:ins>
            <w:del w:id="2992" w:author="Jeff Wootton" w:date="2022-07-12T11:59:00Z">
              <w:r w:rsidRPr="007C62F7" w:rsidDel="00353431">
                <w:rPr>
                  <w:rFonts w:ascii="Arial" w:hAnsi="Arial" w:cs="Arial"/>
                  <w:sz w:val="16"/>
                  <w:szCs w:val="16"/>
                </w:rPr>
                <w:delText>1</w:delText>
              </w:r>
            </w:del>
          </w:p>
        </w:tc>
        <w:tc>
          <w:tcPr>
            <w:tcW w:w="708" w:type="dxa"/>
            <w:shd w:val="clear" w:color="auto" w:fill="auto"/>
            <w:tcMar>
              <w:left w:w="108" w:type="dxa"/>
              <w:right w:w="108" w:type="dxa"/>
            </w:tcMar>
          </w:tcPr>
          <w:p w14:paraId="571A3551" w14:textId="340E8124"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del w:id="2993" w:author="Thomas Richardson" w:date="2022-05-23T22:19:00Z">
              <w:r w:rsidRPr="007C62F7" w:rsidDel="00826F0F">
                <w:rPr>
                  <w:rFonts w:ascii="Arial" w:hAnsi="Arial" w:cs="Arial"/>
                  <w:sz w:val="16"/>
                  <w:szCs w:val="16"/>
                </w:rPr>
                <w:delText>..*</w:delText>
              </w:r>
            </w:del>
          </w:p>
        </w:tc>
        <w:tc>
          <w:tcPr>
            <w:tcW w:w="2984" w:type="dxa"/>
            <w:shd w:val="clear" w:color="auto" w:fill="auto"/>
            <w:tcMar>
              <w:top w:w="0" w:type="dxa"/>
              <w:left w:w="108" w:type="dxa"/>
              <w:bottom w:w="0" w:type="dxa"/>
              <w:right w:w="108" w:type="dxa"/>
            </w:tcMar>
          </w:tcPr>
          <w:p w14:paraId="237C5652"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S100_ProductSpecification</w:t>
            </w:r>
          </w:p>
        </w:tc>
        <w:tc>
          <w:tcPr>
            <w:tcW w:w="4387" w:type="dxa"/>
            <w:shd w:val="clear" w:color="auto" w:fill="auto"/>
            <w:tcMar>
              <w:top w:w="0" w:type="dxa"/>
              <w:left w:w="108" w:type="dxa"/>
              <w:bottom w:w="0" w:type="dxa"/>
              <w:right w:w="108" w:type="dxa"/>
            </w:tcMar>
          </w:tcPr>
          <w:p w14:paraId="74083EDC"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1944CF7A" w14:textId="77777777" w:rsidTr="00353431">
        <w:trPr>
          <w:cantSplit/>
        </w:trPr>
        <w:tc>
          <w:tcPr>
            <w:tcW w:w="2797" w:type="dxa"/>
            <w:shd w:val="clear" w:color="auto" w:fill="auto"/>
            <w:tcMar>
              <w:left w:w="108" w:type="dxa"/>
              <w:right w:w="108" w:type="dxa"/>
            </w:tcMar>
          </w:tcPr>
          <w:p w14:paraId="3CFC242B"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digitalSignatureReference</w:t>
            </w:r>
            <w:proofErr w:type="spellEnd"/>
          </w:p>
        </w:tc>
        <w:tc>
          <w:tcPr>
            <w:tcW w:w="3402" w:type="dxa"/>
            <w:shd w:val="clear" w:color="auto" w:fill="auto"/>
            <w:tcMar>
              <w:left w:w="108" w:type="dxa"/>
              <w:right w:w="108" w:type="dxa"/>
            </w:tcMar>
          </w:tcPr>
          <w:p w14:paraId="30044D7B" w14:textId="54036E37" w:rsidR="00353431" w:rsidRPr="007C62F7" w:rsidRDefault="00353431" w:rsidP="00353431">
            <w:pPr>
              <w:pStyle w:val="NormalWeb"/>
              <w:spacing w:before="60" w:beforeAutospacing="0" w:after="60" w:afterAutospacing="0"/>
              <w:rPr>
                <w:rFonts w:ascii="Arial" w:hAnsi="Arial" w:cs="Arial"/>
                <w:b/>
                <w:bCs/>
                <w:sz w:val="16"/>
                <w:szCs w:val="16"/>
              </w:rPr>
            </w:pPr>
            <w:ins w:id="2994" w:author="Jeff Wootton" w:date="2022-07-12T12:00:00Z">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ins>
            <w:proofErr w:type="spellEnd"/>
            <w:del w:id="2995" w:author="Jeff Wootton" w:date="2022-07-12T12:00:00Z">
              <w:r w:rsidRPr="007C62F7" w:rsidDel="00353431">
                <w:rPr>
                  <w:rFonts w:ascii="Arial" w:hAnsi="Arial" w:cs="Arial"/>
                  <w:sz w:val="16"/>
                  <w:szCs w:val="16"/>
                </w:rPr>
                <w:delText>1</w:delText>
              </w:r>
            </w:del>
          </w:p>
        </w:tc>
        <w:tc>
          <w:tcPr>
            <w:tcW w:w="708" w:type="dxa"/>
            <w:shd w:val="clear" w:color="auto" w:fill="auto"/>
            <w:tcMar>
              <w:left w:w="108" w:type="dxa"/>
              <w:right w:w="108" w:type="dxa"/>
            </w:tcMar>
          </w:tcPr>
          <w:p w14:paraId="301D2294" w14:textId="2B7D10D5"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8C458C3" w14:textId="2333100E"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S100_DigitalSignature</w:t>
            </w:r>
            <w:ins w:id="2996" w:author="Thomas Richardson" w:date="2022-05-23T22:18:00Z">
              <w:r w:rsidRPr="007C62F7">
                <w:rPr>
                  <w:rFonts w:ascii="Arial" w:hAnsi="Arial" w:cs="Arial"/>
                  <w:sz w:val="16"/>
                  <w:szCs w:val="16"/>
                </w:rPr>
                <w:t>Reference (see Part 15)</w:t>
              </w:r>
            </w:ins>
          </w:p>
        </w:tc>
        <w:tc>
          <w:tcPr>
            <w:tcW w:w="4387" w:type="dxa"/>
            <w:shd w:val="clear" w:color="auto" w:fill="auto"/>
            <w:tcMar>
              <w:top w:w="0" w:type="dxa"/>
              <w:left w:w="108" w:type="dxa"/>
              <w:bottom w:w="0" w:type="dxa"/>
              <w:right w:w="108" w:type="dxa"/>
            </w:tcMar>
          </w:tcPr>
          <w:p w14:paraId="4F8E183E" w14:textId="5A3C22E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Reference to the appropriate digital signature algorithm</w:t>
            </w:r>
          </w:p>
        </w:tc>
      </w:tr>
      <w:tr w:rsidR="00353431" w:rsidRPr="001E42E8" w14:paraId="0044530B" w14:textId="77777777" w:rsidTr="00353431">
        <w:trPr>
          <w:cantSplit/>
        </w:trPr>
        <w:tc>
          <w:tcPr>
            <w:tcW w:w="2797" w:type="dxa"/>
            <w:shd w:val="clear" w:color="auto" w:fill="auto"/>
            <w:tcMar>
              <w:left w:w="108" w:type="dxa"/>
              <w:right w:w="108" w:type="dxa"/>
            </w:tcMar>
          </w:tcPr>
          <w:p w14:paraId="7FD843B3"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digitalSignatureValue</w:t>
            </w:r>
            <w:proofErr w:type="spellEnd"/>
          </w:p>
        </w:tc>
        <w:tc>
          <w:tcPr>
            <w:tcW w:w="3402" w:type="dxa"/>
            <w:shd w:val="clear" w:color="auto" w:fill="auto"/>
            <w:tcMar>
              <w:left w:w="108" w:type="dxa"/>
              <w:right w:w="108" w:type="dxa"/>
            </w:tcMar>
          </w:tcPr>
          <w:p w14:paraId="26AA15B4" w14:textId="21977887" w:rsidR="00353431" w:rsidRPr="007C62F7" w:rsidRDefault="00353431" w:rsidP="00353431">
            <w:pPr>
              <w:pStyle w:val="NormalWeb"/>
              <w:spacing w:before="60" w:beforeAutospacing="0" w:after="60" w:afterAutospacing="0"/>
              <w:rPr>
                <w:rFonts w:ascii="Arial" w:hAnsi="Arial" w:cs="Arial"/>
                <w:b/>
                <w:bCs/>
                <w:sz w:val="16"/>
                <w:szCs w:val="16"/>
              </w:rPr>
            </w:pPr>
            <w:ins w:id="2997" w:author="Jeff Wootton" w:date="2022-07-12T12:00:00Z">
              <w:r w:rsidRPr="00353431">
                <w:rPr>
                  <w:rFonts w:ascii="Arial" w:hAnsi="Arial" w:cs="Arial"/>
                  <w:sz w:val="16"/>
                  <w:szCs w:val="16"/>
                </w:rPr>
                <w:t>Value derived from the digital signature</w:t>
              </w:r>
            </w:ins>
            <w:del w:id="2998" w:author="Jeff Wootton" w:date="2022-07-12T12:00:00Z">
              <w:r w:rsidRPr="007C62F7" w:rsidDel="00353431">
                <w:rPr>
                  <w:rFonts w:ascii="Arial" w:hAnsi="Arial" w:cs="Arial"/>
                  <w:sz w:val="16"/>
                  <w:szCs w:val="16"/>
                </w:rPr>
                <w:delText>1..*</w:delText>
              </w:r>
            </w:del>
          </w:p>
        </w:tc>
        <w:tc>
          <w:tcPr>
            <w:tcW w:w="708" w:type="dxa"/>
            <w:shd w:val="clear" w:color="auto" w:fill="auto"/>
            <w:tcMar>
              <w:left w:w="108" w:type="dxa"/>
              <w:right w:w="108" w:type="dxa"/>
            </w:tcMar>
          </w:tcPr>
          <w:p w14:paraId="660F4E9D" w14:textId="77FB822F" w:rsidR="00353431" w:rsidRPr="007C62F7" w:rsidRDefault="00353431" w:rsidP="00353431">
            <w:pPr>
              <w:pStyle w:val="NormalWeb"/>
              <w:spacing w:before="60" w:beforeAutospacing="0" w:after="60" w:afterAutospacing="0"/>
              <w:jc w:val="center"/>
              <w:rPr>
                <w:rFonts w:ascii="Arial" w:hAnsi="Arial" w:cs="Arial"/>
                <w:b/>
                <w:bCs/>
                <w:sz w:val="16"/>
                <w:szCs w:val="16"/>
              </w:rPr>
            </w:pPr>
            <w:ins w:id="2999" w:author="Thomas Richardson" w:date="2022-05-23T22:18:00Z">
              <w:r w:rsidRPr="007C62F7">
                <w:rPr>
                  <w:rFonts w:ascii="Arial" w:hAnsi="Arial" w:cs="Arial"/>
                  <w:sz w:val="16"/>
                  <w:szCs w:val="16"/>
                </w:rPr>
                <w:t>1..*</w:t>
              </w:r>
            </w:ins>
            <w:del w:id="3000" w:author="Thomas Richardson" w:date="2022-05-23T22:18:00Z">
              <w:r w:rsidRPr="007C62F7" w:rsidDel="00C433CB">
                <w:rPr>
                  <w:rFonts w:ascii="Arial" w:hAnsi="Arial" w:cs="Arial"/>
                  <w:sz w:val="16"/>
                  <w:szCs w:val="16"/>
                </w:rPr>
                <w:delText>1</w:delText>
              </w:r>
            </w:del>
          </w:p>
        </w:tc>
        <w:tc>
          <w:tcPr>
            <w:tcW w:w="2984" w:type="dxa"/>
            <w:shd w:val="clear" w:color="auto" w:fill="auto"/>
            <w:tcMar>
              <w:top w:w="0" w:type="dxa"/>
              <w:left w:w="108" w:type="dxa"/>
              <w:bottom w:w="0" w:type="dxa"/>
              <w:right w:w="108" w:type="dxa"/>
            </w:tcMar>
          </w:tcPr>
          <w:p w14:paraId="7447CE06" w14:textId="5C0A3992"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S100_DigitalSignatureValue</w:t>
            </w:r>
            <w:ins w:id="3001" w:author="Thomas Richardson" w:date="2022-05-23T22:18:00Z">
              <w:r w:rsidRPr="007C62F7">
                <w:rPr>
                  <w:rFonts w:ascii="Arial" w:hAnsi="Arial" w:cs="Arial"/>
                  <w:sz w:val="16"/>
                  <w:szCs w:val="16"/>
                </w:rPr>
                <w:t xml:space="preserve"> (see Part 15)</w:t>
              </w:r>
            </w:ins>
          </w:p>
        </w:tc>
        <w:tc>
          <w:tcPr>
            <w:tcW w:w="4387" w:type="dxa"/>
            <w:shd w:val="clear" w:color="auto" w:fill="auto"/>
            <w:tcMar>
              <w:top w:w="0" w:type="dxa"/>
              <w:left w:w="108" w:type="dxa"/>
              <w:bottom w:w="0" w:type="dxa"/>
              <w:right w:w="108" w:type="dxa"/>
            </w:tcMar>
          </w:tcPr>
          <w:p w14:paraId="75099E11"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The value resulting from application of </w:t>
            </w:r>
            <w:proofErr w:type="spellStart"/>
            <w:r w:rsidRPr="007C62F7">
              <w:rPr>
                <w:rFonts w:cs="Arial"/>
                <w:sz w:val="16"/>
                <w:szCs w:val="16"/>
              </w:rPr>
              <w:t>digitalSignatureReference</w:t>
            </w:r>
            <w:proofErr w:type="spellEnd"/>
          </w:p>
          <w:p w14:paraId="01B7B917" w14:textId="0D01DDA0" w:rsidR="00353431" w:rsidRPr="007C62F7" w:rsidRDefault="00353431" w:rsidP="00353431">
            <w:pPr>
              <w:spacing w:before="60" w:after="60" w:line="240" w:lineRule="auto"/>
              <w:jc w:val="left"/>
              <w:rPr>
                <w:rFonts w:cs="Arial"/>
                <w:b/>
                <w:bCs/>
                <w:sz w:val="16"/>
                <w:szCs w:val="16"/>
              </w:rPr>
            </w:pPr>
            <w:r w:rsidRPr="007C62F7">
              <w:rPr>
                <w:rFonts w:cs="Arial"/>
                <w:sz w:val="16"/>
                <w:szCs w:val="16"/>
              </w:rPr>
              <w:t>Implemented as the digital signature format specified in Part 15</w:t>
            </w:r>
          </w:p>
        </w:tc>
      </w:tr>
      <w:tr w:rsidR="00353431" w:rsidRPr="001E42E8" w14:paraId="71573F9B" w14:textId="77777777" w:rsidTr="00353431">
        <w:trPr>
          <w:cantSplit/>
        </w:trPr>
        <w:tc>
          <w:tcPr>
            <w:tcW w:w="2797" w:type="dxa"/>
            <w:shd w:val="clear" w:color="auto" w:fill="auto"/>
            <w:tcMar>
              <w:left w:w="108" w:type="dxa"/>
              <w:right w:w="108" w:type="dxa"/>
            </w:tcMar>
          </w:tcPr>
          <w:p w14:paraId="71B6FD76" w14:textId="6F4D6B1A"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compressionFlag</w:t>
            </w:r>
            <w:proofErr w:type="spellEnd"/>
          </w:p>
        </w:tc>
        <w:tc>
          <w:tcPr>
            <w:tcW w:w="3402" w:type="dxa"/>
            <w:shd w:val="clear" w:color="auto" w:fill="auto"/>
            <w:tcMar>
              <w:left w:w="108" w:type="dxa"/>
              <w:right w:w="108" w:type="dxa"/>
            </w:tcMar>
          </w:tcPr>
          <w:p w14:paraId="142687BD" w14:textId="117E4EC3" w:rsidR="00353431" w:rsidRPr="007C62F7" w:rsidRDefault="00353431" w:rsidP="00353431">
            <w:pPr>
              <w:pStyle w:val="NormalWeb"/>
              <w:spacing w:before="60" w:beforeAutospacing="0" w:after="60" w:afterAutospacing="0"/>
              <w:rPr>
                <w:rFonts w:ascii="Arial" w:hAnsi="Arial" w:cs="Arial"/>
                <w:sz w:val="16"/>
                <w:szCs w:val="16"/>
              </w:rPr>
            </w:pPr>
            <w:ins w:id="3002" w:author="Jeff Wootton" w:date="2022-07-12T12:01:00Z">
              <w:r w:rsidRPr="00353431">
                <w:rPr>
                  <w:rFonts w:ascii="Arial" w:hAnsi="Arial" w:cs="Arial"/>
                  <w:sz w:val="16"/>
                  <w:szCs w:val="16"/>
                  <w:lang w:val="de-DE"/>
                </w:rPr>
                <w:t>Indicates if the resource is compressed</w:t>
              </w:r>
            </w:ins>
            <w:del w:id="3003" w:author="Jeff Wootton" w:date="2022-07-12T12:01:00Z">
              <w:r w:rsidRPr="007C62F7" w:rsidDel="00353431">
                <w:rPr>
                  <w:rFonts w:ascii="Arial" w:hAnsi="Arial" w:cs="Arial"/>
                  <w:sz w:val="16"/>
                  <w:szCs w:val="16"/>
                </w:rPr>
                <w:delText>1</w:delText>
              </w:r>
            </w:del>
          </w:p>
        </w:tc>
        <w:tc>
          <w:tcPr>
            <w:tcW w:w="708" w:type="dxa"/>
            <w:shd w:val="clear" w:color="auto" w:fill="auto"/>
            <w:tcMar>
              <w:left w:w="108" w:type="dxa"/>
              <w:right w:w="108" w:type="dxa"/>
            </w:tcMar>
          </w:tcPr>
          <w:p w14:paraId="2532187B" w14:textId="06BE37D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DE1F0B7" w14:textId="6DBB019C"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Boolean</w:t>
            </w:r>
          </w:p>
        </w:tc>
        <w:tc>
          <w:tcPr>
            <w:tcW w:w="4387" w:type="dxa"/>
            <w:shd w:val="clear" w:color="auto" w:fill="auto"/>
            <w:tcMar>
              <w:top w:w="0" w:type="dxa"/>
              <w:left w:w="108" w:type="dxa"/>
              <w:bottom w:w="0" w:type="dxa"/>
              <w:right w:w="108" w:type="dxa"/>
            </w:tcMar>
          </w:tcPr>
          <w:p w14:paraId="1D2E4921" w14:textId="77777777" w:rsidR="00353431" w:rsidRPr="007C62F7" w:rsidRDefault="00353431" w:rsidP="00353431">
            <w:pPr>
              <w:suppressAutoHyphens/>
              <w:snapToGrid w:val="0"/>
              <w:spacing w:before="60" w:after="60" w:line="240" w:lineRule="auto"/>
              <w:jc w:val="left"/>
              <w:rPr>
                <w:rFonts w:cs="Arial"/>
                <w:sz w:val="16"/>
                <w:szCs w:val="16"/>
                <w:lang w:eastAsia="ar-SA"/>
              </w:rPr>
            </w:pPr>
            <w:r w:rsidRPr="007C62F7">
              <w:rPr>
                <w:rFonts w:cs="Arial"/>
                <w:i/>
                <w:sz w:val="16"/>
                <w:szCs w:val="16"/>
                <w:lang w:eastAsia="ar-SA"/>
              </w:rPr>
              <w:t>True</w:t>
            </w:r>
            <w:r w:rsidRPr="007C62F7">
              <w:rPr>
                <w:rFonts w:cs="Arial"/>
                <w:sz w:val="16"/>
                <w:szCs w:val="16"/>
                <w:lang w:eastAsia="ar-SA"/>
              </w:rPr>
              <w:t xml:space="preserve"> indicates a compressed resource</w:t>
            </w:r>
          </w:p>
          <w:p w14:paraId="2FDC61A4" w14:textId="13B838C7" w:rsidR="00353431" w:rsidRPr="007C62F7" w:rsidRDefault="00353431" w:rsidP="00353431">
            <w:pPr>
              <w:snapToGrid w:val="0"/>
              <w:spacing w:before="60" w:after="60" w:line="240" w:lineRule="auto"/>
              <w:jc w:val="left"/>
              <w:rPr>
                <w:rFonts w:cs="Arial"/>
                <w:sz w:val="16"/>
                <w:szCs w:val="16"/>
              </w:rPr>
            </w:pPr>
            <w:r w:rsidRPr="007C62F7">
              <w:rPr>
                <w:rFonts w:cs="Arial"/>
                <w:i/>
                <w:sz w:val="16"/>
                <w:szCs w:val="16"/>
                <w:lang w:eastAsia="ar-SA"/>
              </w:rPr>
              <w:t>False</w:t>
            </w:r>
            <w:r w:rsidRPr="007C62F7">
              <w:rPr>
                <w:rFonts w:cs="Arial"/>
                <w:sz w:val="16"/>
                <w:szCs w:val="16"/>
                <w:lang w:eastAsia="ar-SA"/>
              </w:rPr>
              <w:t xml:space="preserve"> indicates an uncompressed resource</w:t>
            </w:r>
          </w:p>
        </w:tc>
      </w:tr>
      <w:tr w:rsidR="00353431" w:rsidRPr="001E42E8" w14:paraId="7E0087A6" w14:textId="77777777" w:rsidTr="00353431">
        <w:trPr>
          <w:cantSplit/>
        </w:trPr>
        <w:tc>
          <w:tcPr>
            <w:tcW w:w="2797" w:type="dxa"/>
            <w:shd w:val="clear" w:color="auto" w:fill="auto"/>
            <w:tcMar>
              <w:left w:w="108" w:type="dxa"/>
              <w:right w:w="108" w:type="dxa"/>
            </w:tcMar>
          </w:tcPr>
          <w:p w14:paraId="3FB19B3E" w14:textId="3B366F7E"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defaultLocale</w:t>
            </w:r>
            <w:proofErr w:type="spellEnd"/>
          </w:p>
        </w:tc>
        <w:tc>
          <w:tcPr>
            <w:tcW w:w="3402" w:type="dxa"/>
            <w:shd w:val="clear" w:color="auto" w:fill="auto"/>
            <w:tcMar>
              <w:left w:w="108" w:type="dxa"/>
              <w:right w:w="108" w:type="dxa"/>
            </w:tcMar>
          </w:tcPr>
          <w:p w14:paraId="1B9D7DEE" w14:textId="64788A1F" w:rsidR="00353431" w:rsidRPr="007C62F7" w:rsidRDefault="00353431" w:rsidP="00353431">
            <w:pPr>
              <w:pStyle w:val="NormalWeb"/>
              <w:spacing w:before="60" w:beforeAutospacing="0" w:after="60" w:afterAutospacing="0"/>
              <w:rPr>
                <w:rFonts w:ascii="Arial" w:hAnsi="Arial" w:cs="Arial"/>
                <w:sz w:val="16"/>
                <w:szCs w:val="16"/>
              </w:rPr>
            </w:pPr>
            <w:ins w:id="3004" w:author="Jeff Wootton" w:date="2022-07-12T12:01:00Z">
              <w:r w:rsidRPr="00353431">
                <w:rPr>
                  <w:rFonts w:ascii="Arial" w:hAnsi="Arial" w:cs="Arial"/>
                  <w:sz w:val="16"/>
                  <w:szCs w:val="16"/>
                </w:rPr>
                <w:t>Default language and character set used in the Catalogue</w:t>
              </w:r>
            </w:ins>
            <w:del w:id="3005" w:author="Jeff Wootton" w:date="2022-07-12T12:01:00Z">
              <w:r w:rsidRPr="007C62F7" w:rsidDel="00353431">
                <w:rPr>
                  <w:rFonts w:ascii="Arial" w:hAnsi="Arial" w:cs="Arial"/>
                  <w:sz w:val="16"/>
                  <w:szCs w:val="16"/>
                </w:rPr>
                <w:delText>1</w:delText>
              </w:r>
            </w:del>
          </w:p>
        </w:tc>
        <w:tc>
          <w:tcPr>
            <w:tcW w:w="708" w:type="dxa"/>
            <w:shd w:val="clear" w:color="auto" w:fill="auto"/>
            <w:tcMar>
              <w:left w:w="108" w:type="dxa"/>
              <w:right w:w="108" w:type="dxa"/>
            </w:tcMar>
          </w:tcPr>
          <w:p w14:paraId="03F4D63A" w14:textId="121B523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2CB1C7A" w14:textId="7E7BDCDB" w:rsidR="00353431" w:rsidRPr="007C62F7" w:rsidRDefault="00353431" w:rsidP="00353431">
            <w:pPr>
              <w:pStyle w:val="NormalWeb"/>
              <w:spacing w:before="60" w:beforeAutospacing="0" w:after="60" w:afterAutospacing="0"/>
              <w:rPr>
                <w:rFonts w:ascii="Arial" w:hAnsi="Arial" w:cs="Arial"/>
                <w:i/>
                <w:sz w:val="16"/>
                <w:szCs w:val="16"/>
              </w:rPr>
            </w:pPr>
            <w:proofErr w:type="spellStart"/>
            <w:r w:rsidRPr="007C62F7">
              <w:rPr>
                <w:rFonts w:ascii="Arial" w:hAnsi="Arial" w:cs="Arial"/>
                <w:sz w:val="16"/>
                <w:szCs w:val="16"/>
              </w:rPr>
              <w:t>PT_Locale</w:t>
            </w:r>
            <w:proofErr w:type="spellEnd"/>
          </w:p>
        </w:tc>
        <w:tc>
          <w:tcPr>
            <w:tcW w:w="4387" w:type="dxa"/>
            <w:shd w:val="clear" w:color="auto" w:fill="auto"/>
            <w:tcMar>
              <w:top w:w="0" w:type="dxa"/>
              <w:left w:w="108" w:type="dxa"/>
              <w:bottom w:w="0" w:type="dxa"/>
              <w:right w:w="108" w:type="dxa"/>
            </w:tcMar>
          </w:tcPr>
          <w:p w14:paraId="25105102" w14:textId="0F38ACB4" w:rsidR="00353431" w:rsidRPr="007C62F7" w:rsidRDefault="00353431" w:rsidP="00353431">
            <w:pPr>
              <w:snapToGrid w:val="0"/>
              <w:spacing w:before="60" w:after="60" w:line="240" w:lineRule="auto"/>
              <w:jc w:val="left"/>
              <w:rPr>
                <w:rFonts w:cs="Arial"/>
                <w:sz w:val="16"/>
                <w:szCs w:val="16"/>
              </w:rPr>
            </w:pPr>
            <w:ins w:id="3006" w:author="Jeff Wootton" w:date="2022-07-12T12:02:00Z">
              <w:r w:rsidRPr="00353431">
                <w:rPr>
                  <w:rFonts w:cs="Arial"/>
                  <w:sz w:val="16"/>
                  <w:szCs w:val="16"/>
                </w:rPr>
                <w:t>0..1 multiplicity in S-100 restricted to 1 in S-101</w:t>
              </w:r>
            </w:ins>
          </w:p>
        </w:tc>
      </w:tr>
      <w:tr w:rsidR="00353431" w:rsidRPr="001E42E8" w14:paraId="2F992574" w14:textId="77777777" w:rsidTr="00353431">
        <w:trPr>
          <w:cantSplit/>
        </w:trPr>
        <w:tc>
          <w:tcPr>
            <w:tcW w:w="2797" w:type="dxa"/>
            <w:shd w:val="clear" w:color="auto" w:fill="auto"/>
            <w:tcMar>
              <w:left w:w="108" w:type="dxa"/>
              <w:right w:w="108" w:type="dxa"/>
            </w:tcMar>
          </w:tcPr>
          <w:p w14:paraId="4026106B" w14:textId="325FF630"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otherLocale</w:t>
            </w:r>
            <w:proofErr w:type="spellEnd"/>
          </w:p>
        </w:tc>
        <w:tc>
          <w:tcPr>
            <w:tcW w:w="3402" w:type="dxa"/>
            <w:shd w:val="clear" w:color="auto" w:fill="auto"/>
            <w:tcMar>
              <w:left w:w="108" w:type="dxa"/>
              <w:right w:w="108" w:type="dxa"/>
            </w:tcMar>
          </w:tcPr>
          <w:p w14:paraId="0F50BACE" w14:textId="2B505AC7" w:rsidR="00353431" w:rsidRPr="007C62F7" w:rsidRDefault="00353431" w:rsidP="00353431">
            <w:pPr>
              <w:pStyle w:val="NormalWeb"/>
              <w:spacing w:before="60" w:beforeAutospacing="0" w:after="60" w:afterAutospacing="0"/>
              <w:rPr>
                <w:rFonts w:ascii="Arial" w:hAnsi="Arial" w:cs="Arial"/>
                <w:sz w:val="16"/>
                <w:szCs w:val="16"/>
              </w:rPr>
            </w:pPr>
            <w:ins w:id="3007" w:author="Jeff Wootton" w:date="2022-07-12T12:02:00Z">
              <w:r w:rsidRPr="00353431">
                <w:rPr>
                  <w:rFonts w:ascii="Arial" w:hAnsi="Arial" w:cs="Arial"/>
                  <w:sz w:val="16"/>
                  <w:szCs w:val="16"/>
                </w:rPr>
                <w:t>Other languages and character sets used in the Catalogue</w:t>
              </w:r>
            </w:ins>
            <w:del w:id="3008" w:author="Jeff Wootton" w:date="2022-07-12T12:02:00Z">
              <w:r w:rsidRPr="007C62F7" w:rsidDel="00353431">
                <w:rPr>
                  <w:rFonts w:ascii="Arial" w:hAnsi="Arial" w:cs="Arial"/>
                  <w:sz w:val="16"/>
                  <w:szCs w:val="16"/>
                </w:rPr>
                <w:delText>0..*</w:delText>
              </w:r>
            </w:del>
          </w:p>
        </w:tc>
        <w:tc>
          <w:tcPr>
            <w:tcW w:w="708" w:type="dxa"/>
            <w:shd w:val="clear" w:color="auto" w:fill="auto"/>
            <w:tcMar>
              <w:left w:w="108" w:type="dxa"/>
              <w:right w:w="108" w:type="dxa"/>
            </w:tcMar>
          </w:tcPr>
          <w:p w14:paraId="271B33D3" w14:textId="3D2CF9B1"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w:t>
            </w:r>
          </w:p>
        </w:tc>
        <w:tc>
          <w:tcPr>
            <w:tcW w:w="2984" w:type="dxa"/>
            <w:shd w:val="clear" w:color="auto" w:fill="auto"/>
            <w:tcMar>
              <w:top w:w="0" w:type="dxa"/>
              <w:left w:w="108" w:type="dxa"/>
              <w:bottom w:w="0" w:type="dxa"/>
              <w:right w:w="108" w:type="dxa"/>
            </w:tcMar>
          </w:tcPr>
          <w:p w14:paraId="599FE7F6" w14:textId="70D4C03B" w:rsidR="00353431" w:rsidRPr="007C62F7" w:rsidRDefault="00353431" w:rsidP="00353431">
            <w:pPr>
              <w:pStyle w:val="NormalWeb"/>
              <w:spacing w:before="60" w:beforeAutospacing="0" w:after="60" w:afterAutospacing="0"/>
              <w:rPr>
                <w:rFonts w:ascii="Arial" w:hAnsi="Arial" w:cs="Arial"/>
                <w:i/>
                <w:sz w:val="16"/>
                <w:szCs w:val="16"/>
              </w:rPr>
            </w:pPr>
            <w:proofErr w:type="spellStart"/>
            <w:r w:rsidRPr="007C62F7">
              <w:rPr>
                <w:rFonts w:ascii="Arial" w:hAnsi="Arial" w:cs="Arial"/>
                <w:sz w:val="16"/>
                <w:szCs w:val="16"/>
              </w:rPr>
              <w:t>PT_Locale</w:t>
            </w:r>
            <w:proofErr w:type="spellEnd"/>
          </w:p>
        </w:tc>
        <w:tc>
          <w:tcPr>
            <w:tcW w:w="4387" w:type="dxa"/>
            <w:shd w:val="clear" w:color="auto" w:fill="auto"/>
            <w:tcMar>
              <w:top w:w="0" w:type="dxa"/>
              <w:left w:w="108" w:type="dxa"/>
              <w:bottom w:w="0" w:type="dxa"/>
              <w:right w:w="108" w:type="dxa"/>
            </w:tcMar>
          </w:tcPr>
          <w:p w14:paraId="6692BF0D" w14:textId="77777777" w:rsidR="00353431" w:rsidRPr="007C62F7" w:rsidRDefault="00353431" w:rsidP="00353431">
            <w:pPr>
              <w:snapToGrid w:val="0"/>
              <w:spacing w:before="60" w:after="60" w:line="240" w:lineRule="auto"/>
              <w:jc w:val="left"/>
              <w:rPr>
                <w:rFonts w:cs="Arial"/>
                <w:sz w:val="16"/>
                <w:szCs w:val="16"/>
              </w:rPr>
            </w:pPr>
          </w:p>
        </w:tc>
      </w:tr>
    </w:tbl>
    <w:p w14:paraId="67F4DD29" w14:textId="77777777" w:rsidR="003526BF" w:rsidRPr="003526BF" w:rsidRDefault="003526BF" w:rsidP="00353431">
      <w:pPr>
        <w:spacing w:after="0" w:line="240" w:lineRule="auto"/>
        <w:rPr>
          <w:ins w:id="3009" w:author="Teh Stand" w:date="2022-06-14T09:43:00Z"/>
        </w:rPr>
      </w:pPr>
    </w:p>
    <w:p w14:paraId="23DF317C" w14:textId="77777777" w:rsidR="00E73EDF" w:rsidRPr="00382BE3" w:rsidRDefault="007653F1" w:rsidP="00353431">
      <w:pPr>
        <w:pStyle w:val="Heading4"/>
        <w:tabs>
          <w:tab w:val="clear" w:pos="940"/>
          <w:tab w:val="clear" w:pos="1140"/>
          <w:tab w:val="clear" w:pos="1360"/>
          <w:tab w:val="left" w:pos="993"/>
        </w:tabs>
        <w:spacing w:before="120" w:after="120" w:line="240" w:lineRule="auto"/>
        <w:ind w:left="993" w:hanging="993"/>
      </w:pPr>
      <w:r w:rsidRPr="00382BE3">
        <w:t>S100_CatalogueScope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1"/>
        <w:gridCol w:w="3040"/>
        <w:gridCol w:w="3487"/>
        <w:gridCol w:w="820"/>
        <w:gridCol w:w="5806"/>
      </w:tblGrid>
      <w:tr w:rsidR="00D85821" w:rsidRPr="008A6F2A" w14:paraId="4DBE441B" w14:textId="77777777" w:rsidTr="00353431">
        <w:trPr>
          <w:cantSplit/>
        </w:trPr>
        <w:tc>
          <w:tcPr>
            <w:tcW w:w="1159" w:type="dxa"/>
            <w:shd w:val="clear" w:color="auto" w:fill="D9D9D9" w:themeFill="background1" w:themeFillShade="D9"/>
          </w:tcPr>
          <w:p w14:paraId="447A1659" w14:textId="77777777" w:rsidR="00D85821" w:rsidRPr="00382BE3" w:rsidRDefault="00D85821" w:rsidP="00C128E3">
            <w:pPr>
              <w:snapToGrid w:val="0"/>
              <w:spacing w:before="60" w:after="60" w:line="240" w:lineRule="auto"/>
              <w:rPr>
                <w:b/>
                <w:bCs/>
                <w:sz w:val="16"/>
                <w:szCs w:val="16"/>
              </w:rPr>
            </w:pPr>
            <w:r w:rsidRPr="00382BE3">
              <w:rPr>
                <w:b/>
                <w:sz w:val="16"/>
                <w:szCs w:val="16"/>
              </w:rPr>
              <w:t>Role Name</w:t>
            </w:r>
          </w:p>
        </w:tc>
        <w:tc>
          <w:tcPr>
            <w:tcW w:w="2981" w:type="dxa"/>
            <w:shd w:val="clear" w:color="auto" w:fill="D9D9D9" w:themeFill="background1" w:themeFillShade="D9"/>
          </w:tcPr>
          <w:p w14:paraId="1AB825EE" w14:textId="77777777" w:rsidR="00D85821" w:rsidRPr="008A6F2A" w:rsidRDefault="00D85821" w:rsidP="00C128E3">
            <w:pPr>
              <w:snapToGrid w:val="0"/>
              <w:spacing w:before="60" w:after="60" w:line="240" w:lineRule="auto"/>
              <w:rPr>
                <w:b/>
                <w:bCs/>
                <w:sz w:val="16"/>
                <w:szCs w:val="16"/>
              </w:rPr>
            </w:pPr>
            <w:r w:rsidRPr="008A6F2A">
              <w:rPr>
                <w:b/>
                <w:sz w:val="16"/>
                <w:szCs w:val="16"/>
              </w:rPr>
              <w:t>Name</w:t>
            </w:r>
          </w:p>
        </w:tc>
        <w:tc>
          <w:tcPr>
            <w:tcW w:w="3420" w:type="dxa"/>
            <w:shd w:val="clear" w:color="auto" w:fill="D9D9D9" w:themeFill="background1" w:themeFillShade="D9"/>
          </w:tcPr>
          <w:p w14:paraId="2593EDE2" w14:textId="77777777" w:rsidR="00D85821" w:rsidRPr="008A6F2A" w:rsidRDefault="00D85821" w:rsidP="00C128E3">
            <w:pPr>
              <w:snapToGrid w:val="0"/>
              <w:spacing w:before="60" w:after="60" w:line="240" w:lineRule="auto"/>
              <w:rPr>
                <w:b/>
                <w:bCs/>
                <w:sz w:val="16"/>
                <w:szCs w:val="16"/>
              </w:rPr>
            </w:pPr>
            <w:r w:rsidRPr="008A6F2A">
              <w:rPr>
                <w:b/>
                <w:sz w:val="16"/>
                <w:szCs w:val="16"/>
              </w:rPr>
              <w:t>Description</w:t>
            </w:r>
          </w:p>
        </w:tc>
        <w:tc>
          <w:tcPr>
            <w:tcW w:w="804" w:type="dxa"/>
            <w:shd w:val="clear" w:color="auto" w:fill="D9D9D9" w:themeFill="background1" w:themeFillShade="D9"/>
          </w:tcPr>
          <w:p w14:paraId="3719C973" w14:textId="2499432F" w:rsidR="00D85821" w:rsidRPr="00382BE3" w:rsidRDefault="00D85821" w:rsidP="00C128E3">
            <w:pPr>
              <w:snapToGrid w:val="0"/>
              <w:spacing w:before="60" w:after="60" w:line="240" w:lineRule="auto"/>
              <w:jc w:val="center"/>
              <w:rPr>
                <w:b/>
                <w:bCs/>
                <w:sz w:val="16"/>
                <w:szCs w:val="16"/>
              </w:rPr>
            </w:pPr>
            <w:r w:rsidRPr="00382BE3">
              <w:rPr>
                <w:b/>
                <w:sz w:val="16"/>
                <w:szCs w:val="16"/>
              </w:rPr>
              <w:t>Code</w:t>
            </w:r>
          </w:p>
        </w:tc>
        <w:tc>
          <w:tcPr>
            <w:tcW w:w="5694" w:type="dxa"/>
            <w:shd w:val="clear" w:color="auto" w:fill="D9D9D9" w:themeFill="background1" w:themeFillShade="D9"/>
          </w:tcPr>
          <w:p w14:paraId="2DA92A08" w14:textId="77777777" w:rsidR="00D85821" w:rsidRPr="008A6F2A" w:rsidRDefault="00D85821" w:rsidP="00C128E3">
            <w:pPr>
              <w:snapToGrid w:val="0"/>
              <w:spacing w:before="60" w:after="60" w:line="240" w:lineRule="auto"/>
              <w:rPr>
                <w:b/>
                <w:bCs/>
                <w:sz w:val="16"/>
                <w:szCs w:val="16"/>
              </w:rPr>
            </w:pPr>
            <w:r w:rsidRPr="008A6F2A">
              <w:rPr>
                <w:b/>
                <w:sz w:val="16"/>
                <w:szCs w:val="16"/>
              </w:rPr>
              <w:t>Remarks</w:t>
            </w:r>
          </w:p>
        </w:tc>
      </w:tr>
      <w:tr w:rsidR="00D85821" w:rsidRPr="008A6F2A" w14:paraId="48A7A911" w14:textId="77777777" w:rsidTr="00353431">
        <w:trPr>
          <w:cantSplit/>
        </w:trPr>
        <w:tc>
          <w:tcPr>
            <w:tcW w:w="1159" w:type="dxa"/>
          </w:tcPr>
          <w:p w14:paraId="1747996D" w14:textId="26B32463" w:rsidR="00D85821" w:rsidRPr="00382BE3" w:rsidRDefault="00D85821" w:rsidP="00C128E3">
            <w:pPr>
              <w:snapToGrid w:val="0"/>
              <w:spacing w:before="60" w:after="60" w:line="240" w:lineRule="auto"/>
              <w:rPr>
                <w:b/>
                <w:bCs/>
                <w:sz w:val="16"/>
                <w:szCs w:val="16"/>
              </w:rPr>
            </w:pPr>
            <w:r w:rsidRPr="00382BE3">
              <w:rPr>
                <w:sz w:val="16"/>
                <w:szCs w:val="16"/>
              </w:rPr>
              <w:t>Enumeration</w:t>
            </w:r>
          </w:p>
        </w:tc>
        <w:tc>
          <w:tcPr>
            <w:tcW w:w="2981" w:type="dxa"/>
          </w:tcPr>
          <w:p w14:paraId="30D5A75E" w14:textId="77777777" w:rsidR="00D85821" w:rsidRPr="008A6F2A" w:rsidRDefault="00D85821" w:rsidP="00C128E3">
            <w:pPr>
              <w:snapToGrid w:val="0"/>
              <w:spacing w:before="60" w:after="60" w:line="240" w:lineRule="auto"/>
              <w:rPr>
                <w:b/>
                <w:bCs/>
                <w:sz w:val="16"/>
                <w:szCs w:val="16"/>
              </w:rPr>
            </w:pPr>
            <w:r w:rsidRPr="008A6F2A">
              <w:rPr>
                <w:sz w:val="16"/>
                <w:szCs w:val="16"/>
              </w:rPr>
              <w:t>S100_CatalogueScope</w:t>
            </w:r>
          </w:p>
        </w:tc>
        <w:tc>
          <w:tcPr>
            <w:tcW w:w="3420" w:type="dxa"/>
          </w:tcPr>
          <w:p w14:paraId="0F82808B" w14:textId="7E618F6F" w:rsidR="00D85821" w:rsidRPr="008A6F2A" w:rsidRDefault="00D85821" w:rsidP="00C128E3">
            <w:pPr>
              <w:snapToGrid w:val="0"/>
              <w:spacing w:before="60" w:after="60" w:line="240" w:lineRule="auto"/>
              <w:jc w:val="left"/>
              <w:rPr>
                <w:b/>
                <w:bCs/>
                <w:sz w:val="16"/>
                <w:szCs w:val="16"/>
              </w:rPr>
            </w:pPr>
            <w:r w:rsidRPr="008A6F2A">
              <w:rPr>
                <w:sz w:val="16"/>
                <w:szCs w:val="16"/>
              </w:rPr>
              <w:t xml:space="preserve">The scope of the </w:t>
            </w:r>
            <w:ins w:id="3010" w:author="Thomas Richardson" w:date="2022-05-23T21:09:00Z">
              <w:r w:rsidR="00C8753F">
                <w:rPr>
                  <w:sz w:val="16"/>
                  <w:szCs w:val="16"/>
                </w:rPr>
                <w:t>C</w:t>
              </w:r>
            </w:ins>
            <w:del w:id="3011" w:author="Thomas Richardson" w:date="2022-05-23T21:09:00Z">
              <w:r w:rsidRPr="008A6F2A" w:rsidDel="00C8753F">
                <w:rPr>
                  <w:sz w:val="16"/>
                  <w:szCs w:val="16"/>
                </w:rPr>
                <w:delText>c</w:delText>
              </w:r>
            </w:del>
            <w:r w:rsidRPr="008A6F2A">
              <w:rPr>
                <w:sz w:val="16"/>
                <w:szCs w:val="16"/>
              </w:rPr>
              <w:t>atalogue</w:t>
            </w:r>
          </w:p>
        </w:tc>
        <w:tc>
          <w:tcPr>
            <w:tcW w:w="804" w:type="dxa"/>
          </w:tcPr>
          <w:p w14:paraId="1C89FB3D" w14:textId="77777777" w:rsidR="00D85821" w:rsidRPr="008A6F2A" w:rsidRDefault="00D85821" w:rsidP="00C128E3">
            <w:pPr>
              <w:snapToGrid w:val="0"/>
              <w:spacing w:before="60" w:after="60" w:line="240" w:lineRule="auto"/>
              <w:jc w:val="center"/>
              <w:rPr>
                <w:b/>
                <w:bCs/>
                <w:sz w:val="16"/>
                <w:szCs w:val="16"/>
              </w:rPr>
            </w:pPr>
            <w:r w:rsidRPr="008A6F2A">
              <w:rPr>
                <w:sz w:val="16"/>
                <w:szCs w:val="16"/>
              </w:rPr>
              <w:t>-</w:t>
            </w:r>
          </w:p>
        </w:tc>
        <w:tc>
          <w:tcPr>
            <w:tcW w:w="5694" w:type="dxa"/>
          </w:tcPr>
          <w:p w14:paraId="3B1C52F7" w14:textId="77777777" w:rsidR="00D85821" w:rsidRPr="008A6F2A" w:rsidRDefault="00D85821" w:rsidP="00C128E3">
            <w:pPr>
              <w:snapToGrid w:val="0"/>
              <w:spacing w:before="60" w:after="60" w:line="240" w:lineRule="auto"/>
              <w:rPr>
                <w:b/>
                <w:bCs/>
                <w:sz w:val="16"/>
                <w:szCs w:val="16"/>
              </w:rPr>
            </w:pPr>
            <w:r w:rsidRPr="008A6F2A">
              <w:rPr>
                <w:sz w:val="16"/>
                <w:szCs w:val="16"/>
              </w:rPr>
              <w:t>-</w:t>
            </w:r>
          </w:p>
        </w:tc>
      </w:tr>
      <w:tr w:rsidR="00D85821" w:rsidRPr="008A6F2A" w14:paraId="02E6E6BD" w14:textId="77777777" w:rsidTr="00353431">
        <w:trPr>
          <w:cantSplit/>
        </w:trPr>
        <w:tc>
          <w:tcPr>
            <w:tcW w:w="1159" w:type="dxa"/>
          </w:tcPr>
          <w:p w14:paraId="630DDB1F"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259C2E52" w14:textId="77777777" w:rsidR="00D85821" w:rsidRPr="008A6F2A" w:rsidRDefault="00D85821" w:rsidP="00C128E3">
            <w:pPr>
              <w:snapToGrid w:val="0"/>
              <w:spacing w:before="60" w:after="60" w:line="240" w:lineRule="auto"/>
              <w:rPr>
                <w:b/>
                <w:bCs/>
                <w:sz w:val="16"/>
                <w:szCs w:val="16"/>
              </w:rPr>
            </w:pPr>
            <w:proofErr w:type="spellStart"/>
            <w:r w:rsidRPr="008A6F2A">
              <w:rPr>
                <w:sz w:val="16"/>
                <w:szCs w:val="16"/>
              </w:rPr>
              <w:t>featureCatalogue</w:t>
            </w:r>
            <w:proofErr w:type="spellEnd"/>
          </w:p>
        </w:tc>
        <w:tc>
          <w:tcPr>
            <w:tcW w:w="3420" w:type="dxa"/>
          </w:tcPr>
          <w:p w14:paraId="73A9D581" w14:textId="544CEE1C"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ins w:id="3012" w:author="Thomas Richardson" w:date="2022-05-23T21:09:00Z">
              <w:r w:rsidR="00C8753F">
                <w:rPr>
                  <w:sz w:val="16"/>
                  <w:szCs w:val="16"/>
                </w:rPr>
                <w:t>F</w:t>
              </w:r>
            </w:ins>
            <w:del w:id="3013" w:author="Thomas Richardson" w:date="2022-05-23T21:09:00Z">
              <w:r w:rsidRPr="008A6F2A" w:rsidDel="00C8753F">
                <w:rPr>
                  <w:sz w:val="16"/>
                  <w:szCs w:val="16"/>
                </w:rPr>
                <w:delText>f</w:delText>
              </w:r>
            </w:del>
            <w:r w:rsidRPr="008A6F2A">
              <w:rPr>
                <w:sz w:val="16"/>
                <w:szCs w:val="16"/>
              </w:rPr>
              <w:t xml:space="preserve">eature </w:t>
            </w:r>
            <w:ins w:id="3014" w:author="Thomas Richardson" w:date="2022-05-23T21:09:00Z">
              <w:r w:rsidR="00C8753F">
                <w:rPr>
                  <w:sz w:val="16"/>
                  <w:szCs w:val="16"/>
                </w:rPr>
                <w:t>C</w:t>
              </w:r>
            </w:ins>
            <w:del w:id="3015" w:author="Thomas Richardson" w:date="2022-05-23T21:09:00Z">
              <w:r w:rsidRPr="008A6F2A" w:rsidDel="00C8753F">
                <w:rPr>
                  <w:sz w:val="16"/>
                  <w:szCs w:val="16"/>
                </w:rPr>
                <w:delText>c</w:delText>
              </w:r>
            </w:del>
            <w:r w:rsidRPr="008A6F2A">
              <w:rPr>
                <w:sz w:val="16"/>
                <w:szCs w:val="16"/>
              </w:rPr>
              <w:t>atalogue</w:t>
            </w:r>
          </w:p>
        </w:tc>
        <w:tc>
          <w:tcPr>
            <w:tcW w:w="804" w:type="dxa"/>
          </w:tcPr>
          <w:p w14:paraId="5570AE46" w14:textId="16225EE8" w:rsidR="00D85821" w:rsidRPr="00353431" w:rsidRDefault="00C8753F" w:rsidP="00C128E3">
            <w:pPr>
              <w:snapToGrid w:val="0"/>
              <w:spacing w:before="60" w:after="60" w:line="240" w:lineRule="auto"/>
              <w:jc w:val="center"/>
              <w:rPr>
                <w:bCs/>
                <w:sz w:val="16"/>
                <w:szCs w:val="16"/>
              </w:rPr>
            </w:pPr>
            <w:ins w:id="3016" w:author="Thomas Richardson" w:date="2022-05-23T21:09:00Z">
              <w:r w:rsidRPr="00353431">
                <w:rPr>
                  <w:bCs/>
                  <w:sz w:val="16"/>
                  <w:szCs w:val="16"/>
                </w:rPr>
                <w:t>1</w:t>
              </w:r>
            </w:ins>
          </w:p>
        </w:tc>
        <w:tc>
          <w:tcPr>
            <w:tcW w:w="5694" w:type="dxa"/>
          </w:tcPr>
          <w:p w14:paraId="00D4E878" w14:textId="77777777" w:rsidR="00D85821" w:rsidRPr="008A6F2A" w:rsidRDefault="00D85821" w:rsidP="00C128E3">
            <w:pPr>
              <w:snapToGrid w:val="0"/>
              <w:spacing w:before="60" w:after="60" w:line="240" w:lineRule="auto"/>
              <w:rPr>
                <w:b/>
                <w:bCs/>
                <w:sz w:val="16"/>
                <w:szCs w:val="16"/>
              </w:rPr>
            </w:pPr>
          </w:p>
        </w:tc>
      </w:tr>
      <w:tr w:rsidR="00D85821" w:rsidRPr="008A6F2A" w14:paraId="5689E20F" w14:textId="77777777" w:rsidTr="00353431">
        <w:trPr>
          <w:cantSplit/>
        </w:trPr>
        <w:tc>
          <w:tcPr>
            <w:tcW w:w="1159" w:type="dxa"/>
          </w:tcPr>
          <w:p w14:paraId="6F2E9B67"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6A0CB357" w14:textId="77777777" w:rsidR="00D85821" w:rsidRPr="008A6F2A" w:rsidRDefault="00D85821" w:rsidP="00C128E3">
            <w:pPr>
              <w:snapToGrid w:val="0"/>
              <w:spacing w:before="60" w:after="60" w:line="240" w:lineRule="auto"/>
              <w:rPr>
                <w:b/>
                <w:bCs/>
                <w:sz w:val="16"/>
                <w:szCs w:val="16"/>
              </w:rPr>
            </w:pPr>
            <w:proofErr w:type="spellStart"/>
            <w:r w:rsidRPr="008A6F2A">
              <w:rPr>
                <w:sz w:val="16"/>
                <w:szCs w:val="16"/>
              </w:rPr>
              <w:t>portrayalCatalogue</w:t>
            </w:r>
            <w:proofErr w:type="spellEnd"/>
          </w:p>
        </w:tc>
        <w:tc>
          <w:tcPr>
            <w:tcW w:w="3420" w:type="dxa"/>
          </w:tcPr>
          <w:p w14:paraId="0448F7F0" w14:textId="7DB3C40A"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ins w:id="3017" w:author="Thomas Richardson" w:date="2022-05-23T21:09:00Z">
              <w:r w:rsidR="00C8753F">
                <w:rPr>
                  <w:sz w:val="16"/>
                  <w:szCs w:val="16"/>
                </w:rPr>
                <w:t>P</w:t>
              </w:r>
            </w:ins>
            <w:del w:id="3018" w:author="Thomas Richardson" w:date="2022-05-23T21:09:00Z">
              <w:r w:rsidRPr="008A6F2A" w:rsidDel="00C8753F">
                <w:rPr>
                  <w:sz w:val="16"/>
                  <w:szCs w:val="16"/>
                </w:rPr>
                <w:delText>p</w:delText>
              </w:r>
            </w:del>
            <w:r w:rsidRPr="008A6F2A">
              <w:rPr>
                <w:sz w:val="16"/>
                <w:szCs w:val="16"/>
              </w:rPr>
              <w:t xml:space="preserve">ortrayal </w:t>
            </w:r>
            <w:ins w:id="3019" w:author="Thomas Richardson" w:date="2022-05-23T21:09:00Z">
              <w:r w:rsidR="00C8753F">
                <w:rPr>
                  <w:sz w:val="16"/>
                  <w:szCs w:val="16"/>
                </w:rPr>
                <w:t>C</w:t>
              </w:r>
            </w:ins>
            <w:del w:id="3020" w:author="Thomas Richardson" w:date="2022-05-23T21:09:00Z">
              <w:r w:rsidRPr="008A6F2A" w:rsidDel="00C8753F">
                <w:rPr>
                  <w:sz w:val="16"/>
                  <w:szCs w:val="16"/>
                </w:rPr>
                <w:delText>c</w:delText>
              </w:r>
            </w:del>
            <w:r w:rsidRPr="008A6F2A">
              <w:rPr>
                <w:sz w:val="16"/>
                <w:szCs w:val="16"/>
              </w:rPr>
              <w:t>atalogue</w:t>
            </w:r>
          </w:p>
        </w:tc>
        <w:tc>
          <w:tcPr>
            <w:tcW w:w="804" w:type="dxa"/>
          </w:tcPr>
          <w:p w14:paraId="7E5C51CE" w14:textId="5A9EDB52" w:rsidR="00D85821" w:rsidRPr="00353431" w:rsidRDefault="00C8753F" w:rsidP="00C128E3">
            <w:pPr>
              <w:snapToGrid w:val="0"/>
              <w:spacing w:before="60" w:after="60" w:line="240" w:lineRule="auto"/>
              <w:jc w:val="center"/>
              <w:rPr>
                <w:bCs/>
                <w:sz w:val="16"/>
                <w:szCs w:val="16"/>
              </w:rPr>
            </w:pPr>
            <w:ins w:id="3021" w:author="Thomas Richardson" w:date="2022-05-23T21:09:00Z">
              <w:r w:rsidRPr="00353431">
                <w:rPr>
                  <w:bCs/>
                  <w:sz w:val="16"/>
                  <w:szCs w:val="16"/>
                </w:rPr>
                <w:t>2</w:t>
              </w:r>
            </w:ins>
          </w:p>
        </w:tc>
        <w:tc>
          <w:tcPr>
            <w:tcW w:w="5694" w:type="dxa"/>
          </w:tcPr>
          <w:p w14:paraId="48614466" w14:textId="77777777" w:rsidR="00D85821" w:rsidRPr="008A6F2A" w:rsidRDefault="00D85821" w:rsidP="00C128E3">
            <w:pPr>
              <w:snapToGrid w:val="0"/>
              <w:spacing w:before="60" w:after="60" w:line="240" w:lineRule="auto"/>
              <w:rPr>
                <w:b/>
                <w:bCs/>
                <w:sz w:val="16"/>
                <w:szCs w:val="16"/>
              </w:rPr>
            </w:pPr>
          </w:p>
        </w:tc>
      </w:tr>
      <w:tr w:rsidR="00D85821" w:rsidRPr="008A6F2A" w14:paraId="4A62524F" w14:textId="77777777" w:rsidTr="00353431">
        <w:trPr>
          <w:cantSplit/>
        </w:trPr>
        <w:tc>
          <w:tcPr>
            <w:tcW w:w="1159" w:type="dxa"/>
          </w:tcPr>
          <w:p w14:paraId="09B0D0CA" w14:textId="5285E9F4" w:rsidR="00D85821" w:rsidRPr="008A6F2A" w:rsidRDefault="00D85821" w:rsidP="00C128E3">
            <w:pPr>
              <w:snapToGrid w:val="0"/>
              <w:spacing w:before="60" w:after="60" w:line="240" w:lineRule="auto"/>
              <w:rPr>
                <w:sz w:val="16"/>
                <w:szCs w:val="16"/>
              </w:rPr>
            </w:pPr>
            <w:r w:rsidRPr="008A6F2A">
              <w:rPr>
                <w:sz w:val="16"/>
                <w:szCs w:val="16"/>
              </w:rPr>
              <w:t>Value</w:t>
            </w:r>
          </w:p>
        </w:tc>
        <w:tc>
          <w:tcPr>
            <w:tcW w:w="2981" w:type="dxa"/>
          </w:tcPr>
          <w:p w14:paraId="5F46985E" w14:textId="766D0FDA" w:rsidR="00D85821" w:rsidRPr="008A6F2A" w:rsidRDefault="00D85821" w:rsidP="00C128E3">
            <w:pPr>
              <w:snapToGrid w:val="0"/>
              <w:spacing w:before="60" w:after="60" w:line="240" w:lineRule="auto"/>
              <w:rPr>
                <w:sz w:val="16"/>
                <w:szCs w:val="16"/>
              </w:rPr>
            </w:pPr>
            <w:proofErr w:type="spellStart"/>
            <w:r w:rsidRPr="008A6F2A">
              <w:rPr>
                <w:sz w:val="16"/>
                <w:szCs w:val="16"/>
              </w:rPr>
              <w:t>interoperabilityCatalogue</w:t>
            </w:r>
            <w:proofErr w:type="spellEnd"/>
          </w:p>
        </w:tc>
        <w:tc>
          <w:tcPr>
            <w:tcW w:w="3420" w:type="dxa"/>
          </w:tcPr>
          <w:p w14:paraId="325036D3" w14:textId="6D3DC19E"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ins w:id="3022" w:author="Thomas Richardson" w:date="2022-05-23T21:10:00Z">
              <w:r w:rsidR="00C8753F">
                <w:rPr>
                  <w:sz w:val="16"/>
                  <w:szCs w:val="16"/>
                </w:rPr>
                <w:t>I</w:t>
              </w:r>
            </w:ins>
            <w:del w:id="3023" w:author="Thomas Richardson" w:date="2022-05-23T21:09:00Z">
              <w:r w:rsidRPr="008A6F2A" w:rsidDel="00C8753F">
                <w:rPr>
                  <w:sz w:val="16"/>
                  <w:szCs w:val="16"/>
                </w:rPr>
                <w:delText>i</w:delText>
              </w:r>
            </w:del>
            <w:r w:rsidRPr="008A6F2A">
              <w:rPr>
                <w:sz w:val="16"/>
                <w:szCs w:val="16"/>
              </w:rPr>
              <w:t xml:space="preserve">nteroperability </w:t>
            </w:r>
            <w:ins w:id="3024" w:author="Thomas Richardson" w:date="2022-05-23T21:10:00Z">
              <w:r w:rsidR="00C8753F">
                <w:rPr>
                  <w:sz w:val="16"/>
                  <w:szCs w:val="16"/>
                </w:rPr>
                <w:t>Catalogue</w:t>
              </w:r>
            </w:ins>
            <w:del w:id="3025" w:author="Thomas Richardson" w:date="2022-05-23T21:10:00Z">
              <w:r w:rsidRPr="008A6F2A" w:rsidDel="00C8753F">
                <w:rPr>
                  <w:sz w:val="16"/>
                  <w:szCs w:val="16"/>
                </w:rPr>
                <w:delText>information</w:delText>
              </w:r>
            </w:del>
          </w:p>
        </w:tc>
        <w:tc>
          <w:tcPr>
            <w:tcW w:w="804" w:type="dxa"/>
          </w:tcPr>
          <w:p w14:paraId="4A540CFA" w14:textId="21BA407C" w:rsidR="00D85821" w:rsidRPr="00353431" w:rsidRDefault="00C8753F" w:rsidP="00C128E3">
            <w:pPr>
              <w:snapToGrid w:val="0"/>
              <w:spacing w:before="60" w:after="60" w:line="240" w:lineRule="auto"/>
              <w:jc w:val="center"/>
              <w:rPr>
                <w:bCs/>
                <w:sz w:val="16"/>
                <w:szCs w:val="16"/>
              </w:rPr>
            </w:pPr>
            <w:ins w:id="3026" w:author="Thomas Richardson" w:date="2022-05-23T21:09:00Z">
              <w:r w:rsidRPr="00353431">
                <w:rPr>
                  <w:bCs/>
                  <w:sz w:val="16"/>
                  <w:szCs w:val="16"/>
                </w:rPr>
                <w:t>3</w:t>
              </w:r>
            </w:ins>
          </w:p>
        </w:tc>
        <w:tc>
          <w:tcPr>
            <w:tcW w:w="5694" w:type="dxa"/>
          </w:tcPr>
          <w:p w14:paraId="4F88B3B0" w14:textId="77777777" w:rsidR="00D85821" w:rsidRPr="008A6F2A" w:rsidRDefault="00D85821" w:rsidP="00C128E3">
            <w:pPr>
              <w:snapToGrid w:val="0"/>
              <w:spacing w:before="60" w:after="60" w:line="240" w:lineRule="auto"/>
              <w:rPr>
                <w:b/>
                <w:bCs/>
                <w:sz w:val="16"/>
                <w:szCs w:val="16"/>
              </w:rPr>
            </w:pPr>
          </w:p>
        </w:tc>
      </w:tr>
    </w:tbl>
    <w:p w14:paraId="02B22D99" w14:textId="77777777" w:rsidR="00E73EDF" w:rsidRDefault="00E73EDF" w:rsidP="00353431">
      <w:pPr>
        <w:spacing w:after="0" w:line="240" w:lineRule="auto"/>
        <w:rPr>
          <w:ins w:id="3027" w:author="Teh Stand" w:date="2022-06-14T09:52:00Z"/>
        </w:rPr>
      </w:pPr>
    </w:p>
    <w:p w14:paraId="3FF6F038" w14:textId="2F00EA8B" w:rsidR="00D360CD" w:rsidRPr="00382BE3" w:rsidRDefault="00D360CD" w:rsidP="00353431">
      <w:pPr>
        <w:pStyle w:val="Heading4"/>
        <w:tabs>
          <w:tab w:val="clear" w:pos="940"/>
          <w:tab w:val="clear" w:pos="1140"/>
          <w:tab w:val="clear" w:pos="1360"/>
          <w:tab w:val="left" w:pos="993"/>
        </w:tabs>
        <w:spacing w:before="120" w:after="120" w:line="240" w:lineRule="auto"/>
        <w:ind w:left="993" w:hanging="993"/>
        <w:rPr>
          <w:ins w:id="3028" w:author="Teh Stand" w:date="2022-06-14T09:53:00Z"/>
        </w:rPr>
      </w:pPr>
      <w:proofErr w:type="spellStart"/>
      <w:ins w:id="3029" w:author="Teh Stand" w:date="2022-06-14T09:53:00Z">
        <w:r>
          <w:t>MD_MaintenanceInformation</w:t>
        </w:r>
        <w:proofErr w:type="spellEnd"/>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43633" w:rsidRPr="00061045" w14:paraId="3C595293" w14:textId="77777777" w:rsidTr="00D360CD">
        <w:trPr>
          <w:cantSplit/>
          <w:ins w:id="3030" w:author="Thomas Richardson" w:date="2022-06-07T20:51:00Z"/>
        </w:trPr>
        <w:tc>
          <w:tcPr>
            <w:tcW w:w="1080" w:type="dxa"/>
            <w:shd w:val="clear" w:color="auto" w:fill="D9D9D9" w:themeFill="background1" w:themeFillShade="D9"/>
          </w:tcPr>
          <w:p w14:paraId="3DFEC2AE" w14:textId="77777777" w:rsidR="00F43633" w:rsidRPr="00061045" w:rsidRDefault="00F43633" w:rsidP="00D360CD">
            <w:pPr>
              <w:keepNext/>
              <w:keepLines/>
              <w:snapToGrid w:val="0"/>
              <w:spacing w:before="60" w:after="60" w:line="240" w:lineRule="auto"/>
              <w:jc w:val="left"/>
              <w:rPr>
                <w:ins w:id="3031" w:author="Thomas Richardson" w:date="2022-06-07T20:51:00Z"/>
                <w:b/>
                <w:sz w:val="16"/>
                <w:szCs w:val="16"/>
              </w:rPr>
            </w:pPr>
            <w:ins w:id="3032" w:author="Thomas Richardson" w:date="2022-06-07T20:51:00Z">
              <w:r w:rsidRPr="00061045">
                <w:rPr>
                  <w:b/>
                  <w:sz w:val="16"/>
                  <w:szCs w:val="16"/>
                </w:rPr>
                <w:t>Role Name</w:t>
              </w:r>
            </w:ins>
          </w:p>
        </w:tc>
        <w:tc>
          <w:tcPr>
            <w:tcW w:w="3060" w:type="dxa"/>
            <w:shd w:val="clear" w:color="auto" w:fill="D9D9D9" w:themeFill="background1" w:themeFillShade="D9"/>
          </w:tcPr>
          <w:p w14:paraId="717F62C7" w14:textId="77777777" w:rsidR="00F43633" w:rsidRPr="00061045" w:rsidRDefault="00F43633" w:rsidP="00D360CD">
            <w:pPr>
              <w:keepNext/>
              <w:keepLines/>
              <w:snapToGrid w:val="0"/>
              <w:spacing w:before="60" w:after="60" w:line="240" w:lineRule="auto"/>
              <w:jc w:val="left"/>
              <w:rPr>
                <w:ins w:id="3033" w:author="Thomas Richardson" w:date="2022-06-07T20:51:00Z"/>
                <w:b/>
                <w:sz w:val="16"/>
                <w:szCs w:val="16"/>
              </w:rPr>
            </w:pPr>
            <w:ins w:id="3034" w:author="Thomas Richardson" w:date="2022-06-07T20:51:00Z">
              <w:r w:rsidRPr="00061045">
                <w:rPr>
                  <w:b/>
                  <w:sz w:val="16"/>
                  <w:szCs w:val="16"/>
                </w:rPr>
                <w:t>Name</w:t>
              </w:r>
            </w:ins>
          </w:p>
        </w:tc>
        <w:tc>
          <w:tcPr>
            <w:tcW w:w="3420" w:type="dxa"/>
            <w:shd w:val="clear" w:color="auto" w:fill="D9D9D9" w:themeFill="background1" w:themeFillShade="D9"/>
          </w:tcPr>
          <w:p w14:paraId="3EFD56C4" w14:textId="77777777" w:rsidR="00F43633" w:rsidRPr="00061045" w:rsidRDefault="00F43633" w:rsidP="00D360CD">
            <w:pPr>
              <w:keepNext/>
              <w:keepLines/>
              <w:snapToGrid w:val="0"/>
              <w:spacing w:before="60" w:after="60" w:line="240" w:lineRule="auto"/>
              <w:jc w:val="left"/>
              <w:rPr>
                <w:ins w:id="3035" w:author="Thomas Richardson" w:date="2022-06-07T20:51:00Z"/>
                <w:b/>
                <w:sz w:val="16"/>
                <w:szCs w:val="16"/>
              </w:rPr>
            </w:pPr>
            <w:ins w:id="3036" w:author="Thomas Richardson" w:date="2022-06-07T20:51:00Z">
              <w:r w:rsidRPr="00061045">
                <w:rPr>
                  <w:b/>
                  <w:sz w:val="16"/>
                  <w:szCs w:val="16"/>
                </w:rPr>
                <w:t>Description</w:t>
              </w:r>
            </w:ins>
          </w:p>
        </w:tc>
        <w:tc>
          <w:tcPr>
            <w:tcW w:w="804" w:type="dxa"/>
            <w:shd w:val="clear" w:color="auto" w:fill="D9D9D9" w:themeFill="background1" w:themeFillShade="D9"/>
          </w:tcPr>
          <w:p w14:paraId="17F67B64" w14:textId="77777777" w:rsidR="00F43633" w:rsidRPr="00061045" w:rsidRDefault="00F43633" w:rsidP="00D360CD">
            <w:pPr>
              <w:keepNext/>
              <w:keepLines/>
              <w:snapToGrid w:val="0"/>
              <w:spacing w:before="60" w:after="60" w:line="240" w:lineRule="auto"/>
              <w:jc w:val="center"/>
              <w:rPr>
                <w:ins w:id="3037" w:author="Thomas Richardson" w:date="2022-06-07T20:51:00Z"/>
                <w:b/>
                <w:sz w:val="16"/>
                <w:szCs w:val="16"/>
              </w:rPr>
            </w:pPr>
            <w:proofErr w:type="spellStart"/>
            <w:ins w:id="3038" w:author="Thomas Richardson" w:date="2022-06-07T20:51:00Z">
              <w:r w:rsidRPr="00061045">
                <w:rPr>
                  <w:b/>
                  <w:sz w:val="16"/>
                  <w:szCs w:val="16"/>
                </w:rPr>
                <w:t>Mult</w:t>
              </w:r>
              <w:proofErr w:type="spellEnd"/>
            </w:ins>
          </w:p>
        </w:tc>
        <w:tc>
          <w:tcPr>
            <w:tcW w:w="2436" w:type="dxa"/>
            <w:shd w:val="clear" w:color="auto" w:fill="D9D9D9" w:themeFill="background1" w:themeFillShade="D9"/>
          </w:tcPr>
          <w:p w14:paraId="65E86B2A" w14:textId="77777777" w:rsidR="00F43633" w:rsidRPr="00061045" w:rsidRDefault="00F43633" w:rsidP="00D360CD">
            <w:pPr>
              <w:keepNext/>
              <w:keepLines/>
              <w:snapToGrid w:val="0"/>
              <w:spacing w:before="60" w:after="60" w:line="240" w:lineRule="auto"/>
              <w:jc w:val="left"/>
              <w:rPr>
                <w:ins w:id="3039" w:author="Thomas Richardson" w:date="2022-06-07T20:51:00Z"/>
                <w:b/>
                <w:sz w:val="16"/>
                <w:szCs w:val="16"/>
              </w:rPr>
            </w:pPr>
            <w:ins w:id="3040" w:author="Thomas Richardson" w:date="2022-06-07T20:51:00Z">
              <w:r w:rsidRPr="00061045">
                <w:rPr>
                  <w:b/>
                  <w:sz w:val="16"/>
                  <w:szCs w:val="16"/>
                </w:rPr>
                <w:t>Type</w:t>
              </w:r>
            </w:ins>
          </w:p>
        </w:tc>
        <w:tc>
          <w:tcPr>
            <w:tcW w:w="3060" w:type="dxa"/>
            <w:shd w:val="clear" w:color="auto" w:fill="D9D9D9" w:themeFill="background1" w:themeFillShade="D9"/>
          </w:tcPr>
          <w:p w14:paraId="2064212C" w14:textId="77777777" w:rsidR="00F43633" w:rsidRPr="00061045" w:rsidRDefault="00F43633" w:rsidP="00D360CD">
            <w:pPr>
              <w:keepNext/>
              <w:keepLines/>
              <w:snapToGrid w:val="0"/>
              <w:spacing w:before="60" w:after="60" w:line="240" w:lineRule="auto"/>
              <w:jc w:val="left"/>
              <w:rPr>
                <w:ins w:id="3041" w:author="Thomas Richardson" w:date="2022-06-07T20:51:00Z"/>
                <w:b/>
                <w:sz w:val="16"/>
                <w:szCs w:val="16"/>
              </w:rPr>
            </w:pPr>
            <w:ins w:id="3042" w:author="Thomas Richardson" w:date="2022-06-07T20:51:00Z">
              <w:r w:rsidRPr="00061045">
                <w:rPr>
                  <w:b/>
                  <w:sz w:val="16"/>
                  <w:szCs w:val="16"/>
                </w:rPr>
                <w:t>Remarks</w:t>
              </w:r>
            </w:ins>
          </w:p>
        </w:tc>
      </w:tr>
      <w:tr w:rsidR="00F43633" w:rsidRPr="00061045" w14:paraId="4D379A79" w14:textId="77777777" w:rsidTr="00D360CD">
        <w:trPr>
          <w:cantSplit/>
          <w:trHeight w:val="305"/>
          <w:ins w:id="3043" w:author="Thomas Richardson" w:date="2022-06-07T20:51:00Z"/>
        </w:trPr>
        <w:tc>
          <w:tcPr>
            <w:tcW w:w="1080" w:type="dxa"/>
          </w:tcPr>
          <w:p w14:paraId="49C1B714" w14:textId="77777777" w:rsidR="00F43633" w:rsidRPr="00061045" w:rsidRDefault="00F43633" w:rsidP="00D360CD">
            <w:pPr>
              <w:snapToGrid w:val="0"/>
              <w:spacing w:before="60" w:after="60" w:line="240" w:lineRule="auto"/>
              <w:jc w:val="left"/>
              <w:rPr>
                <w:ins w:id="3044" w:author="Thomas Richardson" w:date="2022-06-07T20:51:00Z"/>
                <w:sz w:val="16"/>
                <w:szCs w:val="16"/>
              </w:rPr>
            </w:pPr>
            <w:ins w:id="3045" w:author="Thomas Richardson" w:date="2022-06-07T20:51:00Z">
              <w:r w:rsidRPr="00061045">
                <w:rPr>
                  <w:sz w:val="16"/>
                  <w:szCs w:val="16"/>
                </w:rPr>
                <w:t>Class</w:t>
              </w:r>
            </w:ins>
          </w:p>
        </w:tc>
        <w:tc>
          <w:tcPr>
            <w:tcW w:w="3060" w:type="dxa"/>
          </w:tcPr>
          <w:p w14:paraId="279966C3" w14:textId="77777777" w:rsidR="00F43633" w:rsidRPr="00061045" w:rsidRDefault="00F43633" w:rsidP="00D360CD">
            <w:pPr>
              <w:snapToGrid w:val="0"/>
              <w:spacing w:before="60" w:after="60" w:line="240" w:lineRule="auto"/>
              <w:jc w:val="left"/>
              <w:rPr>
                <w:ins w:id="3046" w:author="Thomas Richardson" w:date="2022-06-07T20:51:00Z"/>
                <w:sz w:val="16"/>
                <w:szCs w:val="16"/>
              </w:rPr>
            </w:pPr>
            <w:proofErr w:type="spellStart"/>
            <w:ins w:id="3047" w:author="Thomas Richardson" w:date="2022-06-07T20:51:00Z">
              <w:r w:rsidRPr="00061045">
                <w:rPr>
                  <w:sz w:val="16"/>
                  <w:szCs w:val="16"/>
                </w:rPr>
                <w:t>MD_MaintenanceInformation</w:t>
              </w:r>
              <w:proofErr w:type="spellEnd"/>
            </w:ins>
          </w:p>
        </w:tc>
        <w:tc>
          <w:tcPr>
            <w:tcW w:w="3420" w:type="dxa"/>
          </w:tcPr>
          <w:p w14:paraId="43082147" w14:textId="77777777" w:rsidR="00F43633" w:rsidRPr="00061045" w:rsidRDefault="00F43633" w:rsidP="00D360CD">
            <w:pPr>
              <w:snapToGrid w:val="0"/>
              <w:spacing w:before="60" w:after="60" w:line="240" w:lineRule="auto"/>
              <w:jc w:val="left"/>
              <w:rPr>
                <w:ins w:id="3048" w:author="Thomas Richardson" w:date="2022-06-07T20:51:00Z"/>
                <w:sz w:val="16"/>
                <w:szCs w:val="16"/>
              </w:rPr>
            </w:pPr>
            <w:ins w:id="3049" w:author="Thomas Richardson" w:date="2022-06-07T20:51:00Z">
              <w:r w:rsidRPr="00061045">
                <w:rPr>
                  <w:sz w:val="16"/>
                  <w:szCs w:val="16"/>
                </w:rPr>
                <w:t>Information about the scope and frequency of updating</w:t>
              </w:r>
            </w:ins>
          </w:p>
        </w:tc>
        <w:tc>
          <w:tcPr>
            <w:tcW w:w="804" w:type="dxa"/>
          </w:tcPr>
          <w:p w14:paraId="29F183DA" w14:textId="77777777" w:rsidR="00F43633" w:rsidRPr="00061045" w:rsidRDefault="00F43633" w:rsidP="00D360CD">
            <w:pPr>
              <w:snapToGrid w:val="0"/>
              <w:spacing w:before="60" w:after="60" w:line="240" w:lineRule="auto"/>
              <w:jc w:val="center"/>
              <w:rPr>
                <w:ins w:id="3050" w:author="Thomas Richardson" w:date="2022-06-07T20:51:00Z"/>
                <w:sz w:val="16"/>
                <w:szCs w:val="16"/>
              </w:rPr>
            </w:pPr>
            <w:ins w:id="3051" w:author="Thomas Richardson" w:date="2022-06-07T20:51:00Z">
              <w:r>
                <w:rPr>
                  <w:sz w:val="16"/>
                  <w:szCs w:val="16"/>
                </w:rPr>
                <w:t>-</w:t>
              </w:r>
            </w:ins>
          </w:p>
        </w:tc>
        <w:tc>
          <w:tcPr>
            <w:tcW w:w="2436" w:type="dxa"/>
          </w:tcPr>
          <w:p w14:paraId="315BFA9E" w14:textId="77777777" w:rsidR="00F43633" w:rsidRPr="00061045" w:rsidRDefault="00F43633" w:rsidP="00D360CD">
            <w:pPr>
              <w:snapToGrid w:val="0"/>
              <w:spacing w:before="60" w:after="60" w:line="240" w:lineRule="auto"/>
              <w:jc w:val="left"/>
              <w:rPr>
                <w:ins w:id="3052" w:author="Thomas Richardson" w:date="2022-06-07T20:51:00Z"/>
                <w:sz w:val="16"/>
                <w:szCs w:val="16"/>
              </w:rPr>
            </w:pPr>
            <w:ins w:id="3053" w:author="Thomas Richardson" w:date="2022-06-07T20:51:00Z">
              <w:r>
                <w:rPr>
                  <w:sz w:val="16"/>
                  <w:szCs w:val="16"/>
                </w:rPr>
                <w:t>-</w:t>
              </w:r>
            </w:ins>
          </w:p>
        </w:tc>
        <w:tc>
          <w:tcPr>
            <w:tcW w:w="3060" w:type="dxa"/>
            <w:vAlign w:val="center"/>
          </w:tcPr>
          <w:p w14:paraId="30AA509F" w14:textId="77777777" w:rsidR="00F43633" w:rsidRPr="00061045" w:rsidRDefault="00F43633" w:rsidP="00F56D1C">
            <w:pPr>
              <w:snapToGrid w:val="0"/>
              <w:spacing w:before="60" w:after="0" w:line="240" w:lineRule="auto"/>
              <w:rPr>
                <w:ins w:id="3054" w:author="Thomas Richardson" w:date="2022-06-07T20:51:00Z"/>
                <w:sz w:val="16"/>
                <w:szCs w:val="16"/>
              </w:rPr>
            </w:pPr>
            <w:ins w:id="3055" w:author="Thomas Richardson" w:date="2022-06-07T20:51:00Z">
              <w:r w:rsidRPr="00061045">
                <w:rPr>
                  <w:sz w:val="16"/>
                  <w:szCs w:val="16"/>
                </w:rPr>
                <w:t>S-100 restricts the ISO 19115-class to:</w:t>
              </w:r>
            </w:ins>
          </w:p>
          <w:p w14:paraId="10E3B9B5" w14:textId="77777777" w:rsidR="00F43633" w:rsidRPr="00061045" w:rsidRDefault="00F43633" w:rsidP="00F56D1C">
            <w:pPr>
              <w:pStyle w:val="ListParagraph"/>
              <w:numPr>
                <w:ilvl w:val="0"/>
                <w:numId w:val="33"/>
              </w:numPr>
              <w:snapToGrid w:val="0"/>
              <w:spacing w:after="0" w:line="240" w:lineRule="auto"/>
              <w:contextualSpacing w:val="0"/>
              <w:jc w:val="left"/>
              <w:rPr>
                <w:ins w:id="3056" w:author="Thomas Richardson" w:date="2022-06-07T20:51:00Z"/>
                <w:rFonts w:cs="Arial"/>
                <w:sz w:val="16"/>
                <w:szCs w:val="16"/>
              </w:rPr>
            </w:pPr>
            <w:ins w:id="3057" w:author="Thomas Richardson" w:date="2022-06-07T20:51:00Z">
              <w:r w:rsidRPr="00061045">
                <w:rPr>
                  <w:rFonts w:cs="Arial"/>
                  <w:sz w:val="16"/>
                  <w:szCs w:val="16"/>
                </w:rPr>
                <w:t xml:space="preserve">prohibit </w:t>
              </w:r>
              <w:proofErr w:type="spellStart"/>
              <w:r w:rsidRPr="00061045">
                <w:rPr>
                  <w:rFonts w:cs="Arial"/>
                  <w:sz w:val="16"/>
                  <w:szCs w:val="16"/>
                </w:rPr>
                <w:t>maintenanceScope</w:t>
              </w:r>
              <w:proofErr w:type="spellEnd"/>
              <w:r w:rsidRPr="00061045">
                <w:rPr>
                  <w:rFonts w:cs="Arial"/>
                  <w:sz w:val="16"/>
                  <w:szCs w:val="16"/>
                </w:rPr>
                <w:t xml:space="preserve">, </w:t>
              </w:r>
              <w:proofErr w:type="spellStart"/>
              <w:r w:rsidRPr="00061045">
                <w:rPr>
                  <w:rFonts w:cs="Arial"/>
                  <w:sz w:val="16"/>
                  <w:szCs w:val="16"/>
                </w:rPr>
                <w:t>maintenanceNote</w:t>
              </w:r>
              <w:proofErr w:type="spellEnd"/>
              <w:r w:rsidRPr="00061045">
                <w:rPr>
                  <w:rFonts w:cs="Arial"/>
                  <w:sz w:val="16"/>
                  <w:szCs w:val="16"/>
                </w:rPr>
                <w:t>, and contact attributes;</w:t>
              </w:r>
            </w:ins>
          </w:p>
          <w:p w14:paraId="0B581558" w14:textId="77777777" w:rsidR="00F43633" w:rsidRPr="00061045" w:rsidRDefault="00F43633" w:rsidP="00F56D1C">
            <w:pPr>
              <w:pStyle w:val="ListParagraph"/>
              <w:numPr>
                <w:ilvl w:val="0"/>
                <w:numId w:val="33"/>
              </w:numPr>
              <w:snapToGrid w:val="0"/>
              <w:spacing w:after="60" w:line="240" w:lineRule="auto"/>
              <w:contextualSpacing w:val="0"/>
              <w:jc w:val="left"/>
              <w:rPr>
                <w:ins w:id="3058" w:author="Thomas Richardson" w:date="2022-06-07T20:51:00Z"/>
                <w:sz w:val="16"/>
                <w:szCs w:val="16"/>
              </w:rPr>
            </w:pPr>
            <w:ins w:id="3059" w:author="Thomas Richardson" w:date="2022-06-07T20:51:00Z">
              <w:r w:rsidRPr="00061045">
                <w:rPr>
                  <w:rFonts w:cs="Arial"/>
                  <w:sz w:val="16"/>
                  <w:szCs w:val="16"/>
                </w:rPr>
                <w:t xml:space="preserve">define restrictions on </w:t>
              </w:r>
              <w:proofErr w:type="spellStart"/>
              <w:r w:rsidRPr="00061045">
                <w:rPr>
                  <w:rFonts w:cs="Arial"/>
                  <w:sz w:val="16"/>
                  <w:szCs w:val="16"/>
                </w:rPr>
                <w:t>maintenanceAndUpdate</w:t>
              </w:r>
              <w:r>
                <w:rPr>
                  <w:rFonts w:cs="Arial"/>
                  <w:sz w:val="16"/>
                  <w:szCs w:val="16"/>
                </w:rPr>
                <w:t>‌</w:t>
              </w:r>
              <w:r w:rsidRPr="00061045">
                <w:rPr>
                  <w:rFonts w:cs="Arial"/>
                  <w:sz w:val="16"/>
                  <w:szCs w:val="16"/>
                </w:rPr>
                <w:t>Frequency</w:t>
              </w:r>
              <w:proofErr w:type="spellEnd"/>
              <w:r w:rsidRPr="00061045">
                <w:rPr>
                  <w:rFonts w:cs="Arial"/>
                  <w:sz w:val="16"/>
                  <w:szCs w:val="16"/>
                </w:rPr>
                <w:t xml:space="preserve">, </w:t>
              </w:r>
              <w:proofErr w:type="spellStart"/>
              <w:r w:rsidRPr="00061045">
                <w:rPr>
                  <w:rFonts w:cs="Arial"/>
                  <w:sz w:val="16"/>
                  <w:szCs w:val="16"/>
                </w:rPr>
                <w:t>maintenanceDate</w:t>
              </w:r>
              <w:proofErr w:type="spellEnd"/>
              <w:r w:rsidRPr="00061045">
                <w:rPr>
                  <w:rFonts w:cs="Arial"/>
                  <w:sz w:val="16"/>
                  <w:szCs w:val="16"/>
                </w:rPr>
                <w:t xml:space="preserve">, and </w:t>
              </w:r>
              <w:proofErr w:type="spellStart"/>
              <w:r w:rsidRPr="00061045">
                <w:rPr>
                  <w:rFonts w:cs="Arial"/>
                  <w:sz w:val="16"/>
                  <w:szCs w:val="16"/>
                </w:rPr>
                <w:t>userDefinedMaintenance</w:t>
              </w:r>
              <w:r>
                <w:rPr>
                  <w:rFonts w:cs="Arial"/>
                  <w:sz w:val="16"/>
                  <w:szCs w:val="16"/>
                </w:rPr>
                <w:t>‌</w:t>
              </w:r>
              <w:r w:rsidRPr="00061045">
                <w:rPr>
                  <w:rFonts w:cs="Arial"/>
                  <w:sz w:val="16"/>
                  <w:szCs w:val="16"/>
                </w:rPr>
                <w:t>Frequency</w:t>
              </w:r>
              <w:proofErr w:type="spellEnd"/>
              <w:r w:rsidRPr="00061045">
                <w:rPr>
                  <w:rFonts w:cs="Arial"/>
                  <w:sz w:val="16"/>
                  <w:szCs w:val="16"/>
                </w:rPr>
                <w:t xml:space="preserve"> attributes</w:t>
              </w:r>
            </w:ins>
          </w:p>
        </w:tc>
      </w:tr>
      <w:tr w:rsidR="00F43633" w:rsidRPr="00061045" w14:paraId="005DD027" w14:textId="77777777" w:rsidTr="00D360CD">
        <w:trPr>
          <w:cantSplit/>
          <w:trHeight w:val="277"/>
          <w:ins w:id="3060" w:author="Thomas Richardson" w:date="2022-06-07T20:51:00Z"/>
        </w:trPr>
        <w:tc>
          <w:tcPr>
            <w:tcW w:w="1080" w:type="dxa"/>
          </w:tcPr>
          <w:p w14:paraId="692DF510" w14:textId="77777777" w:rsidR="00F43633" w:rsidRPr="00061045" w:rsidRDefault="00F43633" w:rsidP="00D360CD">
            <w:pPr>
              <w:snapToGrid w:val="0"/>
              <w:spacing w:before="60" w:after="60" w:line="240" w:lineRule="auto"/>
              <w:jc w:val="left"/>
              <w:rPr>
                <w:ins w:id="3061" w:author="Thomas Richardson" w:date="2022-06-07T20:51:00Z"/>
                <w:sz w:val="16"/>
                <w:szCs w:val="16"/>
              </w:rPr>
            </w:pPr>
            <w:ins w:id="3062" w:author="Thomas Richardson" w:date="2022-06-07T20:51:00Z">
              <w:r w:rsidRPr="00061045">
                <w:rPr>
                  <w:sz w:val="16"/>
                  <w:szCs w:val="16"/>
                </w:rPr>
                <w:t>Attribute</w:t>
              </w:r>
            </w:ins>
          </w:p>
        </w:tc>
        <w:tc>
          <w:tcPr>
            <w:tcW w:w="3060" w:type="dxa"/>
          </w:tcPr>
          <w:p w14:paraId="231F503D" w14:textId="77777777" w:rsidR="00F43633" w:rsidRPr="00061045" w:rsidRDefault="00F43633" w:rsidP="00D360CD">
            <w:pPr>
              <w:snapToGrid w:val="0"/>
              <w:spacing w:before="60" w:after="60" w:line="240" w:lineRule="auto"/>
              <w:jc w:val="left"/>
              <w:rPr>
                <w:ins w:id="3063" w:author="Thomas Richardson" w:date="2022-06-07T20:51:00Z"/>
                <w:sz w:val="16"/>
                <w:szCs w:val="16"/>
              </w:rPr>
            </w:pPr>
            <w:proofErr w:type="spellStart"/>
            <w:ins w:id="3064" w:author="Thomas Richardson" w:date="2022-06-07T20:51:00Z">
              <w:r w:rsidRPr="00061045">
                <w:rPr>
                  <w:sz w:val="16"/>
                  <w:szCs w:val="16"/>
                </w:rPr>
                <w:t>maintenanceAndUpdateFrequency</w:t>
              </w:r>
              <w:proofErr w:type="spellEnd"/>
            </w:ins>
          </w:p>
        </w:tc>
        <w:tc>
          <w:tcPr>
            <w:tcW w:w="3420" w:type="dxa"/>
          </w:tcPr>
          <w:p w14:paraId="0355FD72" w14:textId="77777777" w:rsidR="00F43633" w:rsidRPr="00061045" w:rsidRDefault="00F43633" w:rsidP="00D360CD">
            <w:pPr>
              <w:snapToGrid w:val="0"/>
              <w:spacing w:before="60" w:after="60" w:line="240" w:lineRule="auto"/>
              <w:jc w:val="left"/>
              <w:rPr>
                <w:ins w:id="3065" w:author="Thomas Richardson" w:date="2022-06-07T20:51:00Z"/>
                <w:sz w:val="16"/>
                <w:szCs w:val="16"/>
              </w:rPr>
            </w:pPr>
            <w:ins w:id="3066" w:author="Thomas Richardson" w:date="2022-06-07T20:51:00Z">
              <w:r>
                <w:rPr>
                  <w:sz w:val="16"/>
                  <w:szCs w:val="16"/>
                </w:rPr>
                <w:t>F</w:t>
              </w:r>
              <w:r w:rsidRPr="00061045">
                <w:rPr>
                  <w:sz w:val="16"/>
                  <w:szCs w:val="16"/>
                </w:rPr>
                <w:t>requency with which changes and additions are made to the resource after the initial resource is completed</w:t>
              </w:r>
            </w:ins>
          </w:p>
        </w:tc>
        <w:tc>
          <w:tcPr>
            <w:tcW w:w="804" w:type="dxa"/>
          </w:tcPr>
          <w:p w14:paraId="14E8A441" w14:textId="77777777" w:rsidR="00F43633" w:rsidRPr="00061045" w:rsidRDefault="00F43633" w:rsidP="00D360CD">
            <w:pPr>
              <w:snapToGrid w:val="0"/>
              <w:spacing w:before="60" w:after="60" w:line="240" w:lineRule="auto"/>
              <w:jc w:val="center"/>
              <w:rPr>
                <w:ins w:id="3067" w:author="Thomas Richardson" w:date="2022-06-07T20:51:00Z"/>
                <w:sz w:val="16"/>
                <w:szCs w:val="16"/>
              </w:rPr>
            </w:pPr>
            <w:ins w:id="3068" w:author="Thomas Richardson" w:date="2022-06-07T20:51:00Z">
              <w:r w:rsidRPr="00061045">
                <w:rPr>
                  <w:sz w:val="16"/>
                  <w:szCs w:val="16"/>
                </w:rPr>
                <w:t>0..1</w:t>
              </w:r>
            </w:ins>
          </w:p>
        </w:tc>
        <w:tc>
          <w:tcPr>
            <w:tcW w:w="2436" w:type="dxa"/>
          </w:tcPr>
          <w:p w14:paraId="3BF2210A" w14:textId="77777777" w:rsidR="00F43633" w:rsidRPr="00061045" w:rsidRDefault="00F43633" w:rsidP="00D360CD">
            <w:pPr>
              <w:snapToGrid w:val="0"/>
              <w:spacing w:before="60" w:after="60" w:line="240" w:lineRule="auto"/>
              <w:jc w:val="left"/>
              <w:rPr>
                <w:ins w:id="3069" w:author="Thomas Richardson" w:date="2022-06-07T20:51:00Z"/>
                <w:sz w:val="16"/>
                <w:szCs w:val="16"/>
              </w:rPr>
            </w:pPr>
            <w:proofErr w:type="spellStart"/>
            <w:ins w:id="3070" w:author="Thomas Richardson" w:date="2022-06-07T20:51:00Z">
              <w:r w:rsidRPr="00061045">
                <w:rPr>
                  <w:sz w:val="16"/>
                  <w:szCs w:val="16"/>
                </w:rPr>
                <w:t>MD_MaintenanceFrequencyCode</w:t>
              </w:r>
              <w:proofErr w:type="spellEnd"/>
              <w:r w:rsidRPr="00061045">
                <w:rPr>
                  <w:sz w:val="16"/>
                  <w:szCs w:val="16"/>
                </w:rPr>
                <w:t xml:space="preserve"> (</w:t>
              </w:r>
              <w:proofErr w:type="spellStart"/>
              <w:r w:rsidRPr="00061045">
                <w:rPr>
                  <w:sz w:val="16"/>
                  <w:szCs w:val="16"/>
                </w:rPr>
                <w:t>codelist</w:t>
              </w:r>
              <w:proofErr w:type="spellEnd"/>
              <w:r w:rsidRPr="00061045">
                <w:rPr>
                  <w:sz w:val="16"/>
                  <w:szCs w:val="16"/>
                </w:rPr>
                <w:t>)</w:t>
              </w:r>
            </w:ins>
          </w:p>
        </w:tc>
        <w:tc>
          <w:tcPr>
            <w:tcW w:w="3060" w:type="dxa"/>
            <w:vAlign w:val="center"/>
          </w:tcPr>
          <w:p w14:paraId="52EA44CA" w14:textId="2395D07D" w:rsidR="00F43633" w:rsidRPr="00061045" w:rsidRDefault="00F43633" w:rsidP="00D360CD">
            <w:pPr>
              <w:snapToGrid w:val="0"/>
              <w:spacing w:before="60" w:after="60" w:line="240" w:lineRule="auto"/>
              <w:jc w:val="left"/>
              <w:rPr>
                <w:ins w:id="3071" w:author="Thomas Richardson" w:date="2022-06-07T20:51:00Z"/>
                <w:sz w:val="16"/>
                <w:szCs w:val="16"/>
              </w:rPr>
            </w:pPr>
            <w:ins w:id="3072" w:author="Thomas Richardson" w:date="2022-06-07T20:51:00Z">
              <w:r w:rsidRPr="00061045">
                <w:rPr>
                  <w:sz w:val="16"/>
                  <w:szCs w:val="16"/>
                </w:rPr>
                <w:t xml:space="preserve">Must be populated if </w:t>
              </w:r>
              <w:proofErr w:type="spellStart"/>
              <w:r w:rsidRPr="00061045">
                <w:rPr>
                  <w:sz w:val="16"/>
                  <w:szCs w:val="16"/>
                </w:rPr>
                <w:t>userDefinedMaintenanceFrequency</w:t>
              </w:r>
              <w:proofErr w:type="spellEnd"/>
              <w:r w:rsidRPr="00061045">
                <w:rPr>
                  <w:sz w:val="16"/>
                  <w:szCs w:val="16"/>
                </w:rPr>
                <w:t xml:space="preserve"> is not present, otherwise optional. See </w:t>
              </w:r>
              <w:r>
                <w:rPr>
                  <w:sz w:val="16"/>
                  <w:szCs w:val="16"/>
                </w:rPr>
                <w:t>T</w:t>
              </w:r>
              <w:r w:rsidRPr="00061045">
                <w:rPr>
                  <w:sz w:val="16"/>
                  <w:szCs w:val="16"/>
                </w:rPr>
                <w:t xml:space="preserve">able </w:t>
              </w:r>
              <w:proofErr w:type="spellStart"/>
              <w:r w:rsidRPr="00061045">
                <w:rPr>
                  <w:sz w:val="16"/>
                  <w:szCs w:val="16"/>
                </w:rPr>
                <w:t>MD_Maintenance</w:t>
              </w:r>
              <w:r>
                <w:rPr>
                  <w:sz w:val="16"/>
                  <w:szCs w:val="16"/>
                </w:rPr>
                <w:t>‌</w:t>
              </w:r>
              <w:r w:rsidRPr="00061045">
                <w:rPr>
                  <w:sz w:val="16"/>
                  <w:szCs w:val="16"/>
                </w:rPr>
                <w:t>Frequency</w:t>
              </w:r>
              <w:r>
                <w:rPr>
                  <w:sz w:val="16"/>
                  <w:szCs w:val="16"/>
                </w:rPr>
                <w:t>‌</w:t>
              </w:r>
              <w:r w:rsidRPr="00061045">
                <w:rPr>
                  <w:sz w:val="16"/>
                  <w:szCs w:val="16"/>
                </w:rPr>
                <w:t>Code</w:t>
              </w:r>
              <w:proofErr w:type="spellEnd"/>
              <w:r w:rsidRPr="00061045">
                <w:rPr>
                  <w:sz w:val="16"/>
                  <w:szCs w:val="16"/>
                </w:rPr>
                <w:t xml:space="preserve"> in this Part for values allowed in S-100 metadata</w:t>
              </w:r>
            </w:ins>
          </w:p>
        </w:tc>
      </w:tr>
      <w:tr w:rsidR="00F43633" w:rsidRPr="00061045" w14:paraId="7214BEBF" w14:textId="77777777" w:rsidTr="00D360CD">
        <w:trPr>
          <w:cantSplit/>
          <w:trHeight w:val="277"/>
          <w:ins w:id="3073" w:author="Thomas Richardson" w:date="2022-06-07T20:51:00Z"/>
        </w:trPr>
        <w:tc>
          <w:tcPr>
            <w:tcW w:w="1080" w:type="dxa"/>
          </w:tcPr>
          <w:p w14:paraId="2A0728AF" w14:textId="77777777" w:rsidR="00F43633" w:rsidRPr="00061045" w:rsidRDefault="00F43633" w:rsidP="00D360CD">
            <w:pPr>
              <w:snapToGrid w:val="0"/>
              <w:spacing w:before="60" w:after="60" w:line="240" w:lineRule="auto"/>
              <w:jc w:val="left"/>
              <w:rPr>
                <w:ins w:id="3074" w:author="Thomas Richardson" w:date="2022-06-07T20:51:00Z"/>
                <w:sz w:val="16"/>
                <w:szCs w:val="16"/>
              </w:rPr>
            </w:pPr>
            <w:ins w:id="3075" w:author="Thomas Richardson" w:date="2022-06-07T20:51:00Z">
              <w:r w:rsidRPr="00061045">
                <w:rPr>
                  <w:sz w:val="16"/>
                  <w:szCs w:val="16"/>
                </w:rPr>
                <w:t>Attribute</w:t>
              </w:r>
            </w:ins>
          </w:p>
        </w:tc>
        <w:tc>
          <w:tcPr>
            <w:tcW w:w="3060" w:type="dxa"/>
          </w:tcPr>
          <w:p w14:paraId="6FB0841C" w14:textId="77777777" w:rsidR="00F43633" w:rsidRPr="00061045" w:rsidRDefault="00F43633" w:rsidP="00D360CD">
            <w:pPr>
              <w:snapToGrid w:val="0"/>
              <w:spacing w:before="60" w:after="60" w:line="240" w:lineRule="auto"/>
              <w:jc w:val="left"/>
              <w:rPr>
                <w:ins w:id="3076" w:author="Thomas Richardson" w:date="2022-06-07T20:51:00Z"/>
                <w:sz w:val="16"/>
                <w:szCs w:val="16"/>
              </w:rPr>
            </w:pPr>
            <w:proofErr w:type="spellStart"/>
            <w:ins w:id="3077" w:author="Thomas Richardson" w:date="2022-06-07T20:51:00Z">
              <w:r w:rsidRPr="00061045">
                <w:rPr>
                  <w:sz w:val="16"/>
                  <w:szCs w:val="16"/>
                </w:rPr>
                <w:t>maintenanceDate</w:t>
              </w:r>
              <w:proofErr w:type="spellEnd"/>
            </w:ins>
          </w:p>
        </w:tc>
        <w:tc>
          <w:tcPr>
            <w:tcW w:w="3420" w:type="dxa"/>
          </w:tcPr>
          <w:p w14:paraId="61C919C9" w14:textId="77777777" w:rsidR="00F43633" w:rsidRPr="00061045" w:rsidRDefault="00F43633" w:rsidP="00D360CD">
            <w:pPr>
              <w:snapToGrid w:val="0"/>
              <w:spacing w:before="60" w:after="60" w:line="240" w:lineRule="auto"/>
              <w:jc w:val="left"/>
              <w:rPr>
                <w:ins w:id="3078" w:author="Thomas Richardson" w:date="2022-06-07T20:51:00Z"/>
                <w:sz w:val="16"/>
                <w:szCs w:val="16"/>
              </w:rPr>
            </w:pPr>
            <w:ins w:id="3079" w:author="Thomas Richardson" w:date="2022-06-07T20:51:00Z">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ins>
          </w:p>
        </w:tc>
        <w:tc>
          <w:tcPr>
            <w:tcW w:w="804" w:type="dxa"/>
          </w:tcPr>
          <w:p w14:paraId="7AEF1858" w14:textId="77777777" w:rsidR="00F43633" w:rsidRPr="00061045" w:rsidRDefault="00F43633" w:rsidP="00D360CD">
            <w:pPr>
              <w:snapToGrid w:val="0"/>
              <w:spacing w:before="60" w:after="60" w:line="240" w:lineRule="auto"/>
              <w:jc w:val="center"/>
              <w:rPr>
                <w:ins w:id="3080" w:author="Thomas Richardson" w:date="2022-06-07T20:51:00Z"/>
                <w:sz w:val="16"/>
                <w:szCs w:val="16"/>
              </w:rPr>
            </w:pPr>
            <w:ins w:id="3081" w:author="Thomas Richardson" w:date="2022-06-07T20:51:00Z">
              <w:r w:rsidRPr="00061045">
                <w:rPr>
                  <w:sz w:val="16"/>
                  <w:szCs w:val="16"/>
                </w:rPr>
                <w:t>0..1</w:t>
              </w:r>
            </w:ins>
          </w:p>
        </w:tc>
        <w:tc>
          <w:tcPr>
            <w:tcW w:w="2436" w:type="dxa"/>
          </w:tcPr>
          <w:p w14:paraId="4185F07D" w14:textId="77777777" w:rsidR="00F43633" w:rsidRPr="00061045" w:rsidRDefault="00F43633" w:rsidP="00D360CD">
            <w:pPr>
              <w:snapToGrid w:val="0"/>
              <w:spacing w:before="60" w:after="60" w:line="240" w:lineRule="auto"/>
              <w:jc w:val="left"/>
              <w:rPr>
                <w:ins w:id="3082" w:author="Thomas Richardson" w:date="2022-06-07T20:51:00Z"/>
                <w:sz w:val="16"/>
                <w:szCs w:val="16"/>
              </w:rPr>
            </w:pPr>
            <w:proofErr w:type="spellStart"/>
            <w:ins w:id="3083" w:author="Thomas Richardson" w:date="2022-06-07T20:51:00Z">
              <w:r w:rsidRPr="00061045">
                <w:rPr>
                  <w:sz w:val="16"/>
                  <w:szCs w:val="16"/>
                </w:rPr>
                <w:t>CI_Date</w:t>
              </w:r>
              <w:proofErr w:type="spellEnd"/>
            </w:ins>
          </w:p>
        </w:tc>
        <w:tc>
          <w:tcPr>
            <w:tcW w:w="3060" w:type="dxa"/>
            <w:vAlign w:val="center"/>
          </w:tcPr>
          <w:p w14:paraId="4A67C373" w14:textId="77777777" w:rsidR="00F43633" w:rsidRPr="00736CB9" w:rsidRDefault="00F43633" w:rsidP="00D360CD">
            <w:pPr>
              <w:snapToGrid w:val="0"/>
              <w:spacing w:before="60" w:after="60" w:line="240" w:lineRule="auto"/>
              <w:rPr>
                <w:ins w:id="3084" w:author="Thomas Richardson" w:date="2022-06-07T20:51:00Z"/>
                <w:rFonts w:cs="Arial"/>
                <w:sz w:val="16"/>
                <w:szCs w:val="16"/>
              </w:rPr>
            </w:pPr>
            <w:ins w:id="3085" w:author="Thomas Richardson" w:date="2022-06-07T20:51:00Z">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ins>
          </w:p>
          <w:p w14:paraId="09C1FD07" w14:textId="77777777" w:rsidR="00F43633" w:rsidRPr="00736CB9" w:rsidRDefault="00F43633" w:rsidP="00D360CD">
            <w:pPr>
              <w:snapToGrid w:val="0"/>
              <w:spacing w:before="60" w:after="60" w:line="240" w:lineRule="auto"/>
              <w:jc w:val="left"/>
              <w:rPr>
                <w:ins w:id="3086" w:author="Thomas Richardson" w:date="2022-06-07T20:51:00Z"/>
                <w:rFonts w:cs="Arial"/>
                <w:sz w:val="16"/>
                <w:szCs w:val="16"/>
              </w:rPr>
            </w:pPr>
            <w:ins w:id="3087" w:author="Thomas Richardson" w:date="2022-06-07T20:51:00Z">
              <w:r w:rsidRPr="00736CB9">
                <w:rPr>
                  <w:rFonts w:cs="Arial"/>
                  <w:sz w:val="16"/>
                  <w:szCs w:val="16"/>
                </w:rPr>
                <w:t xml:space="preserve">Allowed value for </w:t>
              </w:r>
              <w:proofErr w:type="spellStart"/>
              <w:r w:rsidRPr="00736CB9">
                <w:rPr>
                  <w:rFonts w:cs="Arial"/>
                  <w:sz w:val="16"/>
                  <w:szCs w:val="16"/>
                </w:rPr>
                <w:t>dateType</w:t>
              </w:r>
              <w:proofErr w:type="spellEnd"/>
              <w:r w:rsidRPr="00736CB9">
                <w:rPr>
                  <w:rFonts w:cs="Arial"/>
                  <w:sz w:val="16"/>
                  <w:szCs w:val="16"/>
                </w:rPr>
                <w:t xml:space="preserve">: </w:t>
              </w:r>
              <w:proofErr w:type="spellStart"/>
              <w:r w:rsidRPr="00736CB9">
                <w:rPr>
                  <w:rFonts w:cs="Arial"/>
                  <w:sz w:val="16"/>
                  <w:szCs w:val="16"/>
                </w:rPr>
                <w:t>nextUpdate</w:t>
              </w:r>
              <w:proofErr w:type="spellEnd"/>
            </w:ins>
          </w:p>
        </w:tc>
      </w:tr>
      <w:tr w:rsidR="00F43633" w:rsidRPr="00061045" w14:paraId="15EAEA25" w14:textId="77777777" w:rsidTr="00D360CD">
        <w:trPr>
          <w:cantSplit/>
          <w:trHeight w:val="277"/>
          <w:ins w:id="3088" w:author="Thomas Richardson" w:date="2022-06-07T20:51:00Z"/>
        </w:trPr>
        <w:tc>
          <w:tcPr>
            <w:tcW w:w="1080" w:type="dxa"/>
          </w:tcPr>
          <w:p w14:paraId="20E690FC" w14:textId="77777777" w:rsidR="00F43633" w:rsidRPr="00061045" w:rsidRDefault="00F43633" w:rsidP="00D360CD">
            <w:pPr>
              <w:snapToGrid w:val="0"/>
              <w:spacing w:before="60" w:after="60" w:line="240" w:lineRule="auto"/>
              <w:jc w:val="left"/>
              <w:rPr>
                <w:ins w:id="3089" w:author="Thomas Richardson" w:date="2022-06-07T20:51:00Z"/>
                <w:sz w:val="16"/>
                <w:szCs w:val="16"/>
              </w:rPr>
            </w:pPr>
            <w:ins w:id="3090" w:author="Thomas Richardson" w:date="2022-06-07T20:51:00Z">
              <w:r w:rsidRPr="00061045">
                <w:rPr>
                  <w:sz w:val="16"/>
                  <w:szCs w:val="16"/>
                </w:rPr>
                <w:t>Attribute</w:t>
              </w:r>
            </w:ins>
          </w:p>
        </w:tc>
        <w:tc>
          <w:tcPr>
            <w:tcW w:w="3060" w:type="dxa"/>
          </w:tcPr>
          <w:p w14:paraId="4854E717" w14:textId="77777777" w:rsidR="00F43633" w:rsidRPr="00061045" w:rsidRDefault="00F43633" w:rsidP="00D360CD">
            <w:pPr>
              <w:snapToGrid w:val="0"/>
              <w:spacing w:before="60" w:after="60" w:line="240" w:lineRule="auto"/>
              <w:jc w:val="left"/>
              <w:rPr>
                <w:ins w:id="3091" w:author="Thomas Richardson" w:date="2022-06-07T20:51:00Z"/>
                <w:sz w:val="16"/>
                <w:szCs w:val="16"/>
              </w:rPr>
            </w:pPr>
            <w:bookmarkStart w:id="3092" w:name="_Hlk86073999"/>
            <w:proofErr w:type="spellStart"/>
            <w:ins w:id="3093" w:author="Thomas Richardson" w:date="2022-06-07T20:51:00Z">
              <w:r w:rsidRPr="00061045">
                <w:rPr>
                  <w:sz w:val="16"/>
                  <w:szCs w:val="16"/>
                </w:rPr>
                <w:t>userDefinedMaintenanceFrequency</w:t>
              </w:r>
              <w:bookmarkEnd w:id="3092"/>
              <w:proofErr w:type="spellEnd"/>
            </w:ins>
          </w:p>
        </w:tc>
        <w:tc>
          <w:tcPr>
            <w:tcW w:w="3420" w:type="dxa"/>
          </w:tcPr>
          <w:p w14:paraId="7C324B7F" w14:textId="77777777" w:rsidR="00F43633" w:rsidRPr="00061045" w:rsidRDefault="00F43633" w:rsidP="00D360CD">
            <w:pPr>
              <w:snapToGrid w:val="0"/>
              <w:spacing w:before="60" w:after="60" w:line="240" w:lineRule="auto"/>
              <w:jc w:val="left"/>
              <w:rPr>
                <w:ins w:id="3094" w:author="Thomas Richardson" w:date="2022-06-07T20:51:00Z"/>
                <w:sz w:val="16"/>
                <w:szCs w:val="16"/>
              </w:rPr>
            </w:pPr>
            <w:ins w:id="3095" w:author="Thomas Richardson" w:date="2022-06-07T20:51:00Z">
              <w:r>
                <w:rPr>
                  <w:sz w:val="16"/>
                  <w:szCs w:val="16"/>
                </w:rPr>
                <w:t>M</w:t>
              </w:r>
              <w:r w:rsidRPr="00061045">
                <w:rPr>
                  <w:sz w:val="16"/>
                  <w:szCs w:val="16"/>
                </w:rPr>
                <w:t>aintenance period other than those defined</w:t>
              </w:r>
            </w:ins>
          </w:p>
        </w:tc>
        <w:tc>
          <w:tcPr>
            <w:tcW w:w="804" w:type="dxa"/>
          </w:tcPr>
          <w:p w14:paraId="308747CA" w14:textId="77777777" w:rsidR="00F43633" w:rsidRPr="00061045" w:rsidRDefault="00F43633" w:rsidP="00D360CD">
            <w:pPr>
              <w:snapToGrid w:val="0"/>
              <w:spacing w:before="60" w:after="60" w:line="240" w:lineRule="auto"/>
              <w:jc w:val="center"/>
              <w:rPr>
                <w:ins w:id="3096" w:author="Thomas Richardson" w:date="2022-06-07T20:51:00Z"/>
                <w:sz w:val="16"/>
                <w:szCs w:val="16"/>
              </w:rPr>
            </w:pPr>
            <w:ins w:id="3097" w:author="Thomas Richardson" w:date="2022-06-07T20:51:00Z">
              <w:r w:rsidRPr="00061045">
                <w:rPr>
                  <w:sz w:val="16"/>
                  <w:szCs w:val="16"/>
                </w:rPr>
                <w:t>0..1</w:t>
              </w:r>
            </w:ins>
          </w:p>
        </w:tc>
        <w:tc>
          <w:tcPr>
            <w:tcW w:w="2436" w:type="dxa"/>
          </w:tcPr>
          <w:p w14:paraId="50D9E593" w14:textId="77777777" w:rsidR="00F43633" w:rsidRPr="00061045" w:rsidRDefault="00F43633" w:rsidP="00D360CD">
            <w:pPr>
              <w:snapToGrid w:val="0"/>
              <w:spacing w:before="60" w:after="60" w:line="240" w:lineRule="auto"/>
              <w:jc w:val="left"/>
              <w:rPr>
                <w:ins w:id="3098" w:author="Thomas Richardson" w:date="2022-06-07T20:51:00Z"/>
                <w:sz w:val="16"/>
                <w:szCs w:val="16"/>
              </w:rPr>
            </w:pPr>
            <w:proofErr w:type="spellStart"/>
            <w:ins w:id="3099" w:author="Thomas Richardson" w:date="2022-06-07T20:51:00Z">
              <w:r w:rsidRPr="00061045">
                <w:rPr>
                  <w:sz w:val="16"/>
                  <w:szCs w:val="16"/>
                </w:rPr>
                <w:t>TM_PeriodDuration</w:t>
              </w:r>
              <w:proofErr w:type="spellEnd"/>
            </w:ins>
          </w:p>
        </w:tc>
        <w:tc>
          <w:tcPr>
            <w:tcW w:w="3060" w:type="dxa"/>
            <w:vAlign w:val="center"/>
          </w:tcPr>
          <w:p w14:paraId="52492665" w14:textId="77777777" w:rsidR="00F43633" w:rsidRPr="00736CB9" w:rsidRDefault="00F43633" w:rsidP="00D360CD">
            <w:pPr>
              <w:snapToGrid w:val="0"/>
              <w:spacing w:before="60" w:after="60" w:line="240" w:lineRule="auto"/>
              <w:rPr>
                <w:ins w:id="3100" w:author="Thomas Richardson" w:date="2022-06-07T20:51:00Z"/>
                <w:rFonts w:cs="Arial"/>
                <w:sz w:val="16"/>
                <w:szCs w:val="16"/>
              </w:rPr>
            </w:pPr>
            <w:ins w:id="3101" w:author="Thomas Richardson" w:date="2022-06-07T20:51:00Z">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ins>
          </w:p>
          <w:p w14:paraId="5B52E368" w14:textId="77777777" w:rsidR="00F43633" w:rsidRPr="00736CB9" w:rsidRDefault="00F43633" w:rsidP="00D360CD">
            <w:pPr>
              <w:snapToGrid w:val="0"/>
              <w:spacing w:before="60" w:after="60" w:line="240" w:lineRule="auto"/>
              <w:jc w:val="left"/>
              <w:rPr>
                <w:ins w:id="3102" w:author="Thomas Richardson" w:date="2022-06-07T20:51:00Z"/>
                <w:rFonts w:cs="Arial"/>
                <w:sz w:val="16"/>
                <w:szCs w:val="16"/>
              </w:rPr>
            </w:pPr>
            <w:ins w:id="3103" w:author="Thomas Richardson" w:date="2022-06-07T20:51:00Z">
              <w:r w:rsidRPr="00736CB9">
                <w:rPr>
                  <w:rFonts w:cs="Arial"/>
                  <w:sz w:val="16"/>
                  <w:szCs w:val="16"/>
                </w:rPr>
                <w:t>Only positive durations allowed</w:t>
              </w:r>
            </w:ins>
          </w:p>
        </w:tc>
      </w:tr>
    </w:tbl>
    <w:p w14:paraId="79811BF6" w14:textId="77777777" w:rsidR="00F43633" w:rsidRDefault="00F43633" w:rsidP="00F56D1C">
      <w:pPr>
        <w:spacing w:after="0" w:line="240" w:lineRule="auto"/>
      </w:pPr>
    </w:p>
    <w:p w14:paraId="45FBCFB5" w14:textId="3407CACE" w:rsidR="00F56D1C" w:rsidRPr="00382BE3" w:rsidRDefault="00F56D1C" w:rsidP="00C83E87">
      <w:pPr>
        <w:pStyle w:val="Heading4"/>
        <w:tabs>
          <w:tab w:val="clear" w:pos="940"/>
          <w:tab w:val="clear" w:pos="1140"/>
          <w:tab w:val="clear" w:pos="1360"/>
          <w:tab w:val="left" w:pos="993"/>
        </w:tabs>
        <w:spacing w:before="120" w:after="120" w:line="240" w:lineRule="auto"/>
        <w:ind w:left="993" w:hanging="993"/>
        <w:rPr>
          <w:ins w:id="3104" w:author="Teh Stand" w:date="2022-06-14T09:58:00Z"/>
        </w:rPr>
      </w:pPr>
      <w:proofErr w:type="spellStart"/>
      <w:ins w:id="3105" w:author="Teh Stand" w:date="2022-06-14T09:58:00Z">
        <w:r>
          <w:lastRenderedPageBreak/>
          <w:t>MD_MaintenanceFrequencyCode</w:t>
        </w:r>
        <w:proofErr w:type="spellEnd"/>
      </w:ins>
    </w:p>
    <w:p w14:paraId="370FCCFA" w14:textId="77777777" w:rsidR="009B03AF" w:rsidRDefault="009B03AF" w:rsidP="00C128E3">
      <w:pPr>
        <w:spacing w:after="120" w:line="240" w:lineRule="auto"/>
        <w:rPr>
          <w:ins w:id="3106" w:author="Thomas Richardson" w:date="2022-06-07T20:53:00Z"/>
        </w:rPr>
      </w:pPr>
      <w:bookmarkStart w:id="3107" w:name="_Hlk86169388"/>
      <w:ins w:id="3108" w:author="Thomas Richardson" w:date="2022-06-07T20:53:00Z">
        <w:r w:rsidRPr="00990056">
          <w:t>S-100 uses a subset of the values allowed in ISO 19115-1.</w:t>
        </w:r>
      </w:ins>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9B03AF" w:rsidRPr="001C7389" w14:paraId="51DCAEED" w14:textId="77777777" w:rsidTr="00F56D1C">
        <w:trPr>
          <w:cantSplit/>
          <w:ins w:id="3109" w:author="Thomas Richardson" w:date="2022-06-07T20:53:00Z"/>
        </w:trPr>
        <w:tc>
          <w:tcPr>
            <w:tcW w:w="1209" w:type="dxa"/>
            <w:shd w:val="clear" w:color="auto" w:fill="D9D9D9" w:themeFill="background1" w:themeFillShade="D9"/>
          </w:tcPr>
          <w:bookmarkEnd w:id="3107"/>
          <w:p w14:paraId="743776B2" w14:textId="77777777" w:rsidR="009B03AF" w:rsidRPr="00736CB9" w:rsidRDefault="009B03AF" w:rsidP="00C128E3">
            <w:pPr>
              <w:snapToGrid w:val="0"/>
              <w:spacing w:before="60" w:after="60" w:line="240" w:lineRule="auto"/>
              <w:jc w:val="left"/>
              <w:rPr>
                <w:ins w:id="3110" w:author="Thomas Richardson" w:date="2022-06-07T20:53:00Z"/>
                <w:b/>
                <w:sz w:val="16"/>
                <w:szCs w:val="16"/>
              </w:rPr>
            </w:pPr>
            <w:ins w:id="3111" w:author="Thomas Richardson" w:date="2022-06-07T20:53:00Z">
              <w:r w:rsidRPr="00736CB9">
                <w:rPr>
                  <w:b/>
                  <w:sz w:val="16"/>
                  <w:szCs w:val="16"/>
                </w:rPr>
                <w:t>Role Name</w:t>
              </w:r>
            </w:ins>
          </w:p>
        </w:tc>
        <w:tc>
          <w:tcPr>
            <w:tcW w:w="3118" w:type="dxa"/>
            <w:shd w:val="clear" w:color="auto" w:fill="D9D9D9" w:themeFill="background1" w:themeFillShade="D9"/>
          </w:tcPr>
          <w:p w14:paraId="0ED18FBD" w14:textId="77777777" w:rsidR="009B03AF" w:rsidRPr="00736CB9" w:rsidRDefault="009B03AF" w:rsidP="00C128E3">
            <w:pPr>
              <w:snapToGrid w:val="0"/>
              <w:spacing w:before="60" w:after="60" w:line="240" w:lineRule="auto"/>
              <w:jc w:val="left"/>
              <w:rPr>
                <w:ins w:id="3112" w:author="Thomas Richardson" w:date="2022-06-07T20:53:00Z"/>
                <w:b/>
                <w:sz w:val="16"/>
                <w:szCs w:val="16"/>
              </w:rPr>
            </w:pPr>
            <w:ins w:id="3113" w:author="Thomas Richardson" w:date="2022-06-07T20:53:00Z">
              <w:r w:rsidRPr="00736CB9">
                <w:rPr>
                  <w:b/>
                  <w:sz w:val="16"/>
                  <w:szCs w:val="16"/>
                </w:rPr>
                <w:t>Name</w:t>
              </w:r>
            </w:ins>
          </w:p>
        </w:tc>
        <w:tc>
          <w:tcPr>
            <w:tcW w:w="3473" w:type="dxa"/>
            <w:shd w:val="clear" w:color="auto" w:fill="D9D9D9" w:themeFill="background1" w:themeFillShade="D9"/>
          </w:tcPr>
          <w:p w14:paraId="18840FEB" w14:textId="77777777" w:rsidR="009B03AF" w:rsidRPr="00736CB9" w:rsidRDefault="009B03AF" w:rsidP="00C128E3">
            <w:pPr>
              <w:snapToGrid w:val="0"/>
              <w:spacing w:before="60" w:after="60" w:line="240" w:lineRule="auto"/>
              <w:jc w:val="left"/>
              <w:rPr>
                <w:ins w:id="3114" w:author="Thomas Richardson" w:date="2022-06-07T20:53:00Z"/>
                <w:b/>
                <w:sz w:val="16"/>
                <w:szCs w:val="16"/>
              </w:rPr>
            </w:pPr>
            <w:ins w:id="3115" w:author="Thomas Richardson" w:date="2022-06-07T20:53:00Z">
              <w:r w:rsidRPr="00736CB9">
                <w:rPr>
                  <w:b/>
                  <w:sz w:val="16"/>
                  <w:szCs w:val="16"/>
                </w:rPr>
                <w:t>Description</w:t>
              </w:r>
            </w:ins>
          </w:p>
        </w:tc>
        <w:tc>
          <w:tcPr>
            <w:tcW w:w="830" w:type="dxa"/>
            <w:shd w:val="clear" w:color="auto" w:fill="D9D9D9" w:themeFill="background1" w:themeFillShade="D9"/>
          </w:tcPr>
          <w:p w14:paraId="1D635E13" w14:textId="77777777" w:rsidR="009B03AF" w:rsidRPr="00736CB9" w:rsidRDefault="009B03AF" w:rsidP="00C128E3">
            <w:pPr>
              <w:snapToGrid w:val="0"/>
              <w:spacing w:before="60" w:after="60" w:line="240" w:lineRule="auto"/>
              <w:jc w:val="center"/>
              <w:rPr>
                <w:ins w:id="3116" w:author="Thomas Richardson" w:date="2022-06-07T20:53:00Z"/>
                <w:b/>
                <w:sz w:val="16"/>
                <w:szCs w:val="16"/>
              </w:rPr>
            </w:pPr>
            <w:ins w:id="3117" w:author="Thomas Richardson" w:date="2022-06-07T20:53:00Z">
              <w:r w:rsidRPr="00736CB9">
                <w:rPr>
                  <w:b/>
                  <w:sz w:val="16"/>
                  <w:szCs w:val="16"/>
                </w:rPr>
                <w:t>Code</w:t>
              </w:r>
            </w:ins>
          </w:p>
        </w:tc>
        <w:tc>
          <w:tcPr>
            <w:tcW w:w="5704" w:type="dxa"/>
            <w:shd w:val="clear" w:color="auto" w:fill="D9D9D9" w:themeFill="background1" w:themeFillShade="D9"/>
          </w:tcPr>
          <w:p w14:paraId="081CBF1F" w14:textId="77777777" w:rsidR="009B03AF" w:rsidRPr="00736CB9" w:rsidRDefault="009B03AF" w:rsidP="00C128E3">
            <w:pPr>
              <w:snapToGrid w:val="0"/>
              <w:spacing w:before="60" w:after="60" w:line="240" w:lineRule="auto"/>
              <w:jc w:val="left"/>
              <w:rPr>
                <w:ins w:id="3118" w:author="Thomas Richardson" w:date="2022-06-07T20:53:00Z"/>
                <w:b/>
                <w:sz w:val="16"/>
                <w:szCs w:val="16"/>
              </w:rPr>
            </w:pPr>
            <w:ins w:id="3119" w:author="Thomas Richardson" w:date="2022-06-07T20:53:00Z">
              <w:r w:rsidRPr="00736CB9">
                <w:rPr>
                  <w:b/>
                  <w:sz w:val="16"/>
                  <w:szCs w:val="16"/>
                </w:rPr>
                <w:t>Remarks</w:t>
              </w:r>
            </w:ins>
          </w:p>
        </w:tc>
      </w:tr>
      <w:tr w:rsidR="009B03AF" w:rsidRPr="001C7389" w14:paraId="713F934A" w14:textId="77777777" w:rsidTr="00F56D1C">
        <w:trPr>
          <w:cantSplit/>
          <w:ins w:id="3120" w:author="Thomas Richardson" w:date="2022-06-07T20:53:00Z"/>
        </w:trPr>
        <w:tc>
          <w:tcPr>
            <w:tcW w:w="1209" w:type="dxa"/>
          </w:tcPr>
          <w:p w14:paraId="1A2F8973" w14:textId="77777777" w:rsidR="009B03AF" w:rsidRPr="00736CB9" w:rsidRDefault="009B03AF" w:rsidP="00C128E3">
            <w:pPr>
              <w:snapToGrid w:val="0"/>
              <w:spacing w:before="60" w:after="60" w:line="240" w:lineRule="auto"/>
              <w:jc w:val="left"/>
              <w:rPr>
                <w:ins w:id="3121" w:author="Thomas Richardson" w:date="2022-06-07T20:53:00Z"/>
                <w:sz w:val="16"/>
                <w:szCs w:val="16"/>
              </w:rPr>
            </w:pPr>
            <w:ins w:id="3122" w:author="Thomas Richardson" w:date="2022-06-07T20:53:00Z">
              <w:r w:rsidRPr="001C7389">
                <w:rPr>
                  <w:bCs/>
                  <w:sz w:val="16"/>
                  <w:szCs w:val="16"/>
                </w:rPr>
                <w:t>Enumeration</w:t>
              </w:r>
            </w:ins>
          </w:p>
        </w:tc>
        <w:tc>
          <w:tcPr>
            <w:tcW w:w="3118" w:type="dxa"/>
          </w:tcPr>
          <w:p w14:paraId="2CB8C1F7" w14:textId="77777777" w:rsidR="009B03AF" w:rsidRPr="00736CB9" w:rsidRDefault="009B03AF" w:rsidP="00C128E3">
            <w:pPr>
              <w:snapToGrid w:val="0"/>
              <w:spacing w:before="60" w:after="60" w:line="240" w:lineRule="auto"/>
              <w:jc w:val="left"/>
              <w:rPr>
                <w:ins w:id="3123" w:author="Thomas Richardson" w:date="2022-06-07T20:53:00Z"/>
                <w:sz w:val="16"/>
                <w:szCs w:val="16"/>
              </w:rPr>
            </w:pPr>
            <w:proofErr w:type="spellStart"/>
            <w:ins w:id="3124" w:author="Thomas Richardson" w:date="2022-06-07T20:53:00Z">
              <w:r w:rsidRPr="00736CB9">
                <w:rPr>
                  <w:bCs/>
                  <w:sz w:val="16"/>
                  <w:szCs w:val="16"/>
                </w:rPr>
                <w:t>MD_MaintenanceFrequencyCode</w:t>
              </w:r>
              <w:proofErr w:type="spellEnd"/>
            </w:ins>
          </w:p>
        </w:tc>
        <w:tc>
          <w:tcPr>
            <w:tcW w:w="3473" w:type="dxa"/>
          </w:tcPr>
          <w:p w14:paraId="46F5FB9E" w14:textId="77777777" w:rsidR="009B03AF" w:rsidRPr="00736CB9" w:rsidRDefault="009B03AF" w:rsidP="00C128E3">
            <w:pPr>
              <w:snapToGrid w:val="0"/>
              <w:spacing w:before="60" w:after="60" w:line="240" w:lineRule="auto"/>
              <w:jc w:val="left"/>
              <w:rPr>
                <w:ins w:id="3125" w:author="Thomas Richardson" w:date="2022-06-07T20:53:00Z"/>
                <w:sz w:val="16"/>
                <w:szCs w:val="16"/>
              </w:rPr>
            </w:pPr>
            <w:ins w:id="3126" w:author="Thomas Richardson" w:date="2022-06-07T20:53:00Z">
              <w:r>
                <w:rPr>
                  <w:bCs/>
                  <w:sz w:val="16"/>
                  <w:szCs w:val="16"/>
                </w:rPr>
                <w:t>F</w:t>
              </w:r>
              <w:r w:rsidRPr="00736CB9">
                <w:rPr>
                  <w:bCs/>
                  <w:sz w:val="16"/>
                  <w:szCs w:val="16"/>
                </w:rPr>
                <w:t>requency with which modifications and deletions are made to the data after it is first produced</w:t>
              </w:r>
            </w:ins>
          </w:p>
        </w:tc>
        <w:tc>
          <w:tcPr>
            <w:tcW w:w="830" w:type="dxa"/>
          </w:tcPr>
          <w:p w14:paraId="65C2C2E6" w14:textId="77777777" w:rsidR="009B03AF" w:rsidRPr="00736CB9" w:rsidRDefault="009B03AF" w:rsidP="00C128E3">
            <w:pPr>
              <w:snapToGrid w:val="0"/>
              <w:spacing w:before="60" w:after="60" w:line="240" w:lineRule="auto"/>
              <w:jc w:val="center"/>
              <w:rPr>
                <w:ins w:id="3127" w:author="Thomas Richardson" w:date="2022-06-07T20:53:00Z"/>
                <w:sz w:val="16"/>
                <w:szCs w:val="16"/>
              </w:rPr>
            </w:pPr>
            <w:ins w:id="3128" w:author="Thomas Richardson" w:date="2022-06-07T20:53:00Z">
              <w:r w:rsidRPr="00736CB9">
                <w:rPr>
                  <w:bCs/>
                  <w:sz w:val="16"/>
                  <w:szCs w:val="16"/>
                </w:rPr>
                <w:t>-</w:t>
              </w:r>
            </w:ins>
          </w:p>
        </w:tc>
        <w:tc>
          <w:tcPr>
            <w:tcW w:w="5704" w:type="dxa"/>
          </w:tcPr>
          <w:p w14:paraId="7BBBDDF9" w14:textId="77777777" w:rsidR="009B03AF" w:rsidRPr="00736CB9" w:rsidRDefault="009B03AF" w:rsidP="00C128E3">
            <w:pPr>
              <w:snapToGrid w:val="0"/>
              <w:spacing w:before="60" w:after="60" w:line="240" w:lineRule="auto"/>
              <w:jc w:val="left"/>
              <w:rPr>
                <w:ins w:id="3129" w:author="Thomas Richardson" w:date="2022-06-07T20:53:00Z"/>
                <w:sz w:val="16"/>
                <w:szCs w:val="16"/>
              </w:rPr>
            </w:pPr>
            <w:ins w:id="3130" w:author="Thomas Richardson" w:date="2022-06-07T20:53:00Z">
              <w:r w:rsidRPr="00736CB9">
                <w:rPr>
                  <w:bCs/>
                  <w:sz w:val="16"/>
                  <w:szCs w:val="16"/>
                </w:rPr>
                <w:t xml:space="preserve">S-100 is restricted to only the following values from the ISO 19115-1 </w:t>
              </w:r>
              <w:proofErr w:type="spellStart"/>
              <w:r w:rsidRPr="00736CB9">
                <w:rPr>
                  <w:bCs/>
                  <w:sz w:val="16"/>
                  <w:szCs w:val="16"/>
                </w:rPr>
                <w:t>codelist</w:t>
              </w:r>
              <w:proofErr w:type="spellEnd"/>
              <w:r w:rsidRPr="00736CB9">
                <w:rPr>
                  <w:bCs/>
                  <w:sz w:val="16"/>
                  <w:szCs w:val="16"/>
                </w:rPr>
                <w:t>. The conditions for the use of a particular value are described in its Remarks</w:t>
              </w:r>
            </w:ins>
          </w:p>
        </w:tc>
      </w:tr>
      <w:tr w:rsidR="009B03AF" w:rsidRPr="001C7389" w14:paraId="7C6E4804" w14:textId="77777777" w:rsidTr="00F56D1C">
        <w:trPr>
          <w:cantSplit/>
          <w:ins w:id="3131" w:author="Thomas Richardson" w:date="2022-06-07T20:53:00Z"/>
        </w:trPr>
        <w:tc>
          <w:tcPr>
            <w:tcW w:w="1209" w:type="dxa"/>
          </w:tcPr>
          <w:p w14:paraId="2F026536" w14:textId="77777777" w:rsidR="009B03AF" w:rsidRPr="00736CB9" w:rsidRDefault="009B03AF" w:rsidP="00C128E3">
            <w:pPr>
              <w:snapToGrid w:val="0"/>
              <w:spacing w:before="60" w:after="60" w:line="240" w:lineRule="auto"/>
              <w:jc w:val="left"/>
              <w:rPr>
                <w:ins w:id="3132" w:author="Thomas Richardson" w:date="2022-06-07T20:53:00Z"/>
                <w:sz w:val="16"/>
                <w:szCs w:val="16"/>
              </w:rPr>
            </w:pPr>
            <w:ins w:id="3133" w:author="Thomas Richardson" w:date="2022-06-07T20:53:00Z">
              <w:r w:rsidRPr="001C7389">
                <w:rPr>
                  <w:bCs/>
                  <w:sz w:val="16"/>
                  <w:szCs w:val="16"/>
                </w:rPr>
                <w:t>Value</w:t>
              </w:r>
            </w:ins>
          </w:p>
        </w:tc>
        <w:tc>
          <w:tcPr>
            <w:tcW w:w="3118" w:type="dxa"/>
          </w:tcPr>
          <w:p w14:paraId="09F18EAE" w14:textId="77777777" w:rsidR="009B03AF" w:rsidRPr="00736CB9" w:rsidRDefault="009B03AF" w:rsidP="00C128E3">
            <w:pPr>
              <w:snapToGrid w:val="0"/>
              <w:spacing w:before="60" w:after="60" w:line="240" w:lineRule="auto"/>
              <w:jc w:val="left"/>
              <w:rPr>
                <w:ins w:id="3134" w:author="Thomas Richardson" w:date="2022-06-07T20:53:00Z"/>
                <w:sz w:val="16"/>
                <w:szCs w:val="16"/>
              </w:rPr>
            </w:pPr>
            <w:proofErr w:type="spellStart"/>
            <w:ins w:id="3135" w:author="Thomas Richardson" w:date="2022-06-07T20:53:00Z">
              <w:r w:rsidRPr="00736CB9">
                <w:rPr>
                  <w:bCs/>
                  <w:sz w:val="16"/>
                  <w:szCs w:val="16"/>
                </w:rPr>
                <w:t>asNeeded</w:t>
              </w:r>
              <w:proofErr w:type="spellEnd"/>
            </w:ins>
          </w:p>
        </w:tc>
        <w:tc>
          <w:tcPr>
            <w:tcW w:w="3473" w:type="dxa"/>
          </w:tcPr>
          <w:p w14:paraId="12FB5652" w14:textId="77777777" w:rsidR="009B03AF" w:rsidRPr="00736CB9" w:rsidRDefault="009B03AF" w:rsidP="00C128E3">
            <w:pPr>
              <w:snapToGrid w:val="0"/>
              <w:spacing w:before="60" w:after="60" w:line="240" w:lineRule="auto"/>
              <w:jc w:val="left"/>
              <w:rPr>
                <w:ins w:id="3136" w:author="Thomas Richardson" w:date="2022-06-07T20:53:00Z"/>
                <w:sz w:val="16"/>
                <w:szCs w:val="16"/>
              </w:rPr>
            </w:pPr>
            <w:ins w:id="3137" w:author="Thomas Richardson" w:date="2022-06-07T20:53:00Z">
              <w:r>
                <w:rPr>
                  <w:bCs/>
                  <w:sz w:val="16"/>
                  <w:szCs w:val="16"/>
                </w:rPr>
                <w:t>R</w:t>
              </w:r>
              <w:r w:rsidRPr="00736CB9">
                <w:rPr>
                  <w:bCs/>
                  <w:sz w:val="16"/>
                  <w:szCs w:val="16"/>
                </w:rPr>
                <w:t>esource is updated as deemed necessary</w:t>
              </w:r>
            </w:ins>
          </w:p>
        </w:tc>
        <w:tc>
          <w:tcPr>
            <w:tcW w:w="830" w:type="dxa"/>
          </w:tcPr>
          <w:p w14:paraId="4F2B489A" w14:textId="77777777" w:rsidR="009B03AF" w:rsidRPr="00736CB9" w:rsidRDefault="009B03AF" w:rsidP="00C128E3">
            <w:pPr>
              <w:snapToGrid w:val="0"/>
              <w:spacing w:before="60" w:after="60" w:line="240" w:lineRule="auto"/>
              <w:jc w:val="center"/>
              <w:rPr>
                <w:ins w:id="3138" w:author="Thomas Richardson" w:date="2022-06-07T20:53:00Z"/>
                <w:sz w:val="16"/>
                <w:szCs w:val="16"/>
              </w:rPr>
            </w:pPr>
            <w:ins w:id="3139" w:author="Thomas Richardson" w:date="2022-06-07T20:53:00Z">
              <w:r>
                <w:rPr>
                  <w:bCs/>
                  <w:sz w:val="16"/>
                  <w:szCs w:val="16"/>
                </w:rPr>
                <w:t>1</w:t>
              </w:r>
            </w:ins>
          </w:p>
        </w:tc>
        <w:tc>
          <w:tcPr>
            <w:tcW w:w="5704" w:type="dxa"/>
          </w:tcPr>
          <w:p w14:paraId="4A8D1A5B" w14:textId="77777777" w:rsidR="009B03AF" w:rsidRPr="00736CB9" w:rsidRDefault="009B03AF" w:rsidP="00C128E3">
            <w:pPr>
              <w:spacing w:before="60" w:after="60" w:line="240" w:lineRule="auto"/>
              <w:rPr>
                <w:ins w:id="3140" w:author="Thomas Richardson" w:date="2022-06-07T20:53:00Z"/>
                <w:bCs/>
                <w:sz w:val="16"/>
                <w:szCs w:val="16"/>
              </w:rPr>
            </w:pPr>
            <w:ins w:id="3141" w:author="Thomas Richardson" w:date="2022-06-07T20:53:00Z">
              <w:r w:rsidRPr="00736CB9">
                <w:rPr>
                  <w:bCs/>
                  <w:sz w:val="16"/>
                  <w:szCs w:val="16"/>
                </w:rPr>
                <w:t>Use only for datasets which normally use a regular interval for update or supersession, but will have the next update issued at an interval different from the usual</w:t>
              </w:r>
            </w:ins>
          </w:p>
          <w:p w14:paraId="2238E9CE" w14:textId="77777777" w:rsidR="009B03AF" w:rsidRPr="00736CB9" w:rsidRDefault="009B03AF" w:rsidP="00C128E3">
            <w:pPr>
              <w:snapToGrid w:val="0"/>
              <w:spacing w:before="60" w:after="60" w:line="240" w:lineRule="auto"/>
              <w:jc w:val="left"/>
              <w:rPr>
                <w:ins w:id="3142" w:author="Thomas Richardson" w:date="2022-06-07T20:53:00Z"/>
                <w:sz w:val="16"/>
                <w:szCs w:val="16"/>
              </w:rPr>
            </w:pPr>
            <w:ins w:id="3143" w:author="Thomas Richardson" w:date="2022-06-07T20:53:00Z">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ins>
          </w:p>
        </w:tc>
      </w:tr>
      <w:tr w:rsidR="009B03AF" w:rsidRPr="001C7389" w14:paraId="351A4BCE" w14:textId="77777777" w:rsidTr="00F56D1C">
        <w:trPr>
          <w:cantSplit/>
          <w:ins w:id="3144" w:author="Thomas Richardson" w:date="2022-06-07T20:53:00Z"/>
        </w:trPr>
        <w:tc>
          <w:tcPr>
            <w:tcW w:w="1209" w:type="dxa"/>
          </w:tcPr>
          <w:p w14:paraId="2DCDCCE5" w14:textId="77777777" w:rsidR="009B03AF" w:rsidRPr="00736CB9" w:rsidRDefault="009B03AF" w:rsidP="00C128E3">
            <w:pPr>
              <w:snapToGrid w:val="0"/>
              <w:spacing w:before="60" w:after="60" w:line="240" w:lineRule="auto"/>
              <w:jc w:val="left"/>
              <w:rPr>
                <w:ins w:id="3145" w:author="Thomas Richardson" w:date="2022-06-07T20:53:00Z"/>
                <w:sz w:val="16"/>
                <w:szCs w:val="16"/>
              </w:rPr>
            </w:pPr>
            <w:ins w:id="3146" w:author="Thomas Richardson" w:date="2022-06-07T20:53:00Z">
              <w:r w:rsidRPr="001C7389">
                <w:rPr>
                  <w:bCs/>
                  <w:sz w:val="16"/>
                  <w:szCs w:val="16"/>
                </w:rPr>
                <w:t>Value</w:t>
              </w:r>
            </w:ins>
          </w:p>
        </w:tc>
        <w:tc>
          <w:tcPr>
            <w:tcW w:w="3118" w:type="dxa"/>
          </w:tcPr>
          <w:p w14:paraId="4B3A4861" w14:textId="77777777" w:rsidR="009B03AF" w:rsidRPr="00736CB9" w:rsidRDefault="009B03AF" w:rsidP="00C128E3">
            <w:pPr>
              <w:snapToGrid w:val="0"/>
              <w:spacing w:before="60" w:after="60" w:line="240" w:lineRule="auto"/>
              <w:jc w:val="left"/>
              <w:rPr>
                <w:ins w:id="3147" w:author="Thomas Richardson" w:date="2022-06-07T20:53:00Z"/>
                <w:sz w:val="16"/>
                <w:szCs w:val="16"/>
              </w:rPr>
            </w:pPr>
            <w:ins w:id="3148" w:author="Thomas Richardson" w:date="2022-06-07T20:53:00Z">
              <w:r w:rsidRPr="00736CB9">
                <w:rPr>
                  <w:bCs/>
                  <w:sz w:val="16"/>
                  <w:szCs w:val="16"/>
                </w:rPr>
                <w:t>irregular</w:t>
              </w:r>
            </w:ins>
          </w:p>
        </w:tc>
        <w:tc>
          <w:tcPr>
            <w:tcW w:w="3473" w:type="dxa"/>
          </w:tcPr>
          <w:p w14:paraId="15F78D41" w14:textId="77777777" w:rsidR="009B03AF" w:rsidRPr="00736CB9" w:rsidRDefault="009B03AF" w:rsidP="00C128E3">
            <w:pPr>
              <w:snapToGrid w:val="0"/>
              <w:spacing w:before="60" w:after="60" w:line="240" w:lineRule="auto"/>
              <w:jc w:val="left"/>
              <w:rPr>
                <w:ins w:id="3149" w:author="Thomas Richardson" w:date="2022-06-07T20:53:00Z"/>
                <w:sz w:val="16"/>
                <w:szCs w:val="16"/>
              </w:rPr>
            </w:pPr>
            <w:ins w:id="3150" w:author="Thomas Richardson" w:date="2022-06-07T20:53:00Z">
              <w:r>
                <w:rPr>
                  <w:bCs/>
                  <w:sz w:val="16"/>
                  <w:szCs w:val="16"/>
                </w:rPr>
                <w:t>R</w:t>
              </w:r>
              <w:r w:rsidRPr="00736CB9">
                <w:rPr>
                  <w:bCs/>
                  <w:sz w:val="16"/>
                  <w:szCs w:val="16"/>
                </w:rPr>
                <w:t>esource is updated in intervals that are uneven in duration</w:t>
              </w:r>
            </w:ins>
          </w:p>
        </w:tc>
        <w:tc>
          <w:tcPr>
            <w:tcW w:w="830" w:type="dxa"/>
          </w:tcPr>
          <w:p w14:paraId="54F2AC30" w14:textId="77777777" w:rsidR="009B03AF" w:rsidRPr="00736CB9" w:rsidRDefault="009B03AF" w:rsidP="00C128E3">
            <w:pPr>
              <w:snapToGrid w:val="0"/>
              <w:spacing w:before="60" w:after="60" w:line="240" w:lineRule="auto"/>
              <w:jc w:val="center"/>
              <w:rPr>
                <w:ins w:id="3151" w:author="Thomas Richardson" w:date="2022-06-07T20:53:00Z"/>
                <w:sz w:val="16"/>
                <w:szCs w:val="16"/>
              </w:rPr>
            </w:pPr>
            <w:ins w:id="3152" w:author="Thomas Richardson" w:date="2022-06-07T20:53:00Z">
              <w:r>
                <w:rPr>
                  <w:bCs/>
                  <w:sz w:val="16"/>
                  <w:szCs w:val="16"/>
                </w:rPr>
                <w:t>2</w:t>
              </w:r>
            </w:ins>
          </w:p>
        </w:tc>
        <w:tc>
          <w:tcPr>
            <w:tcW w:w="5704" w:type="dxa"/>
          </w:tcPr>
          <w:p w14:paraId="7CC48267" w14:textId="77777777" w:rsidR="009B03AF" w:rsidRPr="00736CB9" w:rsidRDefault="009B03AF" w:rsidP="00C128E3">
            <w:pPr>
              <w:spacing w:before="60" w:after="60" w:line="240" w:lineRule="auto"/>
              <w:rPr>
                <w:ins w:id="3153" w:author="Thomas Richardson" w:date="2022-06-07T20:53:00Z"/>
                <w:bCs/>
                <w:sz w:val="16"/>
                <w:szCs w:val="16"/>
              </w:rPr>
            </w:pPr>
            <w:ins w:id="3154" w:author="Thomas Richardson" w:date="2022-06-07T20:53:00Z">
              <w:r w:rsidRPr="00736CB9">
                <w:rPr>
                  <w:bCs/>
                  <w:sz w:val="16"/>
                  <w:szCs w:val="16"/>
                </w:rPr>
                <w:t>Use only for datasets which do not use a regular schedule for update or supersession</w:t>
              </w:r>
            </w:ins>
          </w:p>
          <w:p w14:paraId="19CBA8E0" w14:textId="77777777" w:rsidR="009B03AF" w:rsidRPr="00736CB9" w:rsidRDefault="009B03AF" w:rsidP="00C128E3">
            <w:pPr>
              <w:snapToGrid w:val="0"/>
              <w:spacing w:before="60" w:after="60" w:line="240" w:lineRule="auto"/>
              <w:jc w:val="left"/>
              <w:rPr>
                <w:ins w:id="3155" w:author="Thomas Richardson" w:date="2022-06-07T20:53:00Z"/>
                <w:sz w:val="16"/>
                <w:szCs w:val="16"/>
              </w:rPr>
            </w:pPr>
            <w:ins w:id="3156" w:author="Thomas Richardson" w:date="2022-06-07T20:53:00Z">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ins>
          </w:p>
        </w:tc>
      </w:tr>
    </w:tbl>
    <w:p w14:paraId="6D0D5B57" w14:textId="77777777" w:rsidR="00F43633" w:rsidRPr="00382BE3" w:rsidRDefault="00F43633" w:rsidP="00F56D1C">
      <w:pPr>
        <w:spacing w:after="0" w:line="240" w:lineRule="auto"/>
      </w:pPr>
    </w:p>
    <w:p w14:paraId="6E53A2DB" w14:textId="546F490E" w:rsidR="002D432E" w:rsidRPr="00382BE3" w:rsidRDefault="002D432E" w:rsidP="00F56D1C">
      <w:pPr>
        <w:pStyle w:val="Heading4"/>
        <w:keepNext w:val="0"/>
        <w:tabs>
          <w:tab w:val="clear" w:pos="940"/>
          <w:tab w:val="clear" w:pos="1140"/>
          <w:tab w:val="clear" w:pos="1360"/>
          <w:tab w:val="left" w:pos="993"/>
        </w:tabs>
        <w:spacing w:before="120" w:after="120" w:line="240" w:lineRule="auto"/>
        <w:ind w:left="993" w:hanging="993"/>
      </w:pPr>
      <w:proofErr w:type="spellStart"/>
      <w:r w:rsidRPr="00382BE3">
        <w:t>PT_Locale</w:t>
      </w:r>
      <w:proofErr w:type="spellEnd"/>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8A6F2A" w:rsidRPr="008A6F2A" w14:paraId="2E52E34E" w14:textId="77777777" w:rsidTr="00F56D1C">
        <w:trPr>
          <w:cantSplit/>
        </w:trPr>
        <w:tc>
          <w:tcPr>
            <w:tcW w:w="1106" w:type="dxa"/>
            <w:shd w:val="clear" w:color="auto" w:fill="D9D9D9" w:themeFill="background1" w:themeFillShade="D9"/>
          </w:tcPr>
          <w:p w14:paraId="199B9656"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Role Name</w:t>
            </w:r>
          </w:p>
        </w:tc>
        <w:tc>
          <w:tcPr>
            <w:tcW w:w="3034" w:type="dxa"/>
            <w:shd w:val="clear" w:color="auto" w:fill="D9D9D9" w:themeFill="background1" w:themeFillShade="D9"/>
          </w:tcPr>
          <w:p w14:paraId="00E30E94"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Name</w:t>
            </w:r>
          </w:p>
        </w:tc>
        <w:tc>
          <w:tcPr>
            <w:tcW w:w="3420" w:type="dxa"/>
            <w:shd w:val="clear" w:color="auto" w:fill="D9D9D9" w:themeFill="background1" w:themeFillShade="D9"/>
          </w:tcPr>
          <w:p w14:paraId="21B2F31F"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Description</w:t>
            </w:r>
          </w:p>
        </w:tc>
        <w:tc>
          <w:tcPr>
            <w:tcW w:w="804" w:type="dxa"/>
            <w:shd w:val="clear" w:color="auto" w:fill="D9D9D9" w:themeFill="background1" w:themeFillShade="D9"/>
          </w:tcPr>
          <w:p w14:paraId="6925BE4F" w14:textId="77777777" w:rsidR="002D432E" w:rsidRPr="00382BE3" w:rsidRDefault="002D432E" w:rsidP="00C128E3">
            <w:pPr>
              <w:suppressAutoHyphens/>
              <w:snapToGrid w:val="0"/>
              <w:spacing w:before="60" w:after="60" w:line="240" w:lineRule="auto"/>
              <w:jc w:val="center"/>
              <w:rPr>
                <w:b/>
                <w:bCs/>
                <w:sz w:val="16"/>
                <w:szCs w:val="16"/>
                <w:lang w:eastAsia="ar-SA"/>
              </w:rPr>
            </w:pPr>
            <w:proofErr w:type="spellStart"/>
            <w:r w:rsidRPr="00382BE3">
              <w:rPr>
                <w:b/>
                <w:sz w:val="16"/>
                <w:szCs w:val="16"/>
                <w:lang w:eastAsia="ar-SA"/>
              </w:rPr>
              <w:t>Mult</w:t>
            </w:r>
            <w:proofErr w:type="spellEnd"/>
          </w:p>
        </w:tc>
        <w:tc>
          <w:tcPr>
            <w:tcW w:w="2436" w:type="dxa"/>
            <w:shd w:val="clear" w:color="auto" w:fill="D9D9D9" w:themeFill="background1" w:themeFillShade="D9"/>
          </w:tcPr>
          <w:p w14:paraId="6802BE11"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Type</w:t>
            </w:r>
          </w:p>
        </w:tc>
        <w:tc>
          <w:tcPr>
            <w:tcW w:w="3060" w:type="dxa"/>
            <w:shd w:val="clear" w:color="auto" w:fill="D9D9D9" w:themeFill="background1" w:themeFillShade="D9"/>
          </w:tcPr>
          <w:p w14:paraId="4C4280C5"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Remarks</w:t>
            </w:r>
          </w:p>
        </w:tc>
      </w:tr>
      <w:tr w:rsidR="008A6F2A" w:rsidRPr="008A6F2A" w14:paraId="74153727" w14:textId="77777777" w:rsidTr="00F56D1C">
        <w:trPr>
          <w:cantSplit/>
        </w:trPr>
        <w:tc>
          <w:tcPr>
            <w:tcW w:w="1106" w:type="dxa"/>
          </w:tcPr>
          <w:p w14:paraId="3CE6E3BB"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Class</w:t>
            </w:r>
          </w:p>
        </w:tc>
        <w:tc>
          <w:tcPr>
            <w:tcW w:w="3034" w:type="dxa"/>
          </w:tcPr>
          <w:p w14:paraId="00BB3FD9" w14:textId="04CA81C9"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PT_Locale</w:t>
            </w:r>
            <w:proofErr w:type="spellEnd"/>
          </w:p>
        </w:tc>
        <w:tc>
          <w:tcPr>
            <w:tcW w:w="3420" w:type="dxa"/>
          </w:tcPr>
          <w:p w14:paraId="2A8D232D" w14:textId="7977207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description of a locale</w:t>
            </w:r>
          </w:p>
        </w:tc>
        <w:tc>
          <w:tcPr>
            <w:tcW w:w="804" w:type="dxa"/>
          </w:tcPr>
          <w:p w14:paraId="038B49CC" w14:textId="1376B1F4"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w:t>
            </w:r>
          </w:p>
        </w:tc>
        <w:tc>
          <w:tcPr>
            <w:tcW w:w="2436" w:type="dxa"/>
          </w:tcPr>
          <w:p w14:paraId="119ACAED" w14:textId="47F4EF24"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w:t>
            </w:r>
          </w:p>
        </w:tc>
        <w:tc>
          <w:tcPr>
            <w:tcW w:w="3060" w:type="dxa"/>
          </w:tcPr>
          <w:p w14:paraId="7A679D94" w14:textId="4D36F9FB"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From ISO 19115-1</w:t>
            </w:r>
          </w:p>
        </w:tc>
      </w:tr>
      <w:tr w:rsidR="008A6F2A" w:rsidRPr="008A6F2A" w14:paraId="27DCE269" w14:textId="77777777" w:rsidTr="00F56D1C">
        <w:trPr>
          <w:cantSplit/>
        </w:trPr>
        <w:tc>
          <w:tcPr>
            <w:tcW w:w="1106" w:type="dxa"/>
          </w:tcPr>
          <w:p w14:paraId="6CF1C97A"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2CB4655" w14:textId="75312930"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language</w:t>
            </w:r>
          </w:p>
        </w:tc>
        <w:tc>
          <w:tcPr>
            <w:tcW w:w="3420" w:type="dxa"/>
          </w:tcPr>
          <w:p w14:paraId="1B55EBD8" w14:textId="54F8D643"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locale language</w:t>
            </w:r>
          </w:p>
        </w:tc>
        <w:tc>
          <w:tcPr>
            <w:tcW w:w="804" w:type="dxa"/>
          </w:tcPr>
          <w:p w14:paraId="4A458374" w14:textId="694099C9"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67D0C5A4" w14:textId="6E589EDD"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LanguageCode</w:t>
            </w:r>
            <w:proofErr w:type="spellEnd"/>
          </w:p>
        </w:tc>
        <w:tc>
          <w:tcPr>
            <w:tcW w:w="3060" w:type="dxa"/>
          </w:tcPr>
          <w:p w14:paraId="4F3B0FE0" w14:textId="45AB3FDD"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639-2 3-letter language codes.</w:t>
            </w:r>
          </w:p>
        </w:tc>
      </w:tr>
      <w:tr w:rsidR="008A6F2A" w:rsidRPr="008A6F2A" w14:paraId="1D8F349D" w14:textId="77777777" w:rsidTr="00F56D1C">
        <w:trPr>
          <w:cantSplit/>
        </w:trPr>
        <w:tc>
          <w:tcPr>
            <w:tcW w:w="1106" w:type="dxa"/>
          </w:tcPr>
          <w:p w14:paraId="5FE6AE69"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2FBDCAF0" w14:textId="701905F5"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country</w:t>
            </w:r>
          </w:p>
        </w:tc>
        <w:tc>
          <w:tcPr>
            <w:tcW w:w="3420" w:type="dxa"/>
          </w:tcPr>
          <w:p w14:paraId="1F1F1608" w14:textId="130EDD5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specific country of the locale language</w:t>
            </w:r>
          </w:p>
        </w:tc>
        <w:tc>
          <w:tcPr>
            <w:tcW w:w="804" w:type="dxa"/>
          </w:tcPr>
          <w:p w14:paraId="069CF745" w14:textId="3C4D0CA5"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0..1</w:t>
            </w:r>
          </w:p>
        </w:tc>
        <w:tc>
          <w:tcPr>
            <w:tcW w:w="2436" w:type="dxa"/>
          </w:tcPr>
          <w:p w14:paraId="4EC6B4AF" w14:textId="72EAF3D3"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CountryCode</w:t>
            </w:r>
            <w:proofErr w:type="spellEnd"/>
          </w:p>
        </w:tc>
        <w:tc>
          <w:tcPr>
            <w:tcW w:w="3060" w:type="dxa"/>
          </w:tcPr>
          <w:p w14:paraId="380E7444" w14:textId="1463CF01"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3166-2 2-letter country codes</w:t>
            </w:r>
          </w:p>
        </w:tc>
      </w:tr>
      <w:tr w:rsidR="006528F8" w:rsidRPr="008A6F2A" w14:paraId="3E819A94" w14:textId="77777777" w:rsidTr="00F56D1C">
        <w:trPr>
          <w:cantSplit/>
        </w:trPr>
        <w:tc>
          <w:tcPr>
            <w:tcW w:w="1106" w:type="dxa"/>
          </w:tcPr>
          <w:p w14:paraId="19E231B2"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5993828" w14:textId="7B88F6E7"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characterEncoding</w:t>
            </w:r>
            <w:proofErr w:type="spellEnd"/>
          </w:p>
        </w:tc>
        <w:tc>
          <w:tcPr>
            <w:tcW w:w="3420" w:type="dxa"/>
          </w:tcPr>
          <w:p w14:paraId="320C1CBE" w14:textId="08830AAA"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character set to be used to encode the textual value of the locale</w:t>
            </w:r>
          </w:p>
        </w:tc>
        <w:tc>
          <w:tcPr>
            <w:tcW w:w="804" w:type="dxa"/>
          </w:tcPr>
          <w:p w14:paraId="15B76012" w14:textId="263CCA4A"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36ED4B1C" w14:textId="05294B02"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MD_CharacterSetCode</w:t>
            </w:r>
            <w:proofErr w:type="spellEnd"/>
          </w:p>
        </w:tc>
        <w:tc>
          <w:tcPr>
            <w:tcW w:w="3060" w:type="dxa"/>
          </w:tcPr>
          <w:p w14:paraId="5C0B7A63" w14:textId="63381C11" w:rsidR="006528F8" w:rsidRPr="00382BE3" w:rsidDel="00353431" w:rsidRDefault="00353431" w:rsidP="00C128E3">
            <w:pPr>
              <w:snapToGrid w:val="0"/>
              <w:spacing w:before="60" w:after="60" w:line="240" w:lineRule="auto"/>
              <w:jc w:val="left"/>
              <w:rPr>
                <w:del w:id="3157" w:author="Jeff Wootton" w:date="2022-07-12T12:15:00Z"/>
                <w:sz w:val="16"/>
                <w:szCs w:val="16"/>
              </w:rPr>
            </w:pPr>
            <w:ins w:id="3158" w:author="Jeff Wootton" w:date="2022-07-12T12:15:00Z">
              <w:r w:rsidRPr="003A450C">
                <w:rPr>
                  <w:sz w:val="16"/>
                  <w:szCs w:val="16"/>
                </w:rPr>
                <w:t>UTF-8</w:t>
              </w:r>
              <w:r>
                <w:rPr>
                  <w:sz w:val="16"/>
                  <w:szCs w:val="16"/>
                </w:rPr>
                <w:t xml:space="preserve"> is used in S-100</w:t>
              </w:r>
            </w:ins>
            <w:del w:id="3159" w:author="Jeff Wootton" w:date="2022-07-12T12:15:00Z">
              <w:r w:rsidR="006528F8" w:rsidRPr="00382BE3" w:rsidDel="00353431">
                <w:rPr>
                  <w:sz w:val="16"/>
                  <w:szCs w:val="16"/>
                </w:rPr>
                <w:delText xml:space="preserve">Use (the “Name” from the) IANA Character Set register: </w:delText>
              </w:r>
              <w:r w:rsidR="00C83E87" w:rsidDel="00353431">
                <w:fldChar w:fldCharType="begin"/>
              </w:r>
              <w:r w:rsidR="00C83E87" w:rsidDel="00353431">
                <w:delInstrText>HYPERLINK "http://www.iana.org/assignments/character-sets"</w:delInstrText>
              </w:r>
              <w:r w:rsidR="00C83E87" w:rsidDel="00353431">
                <w:fldChar w:fldCharType="separate"/>
              </w:r>
              <w:r w:rsidR="0006033E" w:rsidRPr="00451E5C" w:rsidDel="00353431">
                <w:rPr>
                  <w:rStyle w:val="Hyperlink"/>
                  <w:sz w:val="16"/>
                  <w:szCs w:val="16"/>
                  <w:lang w:val="en-GB"/>
                </w:rPr>
                <w:delText>http://www.iana.org/assignments/character-sets</w:delText>
              </w:r>
              <w:r w:rsidR="00C83E87" w:rsidDel="00353431">
                <w:rPr>
                  <w:rStyle w:val="Hyperlink"/>
                  <w:sz w:val="16"/>
                  <w:szCs w:val="16"/>
                  <w:lang w:val="en-GB"/>
                </w:rPr>
                <w:fldChar w:fldCharType="end"/>
              </w:r>
              <w:r w:rsidR="006528F8" w:rsidRPr="00382BE3" w:rsidDel="00353431">
                <w:rPr>
                  <w:sz w:val="16"/>
                  <w:szCs w:val="16"/>
                </w:rPr>
                <w:delText>. (ISO 19115-1 B.3.14)</w:delText>
              </w:r>
            </w:del>
          </w:p>
          <w:p w14:paraId="48675055" w14:textId="423E1854" w:rsidR="006528F8" w:rsidRPr="00382BE3" w:rsidRDefault="006528F8" w:rsidP="00C128E3">
            <w:pPr>
              <w:suppressAutoHyphens/>
              <w:snapToGrid w:val="0"/>
              <w:spacing w:before="60" w:after="60" w:line="240" w:lineRule="auto"/>
              <w:jc w:val="left"/>
              <w:rPr>
                <w:b/>
                <w:bCs/>
                <w:sz w:val="16"/>
                <w:szCs w:val="16"/>
                <w:lang w:eastAsia="ar-SA"/>
              </w:rPr>
            </w:pPr>
            <w:del w:id="3160" w:author="Jeff Wootton" w:date="2022-07-12T12:15:00Z">
              <w:r w:rsidRPr="00382BE3" w:rsidDel="00353431">
                <w:rPr>
                  <w:sz w:val="16"/>
                  <w:szCs w:val="16"/>
                </w:rPr>
                <w:delText>For example, UTF-8</w:delText>
              </w:r>
            </w:del>
          </w:p>
        </w:tc>
      </w:tr>
    </w:tbl>
    <w:p w14:paraId="5BD7C99D" w14:textId="77777777" w:rsidR="006528F8" w:rsidRPr="008A6F2A" w:rsidRDefault="006528F8" w:rsidP="0006033E">
      <w:pPr>
        <w:spacing w:after="0" w:line="240" w:lineRule="auto"/>
      </w:pPr>
    </w:p>
    <w:p w14:paraId="2A0B712E" w14:textId="5E400663" w:rsidR="006528F8" w:rsidRPr="008A6F2A" w:rsidRDefault="006528F8" w:rsidP="00C128E3">
      <w:pPr>
        <w:spacing w:after="120" w:line="240" w:lineRule="auto"/>
      </w:pPr>
      <w:bookmarkStart w:id="3161" w:name="_Toc510784370"/>
      <w:bookmarkStart w:id="3162" w:name="_Toc510785519"/>
      <w:bookmarkStart w:id="3163" w:name="_Toc225065171"/>
      <w:bookmarkStart w:id="3164" w:name="_Toc439685328"/>
      <w:bookmarkStart w:id="3165" w:name="_Toc225648314"/>
      <w:bookmarkEnd w:id="3161"/>
      <w:bookmarkEnd w:id="3162"/>
      <w:r w:rsidRPr="008A6F2A">
        <w:t xml:space="preserve">The class </w:t>
      </w:r>
      <w:proofErr w:type="spellStart"/>
      <w:r w:rsidRPr="008A6F2A">
        <w:t>PT_Locale</w:t>
      </w:r>
      <w:proofErr w:type="spellEnd"/>
      <w:r w:rsidRPr="008A6F2A">
        <w:t xml:space="preserve"> is defined in ISO 19115-1. </w:t>
      </w:r>
      <w:proofErr w:type="spellStart"/>
      <w:r w:rsidRPr="008A6F2A">
        <w:t>LanguageCode</w:t>
      </w:r>
      <w:proofErr w:type="spellEnd"/>
      <w:r w:rsidRPr="008A6F2A">
        <w:t xml:space="preserve">, </w:t>
      </w:r>
      <w:proofErr w:type="spellStart"/>
      <w:r w:rsidRPr="008A6F2A">
        <w:t>CountryCode</w:t>
      </w:r>
      <w:proofErr w:type="spellEnd"/>
      <w:r w:rsidRPr="008A6F2A">
        <w:t xml:space="preserve">, and </w:t>
      </w:r>
      <w:proofErr w:type="spellStart"/>
      <w:r w:rsidRPr="008A6F2A">
        <w:t>MD_CharacterSetCode</w:t>
      </w:r>
      <w:proofErr w:type="spellEnd"/>
      <w:r w:rsidRPr="008A6F2A">
        <w:t xml:space="preserve"> are ISO </w:t>
      </w:r>
      <w:proofErr w:type="spellStart"/>
      <w:r w:rsidRPr="008A6F2A">
        <w:t>codelists</w:t>
      </w:r>
      <w:proofErr w:type="spellEnd"/>
      <w:r w:rsidRPr="008A6F2A">
        <w:t xml:space="preserve"> which </w:t>
      </w:r>
      <w:del w:id="3166" w:author="Jeff Wootton" w:date="2022-07-12T12:15:00Z">
        <w:r w:rsidRPr="008A6F2A" w:rsidDel="00353431">
          <w:delText>should either be</w:delText>
        </w:r>
      </w:del>
      <w:ins w:id="3167" w:author="Jeff Wootton" w:date="2022-07-12T12:15:00Z">
        <w:r w:rsidR="00353431">
          <w:t>are</w:t>
        </w:r>
      </w:ins>
      <w:r w:rsidRPr="008A6F2A">
        <w:t xml:space="preserve"> defined in </w:t>
      </w:r>
      <w:ins w:id="3168" w:author="Jeff Wootton" w:date="2022-07-12T12:16:00Z">
        <w:r w:rsidR="00353431">
          <w:t xml:space="preserve">a </w:t>
        </w:r>
      </w:ins>
      <w:r w:rsidRPr="008A6F2A">
        <w:t>resource file</w:t>
      </w:r>
      <w:del w:id="3169" w:author="Jeff Wootton" w:date="2022-07-12T12:16:00Z">
        <w:r w:rsidRPr="008A6F2A" w:rsidDel="00353431">
          <w:delText>s</w:delText>
        </w:r>
      </w:del>
      <w:r w:rsidRPr="008A6F2A">
        <w:t xml:space="preserve"> </w:t>
      </w:r>
      <w:ins w:id="3170" w:author="Jeff Wootton" w:date="2022-07-12T12:16:00Z">
        <w:r w:rsidR="00353431">
          <w:t xml:space="preserve">in the S-100 </w:t>
        </w:r>
      </w:ins>
      <w:ins w:id="3171" w:author="Jeff Wootton" w:date="2022-07-12T12:17:00Z">
        <w:r w:rsidR="00353431">
          <w:t xml:space="preserve">Edition </w:t>
        </w:r>
      </w:ins>
      <w:ins w:id="3172" w:author="Jeff Wootton" w:date="2022-07-12T12:16:00Z">
        <w:r w:rsidR="00353431">
          <w:t xml:space="preserve">5.0.0 </w:t>
        </w:r>
      </w:ins>
      <w:ins w:id="3173" w:author="Jeff Wootton" w:date="2022-07-12T12:17:00Z">
        <w:r w:rsidR="00353431">
          <w:t>S</w:t>
        </w:r>
      </w:ins>
      <w:ins w:id="3174" w:author="Jeff Wootton" w:date="2022-07-12T12:16:00Z">
        <w:r w:rsidR="00353431">
          <w:t>chemas distribution</w:t>
        </w:r>
      </w:ins>
      <w:del w:id="3175" w:author="Jeff Wootton" w:date="2022-07-12T12:16:00Z">
        <w:r w:rsidRPr="008A6F2A" w:rsidDel="00353431">
          <w:delText>and encoded as (string) codes, or represented by the corresponding literals from the namespaces identified in the Remarks column</w:delText>
        </w:r>
      </w:del>
      <w:r w:rsidRPr="008A6F2A">
        <w:t>.</w:t>
      </w:r>
    </w:p>
    <w:p w14:paraId="1401B66C" w14:textId="77777777" w:rsidR="006528F8" w:rsidRPr="008A6F2A" w:rsidRDefault="006528F8" w:rsidP="00C128E3">
      <w:pPr>
        <w:spacing w:after="120" w:line="240" w:lineRule="auto"/>
      </w:pPr>
    </w:p>
    <w:p w14:paraId="7CEB0449" w14:textId="7EC1CCE6" w:rsidR="00E73EDF" w:rsidRPr="008A6F2A" w:rsidRDefault="007653F1" w:rsidP="0006033E">
      <w:pPr>
        <w:pStyle w:val="Heading2"/>
        <w:tabs>
          <w:tab w:val="clear" w:pos="540"/>
        </w:tabs>
        <w:spacing w:before="120" w:after="200" w:line="240" w:lineRule="auto"/>
        <w:ind w:left="709" w:hanging="709"/>
        <w:rPr>
          <w:lang w:eastAsia="en-GB"/>
        </w:rPr>
      </w:pPr>
      <w:bookmarkStart w:id="3176" w:name="_Toc121374484"/>
      <w:r w:rsidRPr="008A6F2A">
        <w:rPr>
          <w:lang w:eastAsia="en-GB"/>
        </w:rPr>
        <w:t>Language</w:t>
      </w:r>
      <w:bookmarkEnd w:id="3163"/>
      <w:bookmarkEnd w:id="3164"/>
      <w:bookmarkEnd w:id="3165"/>
      <w:bookmarkEnd w:id="3176"/>
      <w:r w:rsidRPr="008A6F2A">
        <w:rPr>
          <w:lang w:eastAsia="en-GB"/>
        </w:rPr>
        <w:t xml:space="preserve"> </w:t>
      </w:r>
    </w:p>
    <w:p w14:paraId="5F1053A1" w14:textId="736A8CD7" w:rsidR="00E73EDF" w:rsidRPr="00382BE3" w:rsidRDefault="007653F1" w:rsidP="0006033E">
      <w:pPr>
        <w:autoSpaceDE w:val="0"/>
        <w:autoSpaceDN w:val="0"/>
        <w:adjustRightInd w:val="0"/>
        <w:spacing w:after="120" w:line="240" w:lineRule="auto"/>
        <w:rPr>
          <w:lang w:eastAsia="en-GB"/>
        </w:rPr>
      </w:pPr>
      <w:r w:rsidRPr="008A6F2A">
        <w:rPr>
          <w:rFonts w:eastAsia="Times New Roman" w:cs="Arial"/>
          <w:lang w:eastAsia="en-GB"/>
        </w:rPr>
        <w:t xml:space="preserve">The exchange language must be English. </w:t>
      </w:r>
      <w:r w:rsidR="00C57708" w:rsidRPr="008A6F2A">
        <w:rPr>
          <w:rFonts w:eastAsia="Times New Roman" w:cs="Arial"/>
          <w:lang w:eastAsia="en-GB"/>
        </w:rPr>
        <w:t xml:space="preserve"> </w:t>
      </w:r>
      <w:r w:rsidRPr="008A6F2A">
        <w:rPr>
          <w:rFonts w:eastAsia="Times New Roman" w:cs="Arial"/>
          <w:lang w:eastAsia="en-GB"/>
        </w:rPr>
        <w:t>Other languages may be used as a supplementary option</w:t>
      </w:r>
      <w:r w:rsidRPr="008A6F2A">
        <w:rPr>
          <w:lang w:eastAsia="en-GB"/>
        </w:rPr>
        <w:t xml:space="preserve">. </w:t>
      </w:r>
      <w:r w:rsidR="00C57708" w:rsidRPr="008A6F2A">
        <w:rPr>
          <w:lang w:eastAsia="en-GB"/>
        </w:rPr>
        <w:t xml:space="preserve"> </w:t>
      </w:r>
      <w:r w:rsidRPr="008A6F2A">
        <w:rPr>
          <w:lang w:eastAsia="en-GB"/>
        </w:rPr>
        <w:t xml:space="preserve">National geographic names can be left in their original national language using the complex attribute </w:t>
      </w:r>
      <w:r w:rsidR="0006033E">
        <w:rPr>
          <w:b/>
          <w:lang w:eastAsia="en-GB"/>
        </w:rPr>
        <w:t>f</w:t>
      </w:r>
      <w:r w:rsidRPr="0006033E">
        <w:rPr>
          <w:b/>
          <w:lang w:eastAsia="en-GB"/>
        </w:rPr>
        <w:t xml:space="preserve">eature </w:t>
      </w:r>
      <w:r w:rsidR="0006033E">
        <w:rPr>
          <w:b/>
          <w:lang w:eastAsia="en-GB"/>
        </w:rPr>
        <w:t>n</w:t>
      </w:r>
      <w:r w:rsidRPr="0006033E">
        <w:rPr>
          <w:b/>
          <w:lang w:eastAsia="en-GB"/>
        </w:rPr>
        <w:t>ame</w:t>
      </w:r>
      <w:r w:rsidRPr="008A6F2A">
        <w:rPr>
          <w:lang w:eastAsia="en-GB"/>
        </w:rPr>
        <w:t>.</w:t>
      </w:r>
      <w:r w:rsidRPr="00382BE3">
        <w:rPr>
          <w:lang w:eastAsia="en-GB"/>
        </w:rPr>
        <w:t xml:space="preserve"> </w:t>
      </w:r>
    </w:p>
    <w:p w14:paraId="6FDB84BB" w14:textId="77777777" w:rsidR="00C83E87" w:rsidRDefault="007653F1" w:rsidP="0006033E">
      <w:pPr>
        <w:autoSpaceDE w:val="0"/>
        <w:autoSpaceDN w:val="0"/>
        <w:adjustRightInd w:val="0"/>
        <w:spacing w:after="120" w:line="240" w:lineRule="auto"/>
      </w:pPr>
      <w:r w:rsidRPr="008A6F2A">
        <w:rPr>
          <w:lang w:eastAsia="en-GB"/>
        </w:rPr>
        <w:t xml:space="preserve">Character strings must be encoded using the character set defined in ISO 10646-1, in Unicode Transformation Format-8 (UTF-8). </w:t>
      </w:r>
      <w:r w:rsidR="00C57708" w:rsidRPr="008A6F2A">
        <w:rPr>
          <w:lang w:eastAsia="en-GB"/>
        </w:rPr>
        <w:t xml:space="preserve"> </w:t>
      </w:r>
      <w:r w:rsidRPr="008A6F2A">
        <w:rPr>
          <w:rFonts w:hint="eastAsia"/>
        </w:rPr>
        <w:t>A BOM (byte order mark)</w:t>
      </w:r>
      <w:r w:rsidRPr="008A6F2A">
        <w:t xml:space="preserve"> </w:t>
      </w:r>
      <w:r w:rsidRPr="008A6F2A">
        <w:rPr>
          <w:rFonts w:hint="eastAsia"/>
        </w:rPr>
        <w:t>must not be used.</w:t>
      </w:r>
      <w:bookmarkStart w:id="3177" w:name="_Toc225648365"/>
      <w:bookmarkStart w:id="3178" w:name="_Toc225065222"/>
    </w:p>
    <w:p w14:paraId="7C3A588E" w14:textId="77777777" w:rsidR="00C83E87" w:rsidRDefault="00C83E87">
      <w:pPr>
        <w:spacing w:after="160" w:line="259" w:lineRule="auto"/>
        <w:jc w:val="left"/>
      </w:pPr>
      <w:r>
        <w:br w:type="page"/>
      </w:r>
    </w:p>
    <w:p w14:paraId="48FC1401" w14:textId="77777777" w:rsidR="00C83E87" w:rsidRPr="00E61AD8" w:rsidRDefault="00C83E87" w:rsidP="00C83E87">
      <w:pPr>
        <w:spacing w:line="240" w:lineRule="auto"/>
        <w:rPr>
          <w:lang w:val="en-US"/>
        </w:rPr>
      </w:pPr>
    </w:p>
    <w:p w14:paraId="39492C3C" w14:textId="77777777" w:rsidR="00C83E87" w:rsidRPr="00E61AD8" w:rsidRDefault="00C83E87" w:rsidP="00C83E87">
      <w:pPr>
        <w:spacing w:line="240" w:lineRule="auto"/>
        <w:rPr>
          <w:lang w:val="en-US"/>
        </w:rPr>
      </w:pPr>
    </w:p>
    <w:p w14:paraId="4732DAC1" w14:textId="77777777" w:rsidR="00C83E87" w:rsidRPr="00E61AD8" w:rsidRDefault="00C83E87" w:rsidP="00C83E87">
      <w:pPr>
        <w:spacing w:line="240" w:lineRule="auto"/>
        <w:rPr>
          <w:lang w:val="en-US"/>
        </w:rPr>
      </w:pPr>
    </w:p>
    <w:p w14:paraId="04FEF99B" w14:textId="77777777" w:rsidR="00C83E87" w:rsidRPr="00E61AD8" w:rsidRDefault="00C83E87" w:rsidP="00C83E87">
      <w:pPr>
        <w:spacing w:line="240" w:lineRule="auto"/>
        <w:rPr>
          <w:lang w:val="en-US"/>
        </w:rPr>
      </w:pPr>
    </w:p>
    <w:p w14:paraId="44BA5A78" w14:textId="77777777" w:rsidR="00C83E87" w:rsidRPr="00E61AD8" w:rsidRDefault="00C83E87" w:rsidP="00C83E87">
      <w:pPr>
        <w:spacing w:line="240" w:lineRule="auto"/>
        <w:rPr>
          <w:lang w:val="en-US"/>
        </w:rPr>
      </w:pPr>
    </w:p>
    <w:p w14:paraId="3C2D790C" w14:textId="77777777" w:rsidR="00C83E87" w:rsidRPr="00E61AD8" w:rsidRDefault="00C83E87" w:rsidP="00C83E87">
      <w:pPr>
        <w:spacing w:line="240" w:lineRule="auto"/>
        <w:rPr>
          <w:lang w:val="en-US"/>
        </w:rPr>
      </w:pPr>
    </w:p>
    <w:p w14:paraId="378997D4" w14:textId="77777777" w:rsidR="00C83E87" w:rsidRPr="00E61AD8" w:rsidRDefault="00C83E87" w:rsidP="00C83E87">
      <w:pPr>
        <w:spacing w:line="240" w:lineRule="auto"/>
        <w:rPr>
          <w:lang w:val="en-US"/>
        </w:rPr>
      </w:pPr>
    </w:p>
    <w:p w14:paraId="34926B05" w14:textId="77777777" w:rsidR="00C83E87" w:rsidRPr="00E61AD8" w:rsidRDefault="00C83E87" w:rsidP="00C83E87">
      <w:pPr>
        <w:spacing w:line="240" w:lineRule="auto"/>
        <w:rPr>
          <w:lang w:val="en-US"/>
        </w:rPr>
      </w:pPr>
    </w:p>
    <w:p w14:paraId="702071D6" w14:textId="376E8692" w:rsidR="00C83E87" w:rsidRPr="00E61AD8" w:rsidRDefault="00C83E87" w:rsidP="00C83E87">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val="en-AU" w:eastAsia="en-GB"/>
        </w:rPr>
      </w:pPr>
      <w:r w:rsidRPr="00E61AD8">
        <w:rPr>
          <w:rFonts w:eastAsia="Times New Roman"/>
          <w:sz w:val="22"/>
          <w:lang w:val="en-AU" w:eastAsia="en-GB"/>
        </w:rPr>
        <w:t>Page intentionally left blank</w:t>
      </w:r>
    </w:p>
    <w:p w14:paraId="27BC0279" w14:textId="77777777" w:rsidR="00C83E87" w:rsidRPr="00E61AD8" w:rsidRDefault="00C83E87" w:rsidP="00C83E87">
      <w:pPr>
        <w:spacing w:line="240" w:lineRule="auto"/>
        <w:rPr>
          <w:lang w:val="en-US"/>
        </w:rPr>
      </w:pPr>
    </w:p>
    <w:p w14:paraId="7ADD288F" w14:textId="4BF11EE0" w:rsidR="00C714B0" w:rsidRPr="008A6F2A" w:rsidRDefault="00C714B0" w:rsidP="0006033E">
      <w:pPr>
        <w:autoSpaceDE w:val="0"/>
        <w:autoSpaceDN w:val="0"/>
        <w:adjustRightInd w:val="0"/>
        <w:spacing w:after="120" w:line="240" w:lineRule="auto"/>
      </w:pPr>
      <w:r w:rsidRPr="008A6F2A">
        <w:rPr>
          <w:lang w:eastAsia="en-GB"/>
        </w:rPr>
        <w:br w:type="page"/>
      </w:r>
    </w:p>
    <w:p w14:paraId="41E95BE8" w14:textId="77777777" w:rsidR="00E73EDF" w:rsidRPr="008A6F2A" w:rsidRDefault="00E73EDF" w:rsidP="00C128E3">
      <w:pPr>
        <w:autoSpaceDE w:val="0"/>
        <w:autoSpaceDN w:val="0"/>
        <w:adjustRightInd w:val="0"/>
        <w:spacing w:line="240" w:lineRule="auto"/>
        <w:rPr>
          <w:lang w:eastAsia="en-GB"/>
        </w:rPr>
        <w:sectPr w:rsidR="00E73EDF" w:rsidRPr="008A6F2A" w:rsidSect="00985790">
          <w:headerReference w:type="even" r:id="rId64"/>
          <w:headerReference w:type="default" r:id="rId65"/>
          <w:footerReference w:type="even" r:id="rId66"/>
          <w:footerReference w:type="default" r:id="rId67"/>
          <w:pgSz w:w="16838" w:h="11906" w:orient="landscape"/>
          <w:pgMar w:top="1418" w:right="1440" w:bottom="1400" w:left="1440" w:header="709" w:footer="709" w:gutter="0"/>
          <w:cols w:space="720"/>
          <w:docGrid w:linePitch="272"/>
        </w:sectPr>
      </w:pPr>
    </w:p>
    <w:p w14:paraId="3535C524" w14:textId="4B055646" w:rsidR="00E73EDF" w:rsidRPr="008A6F2A" w:rsidRDefault="007653F1" w:rsidP="00F81AAA">
      <w:pPr>
        <w:pStyle w:val="Heading1"/>
        <w:numPr>
          <w:ilvl w:val="0"/>
          <w:numId w:val="0"/>
        </w:numPr>
        <w:tabs>
          <w:tab w:val="clear" w:pos="400"/>
          <w:tab w:val="clear" w:pos="560"/>
        </w:tabs>
        <w:spacing w:before="120" w:after="200" w:line="240" w:lineRule="auto"/>
        <w:rPr>
          <w:rFonts w:eastAsia="Times New Roman" w:cs="Arial"/>
          <w:lang w:eastAsia="en-US"/>
        </w:rPr>
      </w:pPr>
      <w:bookmarkStart w:id="3179" w:name="_Toc439685329"/>
      <w:bookmarkStart w:id="3180" w:name="_Toc121374485"/>
      <w:r w:rsidRPr="008A6F2A">
        <w:rPr>
          <w:rFonts w:eastAsia="Times New Roman" w:cs="Arial"/>
          <w:lang w:eastAsia="en-US"/>
        </w:rPr>
        <w:lastRenderedPageBreak/>
        <w:t>ANNEX A - Data Classification and Encoding Guide</w:t>
      </w:r>
      <w:bookmarkEnd w:id="3179"/>
      <w:bookmarkEnd w:id="3180"/>
    </w:p>
    <w:p w14:paraId="0CE159E2" w14:textId="2831882B" w:rsidR="00066A97" w:rsidRPr="008A6F2A" w:rsidRDefault="00066A97" w:rsidP="00E17963">
      <w:pPr>
        <w:spacing w:after="120" w:line="240" w:lineRule="auto"/>
        <w:rPr>
          <w:lang w:val="en-AU" w:eastAsia="en-US"/>
        </w:rPr>
      </w:pPr>
      <w:r w:rsidRPr="008A6F2A">
        <w:rPr>
          <w:lang w:val="en-AU" w:eastAsia="en-US"/>
        </w:rPr>
        <w:t xml:space="preserve">The “Data Classification and Encoding Guide” has been developed to provide consistent, standardized instructions for encoding S-100 compliant </w:t>
      </w:r>
      <w:smartTag w:uri="urn:schemas-microsoft-com:office:smarttags" w:element="stockticker">
        <w:r w:rsidRPr="008A6F2A">
          <w:rPr>
            <w:lang w:val="en-AU" w:eastAsia="en-US"/>
          </w:rPr>
          <w:t>ENC</w:t>
        </w:r>
      </w:smartTag>
      <w:r w:rsidR="00E17963">
        <w:rPr>
          <w:lang w:val="en-AU" w:eastAsia="en-US"/>
        </w:rPr>
        <w:t xml:space="preserve"> data. </w:t>
      </w:r>
      <w:r w:rsidRPr="008A6F2A">
        <w:rPr>
          <w:lang w:val="en-AU" w:eastAsia="en-US"/>
        </w:rPr>
        <w:t>This document has been laid out, as far as possible, along the lines of the IHO publication S-4, Part B “Chart Specifications of the IHO – Medium and Large-Scale National and International (</w:t>
      </w:r>
      <w:smartTag w:uri="urn:schemas-microsoft-com:office:smarttags" w:element="stockticker">
        <w:r w:rsidRPr="008A6F2A">
          <w:rPr>
            <w:lang w:val="en-AU" w:eastAsia="en-US"/>
          </w:rPr>
          <w:t>INT</w:t>
        </w:r>
      </w:smartTag>
      <w:r w:rsidRPr="008A6F2A">
        <w:rPr>
          <w:lang w:val="en-AU" w:eastAsia="en-US"/>
        </w:rPr>
        <w:t>) Charts”.</w:t>
      </w:r>
    </w:p>
    <w:p w14:paraId="3C41E574" w14:textId="51549E00" w:rsidR="00066A97" w:rsidRPr="008A6F2A" w:rsidRDefault="00066A97" w:rsidP="00E17963">
      <w:pPr>
        <w:spacing w:after="120" w:line="240" w:lineRule="auto"/>
        <w:rPr>
          <w:lang w:val="en-AU" w:eastAsia="en-US"/>
        </w:rPr>
      </w:pPr>
      <w:r w:rsidRPr="008A6F2A">
        <w:rPr>
          <w:lang w:val="en-AU" w:eastAsia="en-US"/>
        </w:rPr>
        <w:t xml:space="preserve">The purpose of the Data Classification and Encoding Guide is to facilitate S-101 encoding to meet IHO standards for the proper display of </w:t>
      </w:r>
      <w:smartTag w:uri="urn:schemas-microsoft-com:office:smarttags" w:element="stockticker">
        <w:r w:rsidRPr="008A6F2A">
          <w:rPr>
            <w:lang w:val="en-AU" w:eastAsia="en-US"/>
          </w:rPr>
          <w:t>ENC</w:t>
        </w:r>
      </w:smartTag>
      <w:r w:rsidRPr="008A6F2A">
        <w:rPr>
          <w:lang w:val="en-AU" w:eastAsia="en-US"/>
        </w:rPr>
        <w:t xml:space="preserve"> in an</w:t>
      </w:r>
      <w:r w:rsidR="008F1419" w:rsidRPr="008A6F2A">
        <w:rPr>
          <w:lang w:val="en-AU" w:eastAsia="en-US"/>
        </w:rPr>
        <w:t xml:space="preserve"> </w:t>
      </w:r>
      <w:r w:rsidR="008F1419" w:rsidRPr="00382BE3">
        <w:rPr>
          <w:lang w:val="en-AU" w:eastAsia="en-US"/>
        </w:rPr>
        <w:t>S-100 based marine navigation system</w:t>
      </w:r>
      <w:r w:rsidRPr="00382BE3">
        <w:rPr>
          <w:lang w:val="en-AU" w:eastAsia="en-US"/>
        </w:rPr>
        <w:t xml:space="preserve"> </w:t>
      </w:r>
      <w:r w:rsidR="008F1419" w:rsidRPr="00382BE3">
        <w:rPr>
          <w:lang w:val="en-AU" w:eastAsia="en-US"/>
        </w:rPr>
        <w:t xml:space="preserve">such as </w:t>
      </w:r>
      <w:r w:rsidR="00E17963">
        <w:rPr>
          <w:lang w:val="en-AU" w:eastAsia="en-US"/>
        </w:rPr>
        <w:t xml:space="preserve">ECDIS. </w:t>
      </w:r>
      <w:r w:rsidRPr="00382BE3">
        <w:rPr>
          <w:lang w:val="en-AU" w:eastAsia="en-US"/>
        </w:rPr>
        <w:t xml:space="preserve">The document describes how to encode information that the cartographer considers relevant to an </w:t>
      </w:r>
      <w:smartTag w:uri="urn:schemas-microsoft-com:office:smarttags" w:element="stockticker">
        <w:r w:rsidRPr="00382BE3">
          <w:rPr>
            <w:lang w:val="en-AU" w:eastAsia="en-US"/>
          </w:rPr>
          <w:t>ENC</w:t>
        </w:r>
      </w:smartTag>
      <w:r w:rsidR="00E17963">
        <w:rPr>
          <w:lang w:val="en-AU" w:eastAsia="en-US"/>
        </w:rPr>
        <w:t xml:space="preserve">. </w:t>
      </w:r>
      <w:r w:rsidRPr="00382BE3">
        <w:rPr>
          <w:lang w:val="en-AU" w:eastAsia="en-US"/>
        </w:rPr>
        <w:t xml:space="preserve">The content of an </w:t>
      </w:r>
      <w:smartTag w:uri="urn:schemas-microsoft-com:office:smarttags" w:element="stockticker">
        <w:r w:rsidRPr="00382BE3">
          <w:rPr>
            <w:lang w:val="en-AU" w:eastAsia="en-US"/>
          </w:rPr>
          <w:t>ENC</w:t>
        </w:r>
      </w:smartTag>
      <w:r w:rsidRPr="00382BE3">
        <w:rPr>
          <w:lang w:val="en-AU" w:eastAsia="en-US"/>
        </w:rPr>
        <w:t xml:space="preserve"> is at the discretion of the </w:t>
      </w:r>
      <w:r w:rsidR="00E17963">
        <w:rPr>
          <w:lang w:val="en-AU" w:eastAsia="en-US"/>
        </w:rPr>
        <w:t>P</w:t>
      </w:r>
      <w:r w:rsidRPr="00382BE3">
        <w:rPr>
          <w:lang w:val="en-AU" w:eastAsia="en-US"/>
        </w:rPr>
        <w:t>roduci</w:t>
      </w:r>
      <w:r w:rsidRPr="008A6F2A">
        <w:rPr>
          <w:lang w:val="en-AU" w:eastAsia="en-US"/>
        </w:rPr>
        <w:t xml:space="preserve">ng </w:t>
      </w:r>
      <w:r w:rsidR="00E17963">
        <w:rPr>
          <w:lang w:val="en-AU" w:eastAsia="en-US"/>
        </w:rPr>
        <w:t>A</w:t>
      </w:r>
      <w:r w:rsidRPr="008A6F2A">
        <w:rPr>
          <w:lang w:val="en-AU" w:eastAsia="en-US"/>
        </w:rPr>
        <w:t>uthority provided that the conventions described with</w:t>
      </w:r>
      <w:r w:rsidR="00E17963">
        <w:rPr>
          <w:lang w:val="en-AU" w:eastAsia="en-US"/>
        </w:rPr>
        <w:t xml:space="preserve">in this document are followed. </w:t>
      </w:r>
      <w:r w:rsidRPr="008A6F2A">
        <w:rPr>
          <w:lang w:val="en-AU" w:eastAsia="en-US"/>
        </w:rPr>
        <w:t>A “</w:t>
      </w:r>
      <w:r w:rsidR="00E17963">
        <w:rPr>
          <w:lang w:val="en-AU" w:eastAsia="en-US"/>
        </w:rPr>
        <w:t>P</w:t>
      </w:r>
      <w:r w:rsidRPr="008A6F2A">
        <w:rPr>
          <w:lang w:val="en-AU" w:eastAsia="en-US"/>
        </w:rPr>
        <w:t xml:space="preserve">roducing </w:t>
      </w:r>
      <w:r w:rsidR="00E17963">
        <w:rPr>
          <w:lang w:val="en-AU" w:eastAsia="en-US"/>
        </w:rPr>
        <w:t>A</w:t>
      </w:r>
      <w:r w:rsidRPr="008A6F2A">
        <w:rPr>
          <w:lang w:val="en-AU" w:eastAsia="en-US"/>
        </w:rPr>
        <w:t>uthority” is a Hydrographic Office (HO) or an organization authorized by a government, HO or other relevant government institution to produce ENCs.</w:t>
      </w:r>
    </w:p>
    <w:p w14:paraId="433D82AC" w14:textId="07C9CA38" w:rsidR="00054681" w:rsidRPr="00054681" w:rsidRDefault="00066A97" w:rsidP="00E17963">
      <w:pPr>
        <w:spacing w:after="120" w:line="240" w:lineRule="auto"/>
      </w:pPr>
      <w:r w:rsidRPr="008A6F2A">
        <w:rPr>
          <w:lang w:val="en-AU" w:eastAsia="en-US"/>
        </w:rPr>
        <w:t xml:space="preserve">The </w:t>
      </w:r>
      <w:r w:rsidR="00054681" w:rsidRPr="008A6F2A">
        <w:rPr>
          <w:lang w:val="en-AU" w:eastAsia="en-US"/>
        </w:rPr>
        <w:t>S-101 Data Classification and Encoding Guide can be found in the Standards and Publications page of the IHO</w:t>
      </w:r>
      <w:r w:rsidRPr="008A6F2A">
        <w:rPr>
          <w:lang w:val="en-AU" w:eastAsia="en-US"/>
        </w:rPr>
        <w:t xml:space="preserve"> web site</w:t>
      </w:r>
      <w:r w:rsidRPr="00066A97">
        <w:rPr>
          <w:lang w:val="en-AU" w:eastAsia="en-US"/>
        </w:rPr>
        <w:t xml:space="preserve">, </w:t>
      </w:r>
      <w:hyperlink r:id="rId68" w:history="1">
        <w:r w:rsidRPr="00AB09D4">
          <w:rPr>
            <w:rStyle w:val="Hyperlink"/>
            <w:lang w:val="en-AU" w:eastAsia="en-US"/>
          </w:rPr>
          <w:t>http://www.iho.int</w:t>
        </w:r>
      </w:hyperlink>
      <w:r w:rsidRPr="00066A97">
        <w:rPr>
          <w:lang w:val="en-AU" w:eastAsia="en-US"/>
        </w:rPr>
        <w:t>.</w:t>
      </w:r>
      <w:r w:rsidR="00054681" w:rsidRPr="00054681">
        <w:br w:type="page"/>
      </w:r>
    </w:p>
    <w:p w14:paraId="03E63DBE" w14:textId="77777777" w:rsidR="00066A97" w:rsidRDefault="00066A97" w:rsidP="00C128E3">
      <w:pPr>
        <w:spacing w:line="240" w:lineRule="auto"/>
      </w:pPr>
    </w:p>
    <w:p w14:paraId="1F3CD8EB" w14:textId="77777777" w:rsidR="00054681" w:rsidRDefault="00054681" w:rsidP="00C128E3">
      <w:pPr>
        <w:spacing w:line="240" w:lineRule="auto"/>
      </w:pPr>
    </w:p>
    <w:p w14:paraId="7C5A7D5E" w14:textId="77777777" w:rsidR="00054681" w:rsidRDefault="00054681" w:rsidP="00C128E3">
      <w:pPr>
        <w:spacing w:line="240" w:lineRule="auto"/>
      </w:pPr>
    </w:p>
    <w:p w14:paraId="368882B9" w14:textId="77777777" w:rsidR="00054681" w:rsidRDefault="00054681" w:rsidP="00C128E3">
      <w:pPr>
        <w:spacing w:line="240" w:lineRule="auto"/>
      </w:pPr>
    </w:p>
    <w:p w14:paraId="2E0BCB8D" w14:textId="77777777" w:rsidR="00054681" w:rsidRDefault="00054681" w:rsidP="00C128E3">
      <w:pPr>
        <w:spacing w:line="240" w:lineRule="auto"/>
      </w:pPr>
    </w:p>
    <w:p w14:paraId="158C999F" w14:textId="77777777" w:rsidR="00054681" w:rsidRDefault="00054681" w:rsidP="00C128E3">
      <w:pPr>
        <w:spacing w:line="240" w:lineRule="auto"/>
      </w:pPr>
    </w:p>
    <w:p w14:paraId="59F53100" w14:textId="77777777" w:rsidR="00054681" w:rsidRDefault="00054681" w:rsidP="00C128E3">
      <w:pPr>
        <w:spacing w:line="240" w:lineRule="auto"/>
      </w:pPr>
    </w:p>
    <w:p w14:paraId="2E65C4E3" w14:textId="77777777" w:rsidR="00054681" w:rsidRDefault="00054681" w:rsidP="00C128E3">
      <w:pPr>
        <w:spacing w:line="240" w:lineRule="auto"/>
      </w:pPr>
    </w:p>
    <w:p w14:paraId="113F03EC" w14:textId="77777777" w:rsidR="00054681" w:rsidRDefault="00054681" w:rsidP="00C128E3">
      <w:pPr>
        <w:spacing w:line="240" w:lineRule="auto"/>
      </w:pPr>
    </w:p>
    <w:p w14:paraId="398624D7" w14:textId="77777777" w:rsidR="00054681" w:rsidRDefault="00054681" w:rsidP="00C128E3">
      <w:pPr>
        <w:spacing w:after="0" w:line="240" w:lineRule="auto"/>
      </w:pPr>
    </w:p>
    <w:p w14:paraId="62B04466" w14:textId="77777777" w:rsidR="00054681" w:rsidRDefault="00054681"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Pr>
          <w:rFonts w:eastAsia="Times New Roman"/>
          <w:sz w:val="22"/>
          <w:lang w:val="en-AU" w:eastAsia="en-GB"/>
        </w:rPr>
        <w:tab/>
        <w:t>Page intentionally left blank</w:t>
      </w:r>
    </w:p>
    <w:p w14:paraId="55596CD0" w14:textId="77777777" w:rsidR="00054681" w:rsidRPr="00054681" w:rsidRDefault="00054681" w:rsidP="00C128E3">
      <w:pPr>
        <w:spacing w:after="0" w:line="240" w:lineRule="auto"/>
      </w:pPr>
    </w:p>
    <w:p w14:paraId="7093F7D3" w14:textId="77777777" w:rsidR="00054681"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rPr>
          <w:b/>
        </w:rPr>
        <w:sectPr w:rsidR="00054681" w:rsidSect="00422D84">
          <w:headerReference w:type="even" r:id="rId69"/>
          <w:headerReference w:type="default" r:id="rId70"/>
          <w:footerReference w:type="even" r:id="rId71"/>
          <w:footerReference w:type="default" r:id="rId72"/>
          <w:pgSz w:w="11906" w:h="16838"/>
          <w:pgMar w:top="1440" w:right="1400" w:bottom="1440" w:left="1418" w:header="709" w:footer="709" w:gutter="0"/>
          <w:cols w:space="720"/>
          <w:docGrid w:linePitch="272"/>
        </w:sectPr>
      </w:pPr>
      <w:r>
        <w:rPr>
          <w:b/>
        </w:rPr>
        <w:br w:type="page"/>
      </w:r>
    </w:p>
    <w:p w14:paraId="52AA564E" w14:textId="4ABCAD14" w:rsidR="00A5577C" w:rsidRPr="008A6F2A" w:rsidRDefault="00A5577C" w:rsidP="00A5577C">
      <w:pPr>
        <w:pStyle w:val="Heading1"/>
        <w:numPr>
          <w:ilvl w:val="0"/>
          <w:numId w:val="0"/>
        </w:numPr>
        <w:tabs>
          <w:tab w:val="clear" w:pos="400"/>
          <w:tab w:val="clear" w:pos="560"/>
        </w:tabs>
        <w:spacing w:before="120" w:after="200" w:line="240" w:lineRule="auto"/>
        <w:rPr>
          <w:rFonts w:eastAsia="Times New Roman" w:cs="Arial"/>
          <w:lang w:eastAsia="en-US"/>
        </w:rPr>
      </w:pPr>
      <w:bookmarkStart w:id="3181" w:name="_Toc121374486"/>
      <w:r w:rsidRPr="008A6F2A">
        <w:rPr>
          <w:rFonts w:eastAsia="Times New Roman" w:cs="Arial"/>
          <w:lang w:eastAsia="en-US"/>
        </w:rPr>
        <w:lastRenderedPageBreak/>
        <w:t xml:space="preserve">ANNEX </w:t>
      </w:r>
      <w:r>
        <w:rPr>
          <w:rFonts w:eastAsia="Times New Roman" w:cs="Arial"/>
          <w:lang w:eastAsia="en-US"/>
        </w:rPr>
        <w:t>B (Normative)</w:t>
      </w:r>
      <w:r w:rsidRPr="008A6F2A">
        <w:rPr>
          <w:rFonts w:eastAsia="Times New Roman" w:cs="Arial"/>
          <w:lang w:eastAsia="en-US"/>
        </w:rPr>
        <w:t xml:space="preserve"> - </w:t>
      </w:r>
      <w:r w:rsidRPr="00A5577C">
        <w:rPr>
          <w:rFonts w:eastAsia="Times New Roman" w:cs="Arial"/>
          <w:lang w:eastAsia="en-US"/>
        </w:rPr>
        <w:t>Data Product format (encoding)</w:t>
      </w:r>
      <w:bookmarkEnd w:id="3181"/>
    </w:p>
    <w:p w14:paraId="65C25CF7" w14:textId="7BA45130" w:rsidR="00E73EDF" w:rsidRPr="008A6F2A" w:rsidRDefault="007653F1" w:rsidP="000E6A32">
      <w:pPr>
        <w:pStyle w:val="Heading2"/>
        <w:numPr>
          <w:ilvl w:val="0"/>
          <w:numId w:val="0"/>
        </w:numPr>
        <w:tabs>
          <w:tab w:val="clear" w:pos="540"/>
        </w:tabs>
        <w:spacing w:before="120" w:after="200" w:line="240" w:lineRule="auto"/>
        <w:ind w:left="709" w:hanging="709"/>
      </w:pPr>
      <w:bookmarkStart w:id="3182" w:name="_Toc207617007"/>
      <w:bookmarkStart w:id="3183" w:name="_Toc225648366"/>
      <w:bookmarkStart w:id="3184" w:name="_Toc225065223"/>
      <w:bookmarkStart w:id="3185" w:name="_Toc121374487"/>
      <w:bookmarkEnd w:id="3177"/>
      <w:bookmarkEnd w:id="3178"/>
      <w:r w:rsidRPr="008A6F2A">
        <w:t>Introduction</w:t>
      </w:r>
      <w:bookmarkEnd w:id="3182"/>
      <w:bookmarkEnd w:id="3183"/>
      <w:bookmarkEnd w:id="3184"/>
      <w:bookmarkEnd w:id="3185"/>
    </w:p>
    <w:p w14:paraId="6C756777" w14:textId="2EDB5CB0" w:rsidR="00E73EDF" w:rsidRPr="008A6F2A" w:rsidRDefault="007653F1" w:rsidP="000E6A32">
      <w:pPr>
        <w:autoSpaceDE w:val="0"/>
        <w:autoSpaceDN w:val="0"/>
        <w:adjustRightInd w:val="0"/>
        <w:spacing w:after="120" w:line="240" w:lineRule="auto"/>
        <w:rPr>
          <w:rFonts w:eastAsia="Times New Roman" w:cs="Arial"/>
          <w:bCs/>
          <w:lang w:eastAsia="en-US"/>
        </w:rPr>
      </w:pPr>
      <w:r w:rsidRPr="008A6F2A">
        <w:rPr>
          <w:rFonts w:eastAsia="Times New Roman" w:cs="Arial"/>
          <w:bCs/>
          <w:lang w:eastAsia="en-US"/>
        </w:rPr>
        <w:t xml:space="preserve">S-101 uses the S-100 </w:t>
      </w:r>
      <w:r w:rsidR="00881F3F" w:rsidRPr="008A6F2A">
        <w:rPr>
          <w:rFonts w:eastAsia="Times New Roman" w:cs="Arial"/>
          <w:bCs/>
          <w:lang w:eastAsia="en-US"/>
        </w:rPr>
        <w:t xml:space="preserve">profile of ISO/IEC </w:t>
      </w:r>
      <w:r w:rsidRPr="008A6F2A">
        <w:rPr>
          <w:rFonts w:eastAsia="Times New Roman" w:cs="Arial"/>
          <w:bCs/>
          <w:lang w:eastAsia="en-US"/>
        </w:rPr>
        <w:t xml:space="preserve">8211 </w:t>
      </w:r>
      <w:r w:rsidR="00881F3F" w:rsidRPr="008A6F2A">
        <w:rPr>
          <w:rFonts w:eastAsia="Times New Roman" w:cs="Arial"/>
          <w:bCs/>
          <w:lang w:eastAsia="en-US"/>
        </w:rPr>
        <w:t xml:space="preserve">(refer to S-100 Part 10A) </w:t>
      </w:r>
      <w:r w:rsidRPr="008A6F2A">
        <w:rPr>
          <w:rFonts w:eastAsia="Times New Roman" w:cs="Arial"/>
          <w:bCs/>
          <w:lang w:eastAsia="en-US"/>
        </w:rPr>
        <w:t>to encapsulate data</w:t>
      </w:r>
      <w:r w:rsidR="000E6A32">
        <w:rPr>
          <w:rFonts w:eastAsia="Times New Roman" w:cs="Arial"/>
          <w:bCs/>
          <w:lang w:eastAsia="en-US"/>
        </w:rPr>
        <w:t xml:space="preserve">. </w:t>
      </w:r>
      <w:r w:rsidRPr="008A6F2A">
        <w:rPr>
          <w:rFonts w:eastAsia="Times New Roman" w:cs="Arial"/>
          <w:bCs/>
          <w:lang w:eastAsia="en-US"/>
        </w:rPr>
        <w:t xml:space="preserve">This </w:t>
      </w:r>
      <w:r w:rsidR="000E6A32">
        <w:rPr>
          <w:rFonts w:eastAsia="Times New Roman" w:cs="Arial"/>
          <w:bCs/>
          <w:lang w:eastAsia="en-US"/>
        </w:rPr>
        <w:t>A</w:t>
      </w:r>
      <w:r w:rsidRPr="008A6F2A">
        <w:rPr>
          <w:rFonts w:eastAsia="Times New Roman" w:cs="Arial"/>
          <w:bCs/>
          <w:lang w:eastAsia="en-US"/>
        </w:rPr>
        <w:t>nnex specifies the interchange format to facilitate the moving of files containing data rec</w:t>
      </w:r>
      <w:r w:rsidR="000E6A32">
        <w:rPr>
          <w:rFonts w:eastAsia="Times New Roman" w:cs="Arial"/>
          <w:bCs/>
          <w:lang w:eastAsia="en-US"/>
        </w:rPr>
        <w:t xml:space="preserve">ords between computer systems. </w:t>
      </w:r>
      <w:r w:rsidRPr="008A6F2A">
        <w:rPr>
          <w:rFonts w:eastAsia="Times New Roman" w:cs="Arial"/>
          <w:bCs/>
          <w:lang w:eastAsia="en-US"/>
        </w:rPr>
        <w:t>It defines a specific structure which can be used to transmit files containing data type and data structures specific to S-101.</w:t>
      </w:r>
    </w:p>
    <w:p w14:paraId="47C88BCE" w14:textId="77777777" w:rsidR="00196860" w:rsidRPr="008A6F2A" w:rsidRDefault="00196860" w:rsidP="000E6A32">
      <w:pPr>
        <w:autoSpaceDE w:val="0"/>
        <w:autoSpaceDN w:val="0"/>
        <w:adjustRightInd w:val="0"/>
        <w:spacing w:after="120" w:line="240" w:lineRule="auto"/>
        <w:rPr>
          <w:rFonts w:eastAsia="Times New Roman" w:cs="Arial"/>
          <w:bCs/>
          <w:lang w:eastAsia="en-US"/>
        </w:rPr>
      </w:pPr>
    </w:p>
    <w:p w14:paraId="6F0F241B" w14:textId="791DE240" w:rsidR="00E73EDF" w:rsidRPr="008A6F2A" w:rsidRDefault="007653F1" w:rsidP="000C02EB">
      <w:pPr>
        <w:pStyle w:val="ListContinue2"/>
        <w:numPr>
          <w:ilvl w:val="0"/>
          <w:numId w:val="37"/>
        </w:numPr>
        <w:tabs>
          <w:tab w:val="clear" w:pos="800"/>
        </w:tabs>
        <w:spacing w:before="120" w:after="200" w:line="240" w:lineRule="auto"/>
        <w:rPr>
          <w:szCs w:val="22"/>
          <w:lang w:eastAsia="en-US"/>
        </w:rPr>
      </w:pPr>
      <w:bookmarkStart w:id="3186" w:name="_Toc439685331"/>
      <w:r w:rsidRPr="008A6F2A">
        <w:rPr>
          <w:b/>
          <w:sz w:val="22"/>
          <w:szCs w:val="22"/>
          <w:lang w:eastAsia="en-US"/>
        </w:rPr>
        <w:t xml:space="preserve">Dataset </w:t>
      </w:r>
      <w:del w:id="3187" w:author="Jeff Wootton" w:date="2022-10-11T04:31:00Z">
        <w:r w:rsidRPr="008A6F2A" w:rsidDel="00D24503">
          <w:rPr>
            <w:b/>
            <w:sz w:val="22"/>
            <w:szCs w:val="22"/>
            <w:lang w:eastAsia="en-US"/>
          </w:rPr>
          <w:delText>files</w:delText>
        </w:r>
      </w:del>
      <w:bookmarkEnd w:id="3186"/>
      <w:ins w:id="3188" w:author="Jeff Wootton" w:date="2022-10-11T04:31:00Z">
        <w:r w:rsidR="00D24503">
          <w:rPr>
            <w:b/>
            <w:sz w:val="22"/>
            <w:szCs w:val="22"/>
            <w:lang w:eastAsia="en-US"/>
          </w:rPr>
          <w:t>F</w:t>
        </w:r>
        <w:r w:rsidR="00D24503" w:rsidRPr="008A6F2A">
          <w:rPr>
            <w:b/>
            <w:sz w:val="22"/>
            <w:szCs w:val="22"/>
            <w:lang w:eastAsia="en-US"/>
          </w:rPr>
          <w:t>iles</w:t>
        </w:r>
      </w:ins>
    </w:p>
    <w:p w14:paraId="32E924F5" w14:textId="610C3D08"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The order of data</w:t>
      </w:r>
      <w:ins w:id="3189" w:author="Jeff Wootton" w:date="2022-07-11T08:23:00Z">
        <w:r w:rsidR="00AA2E57">
          <w:rPr>
            <w:rFonts w:eastAsia="Times New Roman" w:cs="Arial"/>
            <w:lang w:eastAsia="en-US"/>
          </w:rPr>
          <w:t xml:space="preserve"> records</w:t>
        </w:r>
      </w:ins>
      <w:r w:rsidRPr="008A6F2A">
        <w:rPr>
          <w:rFonts w:eastAsia="Times New Roman" w:cs="Arial"/>
          <w:lang w:eastAsia="en-US"/>
        </w:rPr>
        <w:t xml:space="preserve"> in each base or update dataset file is described below:</w:t>
      </w:r>
    </w:p>
    <w:p w14:paraId="353B9C4D" w14:textId="77777777"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Dataset file</w:t>
      </w:r>
    </w:p>
    <w:p w14:paraId="4AE812E2" w14:textId="110CDC1F"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 xml:space="preserve">Dataset </w:t>
      </w:r>
      <w:del w:id="3190" w:author="Jeff Wootton" w:date="2022-07-11T08:24:00Z">
        <w:r w:rsidRPr="008A6F2A" w:rsidDel="00AA2E57">
          <w:rPr>
            <w:rFonts w:eastAsia="Times New Roman" w:cs="Arial"/>
            <w:lang w:eastAsia="en-US"/>
          </w:rPr>
          <w:delText xml:space="preserve">general </w:delText>
        </w:r>
      </w:del>
      <w:ins w:id="3191" w:author="Jeff Wootton" w:date="2022-07-11T08:24:00Z">
        <w:r w:rsidR="00AA2E57">
          <w:rPr>
            <w:rFonts w:eastAsia="Times New Roman" w:cs="Arial"/>
            <w:lang w:eastAsia="en-US"/>
          </w:rPr>
          <w:t>G</w:t>
        </w:r>
        <w:r w:rsidR="00AA2E57" w:rsidRPr="008A6F2A">
          <w:rPr>
            <w:rFonts w:eastAsia="Times New Roman" w:cs="Arial"/>
            <w:lang w:eastAsia="en-US"/>
          </w:rPr>
          <w:t xml:space="preserve">eneral </w:t>
        </w:r>
      </w:ins>
      <w:del w:id="3192" w:author="Jeff Wootton" w:date="2022-07-11T08:24:00Z">
        <w:r w:rsidRPr="008A6F2A" w:rsidDel="00AA2E57">
          <w:rPr>
            <w:rFonts w:eastAsia="Times New Roman" w:cs="Arial"/>
            <w:lang w:eastAsia="en-US"/>
          </w:rPr>
          <w:delText xml:space="preserve">information </w:delText>
        </w:r>
      </w:del>
      <w:ins w:id="3193" w:author="Jeff Wootton" w:date="2022-07-11T08:24:00Z">
        <w:r w:rsidR="00AA2E57">
          <w:rPr>
            <w:rFonts w:eastAsia="Times New Roman" w:cs="Arial"/>
            <w:lang w:eastAsia="en-US"/>
          </w:rPr>
          <w:t>I</w:t>
        </w:r>
        <w:r w:rsidR="00AA2E57" w:rsidRPr="008A6F2A">
          <w:rPr>
            <w:rFonts w:eastAsia="Times New Roman" w:cs="Arial"/>
            <w:lang w:eastAsia="en-US"/>
          </w:rPr>
          <w:t xml:space="preserve">nformation </w:t>
        </w:r>
      </w:ins>
      <w:r w:rsidRPr="008A6F2A">
        <w:rPr>
          <w:rFonts w:eastAsia="Times New Roman" w:cs="Arial"/>
          <w:lang w:eastAsia="en-US"/>
        </w:rPr>
        <w:t>record</w:t>
      </w:r>
    </w:p>
    <w:p w14:paraId="44294AEF" w14:textId="6F754441" w:rsidR="00E73EDF" w:rsidRPr="008A6F2A" w:rsidDel="001A786D" w:rsidRDefault="007653F1" w:rsidP="00C128E3">
      <w:pPr>
        <w:autoSpaceDE w:val="0"/>
        <w:autoSpaceDN w:val="0"/>
        <w:adjustRightInd w:val="0"/>
        <w:spacing w:after="0" w:line="240" w:lineRule="auto"/>
        <w:ind w:firstLine="340"/>
        <w:rPr>
          <w:del w:id="3194" w:author="Jeff Wootton" w:date="2022-07-11T08:28:00Z"/>
          <w:rFonts w:eastAsia="Times New Roman" w:cs="Arial"/>
          <w:lang w:eastAsia="en-US"/>
        </w:rPr>
      </w:pPr>
      <w:del w:id="3195" w:author="Jeff Wootton" w:date="2022-07-11T08:28:00Z">
        <w:r w:rsidRPr="008A6F2A" w:rsidDel="001A786D">
          <w:rPr>
            <w:rFonts w:eastAsia="Times New Roman" w:cs="Arial"/>
            <w:lang w:eastAsia="en-US"/>
          </w:rPr>
          <w:delText>Dataset structure information field structure</w:delText>
        </w:r>
      </w:del>
    </w:p>
    <w:p w14:paraId="7F2C7CB3" w14:textId="2EA9510C"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Dataset Coordinate Reference System record</w:t>
      </w:r>
      <w:del w:id="3196" w:author="Jeff Wootton" w:date="2022-07-11T08:27:00Z">
        <w:r w:rsidRPr="008A6F2A" w:rsidDel="001A786D">
          <w:rPr>
            <w:rFonts w:eastAsia="Times New Roman" w:cs="Arial"/>
            <w:lang w:eastAsia="en-US"/>
          </w:rPr>
          <w:delText xml:space="preserve"> structure</w:delText>
        </w:r>
      </w:del>
    </w:p>
    <w:p w14:paraId="68B8E2F9" w14:textId="36935934" w:rsidR="00E73EDF" w:rsidRPr="008A6F2A" w:rsidRDefault="007653F1" w:rsidP="00C83E87">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Information</w:t>
      </w:r>
      <w:ins w:id="3197" w:author="Jeff Wootton" w:date="2022-07-11T08:24:00Z">
        <w:r w:rsidR="00AA2E57">
          <w:rPr>
            <w:rFonts w:eastAsia="Times New Roman" w:cs="Arial"/>
            <w:lang w:eastAsia="en-US"/>
          </w:rPr>
          <w:t xml:space="preserve"> Type</w:t>
        </w:r>
      </w:ins>
      <w:r w:rsidRPr="008A6F2A">
        <w:rPr>
          <w:rFonts w:eastAsia="Times New Roman" w:cs="Arial"/>
          <w:lang w:eastAsia="en-US"/>
        </w:rPr>
        <w:t xml:space="preserve"> records</w:t>
      </w:r>
    </w:p>
    <w:p w14:paraId="17E865B8" w14:textId="300E1B52" w:rsidR="00E73EDF" w:rsidRPr="008A6F2A" w:rsidDel="00AA2E57" w:rsidRDefault="007653F1" w:rsidP="00C128E3">
      <w:pPr>
        <w:autoSpaceDE w:val="0"/>
        <w:autoSpaceDN w:val="0"/>
        <w:adjustRightInd w:val="0"/>
        <w:spacing w:after="0" w:line="240" w:lineRule="auto"/>
        <w:rPr>
          <w:del w:id="3198" w:author="Jeff Wootton" w:date="2022-07-11T08:25:00Z"/>
          <w:rFonts w:eastAsia="Times New Roman" w:cs="Arial"/>
          <w:lang w:eastAsia="en-US"/>
        </w:rPr>
      </w:pPr>
      <w:del w:id="3199" w:author="Jeff Wootton" w:date="2022-07-11T08:25:00Z">
        <w:r w:rsidRPr="008A6F2A" w:rsidDel="00AA2E57">
          <w:rPr>
            <w:rFonts w:eastAsia="Times New Roman" w:cs="Arial"/>
            <w:lang w:eastAsia="en-US"/>
          </w:rPr>
          <w:tab/>
          <w:delText>Information</w:delText>
        </w:r>
      </w:del>
    </w:p>
    <w:p w14:paraId="4992EF9A" w14:textId="60DE8648" w:rsidR="00E73EDF" w:rsidRPr="008A6F2A" w:rsidDel="00AA2E57" w:rsidRDefault="007653F1" w:rsidP="00C128E3">
      <w:pPr>
        <w:autoSpaceDE w:val="0"/>
        <w:autoSpaceDN w:val="0"/>
        <w:adjustRightInd w:val="0"/>
        <w:spacing w:after="0" w:line="240" w:lineRule="auto"/>
        <w:rPr>
          <w:del w:id="3200" w:author="Jeff Wootton" w:date="2022-07-11T08:25:00Z"/>
          <w:rFonts w:eastAsia="Times New Roman" w:cs="Arial"/>
          <w:lang w:eastAsia="en-US"/>
        </w:rPr>
      </w:pPr>
      <w:del w:id="3201" w:author="Jeff Wootton" w:date="2022-07-11T08:25:00Z">
        <w:r w:rsidRPr="008A6F2A" w:rsidDel="00AA2E57">
          <w:rPr>
            <w:rFonts w:eastAsia="Times New Roman" w:cs="Arial"/>
            <w:lang w:eastAsia="en-US"/>
          </w:rPr>
          <w:delText>Vector records</w:delText>
        </w:r>
      </w:del>
    </w:p>
    <w:p w14:paraId="24FEC3C9" w14:textId="6ECAA22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Point</w:t>
      </w:r>
      <w:ins w:id="3202" w:author="Jeff Wootton" w:date="2022-07-11T08:26:00Z">
        <w:r w:rsidR="00AA2E57">
          <w:rPr>
            <w:rFonts w:eastAsia="Times New Roman" w:cs="Arial"/>
            <w:lang w:eastAsia="en-US"/>
          </w:rPr>
          <w:t xml:space="preserve"> records</w:t>
        </w:r>
      </w:ins>
    </w:p>
    <w:p w14:paraId="5CA9AB84" w14:textId="47A33D76"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Multi </w:t>
      </w:r>
      <w:del w:id="3203" w:author="Jeff Wootton" w:date="2022-07-11T08:26:00Z">
        <w:r w:rsidRPr="008A6F2A" w:rsidDel="00AA2E57">
          <w:rPr>
            <w:rFonts w:eastAsia="Times New Roman" w:cs="Arial"/>
            <w:lang w:eastAsia="en-US"/>
          </w:rPr>
          <w:delText>point</w:delText>
        </w:r>
      </w:del>
      <w:ins w:id="3204" w:author="Jeff Wootton" w:date="2022-07-11T08:26:00Z">
        <w:r w:rsidR="00AA2E57">
          <w:rPr>
            <w:rFonts w:eastAsia="Times New Roman" w:cs="Arial"/>
            <w:lang w:eastAsia="en-US"/>
          </w:rPr>
          <w:t>P</w:t>
        </w:r>
        <w:r w:rsidR="00AA2E57" w:rsidRPr="008A6F2A">
          <w:rPr>
            <w:rFonts w:eastAsia="Times New Roman" w:cs="Arial"/>
            <w:lang w:eastAsia="en-US"/>
          </w:rPr>
          <w:t>oint</w:t>
        </w:r>
        <w:r w:rsidR="00AA2E57">
          <w:rPr>
            <w:rFonts w:eastAsia="Times New Roman" w:cs="Arial"/>
            <w:lang w:eastAsia="en-US"/>
          </w:rPr>
          <w:t xml:space="preserve"> records</w:t>
        </w:r>
      </w:ins>
    </w:p>
    <w:p w14:paraId="7425DB50" w14:textId="3A90F611"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Curve </w:t>
      </w:r>
      <w:ins w:id="3205" w:author="Jeff Wootton" w:date="2022-07-11T08:26:00Z">
        <w:r w:rsidR="00AA2E57">
          <w:rPr>
            <w:rFonts w:eastAsia="Times New Roman" w:cs="Arial"/>
            <w:lang w:eastAsia="en-US"/>
          </w:rPr>
          <w:t>records</w:t>
        </w:r>
      </w:ins>
    </w:p>
    <w:p w14:paraId="6B5B8FA2" w14:textId="7279766E"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Composite Curve</w:t>
      </w:r>
      <w:ins w:id="3206" w:author="Jeff Wootton" w:date="2022-07-11T08:26:00Z">
        <w:r w:rsidR="00AA2E57">
          <w:rPr>
            <w:rFonts w:eastAsia="Times New Roman" w:cs="Arial"/>
            <w:lang w:eastAsia="en-US"/>
          </w:rPr>
          <w:t xml:space="preserve"> records</w:t>
        </w:r>
      </w:ins>
    </w:p>
    <w:p w14:paraId="32A2388E" w14:textId="210EEB3F"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Surface </w:t>
      </w:r>
      <w:ins w:id="3207" w:author="Jeff Wootton" w:date="2022-07-11T08:26:00Z">
        <w:r w:rsidR="00AA2E57">
          <w:rPr>
            <w:rFonts w:eastAsia="Times New Roman" w:cs="Arial"/>
            <w:lang w:eastAsia="en-US"/>
          </w:rPr>
          <w:t>records</w:t>
        </w:r>
      </w:ins>
    </w:p>
    <w:p w14:paraId="2533E693" w14:textId="5321589D" w:rsidR="00D63F54" w:rsidRPr="008A6F2A" w:rsidRDefault="007653F1" w:rsidP="00D63F54">
      <w:pPr>
        <w:autoSpaceDE w:val="0"/>
        <w:autoSpaceDN w:val="0"/>
        <w:adjustRightInd w:val="0"/>
        <w:spacing w:after="120" w:line="240" w:lineRule="auto"/>
        <w:ind w:firstLine="340"/>
        <w:rPr>
          <w:rFonts w:eastAsia="Times New Roman" w:cs="Arial"/>
          <w:lang w:eastAsia="en-US"/>
        </w:rPr>
      </w:pPr>
      <w:r w:rsidRPr="008A6F2A">
        <w:rPr>
          <w:rFonts w:eastAsia="Times New Roman" w:cs="Arial"/>
          <w:lang w:eastAsia="en-US"/>
        </w:rPr>
        <w:t xml:space="preserve">Feature </w:t>
      </w:r>
      <w:ins w:id="3208" w:author="Jeff Wootton" w:date="2022-07-11T08:26:00Z">
        <w:r w:rsidR="001A786D">
          <w:rPr>
            <w:rFonts w:eastAsia="Times New Roman" w:cs="Arial"/>
            <w:lang w:eastAsia="en-US"/>
          </w:rPr>
          <w:t xml:space="preserve">Type </w:t>
        </w:r>
      </w:ins>
      <w:r w:rsidRPr="008A6F2A">
        <w:rPr>
          <w:rFonts w:eastAsia="Times New Roman" w:cs="Arial"/>
          <w:lang w:eastAsia="en-US"/>
        </w:rPr>
        <w:t>records</w:t>
      </w:r>
    </w:p>
    <w:p w14:paraId="550511EC" w14:textId="125381C0" w:rsidR="00E73EDF" w:rsidRPr="00D63F54" w:rsidDel="00D63F54" w:rsidRDefault="007653F1" w:rsidP="00C83E87">
      <w:pPr>
        <w:autoSpaceDE w:val="0"/>
        <w:autoSpaceDN w:val="0"/>
        <w:adjustRightInd w:val="0"/>
        <w:spacing w:after="0" w:line="240" w:lineRule="auto"/>
        <w:ind w:left="340" w:firstLine="340"/>
        <w:rPr>
          <w:del w:id="3209" w:author="Teh Stand" w:date="2022-12-08T10:24:00Z"/>
          <w:rFonts w:eastAsia="Times New Roman" w:cs="Arial"/>
          <w:lang w:eastAsia="en-US"/>
        </w:rPr>
      </w:pPr>
      <w:del w:id="3210" w:author="Teh Stand" w:date="2022-12-08T10:24:00Z">
        <w:r w:rsidRPr="00D63F54" w:rsidDel="00D63F54">
          <w:rPr>
            <w:rFonts w:eastAsia="Times New Roman" w:cs="Arial"/>
            <w:lang w:eastAsia="en-US"/>
          </w:rPr>
          <w:delText>Meta features</w:delText>
        </w:r>
      </w:del>
    </w:p>
    <w:p w14:paraId="3E8D73B6" w14:textId="68F28BDD" w:rsidR="00E73EDF" w:rsidRPr="00D63F54" w:rsidDel="00D63F54" w:rsidRDefault="007653F1" w:rsidP="00C83E87">
      <w:pPr>
        <w:autoSpaceDE w:val="0"/>
        <w:autoSpaceDN w:val="0"/>
        <w:adjustRightInd w:val="0"/>
        <w:spacing w:after="0" w:line="240" w:lineRule="auto"/>
        <w:ind w:left="340" w:firstLine="340"/>
        <w:rPr>
          <w:del w:id="3211" w:author="Teh Stand" w:date="2022-12-08T10:24:00Z"/>
          <w:rFonts w:eastAsia="Times New Roman" w:cs="Arial"/>
          <w:lang w:eastAsia="en-US"/>
        </w:rPr>
      </w:pPr>
      <w:del w:id="3212" w:author="Teh Stand" w:date="2022-12-08T10:24:00Z">
        <w:r w:rsidRPr="00D63F54" w:rsidDel="00D63F54">
          <w:rPr>
            <w:rFonts w:eastAsia="Times New Roman" w:cs="Arial"/>
            <w:lang w:eastAsia="en-US"/>
          </w:rPr>
          <w:delText xml:space="preserve">Geo features </w:delText>
        </w:r>
      </w:del>
    </w:p>
    <w:p w14:paraId="539CD2F3" w14:textId="6CD0E6D2" w:rsidR="00E73EDF" w:rsidRPr="00D63F54" w:rsidDel="00D63F54" w:rsidRDefault="007653F1" w:rsidP="000C02EB">
      <w:pPr>
        <w:autoSpaceDE w:val="0"/>
        <w:autoSpaceDN w:val="0"/>
        <w:adjustRightInd w:val="0"/>
        <w:spacing w:after="120" w:line="240" w:lineRule="auto"/>
        <w:rPr>
          <w:del w:id="3213" w:author="Teh Stand" w:date="2022-12-08T10:24:00Z"/>
          <w:rFonts w:eastAsia="Times New Roman" w:cs="Arial"/>
          <w:lang w:eastAsia="en-US"/>
        </w:rPr>
      </w:pPr>
      <w:del w:id="3214" w:author="Teh Stand" w:date="2022-12-08T10:24:00Z">
        <w:r w:rsidRPr="00D63F54" w:rsidDel="00D63F54">
          <w:rPr>
            <w:rFonts w:eastAsia="Times New Roman" w:cs="Arial"/>
            <w:lang w:eastAsia="en-US"/>
          </w:rPr>
          <w:tab/>
        </w:r>
      </w:del>
      <w:ins w:id="3215" w:author="Jeff Wootton" w:date="2022-07-11T08:27:00Z">
        <w:del w:id="3216" w:author="Teh Stand" w:date="2022-12-08T10:24:00Z">
          <w:r w:rsidR="001A786D" w:rsidRPr="00D63F54" w:rsidDel="00D63F54">
            <w:rPr>
              <w:rFonts w:eastAsia="Times New Roman" w:cs="Arial"/>
              <w:lang w:eastAsia="en-US"/>
            </w:rPr>
            <w:tab/>
          </w:r>
        </w:del>
      </w:ins>
      <w:del w:id="3217" w:author="Teh Stand" w:date="2022-12-08T10:24:00Z">
        <w:r w:rsidRPr="00D63F54" w:rsidDel="00D63F54">
          <w:rPr>
            <w:rFonts w:eastAsia="Times New Roman" w:cs="Arial"/>
            <w:lang w:eastAsia="en-US"/>
          </w:rPr>
          <w:delText>Aggregated features</w:delText>
        </w:r>
      </w:del>
    </w:p>
    <w:p w14:paraId="68E3536E" w14:textId="29360E2F" w:rsidR="00E73EDF" w:rsidRPr="00D63F54" w:rsidRDefault="00D63F54" w:rsidP="000C02EB">
      <w:pPr>
        <w:autoSpaceDE w:val="0"/>
        <w:autoSpaceDN w:val="0"/>
        <w:adjustRightInd w:val="0"/>
        <w:spacing w:after="120" w:line="240" w:lineRule="auto"/>
        <w:rPr>
          <w:rFonts w:eastAsia="Times New Roman" w:cs="Arial"/>
          <w:lang w:eastAsia="en-US"/>
        </w:rPr>
      </w:pPr>
      <w:ins w:id="3218" w:author="Teh Stand" w:date="2022-12-08T10:24:00Z">
        <w:r w:rsidRPr="00D63F54">
          <w:rPr>
            <w:rFonts w:eastAsia="Times New Roman" w:cs="Arial"/>
            <w:bCs/>
            <w:lang w:eastAsia="en-US"/>
          </w:rPr>
          <w:t xml:space="preserve">For Information Type records, Composite </w:t>
        </w:r>
      </w:ins>
      <w:ins w:id="3219" w:author="Teh Stand" w:date="2022-12-08T10:25:00Z">
        <w:r>
          <w:rPr>
            <w:rFonts w:eastAsia="Times New Roman" w:cs="Arial"/>
            <w:bCs/>
            <w:lang w:eastAsia="en-US"/>
          </w:rPr>
          <w:t>C</w:t>
        </w:r>
      </w:ins>
      <w:ins w:id="3220" w:author="Teh Stand" w:date="2022-12-08T10:24:00Z">
        <w:r w:rsidRPr="00D63F54">
          <w:rPr>
            <w:rFonts w:eastAsia="Times New Roman" w:cs="Arial"/>
            <w:bCs/>
            <w:lang w:eastAsia="en-US"/>
          </w:rPr>
          <w:t xml:space="preserve">urve records, and Feature Type </w:t>
        </w:r>
      </w:ins>
      <w:ins w:id="3221" w:author="Teh Stand" w:date="2022-12-08T10:25:00Z">
        <w:r>
          <w:rPr>
            <w:rFonts w:eastAsia="Times New Roman" w:cs="Arial"/>
            <w:bCs/>
            <w:lang w:eastAsia="en-US"/>
          </w:rPr>
          <w:t>r</w:t>
        </w:r>
      </w:ins>
      <w:ins w:id="3222" w:author="Teh Stand" w:date="2022-12-08T10:24:00Z">
        <w:r w:rsidRPr="00D63F54">
          <w:rPr>
            <w:rFonts w:eastAsia="Times New Roman" w:cs="Arial"/>
            <w:bCs/>
            <w:lang w:eastAsia="en-US"/>
          </w:rPr>
          <w:t>ecords it must be ensured that any record that is referenced is stored before the record that references it.</w:t>
        </w:r>
      </w:ins>
      <w:del w:id="3223" w:author="Teh Stand" w:date="2022-12-08T10:24:00Z">
        <w:r w:rsidR="007653F1" w:rsidRPr="00D63F54" w:rsidDel="00D63F54">
          <w:rPr>
            <w:rFonts w:eastAsia="Times New Roman" w:cs="Arial"/>
            <w:lang w:eastAsia="en-US"/>
          </w:rPr>
          <w:delText>This order of records will enable the import software to check that the child record exists each time the parent record references it (</w:delText>
        </w:r>
        <w:r w:rsidR="00C57708" w:rsidRPr="00D63F54" w:rsidDel="00D63F54">
          <w:rPr>
            <w:rFonts w:eastAsiaTheme="minorEastAsia" w:cs="Arial"/>
          </w:rPr>
          <w:delText>t</w:delText>
        </w:r>
        <w:r w:rsidR="00C57708" w:rsidRPr="00D63F54" w:rsidDel="00D63F54">
          <w:rPr>
            <w:rFonts w:eastAsiaTheme="minorEastAsia" w:cs="Arial" w:hint="eastAsia"/>
          </w:rPr>
          <w:delText xml:space="preserve">hat </w:delText>
        </w:r>
        <w:r w:rsidR="007653F1" w:rsidRPr="00D63F54" w:rsidDel="00D63F54">
          <w:rPr>
            <w:rFonts w:eastAsiaTheme="minorEastAsia" w:cs="Arial" w:hint="eastAsia"/>
          </w:rPr>
          <w:delText>is</w:delText>
        </w:r>
        <w:r w:rsidR="000C02EB" w:rsidRPr="00D63F54" w:rsidDel="00D63F54">
          <w:rPr>
            <w:rFonts w:eastAsiaTheme="minorEastAsia" w:cs="Arial"/>
          </w:rPr>
          <w:delText>,</w:delText>
        </w:r>
        <w:r w:rsidR="007653F1" w:rsidRPr="00D63F54" w:rsidDel="00D63F54">
          <w:rPr>
            <w:rFonts w:eastAsia="Times New Roman" w:cs="Arial"/>
            <w:lang w:eastAsia="en-US"/>
          </w:rPr>
          <w:delText xml:space="preserve"> it will already have read the child record so it will know if it exists or not).</w:delText>
        </w:r>
      </w:del>
    </w:p>
    <w:p w14:paraId="292C80FC" w14:textId="77777777" w:rsidR="000C02EB" w:rsidRPr="003209CA" w:rsidRDefault="000C02EB" w:rsidP="000C02EB">
      <w:pPr>
        <w:autoSpaceDE w:val="0"/>
        <w:autoSpaceDN w:val="0"/>
        <w:adjustRightInd w:val="0"/>
        <w:spacing w:after="120" w:line="240" w:lineRule="auto"/>
        <w:rPr>
          <w:rFonts w:eastAsia="Times New Roman" w:cs="Arial"/>
          <w:lang w:eastAsia="en-US"/>
        </w:rPr>
      </w:pPr>
    </w:p>
    <w:p w14:paraId="20E5C20F" w14:textId="5B6B8349" w:rsidR="00C15003" w:rsidRPr="008A6F2A" w:rsidRDefault="00C15003" w:rsidP="000C02EB">
      <w:pPr>
        <w:pStyle w:val="ListContinue2"/>
        <w:numPr>
          <w:ilvl w:val="0"/>
          <w:numId w:val="37"/>
        </w:numPr>
        <w:tabs>
          <w:tab w:val="clear" w:pos="800"/>
        </w:tabs>
        <w:spacing w:before="120" w:after="200" w:line="240" w:lineRule="auto"/>
        <w:rPr>
          <w:b/>
          <w:sz w:val="22"/>
          <w:szCs w:val="22"/>
          <w:lang w:eastAsia="en-US"/>
        </w:rPr>
      </w:pPr>
      <w:r w:rsidRPr="008A6F2A">
        <w:rPr>
          <w:b/>
          <w:sz w:val="22"/>
          <w:szCs w:val="22"/>
          <w:lang w:eastAsia="en-US"/>
        </w:rPr>
        <w:t>Records</w:t>
      </w:r>
    </w:p>
    <w:p w14:paraId="2C17E9CE" w14:textId="2C5774E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2C713D02" w14:textId="322BB64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 xml:space="preserve">The combination of the file name and the </w:t>
      </w:r>
      <w:r w:rsidRPr="008A6F2A">
        <w:rPr>
          <w:rFonts w:ascii="WP.TypographicSymbols083" w:eastAsia="Times New Roman" w:hAnsi="WP.TypographicSymbols083" w:cs="WP.TypographicSymbols083"/>
          <w:lang w:eastAsia="en-US"/>
        </w:rPr>
        <w:t>“</w:t>
      </w:r>
      <w:r w:rsidRPr="008A6F2A">
        <w:rPr>
          <w:rFonts w:eastAsia="Times New Roman" w:cs="Arial"/>
          <w:lang w:eastAsia="en-US"/>
        </w:rPr>
        <w:t>Name</w:t>
      </w:r>
      <w:r w:rsidRPr="008A6F2A">
        <w:rPr>
          <w:rFonts w:ascii="WP.TypographicSymbols083" w:eastAsia="Times New Roman" w:hAnsi="WP.TypographicSymbols083" w:cs="WP.TypographicSymbols083"/>
          <w:lang w:eastAsia="en-US"/>
        </w:rPr>
        <w:t xml:space="preserve">” </w:t>
      </w:r>
      <w:r w:rsidRPr="008A6F2A">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384D05A0"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5FEB1350" w14:textId="2FF351AA" w:rsidR="00C15003" w:rsidRPr="008A6F2A" w:rsidRDefault="00C15003" w:rsidP="000C02EB">
      <w:pPr>
        <w:pStyle w:val="ListContinue2"/>
        <w:numPr>
          <w:ilvl w:val="0"/>
          <w:numId w:val="37"/>
        </w:numPr>
        <w:tabs>
          <w:tab w:val="clear" w:pos="800"/>
        </w:tabs>
        <w:spacing w:before="120" w:after="200" w:line="240" w:lineRule="auto"/>
        <w:rPr>
          <w:b/>
          <w:sz w:val="22"/>
          <w:szCs w:val="22"/>
          <w:lang w:eastAsia="en-US"/>
        </w:rPr>
      </w:pPr>
      <w:r w:rsidRPr="008A6F2A">
        <w:rPr>
          <w:b/>
          <w:sz w:val="22"/>
          <w:szCs w:val="22"/>
          <w:lang w:eastAsia="en-US"/>
        </w:rPr>
        <w:t>Fields</w:t>
      </w:r>
    </w:p>
    <w:p w14:paraId="62267A60" w14:textId="713301FF"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6CE8A191"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7A81D762" w14:textId="4FE7626D" w:rsidR="00C15003" w:rsidRPr="008A6F2A" w:rsidRDefault="00C15003" w:rsidP="000C02EB">
      <w:pPr>
        <w:pStyle w:val="ListContinue2"/>
        <w:keepNext/>
        <w:keepLines/>
        <w:numPr>
          <w:ilvl w:val="0"/>
          <w:numId w:val="37"/>
        </w:numPr>
        <w:tabs>
          <w:tab w:val="clear" w:pos="800"/>
        </w:tabs>
        <w:spacing w:before="120" w:after="200" w:line="240" w:lineRule="auto"/>
        <w:rPr>
          <w:b/>
          <w:sz w:val="22"/>
          <w:szCs w:val="22"/>
          <w:lang w:eastAsia="en-US"/>
        </w:rPr>
      </w:pPr>
      <w:r w:rsidRPr="008A6F2A">
        <w:rPr>
          <w:b/>
          <w:sz w:val="22"/>
          <w:szCs w:val="22"/>
          <w:lang w:eastAsia="en-US"/>
        </w:rPr>
        <w:t>Subfields</w:t>
      </w:r>
    </w:p>
    <w:p w14:paraId="7FC3970D" w14:textId="77777777" w:rsidR="00E73EDF" w:rsidRPr="008A6F2A" w:rsidRDefault="007653F1" w:rsidP="000C02EB">
      <w:pPr>
        <w:keepNext/>
        <w:keepLines/>
        <w:autoSpaceDE w:val="0"/>
        <w:autoSpaceDN w:val="0"/>
        <w:adjustRightInd w:val="0"/>
        <w:spacing w:after="120" w:line="240" w:lineRule="auto"/>
        <w:rPr>
          <w:rFonts w:eastAsia="Times New Roman" w:cs="Arial"/>
          <w:lang w:eastAsia="en-US"/>
        </w:rPr>
      </w:pPr>
      <w:r w:rsidRPr="008A6F2A">
        <w:rPr>
          <w:rFonts w:eastAsia="Times New Roman" w:cs="Arial"/>
          <w:lang w:eastAsia="en-US"/>
        </w:rPr>
        <w:t>Mandatory subfields must be filled by a non-null value.</w:t>
      </w:r>
    </w:p>
    <w:p w14:paraId="0D86C709" w14:textId="5E874C9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Prohibited subfields must be encoded as missing subfields values. The exact meaning of missing attribute values is defined in Annex A.</w:t>
      </w:r>
    </w:p>
    <w:p w14:paraId="068E5ABF" w14:textId="69D6746A" w:rsidR="00E73EDF" w:rsidRPr="003209CA" w:rsidRDefault="007653F1" w:rsidP="000C02EB">
      <w:pPr>
        <w:autoSpaceDE w:val="0"/>
        <w:autoSpaceDN w:val="0"/>
        <w:adjustRightInd w:val="0"/>
        <w:spacing w:after="120" w:line="240" w:lineRule="auto"/>
        <w:rPr>
          <w:rFonts w:ascii="WP.TypographicSymbols083" w:eastAsia="Times New Roman" w:hAnsi="WP.TypographicSymbols083" w:cs="WP.TypographicSymbols083"/>
          <w:lang w:eastAsia="en-US"/>
        </w:rPr>
      </w:pPr>
      <w:r w:rsidRPr="008A6F2A">
        <w:rPr>
          <w:rFonts w:eastAsia="Times New Roman" w:cs="Arial"/>
          <w:lang w:eastAsia="en-US"/>
        </w:rPr>
        <w:t xml:space="preserve">In the </w:t>
      </w:r>
      <w:r w:rsidR="000C02EB">
        <w:rPr>
          <w:rFonts w:eastAsia="Times New Roman" w:cs="Arial"/>
          <w:lang w:eastAsia="en-US"/>
        </w:rPr>
        <w:t>T</w:t>
      </w:r>
      <w:r w:rsidRPr="008A6F2A">
        <w:rPr>
          <w:rFonts w:eastAsia="Times New Roman" w:cs="Arial"/>
          <w:lang w:eastAsia="en-US"/>
        </w:rPr>
        <w:t>ables following the tree structure diagrams, prescribed values are indicated in the “</w:t>
      </w:r>
      <w:r w:rsidR="008F4CBD" w:rsidRPr="003209CA">
        <w:rPr>
          <w:rFonts w:eastAsia="Times New Roman" w:cs="Arial"/>
          <w:lang w:eastAsia="en-US"/>
        </w:rPr>
        <w:t>V</w:t>
      </w:r>
      <w:r w:rsidRPr="003209CA">
        <w:rPr>
          <w:rFonts w:eastAsia="Times New Roman" w:cs="Arial"/>
          <w:lang w:eastAsia="en-US"/>
        </w:rPr>
        <w:t>alues” column</w:t>
      </w:r>
      <w:r w:rsidRPr="003209CA">
        <w:t>.</w:t>
      </w:r>
    </w:p>
    <w:p w14:paraId="1E3C06E3" w14:textId="63E207EC" w:rsidR="00E73EDF" w:rsidRPr="003209CA" w:rsidRDefault="007653F1" w:rsidP="000C02EB">
      <w:pPr>
        <w:pStyle w:val="NoSpacing2"/>
        <w:spacing w:after="120" w:line="240" w:lineRule="auto"/>
        <w:jc w:val="both"/>
        <w:rPr>
          <w:rFonts w:ascii="Arial" w:hAnsi="Arial" w:cs="Arial"/>
        </w:rPr>
      </w:pPr>
      <w:r w:rsidRPr="003209CA">
        <w:rPr>
          <w:rFonts w:ascii="Arial" w:hAnsi="Arial" w:cs="Arial"/>
        </w:rPr>
        <w:t xml:space="preserve">When encoding new base datasets the </w:t>
      </w:r>
      <w:r w:rsidR="00663942" w:rsidRPr="003209CA">
        <w:rPr>
          <w:rFonts w:ascii="Arial" w:hAnsi="Arial" w:cs="Arial"/>
        </w:rPr>
        <w:t xml:space="preserve">Record Update Instruction </w:t>
      </w:r>
      <w:r w:rsidRPr="003209CA">
        <w:rPr>
          <w:rFonts w:ascii="Arial" w:hAnsi="Arial" w:cs="Arial"/>
        </w:rPr>
        <w:t>(RUIN)</w:t>
      </w:r>
      <w:r w:rsidR="00663942" w:rsidRPr="003209CA">
        <w:rPr>
          <w:rFonts w:ascii="Arial" w:hAnsi="Arial" w:cs="Arial"/>
        </w:rPr>
        <w:t xml:space="preserve"> subfield</w:t>
      </w:r>
      <w:r w:rsidRPr="003209CA">
        <w:rPr>
          <w:rFonts w:ascii="Arial" w:hAnsi="Arial" w:cs="Arial"/>
        </w:rPr>
        <w:t xml:space="preserve"> </w:t>
      </w:r>
      <w:r w:rsidR="00663942" w:rsidRPr="003209CA">
        <w:rPr>
          <w:rFonts w:ascii="Arial" w:hAnsi="Arial" w:cs="Arial"/>
        </w:rPr>
        <w:t>must be</w:t>
      </w:r>
      <w:r w:rsidRPr="003209CA">
        <w:rPr>
          <w:rFonts w:ascii="Arial" w:hAnsi="Arial" w:cs="Arial"/>
        </w:rPr>
        <w:t xml:space="preserve"> set to </w:t>
      </w:r>
      <w:r w:rsidR="00663942" w:rsidRPr="003209CA">
        <w:rPr>
          <w:rFonts w:ascii="Arial" w:hAnsi="Arial" w:cs="Arial"/>
        </w:rPr>
        <w:t>“Insert”</w:t>
      </w:r>
      <w:r w:rsidRPr="003209CA">
        <w:rPr>
          <w:rFonts w:ascii="Arial" w:hAnsi="Arial" w:cs="Arial"/>
        </w:rPr>
        <w:t xml:space="preserve">. </w:t>
      </w:r>
      <w:r w:rsidR="00C57708" w:rsidRPr="003209CA">
        <w:rPr>
          <w:rFonts w:ascii="Arial" w:hAnsi="Arial" w:cs="Arial"/>
        </w:rPr>
        <w:t xml:space="preserve"> </w:t>
      </w:r>
      <w:r w:rsidRPr="003209CA">
        <w:rPr>
          <w:rFonts w:ascii="Arial" w:hAnsi="Arial" w:cs="Arial"/>
        </w:rPr>
        <w:t xml:space="preserve">When encoding updates </w:t>
      </w:r>
      <w:r w:rsidR="00663942" w:rsidRPr="003209CA">
        <w:rPr>
          <w:rFonts w:ascii="Arial" w:hAnsi="Arial" w:cs="Arial"/>
        </w:rPr>
        <w:t xml:space="preserve">RUIN may </w:t>
      </w:r>
      <w:r w:rsidRPr="003209CA">
        <w:rPr>
          <w:rFonts w:ascii="Arial" w:hAnsi="Arial" w:cs="Arial"/>
        </w:rPr>
        <w:t xml:space="preserve">be set to </w:t>
      </w:r>
      <w:r w:rsidR="00663942" w:rsidRPr="003209CA">
        <w:rPr>
          <w:rFonts w:ascii="Arial" w:hAnsi="Arial" w:cs="Arial"/>
        </w:rPr>
        <w:t>“Insert”</w:t>
      </w:r>
      <w:r w:rsidRPr="003209CA">
        <w:rPr>
          <w:rFonts w:ascii="Arial" w:hAnsi="Arial" w:cs="Arial"/>
        </w:rPr>
        <w:t xml:space="preserve">, </w:t>
      </w:r>
      <w:r w:rsidR="00663942" w:rsidRPr="003209CA">
        <w:rPr>
          <w:rFonts w:ascii="Arial" w:hAnsi="Arial" w:cs="Arial"/>
        </w:rPr>
        <w:t xml:space="preserve">“Modify” </w:t>
      </w:r>
      <w:r w:rsidRPr="003209CA">
        <w:rPr>
          <w:rFonts w:ascii="Arial" w:hAnsi="Arial" w:cs="Arial"/>
        </w:rPr>
        <w:t xml:space="preserve">or </w:t>
      </w:r>
      <w:r w:rsidR="00663942" w:rsidRPr="003209CA">
        <w:rPr>
          <w:rFonts w:ascii="Arial" w:hAnsi="Arial" w:cs="Arial"/>
        </w:rPr>
        <w:t>“Delete”</w:t>
      </w:r>
      <w:r w:rsidRPr="003209CA">
        <w:rPr>
          <w:rFonts w:ascii="Arial" w:hAnsi="Arial" w:cs="Arial"/>
        </w:rPr>
        <w:t>.</w:t>
      </w:r>
    </w:p>
    <w:p w14:paraId="4A3CEB8A" w14:textId="77777777" w:rsidR="00C15003" w:rsidRPr="008A6F2A" w:rsidRDefault="00C15003" w:rsidP="000C02EB">
      <w:pPr>
        <w:pStyle w:val="NoSpacing2"/>
        <w:spacing w:after="120" w:line="240" w:lineRule="auto"/>
        <w:jc w:val="both"/>
        <w:rPr>
          <w:rFonts w:ascii="Arial" w:hAnsi="Arial" w:cs="Arial"/>
        </w:rPr>
      </w:pPr>
    </w:p>
    <w:p w14:paraId="0B27B454" w14:textId="47568805" w:rsidR="00C15003" w:rsidRPr="008A6F2A" w:rsidRDefault="00C15003" w:rsidP="0076149D">
      <w:pPr>
        <w:pStyle w:val="ListContinue2"/>
        <w:numPr>
          <w:ilvl w:val="0"/>
          <w:numId w:val="37"/>
        </w:numPr>
        <w:tabs>
          <w:tab w:val="clear" w:pos="800"/>
        </w:tabs>
        <w:spacing w:before="120" w:after="200" w:line="240" w:lineRule="auto"/>
        <w:rPr>
          <w:b/>
          <w:sz w:val="22"/>
          <w:szCs w:val="22"/>
          <w:lang w:eastAsia="en-US"/>
        </w:rPr>
      </w:pPr>
      <w:r w:rsidRPr="008A6F2A">
        <w:rPr>
          <w:b/>
          <w:sz w:val="22"/>
          <w:szCs w:val="22"/>
          <w:lang w:eastAsia="en-US"/>
        </w:rPr>
        <w:t xml:space="preserve">Base </w:t>
      </w:r>
      <w:del w:id="3224" w:author="Jeff Wootton" w:date="2022-10-11T04:31:00Z">
        <w:r w:rsidRPr="008A6F2A" w:rsidDel="00D24503">
          <w:rPr>
            <w:b/>
            <w:sz w:val="22"/>
            <w:szCs w:val="22"/>
            <w:lang w:eastAsia="en-US"/>
          </w:rPr>
          <w:delText xml:space="preserve">dataset </w:delText>
        </w:r>
      </w:del>
      <w:ins w:id="3225" w:author="Jeff Wootton" w:date="2022-10-11T04:31:00Z">
        <w:r w:rsidR="00D24503">
          <w:rPr>
            <w:b/>
            <w:sz w:val="22"/>
            <w:szCs w:val="22"/>
            <w:lang w:eastAsia="en-US"/>
          </w:rPr>
          <w:t>D</w:t>
        </w:r>
        <w:r w:rsidR="00D24503" w:rsidRPr="008A6F2A">
          <w:rPr>
            <w:b/>
            <w:sz w:val="22"/>
            <w:szCs w:val="22"/>
            <w:lang w:eastAsia="en-US"/>
          </w:rPr>
          <w:t xml:space="preserve">ataset </w:t>
        </w:r>
      </w:ins>
      <w:del w:id="3226" w:author="Jeff Wootton" w:date="2022-10-11T04:31:00Z">
        <w:r w:rsidRPr="008A6F2A" w:rsidDel="00D24503">
          <w:rPr>
            <w:b/>
            <w:sz w:val="22"/>
            <w:szCs w:val="22"/>
            <w:lang w:eastAsia="en-US"/>
          </w:rPr>
          <w:delText>structure</w:delText>
        </w:r>
      </w:del>
      <w:ins w:id="3227" w:author="Jeff Wootton" w:date="2022-10-11T04:31:00Z">
        <w:r w:rsidR="00D24503">
          <w:rPr>
            <w:b/>
            <w:sz w:val="22"/>
            <w:szCs w:val="22"/>
            <w:lang w:eastAsia="en-US"/>
          </w:rPr>
          <w:t>S</w:t>
        </w:r>
        <w:r w:rsidR="00D24503" w:rsidRPr="008A6F2A">
          <w:rPr>
            <w:b/>
            <w:sz w:val="22"/>
            <w:szCs w:val="22"/>
            <w:lang w:eastAsia="en-US"/>
          </w:rPr>
          <w:t>tructure</w:t>
        </w:r>
      </w:ins>
    </w:p>
    <w:p w14:paraId="75DBB270" w14:textId="77777777"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NOTE:  The number contained in parenthesis () is the number of subfields that are contained in the field.</w:t>
      </w:r>
    </w:p>
    <w:p w14:paraId="6A5FE92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lastRenderedPageBreak/>
        <w:t>Base dataset file</w:t>
      </w:r>
    </w:p>
    <w:p w14:paraId="7C80AF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FEABFE3" w14:textId="77777777" w:rsidR="00E73EDF" w:rsidRPr="008A6F2A" w:rsidRDefault="007653F1" w:rsidP="00C128E3">
      <w:pPr>
        <w:pStyle w:val="NoSpacing2"/>
        <w:spacing w:line="240" w:lineRule="auto"/>
        <w:jc w:val="both"/>
        <w:rPr>
          <w:rFonts w:cs="Courier New"/>
        </w:rPr>
      </w:pPr>
      <w:r w:rsidRPr="008A6F2A">
        <w:rPr>
          <w:rFonts w:cs="Courier New"/>
        </w:rPr>
        <w:t xml:space="preserve">   |--&lt;1&gt;- Dataset General Information record</w:t>
      </w:r>
    </w:p>
    <w:p w14:paraId="1BD053BD"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p>
    <w:p w14:paraId="22293F45" w14:textId="77777777" w:rsidR="00E73EDF" w:rsidRPr="008A6F2A" w:rsidRDefault="007653F1" w:rsidP="00C128E3">
      <w:pPr>
        <w:pStyle w:val="NoSpacing2"/>
        <w:spacing w:line="240" w:lineRule="auto"/>
        <w:jc w:val="both"/>
        <w:rPr>
          <w:rFonts w:cs="Courier New"/>
        </w:rPr>
      </w:pPr>
      <w:r w:rsidRPr="008A6F2A">
        <w:rPr>
          <w:rFonts w:cs="Courier New"/>
        </w:rPr>
        <w:t xml:space="preserve">   |   |--&lt;1&gt;-DSID (13\\*1): Dataset Identification field</w:t>
      </w:r>
    </w:p>
    <w:p w14:paraId="236D0A18"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w:t>
      </w:r>
    </w:p>
    <w:p w14:paraId="2928EDE6"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223B465B"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w:t>
      </w:r>
    </w:p>
    <w:p w14:paraId="5706D491"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3C15B1C4"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2751860B"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7D9025AA"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E01EA83"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4A8E71E4"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55B40A8C" w14:textId="77777777" w:rsidR="00E73EDF" w:rsidRPr="0076198D" w:rsidRDefault="007653F1" w:rsidP="00C128E3">
      <w:pPr>
        <w:pStyle w:val="NoSpacing1"/>
        <w:spacing w:line="240" w:lineRule="auto"/>
        <w:rPr>
          <w:rFonts w:cs="Courier New"/>
          <w:lang w:val="fr-FR"/>
        </w:rPr>
      </w:pPr>
      <w:r w:rsidRPr="008A6F2A">
        <w:rPr>
          <w:rFonts w:cs="Courier New"/>
        </w:rPr>
        <w:tab/>
        <w:t xml:space="preserve"> </w:t>
      </w:r>
      <w:r w:rsidRPr="0076198D">
        <w:rPr>
          <w:rFonts w:cs="Courier New"/>
          <w:lang w:val="fr-FR"/>
        </w:rPr>
        <w:t>|</w:t>
      </w:r>
      <w:r w:rsidRPr="0076198D">
        <w:rPr>
          <w:rFonts w:cs="Courier New"/>
          <w:lang w:val="fr-FR"/>
        </w:rPr>
        <w:tab/>
      </w:r>
      <w:r w:rsidRPr="0076198D">
        <w:rPr>
          <w:rFonts w:cs="Courier New"/>
          <w:lang w:val="fr-FR"/>
        </w:rPr>
        <w:tab/>
      </w:r>
      <w:r w:rsidRPr="0076198D">
        <w:rPr>
          <w:rFonts w:cs="Courier New"/>
          <w:lang w:val="fr-FR"/>
        </w:rPr>
        <w:tab/>
      </w:r>
      <w:r w:rsidRPr="0076198D">
        <w:rPr>
          <w:rFonts w:cs="Courier New"/>
          <w:lang w:val="fr-FR"/>
        </w:rPr>
        <w:tab/>
        <w:t xml:space="preserve">|--&lt;0..1&gt;-IACS (*2): Information Association Codes </w:t>
      </w:r>
      <w:proofErr w:type="spellStart"/>
      <w:r w:rsidRPr="0076198D">
        <w:rPr>
          <w:rFonts w:cs="Courier New"/>
          <w:lang w:val="fr-FR"/>
        </w:rPr>
        <w:t>field</w:t>
      </w:r>
      <w:proofErr w:type="spellEnd"/>
    </w:p>
    <w:p w14:paraId="77058B13" w14:textId="77777777" w:rsidR="00E73EDF" w:rsidRPr="0076198D" w:rsidRDefault="007653F1" w:rsidP="00C128E3">
      <w:pPr>
        <w:pStyle w:val="NoSpacing1"/>
        <w:spacing w:line="240" w:lineRule="auto"/>
        <w:rPr>
          <w:rFonts w:cs="Courier New"/>
          <w:lang w:val="fr-FR"/>
        </w:rPr>
      </w:pPr>
      <w:r w:rsidRPr="0076198D">
        <w:rPr>
          <w:rFonts w:cs="Courier New"/>
          <w:lang w:val="fr-FR"/>
        </w:rPr>
        <w:tab/>
        <w:t xml:space="preserve"> |</w:t>
      </w:r>
      <w:r w:rsidRPr="0076198D">
        <w:rPr>
          <w:rFonts w:cs="Courier New"/>
          <w:lang w:val="fr-FR"/>
        </w:rPr>
        <w:tab/>
      </w:r>
      <w:r w:rsidRPr="0076198D">
        <w:rPr>
          <w:rFonts w:cs="Courier New"/>
          <w:lang w:val="fr-FR"/>
        </w:rPr>
        <w:tab/>
      </w:r>
      <w:r w:rsidRPr="0076198D">
        <w:rPr>
          <w:rFonts w:cs="Courier New"/>
          <w:lang w:val="fr-FR"/>
        </w:rPr>
        <w:tab/>
      </w:r>
      <w:r w:rsidRPr="0076198D">
        <w:rPr>
          <w:rFonts w:cs="Courier New"/>
          <w:lang w:val="fr-FR"/>
        </w:rPr>
        <w:tab/>
        <w:t>|</w:t>
      </w:r>
    </w:p>
    <w:p w14:paraId="2AB55F86" w14:textId="77777777" w:rsidR="00E73EDF" w:rsidRPr="003209CA" w:rsidRDefault="007653F1" w:rsidP="00C128E3">
      <w:pPr>
        <w:pStyle w:val="NoSpacing1"/>
        <w:spacing w:line="240" w:lineRule="auto"/>
        <w:rPr>
          <w:rFonts w:cs="Courier New"/>
        </w:rPr>
      </w:pPr>
      <w:r w:rsidRPr="0076198D">
        <w:rPr>
          <w:rFonts w:cs="Courier New"/>
          <w:lang w:val="fr-FR"/>
        </w:rPr>
        <w:tab/>
        <w:t xml:space="preserve"> </w:t>
      </w:r>
      <w:r w:rsidRPr="003209CA">
        <w:rPr>
          <w:rFonts w:cs="Courier New"/>
        </w:rPr>
        <w:t>|</w:t>
      </w:r>
      <w:r w:rsidRPr="003209CA">
        <w:rPr>
          <w:rFonts w:cs="Courier New"/>
        </w:rPr>
        <w:tab/>
      </w:r>
      <w:r w:rsidRPr="003209CA">
        <w:rPr>
          <w:rFonts w:cs="Courier New"/>
        </w:rPr>
        <w:tab/>
      </w:r>
      <w:r w:rsidRPr="003209CA">
        <w:rPr>
          <w:rFonts w:cs="Courier New"/>
        </w:rPr>
        <w:tab/>
      </w:r>
      <w:r w:rsidRPr="003209CA">
        <w:rPr>
          <w:rFonts w:cs="Courier New"/>
        </w:rPr>
        <w:tab/>
        <w:t>|-&lt;0..1&gt;-FACS (*2): Feature Association Codes field</w:t>
      </w:r>
    </w:p>
    <w:p w14:paraId="0B1E68D5"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28A85BFE"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|-&lt;0..1&gt;-ARCS (*2): Association Role Codes field</w:t>
      </w:r>
    </w:p>
    <w:p w14:paraId="5E19E87A" w14:textId="77777777" w:rsidR="00E73EDF" w:rsidRPr="008A6F2A" w:rsidRDefault="007653F1" w:rsidP="00C128E3">
      <w:pPr>
        <w:pStyle w:val="NoSpacing2"/>
        <w:spacing w:line="240" w:lineRule="auto"/>
        <w:jc w:val="both"/>
        <w:rPr>
          <w:rFonts w:cs="Courier New"/>
        </w:rPr>
      </w:pPr>
      <w:r w:rsidRPr="008A6F2A">
        <w:rPr>
          <w:rFonts w:cs="Courier New"/>
        </w:rPr>
        <w:t xml:space="preserve">   |</w:t>
      </w:r>
    </w:p>
    <w:p w14:paraId="22F867F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2EBA1C51"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|--&lt;1&gt;--Dataset Coordinate Reference System record</w:t>
      </w:r>
    </w:p>
    <w:p w14:paraId="34DD2D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41D408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|--&lt;1&gt;-CSID (3): </w:t>
      </w:r>
      <w:r w:rsidRPr="008A6F2A">
        <w:rPr>
          <w:rFonts w:ascii="Courier New" w:hAnsi="Courier New" w:cs="Courier New"/>
        </w:rPr>
        <w:t>Coordinate Reference System Record Identifier field</w:t>
      </w:r>
    </w:p>
    <w:p w14:paraId="1141137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894C4A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|--&lt;1..*&gt;-CRSH </w:t>
      </w:r>
      <w:r w:rsidRPr="008A6F2A">
        <w:rPr>
          <w:rFonts w:ascii="Courier New" w:eastAsia="Times New Roman" w:hAnsi="Courier New" w:cs="Courier New"/>
          <w:lang w:eastAsia="en-US"/>
        </w:rPr>
        <w:t xml:space="preserve">(7): </w:t>
      </w:r>
      <w:r w:rsidRPr="008A6F2A">
        <w:rPr>
          <w:rFonts w:ascii="Courier New" w:hAnsi="Courier New" w:cs="Courier New"/>
        </w:rPr>
        <w:t>Coordinate Reference System Header field</w:t>
      </w:r>
    </w:p>
    <w:p w14:paraId="4E49F1C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5CCF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|--&lt;0..1&gt;-CSAX </w:t>
      </w:r>
      <w:r w:rsidRPr="008A6F2A">
        <w:rPr>
          <w:rFonts w:ascii="Courier New" w:eastAsia="Times New Roman" w:hAnsi="Courier New" w:cs="Courier New"/>
          <w:lang w:eastAsia="en-US"/>
        </w:rPr>
        <w:t xml:space="preserve">(*2): </w:t>
      </w:r>
      <w:r w:rsidRPr="008A6F2A">
        <w:rPr>
          <w:rFonts w:ascii="Courier New" w:hAnsi="Courier New" w:cs="Courier New"/>
        </w:rPr>
        <w:t>Coordinate System Axes field</w:t>
      </w:r>
    </w:p>
    <w:p w14:paraId="2293181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00F58EA"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|--&lt;0..1&gt;-VDAT </w:t>
      </w:r>
      <w:r w:rsidRPr="008A6F2A">
        <w:rPr>
          <w:rFonts w:ascii="Courier New" w:eastAsia="Times New Roman" w:hAnsi="Courier New" w:cs="Courier New"/>
          <w:lang w:eastAsia="en-US"/>
        </w:rPr>
        <w:t xml:space="preserve">(4): </w:t>
      </w:r>
      <w:r w:rsidRPr="008A6F2A">
        <w:rPr>
          <w:rFonts w:ascii="Courier New" w:hAnsi="Courier New" w:cs="Courier New"/>
        </w:rPr>
        <w:t>Vertical Datum field</w:t>
      </w:r>
    </w:p>
    <w:p w14:paraId="67D2AB7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0930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33863EB1" w14:textId="74AC23D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|--&lt;0..*&gt;--Information </w:t>
      </w:r>
      <w:ins w:id="3228" w:author="Jeff Wootton" w:date="2022-07-11T08:29:00Z">
        <w:r w:rsidR="001A786D">
          <w:rPr>
            <w:rFonts w:ascii="Courier New" w:hAnsi="Courier New" w:cs="Courier New"/>
          </w:rPr>
          <w:t xml:space="preserve">Type </w:t>
        </w:r>
      </w:ins>
      <w:r w:rsidRPr="008A6F2A">
        <w:rPr>
          <w:rFonts w:ascii="Courier New" w:hAnsi="Courier New" w:cs="Courier New"/>
        </w:rPr>
        <w:t>record</w:t>
      </w:r>
    </w:p>
    <w:p w14:paraId="401FD47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026634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xml:space="preserve">   |--&lt;1&gt;-IRID (5): Information Type Record Identifier field</w:t>
      </w:r>
    </w:p>
    <w:p w14:paraId="7BBB34F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57EAEA7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ATTR (*5): Attribute field</w:t>
      </w:r>
    </w:p>
    <w:p w14:paraId="6A312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r w:rsidRPr="008A6F2A">
        <w:rPr>
          <w:rFonts w:ascii="Courier New" w:hAnsi="Courier New" w:cs="Courier New"/>
        </w:rPr>
        <w:tab/>
      </w:r>
      <w:r w:rsidRPr="008A6F2A">
        <w:rPr>
          <w:rFonts w:ascii="Courier New" w:hAnsi="Courier New" w:cs="Courier New"/>
        </w:rPr>
        <w:tab/>
      </w:r>
      <w:r w:rsidRPr="008A6F2A">
        <w:rPr>
          <w:rFonts w:ascii="Courier New" w:hAnsi="Courier New" w:cs="Courier New"/>
        </w:rPr>
        <w:tab/>
      </w:r>
    </w:p>
    <w:p w14:paraId="7A18C66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INAS (5\\*5): Information Association field</w:t>
      </w:r>
    </w:p>
    <w:p w14:paraId="23809D50"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1FC09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52BE8A7"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 Point record</w:t>
      </w:r>
    </w:p>
    <w:p w14:paraId="5088FD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2831E5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|--&lt;1&gt;-PRID (4): Point Record Identifier field</w:t>
      </w:r>
    </w:p>
    <w:p w14:paraId="6B30630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A54A2F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5BFCD5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D8D7A80"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07A14537"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lastRenderedPageBreak/>
        <w:t xml:space="preserve">   |      |</w:t>
      </w:r>
    </w:p>
    <w:p w14:paraId="50E8F1BF"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*-&lt;1&gt;-C2IT (2): 2-D Integer Coordinate Tuple field</w:t>
      </w:r>
    </w:p>
    <w:p w14:paraId="138F110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728C9E1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*-&lt;1&gt;-C3IT (4): 3-D Integer Coordinate Tuple field</w:t>
      </w:r>
    </w:p>
    <w:p w14:paraId="179AD2A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2990C80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3255BF0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Multi Point record </w:t>
      </w:r>
    </w:p>
    <w:p w14:paraId="1E8F5D1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CF42A5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|--&lt;1&gt;-MRID (4): Multi Point Record Identifier field</w:t>
      </w:r>
    </w:p>
    <w:p w14:paraId="3E09B276"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1024C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275F737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13DE0E5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48D85B6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F380CD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*-&lt;0..*&gt;-C2IL (*2): 2-D Integer Coordinate List field</w:t>
      </w:r>
    </w:p>
    <w:p w14:paraId="145135FA"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A906F32"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*-&lt;0..*&gt;-C3IL (1\\*3): 3-D Integer Coordinate List field</w:t>
      </w:r>
    </w:p>
    <w:p w14:paraId="62068D8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307169D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09F6FEA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Curve record </w:t>
      </w:r>
    </w:p>
    <w:p w14:paraId="63933AE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2248B18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|--&lt;1&gt;-CRID (4): Curve Record Identifier field</w:t>
      </w:r>
    </w:p>
    <w:p w14:paraId="59CE4AB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A148EA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61B10CB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0416181" w14:textId="77777777" w:rsidR="00E73EDF" w:rsidRPr="008A6F2A" w:rsidRDefault="007653F1" w:rsidP="00C128E3">
      <w:pPr>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|-&lt;1&gt;-PTAS (*3): Point Association field</w:t>
      </w:r>
    </w:p>
    <w:p w14:paraId="4746855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775BDD4" w14:textId="282E4922" w:rsidR="00E73EDF" w:rsidRPr="003209CA" w:rsidRDefault="007653F1" w:rsidP="00C128E3">
      <w:pPr>
        <w:spacing w:after="0" w:line="240" w:lineRule="auto"/>
        <w:rPr>
          <w:rFonts w:ascii="Courier New" w:hAnsi="Courier New" w:cs="Courier New"/>
        </w:rPr>
      </w:pPr>
      <w:r w:rsidRPr="008A6F2A">
        <w:rPr>
          <w:rFonts w:ascii="Courier New" w:hAnsi="Courier New" w:cs="Courier New"/>
        </w:rPr>
        <w:t xml:space="preserve">   |      |-&lt;1&gt;-SEGH (</w:t>
      </w:r>
      <w:r w:rsidR="004903D7" w:rsidRPr="003209CA">
        <w:rPr>
          <w:rFonts w:ascii="Courier New" w:hAnsi="Courier New" w:cs="Courier New"/>
        </w:rPr>
        <w:t>1</w:t>
      </w:r>
      <w:r w:rsidRPr="003209CA">
        <w:rPr>
          <w:rFonts w:ascii="Courier New" w:hAnsi="Courier New" w:cs="Courier New"/>
        </w:rPr>
        <w:t>): Segment Header field</w:t>
      </w:r>
    </w:p>
    <w:p w14:paraId="7B0077C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011B8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|-&lt;1..*&gt;-C2IL (*2): 2-D Integer Coordinate List field</w:t>
      </w:r>
    </w:p>
    <w:p w14:paraId="318A40CB"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FE4866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1D053BB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Composite Curve record </w:t>
      </w:r>
    </w:p>
    <w:p w14:paraId="6CD1BA7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44EA79C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|--&lt;1&gt;-CCID (4): Composite Curve Record Identifier field</w:t>
      </w:r>
    </w:p>
    <w:p w14:paraId="724DF94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346188B7"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1CC69FA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AE6EAD0"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|-&lt;0..*&gt;-CUCO (*3): Curve Component field</w:t>
      </w:r>
    </w:p>
    <w:p w14:paraId="57CAE2AF"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D674B7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1EC6B953"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Surface record </w:t>
      </w:r>
    </w:p>
    <w:p w14:paraId="48C0554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938FFC"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|--&lt;1&gt;-SRID (4): Surface Record Identifier field</w:t>
      </w:r>
    </w:p>
    <w:p w14:paraId="5907633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B75A5A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3B5F958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F87B4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|-&lt;1..*&gt;-RIAS (*5): Ring Association Field</w:t>
      </w:r>
    </w:p>
    <w:p w14:paraId="439DB90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4CFBC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006EF4C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Feature Type record </w:t>
      </w:r>
    </w:p>
    <w:p w14:paraId="3BB141E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A39D29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|--&lt;1&gt;-FRID (5): Feature Type Record Identifier field </w:t>
      </w:r>
    </w:p>
    <w:p w14:paraId="375105C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r w:rsidRPr="008A6F2A">
        <w:rPr>
          <w:rFonts w:ascii="Courier New" w:hAnsi="Courier New" w:cs="Courier New"/>
        </w:rPr>
        <w:tab/>
      </w:r>
      <w:r w:rsidRPr="008A6F2A">
        <w:rPr>
          <w:rFonts w:ascii="Courier New" w:hAnsi="Courier New" w:cs="Courier New"/>
        </w:rPr>
        <w:tab/>
      </w:r>
    </w:p>
    <w:p w14:paraId="3A58A1F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|-&lt;1&gt;-FOID (3): Feature Object Identifier field</w:t>
      </w:r>
    </w:p>
    <w:p w14:paraId="7549D99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2D2E6348"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|-&lt;0..*&gt;-ATTR (*5): Attribute field</w:t>
      </w:r>
    </w:p>
    <w:p w14:paraId="67A395C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09B4C35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|-&lt;0..*&gt;-INAS (5\\*5): Information Association field</w:t>
      </w:r>
    </w:p>
    <w:p w14:paraId="76B78DB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7AC58C6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|-&lt;0..*&gt;-SPAS (*6): Spatial Association field</w:t>
      </w:r>
    </w:p>
    <w:p w14:paraId="07A78E3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lastRenderedPageBreak/>
        <w:t xml:space="preserve">          |</w:t>
      </w:r>
    </w:p>
    <w:p w14:paraId="42072B7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|-&lt;0..*&gt;-FASC (5\\*5): Feature Association field</w:t>
      </w:r>
    </w:p>
    <w:p w14:paraId="281A83F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C46570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|-&lt;0..*&gt;-MASK (*4): Masked Spatial Type field</w:t>
      </w:r>
    </w:p>
    <w:p w14:paraId="51848FE3" w14:textId="77777777" w:rsidR="00E73EDF" w:rsidRPr="008A6F2A" w:rsidRDefault="007653F1" w:rsidP="00F2456F">
      <w:pPr>
        <w:spacing w:after="120" w:line="240" w:lineRule="auto"/>
      </w:pPr>
      <w:r w:rsidRPr="008A6F2A">
        <w:tab/>
      </w:r>
      <w:r w:rsidRPr="008A6F2A">
        <w:tab/>
      </w:r>
      <w:r w:rsidRPr="008A6F2A">
        <w:tab/>
      </w:r>
      <w:r w:rsidRPr="008A6F2A">
        <w:tab/>
      </w:r>
      <w:r w:rsidRPr="008A6F2A">
        <w:tab/>
      </w:r>
    </w:p>
    <w:p w14:paraId="42C0D5DB" w14:textId="426AFFCB" w:rsidR="00F2456F" w:rsidRDefault="00F2456F" w:rsidP="00F2456F">
      <w:pPr>
        <w:pStyle w:val="ListContinue2"/>
        <w:numPr>
          <w:ilvl w:val="1"/>
          <w:numId w:val="37"/>
        </w:numPr>
        <w:tabs>
          <w:tab w:val="clear" w:pos="800"/>
        </w:tabs>
        <w:spacing w:before="120" w:after="120" w:line="240" w:lineRule="auto"/>
        <w:rPr>
          <w:b/>
          <w:lang w:eastAsia="en-US"/>
        </w:rPr>
      </w:pPr>
      <w:r>
        <w:rPr>
          <w:b/>
          <w:lang w:eastAsia="en-US"/>
        </w:rPr>
        <w:t xml:space="preserve">Field </w:t>
      </w:r>
      <w:r w:rsidR="008C062E">
        <w:rPr>
          <w:b/>
          <w:lang w:eastAsia="en-US"/>
        </w:rPr>
        <w:t>c</w:t>
      </w:r>
      <w:r>
        <w:rPr>
          <w:b/>
          <w:lang w:eastAsia="en-US"/>
        </w:rPr>
        <w:t>ontent</w:t>
      </w:r>
    </w:p>
    <w:p w14:paraId="5DB1E46D" w14:textId="08E35A45" w:rsidR="00F2456F" w:rsidRPr="00F2456F" w:rsidRDefault="00F2456F" w:rsidP="00F2456F">
      <w:pPr>
        <w:pStyle w:val="ListContinue2"/>
        <w:numPr>
          <w:ilvl w:val="2"/>
          <w:numId w:val="37"/>
        </w:numPr>
        <w:tabs>
          <w:tab w:val="clear" w:pos="432"/>
        </w:tabs>
        <w:spacing w:before="120" w:after="120" w:line="240" w:lineRule="auto"/>
        <w:rPr>
          <w:b/>
          <w:lang w:eastAsia="en-US"/>
        </w:rPr>
      </w:pPr>
      <w:r w:rsidRPr="00F2456F">
        <w:rPr>
          <w:b/>
          <w:lang w:eastAsia="en-US"/>
        </w:rPr>
        <w:t>Dataset Identification field - DSID</w:t>
      </w:r>
    </w:p>
    <w:tbl>
      <w:tblPr>
        <w:tblW w:w="9860"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8"/>
      </w:tblGrid>
      <w:tr w:rsidR="00E73EDF" w:rsidRPr="008A6F2A" w14:paraId="009925CB" w14:textId="77777777" w:rsidTr="0022577A">
        <w:trPr>
          <w:trHeight w:val="212"/>
        </w:trPr>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20745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C1C713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313B7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39CF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346ACF22" w14:textId="77777777" w:rsidR="00E73EDF" w:rsidRPr="008A6F2A" w:rsidRDefault="007653F1" w:rsidP="00C128E3">
            <w:pPr>
              <w:pStyle w:val="Small"/>
              <w:spacing w:before="40" w:after="40"/>
              <w:jc w:val="both"/>
              <w:rPr>
                <w:b/>
              </w:rPr>
            </w:pPr>
            <w:r w:rsidRPr="008A6F2A">
              <w:rPr>
                <w:b/>
              </w:rPr>
              <w:t>Comment</w:t>
            </w:r>
          </w:p>
        </w:tc>
      </w:tr>
      <w:tr w:rsidR="00E73EDF" w:rsidRPr="008A6F2A" w14:paraId="1A5C925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4B9971" w14:textId="424520D2" w:rsidR="00E73EDF" w:rsidRPr="003209CA" w:rsidRDefault="007653F1" w:rsidP="003B2962">
            <w:pPr>
              <w:pStyle w:val="Small"/>
              <w:spacing w:before="40" w:after="40"/>
              <w:jc w:val="both"/>
            </w:pPr>
            <w:r w:rsidRPr="00431ADB">
              <w:t xml:space="preserve">Record </w:t>
            </w:r>
            <w:del w:id="3229" w:author="Teh Stand" w:date="2022-06-14T15:29:00Z">
              <w:r w:rsidR="00C13246" w:rsidRPr="003209CA" w:rsidDel="003B2962">
                <w:delText>Name</w:delText>
              </w:r>
            </w:del>
            <w:ins w:id="3230" w:author="Teh Stand" w:date="2022-06-14T15:29:00Z">
              <w:r w:rsidR="003B2962">
                <w:t>n</w:t>
              </w:r>
              <w:r w:rsidR="003B2962" w:rsidRPr="003209CA">
                <w:t>ame</w:t>
              </w:r>
            </w:ins>
          </w:p>
        </w:tc>
        <w:tc>
          <w:tcPr>
            <w:tcW w:w="794" w:type="dxa"/>
            <w:tcBorders>
              <w:top w:val="single" w:sz="6" w:space="0" w:color="000000"/>
              <w:left w:val="single" w:sz="6" w:space="0" w:color="000000"/>
              <w:bottom w:val="single" w:sz="6" w:space="0" w:color="000000"/>
              <w:right w:val="single" w:sz="6" w:space="0" w:color="000000"/>
            </w:tcBorders>
          </w:tcPr>
          <w:p w14:paraId="054A3C7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BFECAAF" w14:textId="77777777" w:rsidR="00E73EDF" w:rsidRPr="008A6F2A" w:rsidRDefault="007653F1" w:rsidP="00C128E3">
            <w:pPr>
              <w:pStyle w:val="Small"/>
              <w:spacing w:before="40" w:after="40"/>
              <w:jc w:val="both"/>
            </w:pPr>
            <w:r w:rsidRPr="008A6F2A">
              <w:t>{10}</w:t>
            </w:r>
          </w:p>
        </w:tc>
        <w:tc>
          <w:tcPr>
            <w:tcW w:w="794" w:type="dxa"/>
            <w:tcBorders>
              <w:top w:val="single" w:sz="6" w:space="0" w:color="000000"/>
              <w:left w:val="single" w:sz="6" w:space="0" w:color="000000"/>
              <w:bottom w:val="single" w:sz="6" w:space="0" w:color="000000"/>
              <w:right w:val="single" w:sz="6" w:space="0" w:color="000000"/>
            </w:tcBorders>
          </w:tcPr>
          <w:p w14:paraId="48B259CD"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D2BF4D5" w14:textId="019B9CB4" w:rsidR="00E73EDF" w:rsidRPr="008A6F2A" w:rsidRDefault="007653F1" w:rsidP="003B2962">
            <w:pPr>
              <w:pStyle w:val="Small"/>
              <w:spacing w:before="40" w:after="40"/>
              <w:jc w:val="both"/>
            </w:pPr>
            <w:r w:rsidRPr="008A6F2A">
              <w:t xml:space="preserve">{10} </w:t>
            </w:r>
            <w:del w:id="3231" w:author="Teh Stand" w:date="2022-06-14T15:30:00Z">
              <w:r w:rsidRPr="008A6F2A" w:rsidDel="003B2962">
                <w:delText>-</w:delText>
              </w:r>
            </w:del>
            <w:ins w:id="3232" w:author="Teh Stand" w:date="2022-06-14T15:30:00Z">
              <w:r w:rsidR="003B2962">
                <w:t>–</w:t>
              </w:r>
            </w:ins>
            <w:r w:rsidRPr="008A6F2A">
              <w:t xml:space="preserve"> Data</w:t>
            </w:r>
            <w:ins w:id="3233" w:author="Teh Stand" w:date="2022-06-14T15:30:00Z">
              <w:r w:rsidR="003B2962">
                <w:t xml:space="preserve"> </w:t>
              </w:r>
            </w:ins>
            <w:del w:id="3234" w:author="Teh Stand" w:date="2022-06-14T15:30:00Z">
              <w:r w:rsidRPr="008A6F2A" w:rsidDel="003B2962">
                <w:delText>s</w:delText>
              </w:r>
            </w:del>
            <w:ins w:id="3235" w:author="Teh Stand" w:date="2022-06-14T15:30:00Z">
              <w:r w:rsidR="003B2962">
                <w:t>S</w:t>
              </w:r>
            </w:ins>
            <w:r w:rsidRPr="008A6F2A">
              <w:t>et Identification</w:t>
            </w:r>
          </w:p>
        </w:tc>
      </w:tr>
      <w:tr w:rsidR="00E73EDF" w:rsidRPr="008A6F2A" w14:paraId="188D43A9"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6C677403" w14:textId="35E30BBF" w:rsidR="00E73EDF" w:rsidRPr="003209CA" w:rsidRDefault="007653F1" w:rsidP="003B2962">
            <w:pPr>
              <w:pStyle w:val="Small"/>
              <w:spacing w:before="40" w:after="40"/>
              <w:jc w:val="both"/>
            </w:pPr>
            <w:r w:rsidRPr="008A6F2A">
              <w:t xml:space="preserve">Record </w:t>
            </w:r>
            <w:del w:id="3236" w:author="Teh Stand" w:date="2022-06-14T15:30:00Z">
              <w:r w:rsidR="00C13246" w:rsidRPr="003209CA" w:rsidDel="003B2962">
                <w:delText>I</w:delText>
              </w:r>
              <w:r w:rsidRPr="003209CA" w:rsidDel="003B2962">
                <w:delText xml:space="preserve">dentification </w:delText>
              </w:r>
            </w:del>
            <w:ins w:id="3237" w:author="Teh Stand" w:date="2022-06-14T15:30:00Z">
              <w:r w:rsidR="003B2962">
                <w:t>i</w:t>
              </w:r>
              <w:r w:rsidR="003B2962" w:rsidRPr="003209CA">
                <w:t xml:space="preserve">dentification </w:t>
              </w:r>
            </w:ins>
            <w:r w:rsidRPr="003209CA">
              <w:t>number</w:t>
            </w:r>
          </w:p>
        </w:tc>
        <w:tc>
          <w:tcPr>
            <w:tcW w:w="794" w:type="dxa"/>
            <w:tcBorders>
              <w:top w:val="single" w:sz="6" w:space="0" w:color="000000"/>
              <w:left w:val="single" w:sz="6" w:space="0" w:color="000000"/>
              <w:bottom w:val="single" w:sz="6" w:space="0" w:color="000000"/>
              <w:right w:val="single" w:sz="6" w:space="0" w:color="000000"/>
            </w:tcBorders>
          </w:tcPr>
          <w:p w14:paraId="57DA97D1"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77FF092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E0F5ABD"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7E18CD69" w14:textId="77777777" w:rsidR="00E73EDF" w:rsidRPr="008A6F2A" w:rsidRDefault="007653F1" w:rsidP="00C128E3">
            <w:pPr>
              <w:pStyle w:val="Small"/>
              <w:spacing w:before="40" w:after="40"/>
              <w:jc w:val="both"/>
            </w:pPr>
            <w:r w:rsidRPr="008A6F2A">
              <w:t>Only one record</w:t>
            </w:r>
          </w:p>
        </w:tc>
      </w:tr>
      <w:tr w:rsidR="00E73EDF" w:rsidRPr="008A6F2A" w14:paraId="5C1311A8"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E697073" w14:textId="0E0F7174" w:rsidR="00E73EDF" w:rsidRPr="003209CA" w:rsidRDefault="007653F1" w:rsidP="003B2962">
            <w:pPr>
              <w:pStyle w:val="Small"/>
              <w:spacing w:before="40" w:after="40"/>
              <w:jc w:val="both"/>
            </w:pPr>
            <w:r w:rsidRPr="008A6F2A">
              <w:t xml:space="preserve">Encoding </w:t>
            </w:r>
            <w:del w:id="3238" w:author="Teh Stand" w:date="2022-06-14T15:30:00Z">
              <w:r w:rsidR="00C13246" w:rsidRPr="003209CA" w:rsidDel="003B2962">
                <w:delText>Specification</w:delText>
              </w:r>
            </w:del>
            <w:ins w:id="3239" w:author="Teh Stand" w:date="2022-06-14T15:30:00Z">
              <w:r w:rsidR="003B2962">
                <w:t>s</w:t>
              </w:r>
              <w:r w:rsidR="003B2962" w:rsidRPr="003209CA">
                <w:t>pecification</w:t>
              </w:r>
            </w:ins>
          </w:p>
        </w:tc>
        <w:tc>
          <w:tcPr>
            <w:tcW w:w="794" w:type="dxa"/>
            <w:tcBorders>
              <w:top w:val="single" w:sz="6" w:space="0" w:color="000000"/>
              <w:left w:val="single" w:sz="6" w:space="0" w:color="000000"/>
              <w:bottom w:val="single" w:sz="6" w:space="0" w:color="000000"/>
              <w:right w:val="single" w:sz="6" w:space="0" w:color="000000"/>
            </w:tcBorders>
          </w:tcPr>
          <w:p w14:paraId="2E0BE59D" w14:textId="77777777" w:rsidR="00E73EDF" w:rsidRPr="008A6F2A" w:rsidRDefault="007653F1" w:rsidP="00C128E3">
            <w:pPr>
              <w:pStyle w:val="Small"/>
              <w:spacing w:before="40" w:after="40"/>
              <w:jc w:val="both"/>
            </w:pPr>
            <w:r w:rsidRPr="008A6F2A">
              <w:t>ENSP</w:t>
            </w:r>
          </w:p>
        </w:tc>
        <w:tc>
          <w:tcPr>
            <w:tcW w:w="794" w:type="dxa"/>
            <w:tcBorders>
              <w:top w:val="single" w:sz="6" w:space="0" w:color="000000"/>
              <w:left w:val="single" w:sz="6" w:space="0" w:color="000000"/>
              <w:bottom w:val="single" w:sz="6" w:space="0" w:color="000000"/>
              <w:right w:val="single" w:sz="6" w:space="0" w:color="000000"/>
            </w:tcBorders>
          </w:tcPr>
          <w:p w14:paraId="19747900" w14:textId="77777777" w:rsidR="00E73EDF" w:rsidRPr="008A6F2A" w:rsidRDefault="007653F1" w:rsidP="00C128E3">
            <w:pPr>
              <w:pStyle w:val="Small"/>
              <w:spacing w:before="40" w:after="40"/>
              <w:jc w:val="both"/>
            </w:pPr>
            <w:commentRangeStart w:id="3240"/>
            <w:r w:rsidRPr="008A6F2A">
              <w:t>‘S-100 Part 10a’</w:t>
            </w:r>
          </w:p>
        </w:tc>
        <w:tc>
          <w:tcPr>
            <w:tcW w:w="794" w:type="dxa"/>
            <w:tcBorders>
              <w:top w:val="single" w:sz="6" w:space="0" w:color="000000"/>
              <w:left w:val="single" w:sz="6" w:space="0" w:color="000000"/>
              <w:bottom w:val="single" w:sz="6" w:space="0" w:color="000000"/>
              <w:right w:val="single" w:sz="6" w:space="0" w:color="000000"/>
            </w:tcBorders>
          </w:tcPr>
          <w:p w14:paraId="2452BAFC" w14:textId="77777777" w:rsidR="00E73EDF" w:rsidRPr="008A6F2A" w:rsidRDefault="007653F1" w:rsidP="00C128E3">
            <w:pPr>
              <w:pStyle w:val="Small"/>
              <w:spacing w:before="40" w:after="40"/>
              <w:jc w:val="both"/>
            </w:pPr>
            <w:r w:rsidRPr="008A6F2A">
              <w:t>A()</w:t>
            </w:r>
            <w:commentRangeEnd w:id="3240"/>
            <w:r w:rsidR="00593F86">
              <w:rPr>
                <w:rStyle w:val="CommentReference"/>
                <w:rFonts w:eastAsia="MS Mincho"/>
                <w:snapToGrid/>
                <w:szCs w:val="20"/>
                <w:lang w:eastAsia="ja-JP"/>
              </w:rPr>
              <w:commentReference w:id="3240"/>
            </w:r>
          </w:p>
        </w:tc>
        <w:tc>
          <w:tcPr>
            <w:tcW w:w="4028" w:type="dxa"/>
            <w:tcBorders>
              <w:top w:val="single" w:sz="6" w:space="0" w:color="000000"/>
              <w:left w:val="single" w:sz="6" w:space="0" w:color="000000"/>
              <w:bottom w:val="single" w:sz="6" w:space="0" w:color="000000"/>
              <w:right w:val="single" w:sz="6" w:space="0" w:color="000000"/>
            </w:tcBorders>
          </w:tcPr>
          <w:p w14:paraId="14DC220D" w14:textId="77777777" w:rsidR="00E73EDF" w:rsidRPr="008A6F2A" w:rsidRDefault="007653F1" w:rsidP="00C128E3">
            <w:pPr>
              <w:pStyle w:val="Small"/>
              <w:spacing w:before="40" w:after="40"/>
              <w:jc w:val="both"/>
            </w:pPr>
            <w:r w:rsidRPr="008A6F2A">
              <w:t>Encoding specification that defines the encoding</w:t>
            </w:r>
          </w:p>
        </w:tc>
      </w:tr>
      <w:tr w:rsidR="00E73EDF" w:rsidRPr="008A6F2A" w14:paraId="5E396137" w14:textId="77777777" w:rsidTr="00F2456F">
        <w:trPr>
          <w:trHeight w:val="70"/>
        </w:trPr>
        <w:tc>
          <w:tcPr>
            <w:tcW w:w="3450" w:type="dxa"/>
            <w:tcBorders>
              <w:top w:val="single" w:sz="6" w:space="0" w:color="000000"/>
              <w:left w:val="single" w:sz="6" w:space="0" w:color="000000"/>
              <w:bottom w:val="single" w:sz="6" w:space="0" w:color="000000"/>
              <w:right w:val="single" w:sz="6" w:space="0" w:color="000000"/>
            </w:tcBorders>
          </w:tcPr>
          <w:p w14:paraId="62993811" w14:textId="30E3A5C9" w:rsidR="00E73EDF" w:rsidRPr="003209CA" w:rsidRDefault="007653F1" w:rsidP="003B2962">
            <w:pPr>
              <w:pStyle w:val="Small"/>
              <w:spacing w:before="40" w:after="40"/>
              <w:jc w:val="both"/>
            </w:pPr>
            <w:r w:rsidRPr="008A6F2A">
              <w:t xml:space="preserve">Encoding </w:t>
            </w:r>
            <w:del w:id="3241" w:author="Teh Stand" w:date="2022-06-14T15:30:00Z">
              <w:r w:rsidR="00C13246" w:rsidRPr="003209CA" w:rsidDel="003B2962">
                <w:delText xml:space="preserve">Specification </w:delText>
              </w:r>
            </w:del>
            <w:ins w:id="3242" w:author="Teh Stand" w:date="2022-06-14T15:30:00Z">
              <w:r w:rsidR="003B2962">
                <w:t>s</w:t>
              </w:r>
              <w:r w:rsidR="003B2962" w:rsidRPr="003209CA">
                <w:t xml:space="preserve">pecification </w:t>
              </w:r>
            </w:ins>
            <w:del w:id="3243" w:author="Teh Stand" w:date="2022-06-14T15:30:00Z">
              <w:r w:rsidR="00C13246" w:rsidRPr="003209CA" w:rsidDel="003B2962">
                <w:delText>Edition</w:delText>
              </w:r>
            </w:del>
            <w:ins w:id="3244" w:author="Teh Stand" w:date="2022-06-14T15:30:00Z">
              <w:r w:rsidR="003B2962">
                <w:t>e</w:t>
              </w:r>
              <w:r w:rsidR="003B2962" w:rsidRPr="003209CA">
                <w:t>dition</w:t>
              </w:r>
            </w:ins>
          </w:p>
        </w:tc>
        <w:tc>
          <w:tcPr>
            <w:tcW w:w="794" w:type="dxa"/>
            <w:tcBorders>
              <w:top w:val="single" w:sz="6" w:space="0" w:color="000000"/>
              <w:left w:val="single" w:sz="6" w:space="0" w:color="000000"/>
              <w:bottom w:val="single" w:sz="6" w:space="0" w:color="000000"/>
              <w:right w:val="single" w:sz="6" w:space="0" w:color="000000"/>
            </w:tcBorders>
          </w:tcPr>
          <w:p w14:paraId="2B08BC71" w14:textId="77777777" w:rsidR="00E73EDF" w:rsidRPr="008A6F2A" w:rsidRDefault="007653F1" w:rsidP="00C128E3">
            <w:pPr>
              <w:pStyle w:val="Small"/>
              <w:spacing w:before="40" w:after="40"/>
              <w:jc w:val="both"/>
            </w:pPr>
            <w:r w:rsidRPr="008A6F2A">
              <w:t>ENED</w:t>
            </w:r>
          </w:p>
        </w:tc>
        <w:tc>
          <w:tcPr>
            <w:tcW w:w="794" w:type="dxa"/>
            <w:tcBorders>
              <w:top w:val="single" w:sz="6" w:space="0" w:color="000000"/>
              <w:left w:val="single" w:sz="6" w:space="0" w:color="000000"/>
              <w:bottom w:val="single" w:sz="6" w:space="0" w:color="000000"/>
              <w:right w:val="single" w:sz="6" w:space="0" w:color="000000"/>
            </w:tcBorders>
          </w:tcPr>
          <w:p w14:paraId="093213D8" w14:textId="5AD62263" w:rsidR="00E73EDF" w:rsidRPr="008A6F2A" w:rsidRDefault="007653F1" w:rsidP="00C128E3">
            <w:pPr>
              <w:pStyle w:val="Small"/>
              <w:spacing w:before="40" w:after="40"/>
              <w:jc w:val="both"/>
            </w:pPr>
            <w:r w:rsidRPr="008A6F2A">
              <w:t>“</w:t>
            </w:r>
            <w:del w:id="3245" w:author="Jeff Wootton" w:date="2022-07-11T08:30:00Z">
              <w:r w:rsidRPr="008A6F2A" w:rsidDel="001A786D">
                <w:delText>1.1</w:delText>
              </w:r>
            </w:del>
            <w:ins w:id="3246" w:author="Jeff Wootton" w:date="2022-07-11T08:30:00Z">
              <w:r w:rsidR="001A786D">
                <w:t>5.0</w:t>
              </w:r>
            </w:ins>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130024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9D57D6C" w14:textId="77777777" w:rsidR="00E73EDF" w:rsidRPr="008A6F2A" w:rsidRDefault="007653F1" w:rsidP="00C128E3">
            <w:pPr>
              <w:pStyle w:val="Small"/>
              <w:spacing w:before="40" w:after="40"/>
              <w:jc w:val="both"/>
            </w:pPr>
            <w:r w:rsidRPr="008A6F2A">
              <w:t>Edition of the encoding specification</w:t>
            </w:r>
          </w:p>
        </w:tc>
      </w:tr>
      <w:tr w:rsidR="00E73EDF" w:rsidRPr="008A6F2A" w14:paraId="46C0B959" w14:textId="77777777" w:rsidTr="00F2456F">
        <w:trPr>
          <w:trHeight w:val="393"/>
        </w:trPr>
        <w:tc>
          <w:tcPr>
            <w:tcW w:w="3450" w:type="dxa"/>
            <w:tcBorders>
              <w:top w:val="single" w:sz="6" w:space="0" w:color="000000"/>
              <w:left w:val="single" w:sz="6" w:space="0" w:color="000000"/>
              <w:bottom w:val="single" w:sz="6" w:space="0" w:color="000000"/>
              <w:right w:val="single" w:sz="6" w:space="0" w:color="000000"/>
            </w:tcBorders>
          </w:tcPr>
          <w:p w14:paraId="5A5351AC" w14:textId="7FBBB7C3" w:rsidR="00E73EDF" w:rsidRPr="003209CA" w:rsidRDefault="007653F1" w:rsidP="003B2962">
            <w:pPr>
              <w:pStyle w:val="Small"/>
              <w:spacing w:before="40" w:after="40"/>
              <w:jc w:val="both"/>
            </w:pPr>
            <w:r w:rsidRPr="008A6F2A">
              <w:t xml:space="preserve">Product </w:t>
            </w:r>
            <w:del w:id="3247" w:author="Teh Stand" w:date="2022-06-14T15:31:00Z">
              <w:r w:rsidR="00C13246" w:rsidRPr="003209CA" w:rsidDel="003B2962">
                <w:delText>Identifier</w:delText>
              </w:r>
            </w:del>
            <w:ins w:id="3248" w:author="Teh Stand" w:date="2022-06-14T15:31:00Z">
              <w:r w:rsidR="003B2962">
                <w:t>i</w:t>
              </w:r>
              <w:r w:rsidR="003B2962" w:rsidRPr="003209CA">
                <w:t>dentifier</w:t>
              </w:r>
            </w:ins>
          </w:p>
        </w:tc>
        <w:tc>
          <w:tcPr>
            <w:tcW w:w="794" w:type="dxa"/>
            <w:tcBorders>
              <w:top w:val="single" w:sz="6" w:space="0" w:color="000000"/>
              <w:left w:val="single" w:sz="6" w:space="0" w:color="000000"/>
              <w:bottom w:val="single" w:sz="6" w:space="0" w:color="000000"/>
              <w:right w:val="single" w:sz="6" w:space="0" w:color="000000"/>
            </w:tcBorders>
          </w:tcPr>
          <w:p w14:paraId="49711364" w14:textId="77777777" w:rsidR="00E73EDF" w:rsidRPr="008A6F2A" w:rsidRDefault="007653F1" w:rsidP="00C128E3">
            <w:pPr>
              <w:pStyle w:val="Small"/>
              <w:spacing w:before="40" w:after="40"/>
              <w:jc w:val="both"/>
            </w:pPr>
            <w:r w:rsidRPr="008A6F2A">
              <w:t>PRSP</w:t>
            </w:r>
          </w:p>
        </w:tc>
        <w:tc>
          <w:tcPr>
            <w:tcW w:w="794" w:type="dxa"/>
            <w:tcBorders>
              <w:top w:val="single" w:sz="6" w:space="0" w:color="000000"/>
              <w:left w:val="single" w:sz="6" w:space="0" w:color="000000"/>
              <w:bottom w:val="single" w:sz="6" w:space="0" w:color="000000"/>
              <w:right w:val="single" w:sz="6" w:space="0" w:color="000000"/>
            </w:tcBorders>
          </w:tcPr>
          <w:p w14:paraId="1201D05A" w14:textId="4B8638C7" w:rsidR="00E73EDF" w:rsidRPr="008A6F2A" w:rsidRDefault="007653F1" w:rsidP="003B2962">
            <w:pPr>
              <w:pStyle w:val="Small"/>
              <w:spacing w:before="40" w:after="40"/>
              <w:jc w:val="both"/>
            </w:pPr>
            <w:r w:rsidRPr="008A6F2A">
              <w:t>“INT.IHO.S-101.1.</w:t>
            </w:r>
            <w:del w:id="3249" w:author="Teh Stand" w:date="2022-06-14T15:32:00Z">
              <w:r w:rsidRPr="008A6F2A" w:rsidDel="003B2962">
                <w:delText>0</w:delText>
              </w:r>
            </w:del>
            <w:ins w:id="3250" w:author="Teh Stand" w:date="2022-06-14T15:32:00Z">
              <w:r w:rsidR="003B2962">
                <w:t>1</w:t>
              </w:r>
            </w:ins>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AA2CB2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259B6A6" w14:textId="100B4967" w:rsidR="00E73EDF" w:rsidRPr="008A6F2A" w:rsidRDefault="007653F1" w:rsidP="003B2962">
            <w:pPr>
              <w:pStyle w:val="Small"/>
              <w:spacing w:before="40" w:after="40"/>
              <w:jc w:val="both"/>
            </w:pPr>
            <w:r w:rsidRPr="008A6F2A">
              <w:t xml:space="preserve">Unique identifier for the data product as specified in the </w:t>
            </w:r>
            <w:r w:rsidR="003B2962">
              <w:t>P</w:t>
            </w:r>
            <w:r w:rsidRPr="008A6F2A">
              <w:t xml:space="preserve">roduct </w:t>
            </w:r>
            <w:r w:rsidR="003B2962">
              <w:t>S</w:t>
            </w:r>
            <w:r w:rsidRPr="008A6F2A">
              <w:t>pecification</w:t>
            </w:r>
          </w:p>
        </w:tc>
      </w:tr>
      <w:tr w:rsidR="00E73EDF" w:rsidRPr="008A6F2A" w14:paraId="6413DA87"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A936A44" w14:textId="34B933B5" w:rsidR="00E73EDF" w:rsidRPr="003209CA" w:rsidRDefault="007653F1" w:rsidP="003B2962">
            <w:pPr>
              <w:pStyle w:val="Small"/>
              <w:spacing w:before="40" w:after="40"/>
              <w:jc w:val="both"/>
            </w:pPr>
            <w:r w:rsidRPr="008A6F2A">
              <w:t xml:space="preserve">Product </w:t>
            </w:r>
            <w:del w:id="3251" w:author="Teh Stand" w:date="2022-06-14T15:33:00Z">
              <w:r w:rsidR="00C13246" w:rsidRPr="003209CA" w:rsidDel="003B2962">
                <w:delText>Edition</w:delText>
              </w:r>
            </w:del>
            <w:ins w:id="3252" w:author="Teh Stand" w:date="2022-06-14T15:33:00Z">
              <w:r w:rsidR="003B2962">
                <w:t>e</w:t>
              </w:r>
              <w:r w:rsidR="003B2962" w:rsidRPr="003209CA">
                <w:t>dition</w:t>
              </w:r>
            </w:ins>
          </w:p>
        </w:tc>
        <w:tc>
          <w:tcPr>
            <w:tcW w:w="794" w:type="dxa"/>
            <w:tcBorders>
              <w:top w:val="single" w:sz="6" w:space="0" w:color="000000"/>
              <w:left w:val="single" w:sz="6" w:space="0" w:color="000000"/>
              <w:bottom w:val="single" w:sz="6" w:space="0" w:color="000000"/>
              <w:right w:val="single" w:sz="6" w:space="0" w:color="000000"/>
            </w:tcBorders>
          </w:tcPr>
          <w:p w14:paraId="3460A8DE" w14:textId="77777777" w:rsidR="00E73EDF" w:rsidRPr="008A6F2A" w:rsidRDefault="007653F1" w:rsidP="00C128E3">
            <w:pPr>
              <w:pStyle w:val="Small"/>
              <w:spacing w:before="40" w:after="40"/>
              <w:jc w:val="both"/>
            </w:pPr>
            <w:r w:rsidRPr="008A6F2A">
              <w:t>PRED</w:t>
            </w:r>
          </w:p>
        </w:tc>
        <w:tc>
          <w:tcPr>
            <w:tcW w:w="794" w:type="dxa"/>
            <w:tcBorders>
              <w:top w:val="single" w:sz="6" w:space="0" w:color="000000"/>
              <w:left w:val="single" w:sz="6" w:space="0" w:color="000000"/>
              <w:bottom w:val="single" w:sz="6" w:space="0" w:color="000000"/>
              <w:right w:val="single" w:sz="6" w:space="0" w:color="000000"/>
            </w:tcBorders>
          </w:tcPr>
          <w:p w14:paraId="7B3B1148" w14:textId="278E5715" w:rsidR="00E73EDF" w:rsidRPr="008A6F2A" w:rsidRDefault="007653F1" w:rsidP="003B2962">
            <w:pPr>
              <w:pStyle w:val="Small"/>
              <w:spacing w:before="40" w:after="40"/>
              <w:jc w:val="both"/>
            </w:pPr>
            <w:r w:rsidRPr="008A6F2A">
              <w:t>“1.</w:t>
            </w:r>
            <w:del w:id="3253" w:author="Teh Stand" w:date="2022-06-14T15:33:00Z">
              <w:r w:rsidRPr="008A6F2A" w:rsidDel="003B2962">
                <w:delText>0</w:delText>
              </w:r>
            </w:del>
            <w:ins w:id="3254" w:author="Teh Stand" w:date="2022-06-14T15:33:00Z">
              <w:r w:rsidR="003B2962">
                <w:t>1</w:t>
              </w:r>
            </w:ins>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2412DFA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31BFF0A" w14:textId="06EF3A97" w:rsidR="00E73EDF" w:rsidRPr="008A6F2A" w:rsidRDefault="007653F1" w:rsidP="003B2962">
            <w:pPr>
              <w:pStyle w:val="Small"/>
              <w:spacing w:before="40" w:after="40"/>
              <w:jc w:val="both"/>
            </w:pPr>
            <w:r w:rsidRPr="008A6F2A">
              <w:t xml:space="preserve">Edition of the </w:t>
            </w:r>
            <w:r w:rsidR="003B2962">
              <w:t>P</w:t>
            </w:r>
            <w:r w:rsidRPr="008A6F2A">
              <w:t xml:space="preserve">roduct </w:t>
            </w:r>
            <w:r w:rsidR="003B2962">
              <w:t>S</w:t>
            </w:r>
            <w:r w:rsidRPr="008A6F2A">
              <w:t>pecification</w:t>
            </w:r>
          </w:p>
        </w:tc>
      </w:tr>
      <w:tr w:rsidR="00E73EDF" w:rsidRPr="008A6F2A" w14:paraId="6CF0405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8B35A37" w14:textId="3308308A" w:rsidR="00E73EDF" w:rsidRPr="003209CA" w:rsidRDefault="007653F1" w:rsidP="003B2962">
            <w:pPr>
              <w:pStyle w:val="Small"/>
              <w:spacing w:before="40" w:after="40"/>
              <w:jc w:val="both"/>
            </w:pPr>
            <w:r w:rsidRPr="008A6F2A">
              <w:t xml:space="preserve">Application </w:t>
            </w:r>
            <w:del w:id="3255" w:author="Teh Stand" w:date="2022-06-14T15:33:00Z">
              <w:r w:rsidR="00C13246" w:rsidRPr="003209CA" w:rsidDel="003B2962">
                <w:delText>Profile</w:delText>
              </w:r>
            </w:del>
            <w:ins w:id="3256" w:author="Teh Stand" w:date="2022-06-14T15:33:00Z">
              <w:r w:rsidR="003B2962">
                <w:t>p</w:t>
              </w:r>
              <w:r w:rsidR="003B2962" w:rsidRPr="003209CA">
                <w:t>rofile</w:t>
              </w:r>
            </w:ins>
          </w:p>
        </w:tc>
        <w:tc>
          <w:tcPr>
            <w:tcW w:w="794" w:type="dxa"/>
            <w:tcBorders>
              <w:top w:val="single" w:sz="6" w:space="0" w:color="000000"/>
              <w:left w:val="single" w:sz="6" w:space="0" w:color="000000"/>
              <w:bottom w:val="single" w:sz="6" w:space="0" w:color="000000"/>
              <w:right w:val="single" w:sz="6" w:space="0" w:color="000000"/>
            </w:tcBorders>
          </w:tcPr>
          <w:p w14:paraId="4398D369" w14:textId="77777777" w:rsidR="00E73EDF" w:rsidRPr="008A6F2A" w:rsidRDefault="007653F1" w:rsidP="00C128E3">
            <w:pPr>
              <w:pStyle w:val="Small"/>
              <w:spacing w:before="40" w:after="40"/>
              <w:jc w:val="both"/>
            </w:pPr>
            <w:r w:rsidRPr="008A6F2A">
              <w:t>PROF</w:t>
            </w:r>
          </w:p>
        </w:tc>
        <w:tc>
          <w:tcPr>
            <w:tcW w:w="794" w:type="dxa"/>
            <w:tcBorders>
              <w:top w:val="single" w:sz="6" w:space="0" w:color="000000"/>
              <w:left w:val="single" w:sz="6" w:space="0" w:color="000000"/>
              <w:bottom w:val="single" w:sz="6" w:space="0" w:color="000000"/>
              <w:right w:val="single" w:sz="6" w:space="0" w:color="000000"/>
            </w:tcBorders>
          </w:tcPr>
          <w:p w14:paraId="58F33E6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6ADFEC4"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C1356A8" w14:textId="1B0168AA" w:rsidR="00E73EDF" w:rsidRPr="008A6F2A" w:rsidRDefault="007653F1" w:rsidP="00C128E3">
            <w:pPr>
              <w:pStyle w:val="Small"/>
              <w:spacing w:before="40" w:after="40"/>
              <w:jc w:val="both"/>
            </w:pPr>
            <w:r w:rsidRPr="008A6F2A">
              <w:t xml:space="preserve">“1” – </w:t>
            </w:r>
            <w:r w:rsidR="00095E45" w:rsidRPr="008A6F2A">
              <w:t>Base dataset p</w:t>
            </w:r>
            <w:r w:rsidRPr="008A6F2A">
              <w:t>rofile</w:t>
            </w:r>
          </w:p>
        </w:tc>
      </w:tr>
      <w:tr w:rsidR="00E73EDF" w:rsidRPr="008A6F2A" w14:paraId="377E977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7E27871" w14:textId="53298724" w:rsidR="00E73EDF" w:rsidRPr="003209CA" w:rsidRDefault="007653F1" w:rsidP="003B2962">
            <w:pPr>
              <w:pStyle w:val="Small"/>
              <w:spacing w:before="40" w:after="40"/>
              <w:jc w:val="both"/>
            </w:pPr>
            <w:r w:rsidRPr="008A6F2A">
              <w:t xml:space="preserve">Dataset </w:t>
            </w:r>
            <w:del w:id="3257" w:author="Teh Stand" w:date="2022-06-14T15:34:00Z">
              <w:r w:rsidR="00C13246" w:rsidRPr="003209CA" w:rsidDel="003B2962">
                <w:delText xml:space="preserve">File </w:delText>
              </w:r>
            </w:del>
            <w:ins w:id="3258" w:author="Teh Stand" w:date="2022-06-14T15:34:00Z">
              <w:r w:rsidR="003B2962">
                <w:t>f</w:t>
              </w:r>
              <w:r w:rsidR="003B2962" w:rsidRPr="003209CA">
                <w:t xml:space="preserve">ile </w:t>
              </w:r>
            </w:ins>
            <w:del w:id="3259" w:author="Teh Stand" w:date="2022-06-14T15:34:00Z">
              <w:r w:rsidR="00C13246" w:rsidRPr="003209CA" w:rsidDel="003B2962">
                <w:delText>Identifier</w:delText>
              </w:r>
            </w:del>
            <w:ins w:id="3260" w:author="Teh Stand" w:date="2022-06-14T15:34:00Z">
              <w:r w:rsidR="003B2962">
                <w:t>i</w:t>
              </w:r>
              <w:r w:rsidR="003B2962" w:rsidRPr="003209CA">
                <w:t>dentifier</w:t>
              </w:r>
            </w:ins>
          </w:p>
        </w:tc>
        <w:tc>
          <w:tcPr>
            <w:tcW w:w="794" w:type="dxa"/>
            <w:tcBorders>
              <w:top w:val="single" w:sz="6" w:space="0" w:color="000000"/>
              <w:left w:val="single" w:sz="6" w:space="0" w:color="000000"/>
              <w:bottom w:val="single" w:sz="6" w:space="0" w:color="000000"/>
              <w:right w:val="single" w:sz="6" w:space="0" w:color="000000"/>
            </w:tcBorders>
          </w:tcPr>
          <w:p w14:paraId="263371AD" w14:textId="77777777" w:rsidR="00E73EDF" w:rsidRPr="008A6F2A" w:rsidRDefault="007653F1" w:rsidP="00C128E3">
            <w:pPr>
              <w:pStyle w:val="Small"/>
              <w:spacing w:before="40" w:after="40"/>
              <w:jc w:val="both"/>
            </w:pPr>
            <w:r w:rsidRPr="008A6F2A">
              <w:t>DSNM</w:t>
            </w:r>
          </w:p>
        </w:tc>
        <w:tc>
          <w:tcPr>
            <w:tcW w:w="794" w:type="dxa"/>
            <w:tcBorders>
              <w:top w:val="single" w:sz="6" w:space="0" w:color="000000"/>
              <w:left w:val="single" w:sz="6" w:space="0" w:color="000000"/>
              <w:bottom w:val="single" w:sz="6" w:space="0" w:color="000000"/>
              <w:right w:val="single" w:sz="6" w:space="0" w:color="000000"/>
            </w:tcBorders>
          </w:tcPr>
          <w:p w14:paraId="1E9CBF8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6C9B65"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27926D7A" w14:textId="1D8D72C2" w:rsidR="00E73EDF" w:rsidRPr="008A6F2A" w:rsidRDefault="007653F1" w:rsidP="003B2962">
            <w:pPr>
              <w:pStyle w:val="Small"/>
              <w:spacing w:before="40" w:after="40"/>
              <w:jc w:val="both"/>
            </w:pPr>
            <w:r w:rsidRPr="008A6F2A">
              <w:t xml:space="preserve">The file </w:t>
            </w:r>
            <w:del w:id="3261" w:author="Teh Stand" w:date="2022-06-14T15:34:00Z">
              <w:r w:rsidRPr="008A6F2A" w:rsidDel="003B2962">
                <w:delText xml:space="preserve">name </w:delText>
              </w:r>
            </w:del>
            <w:ins w:id="3262" w:author="Teh Stand" w:date="2022-06-14T15:34:00Z">
              <w:r w:rsidR="003B2962">
                <w:t>identifier</w:t>
              </w:r>
              <w:r w:rsidR="003B2962" w:rsidRPr="008A6F2A">
                <w:t xml:space="preserve"> </w:t>
              </w:r>
            </w:ins>
            <w:r w:rsidRPr="008A6F2A">
              <w:t>including the extension but excluding any path information</w:t>
            </w:r>
          </w:p>
        </w:tc>
      </w:tr>
      <w:tr w:rsidR="00E73EDF" w:rsidRPr="008A6F2A" w14:paraId="1CFF359A"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86A321" w14:textId="304EB4A0" w:rsidR="00E73EDF" w:rsidRPr="003209CA" w:rsidRDefault="007653F1" w:rsidP="00775B77">
            <w:pPr>
              <w:pStyle w:val="Small"/>
              <w:spacing w:before="40" w:after="40"/>
              <w:jc w:val="both"/>
            </w:pPr>
            <w:r w:rsidRPr="008A6F2A">
              <w:t xml:space="preserve">Dataset </w:t>
            </w:r>
            <w:del w:id="3263" w:author="Teh Stand" w:date="2022-06-14T15:35:00Z">
              <w:r w:rsidR="005B2D0D" w:rsidRPr="003209CA" w:rsidDel="00775B77">
                <w:delText>Title</w:delText>
              </w:r>
            </w:del>
            <w:ins w:id="3264" w:author="Teh Stand" w:date="2022-06-14T15:35:00Z">
              <w:r w:rsidR="00775B77">
                <w:t>t</w:t>
              </w:r>
              <w:r w:rsidR="00775B77" w:rsidRPr="003209CA">
                <w:t>itle</w:t>
              </w:r>
            </w:ins>
          </w:p>
        </w:tc>
        <w:tc>
          <w:tcPr>
            <w:tcW w:w="794" w:type="dxa"/>
            <w:tcBorders>
              <w:top w:val="single" w:sz="6" w:space="0" w:color="000000"/>
              <w:left w:val="single" w:sz="6" w:space="0" w:color="000000"/>
              <w:bottom w:val="single" w:sz="6" w:space="0" w:color="000000"/>
              <w:right w:val="single" w:sz="6" w:space="0" w:color="000000"/>
            </w:tcBorders>
          </w:tcPr>
          <w:p w14:paraId="5E2CE11C" w14:textId="77777777" w:rsidR="00E73EDF" w:rsidRPr="008A6F2A" w:rsidRDefault="007653F1" w:rsidP="00C128E3">
            <w:pPr>
              <w:pStyle w:val="Small"/>
              <w:spacing w:before="40" w:after="40"/>
              <w:jc w:val="both"/>
            </w:pPr>
            <w:r w:rsidRPr="008A6F2A">
              <w:t>DSTL</w:t>
            </w:r>
          </w:p>
        </w:tc>
        <w:tc>
          <w:tcPr>
            <w:tcW w:w="794" w:type="dxa"/>
            <w:tcBorders>
              <w:top w:val="single" w:sz="6" w:space="0" w:color="000000"/>
              <w:left w:val="single" w:sz="6" w:space="0" w:color="000000"/>
              <w:bottom w:val="single" w:sz="6" w:space="0" w:color="000000"/>
              <w:right w:val="single" w:sz="6" w:space="0" w:color="000000"/>
            </w:tcBorders>
          </w:tcPr>
          <w:p w14:paraId="7AC4CAE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A82687"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4FDAEE92" w14:textId="77777777" w:rsidR="00E73EDF" w:rsidRPr="008A6F2A" w:rsidRDefault="007653F1" w:rsidP="00C128E3">
            <w:pPr>
              <w:pStyle w:val="Small"/>
              <w:spacing w:before="40" w:after="40"/>
              <w:jc w:val="both"/>
            </w:pPr>
            <w:r w:rsidRPr="008A6F2A">
              <w:t>The title of the dataset</w:t>
            </w:r>
          </w:p>
        </w:tc>
      </w:tr>
      <w:tr w:rsidR="00E73EDF" w:rsidRPr="008A6F2A" w14:paraId="5565764A" w14:textId="77777777" w:rsidTr="00F2456F">
        <w:trPr>
          <w:trHeight w:val="408"/>
        </w:trPr>
        <w:tc>
          <w:tcPr>
            <w:tcW w:w="3450" w:type="dxa"/>
            <w:tcBorders>
              <w:top w:val="single" w:sz="6" w:space="0" w:color="000000"/>
              <w:left w:val="single" w:sz="6" w:space="0" w:color="000000"/>
              <w:bottom w:val="single" w:sz="6" w:space="0" w:color="000000"/>
              <w:right w:val="single" w:sz="6" w:space="0" w:color="000000"/>
            </w:tcBorders>
          </w:tcPr>
          <w:p w14:paraId="05B81144" w14:textId="2A11DE92" w:rsidR="00E73EDF" w:rsidRPr="003209CA" w:rsidRDefault="007653F1" w:rsidP="00775B77">
            <w:pPr>
              <w:pStyle w:val="Small"/>
              <w:spacing w:before="40" w:after="40"/>
              <w:jc w:val="both"/>
            </w:pPr>
            <w:r w:rsidRPr="008A6F2A">
              <w:t xml:space="preserve">Dataset </w:t>
            </w:r>
            <w:del w:id="3265" w:author="Teh Stand" w:date="2022-06-14T15:35:00Z">
              <w:r w:rsidR="005B2D0D" w:rsidRPr="003209CA" w:rsidDel="00775B77">
                <w:delText xml:space="preserve">Reference </w:delText>
              </w:r>
            </w:del>
            <w:ins w:id="3266" w:author="Teh Stand" w:date="2022-06-14T15:35:00Z">
              <w:r w:rsidR="00775B77">
                <w:t>r</w:t>
              </w:r>
              <w:r w:rsidR="00775B77" w:rsidRPr="003209CA">
                <w:t xml:space="preserve">eference </w:t>
              </w:r>
            </w:ins>
            <w:del w:id="3267" w:author="Teh Stand" w:date="2022-06-14T15:35:00Z">
              <w:r w:rsidR="005B2D0D" w:rsidRPr="003209CA" w:rsidDel="00775B77">
                <w:delText>Date</w:delText>
              </w:r>
            </w:del>
            <w:ins w:id="3268" w:author="Teh Stand" w:date="2022-06-14T15:35:00Z">
              <w:r w:rsidR="00775B77">
                <w:t>d</w:t>
              </w:r>
              <w:r w:rsidR="00775B77" w:rsidRPr="003209CA">
                <w:t>ate</w:t>
              </w:r>
            </w:ins>
          </w:p>
        </w:tc>
        <w:tc>
          <w:tcPr>
            <w:tcW w:w="794" w:type="dxa"/>
            <w:tcBorders>
              <w:top w:val="single" w:sz="6" w:space="0" w:color="000000"/>
              <w:left w:val="single" w:sz="6" w:space="0" w:color="000000"/>
              <w:bottom w:val="single" w:sz="6" w:space="0" w:color="000000"/>
              <w:right w:val="single" w:sz="6" w:space="0" w:color="000000"/>
            </w:tcBorders>
          </w:tcPr>
          <w:p w14:paraId="017B19A6" w14:textId="77777777" w:rsidR="00E73EDF" w:rsidRPr="008A6F2A" w:rsidRDefault="007653F1" w:rsidP="00C128E3">
            <w:pPr>
              <w:pStyle w:val="Small"/>
              <w:spacing w:before="40" w:after="40"/>
              <w:jc w:val="both"/>
            </w:pPr>
            <w:r w:rsidRPr="008A6F2A">
              <w:t>DSRD</w:t>
            </w:r>
          </w:p>
        </w:tc>
        <w:tc>
          <w:tcPr>
            <w:tcW w:w="794" w:type="dxa"/>
            <w:tcBorders>
              <w:top w:val="single" w:sz="6" w:space="0" w:color="000000"/>
              <w:left w:val="single" w:sz="6" w:space="0" w:color="000000"/>
              <w:bottom w:val="single" w:sz="6" w:space="0" w:color="000000"/>
              <w:right w:val="single" w:sz="6" w:space="0" w:color="000000"/>
            </w:tcBorders>
          </w:tcPr>
          <w:p w14:paraId="6A93B4C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8ABDA3" w14:textId="77777777" w:rsidR="00E73EDF" w:rsidRPr="008A6F2A" w:rsidRDefault="007653F1" w:rsidP="00C128E3">
            <w:pPr>
              <w:pStyle w:val="Small"/>
              <w:spacing w:before="40" w:after="40"/>
              <w:jc w:val="both"/>
            </w:pPr>
            <w:r w:rsidRPr="008A6F2A">
              <w:t>A(8)</w:t>
            </w:r>
          </w:p>
        </w:tc>
        <w:tc>
          <w:tcPr>
            <w:tcW w:w="4028" w:type="dxa"/>
            <w:tcBorders>
              <w:top w:val="single" w:sz="6" w:space="0" w:color="000000"/>
              <w:left w:val="single" w:sz="6" w:space="0" w:color="000000"/>
              <w:bottom w:val="single" w:sz="6" w:space="0" w:color="000000"/>
              <w:right w:val="single" w:sz="6" w:space="0" w:color="000000"/>
            </w:tcBorders>
          </w:tcPr>
          <w:p w14:paraId="4899F3E0" w14:textId="77777777" w:rsidR="00E73EDF" w:rsidRPr="008A6F2A" w:rsidRDefault="007653F1" w:rsidP="00C128E3">
            <w:pPr>
              <w:pStyle w:val="Small"/>
              <w:spacing w:before="40" w:after="40"/>
              <w:jc w:val="both"/>
            </w:pPr>
            <w:r w:rsidRPr="008A6F2A">
              <w:t>The reference date of the dataset</w:t>
            </w:r>
          </w:p>
          <w:p w14:paraId="552DB429" w14:textId="77777777" w:rsidR="00E73EDF" w:rsidRPr="008A6F2A" w:rsidRDefault="007653F1" w:rsidP="00C128E3">
            <w:pPr>
              <w:pStyle w:val="Small"/>
              <w:spacing w:before="40" w:after="40"/>
              <w:jc w:val="both"/>
            </w:pPr>
            <w:r w:rsidRPr="008A6F2A">
              <w:t>Format: YYYYMMDD according to ISO 8601</w:t>
            </w:r>
          </w:p>
        </w:tc>
      </w:tr>
      <w:tr w:rsidR="00E73EDF" w:rsidRPr="008A6F2A" w14:paraId="7CEE3C16"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3077D637" w14:textId="0016D145" w:rsidR="00E73EDF" w:rsidRPr="003209CA" w:rsidRDefault="007653F1" w:rsidP="00775B77">
            <w:pPr>
              <w:pStyle w:val="Small"/>
              <w:spacing w:before="40" w:after="40"/>
              <w:jc w:val="both"/>
            </w:pPr>
            <w:r w:rsidRPr="008A6F2A">
              <w:t xml:space="preserve">Dataset </w:t>
            </w:r>
            <w:del w:id="3269" w:author="Teh Stand" w:date="2022-06-14T15:35:00Z">
              <w:r w:rsidR="005B2D0D" w:rsidRPr="00431ADB" w:rsidDel="00775B77">
                <w:delText>L</w:delText>
              </w:r>
              <w:r w:rsidR="005B2D0D" w:rsidRPr="003209CA" w:rsidDel="00775B77">
                <w:delText>anguage</w:delText>
              </w:r>
            </w:del>
            <w:ins w:id="3270" w:author="Teh Stand" w:date="2022-06-14T15:35:00Z">
              <w:r w:rsidR="00775B77">
                <w:t>l</w:t>
              </w:r>
              <w:r w:rsidR="00775B77" w:rsidRPr="003209CA">
                <w:t>anguage</w:t>
              </w:r>
            </w:ins>
          </w:p>
        </w:tc>
        <w:tc>
          <w:tcPr>
            <w:tcW w:w="794" w:type="dxa"/>
            <w:tcBorders>
              <w:top w:val="single" w:sz="6" w:space="0" w:color="000000"/>
              <w:left w:val="single" w:sz="6" w:space="0" w:color="000000"/>
              <w:bottom w:val="single" w:sz="6" w:space="0" w:color="000000"/>
              <w:right w:val="single" w:sz="6" w:space="0" w:color="000000"/>
            </w:tcBorders>
          </w:tcPr>
          <w:p w14:paraId="0061D3F3" w14:textId="77777777" w:rsidR="00E73EDF" w:rsidRPr="008A6F2A" w:rsidRDefault="007653F1" w:rsidP="00C128E3">
            <w:pPr>
              <w:pStyle w:val="Small"/>
              <w:spacing w:before="40" w:after="40"/>
              <w:jc w:val="both"/>
            </w:pPr>
            <w:r w:rsidRPr="008A6F2A">
              <w:t>DSLG</w:t>
            </w:r>
          </w:p>
        </w:tc>
        <w:tc>
          <w:tcPr>
            <w:tcW w:w="794" w:type="dxa"/>
            <w:tcBorders>
              <w:top w:val="single" w:sz="6" w:space="0" w:color="000000"/>
              <w:left w:val="single" w:sz="6" w:space="0" w:color="000000"/>
              <w:bottom w:val="single" w:sz="6" w:space="0" w:color="000000"/>
              <w:right w:val="single" w:sz="6" w:space="0" w:color="000000"/>
            </w:tcBorders>
          </w:tcPr>
          <w:p w14:paraId="440CCE32" w14:textId="77777777" w:rsidR="00E73EDF" w:rsidRPr="008A6F2A" w:rsidRDefault="007653F1" w:rsidP="00C128E3">
            <w:pPr>
              <w:pStyle w:val="Small"/>
              <w:spacing w:before="40" w:after="40"/>
              <w:jc w:val="both"/>
            </w:pPr>
            <w:r w:rsidRPr="008A6F2A">
              <w:t>“EN”</w:t>
            </w:r>
          </w:p>
        </w:tc>
        <w:tc>
          <w:tcPr>
            <w:tcW w:w="794" w:type="dxa"/>
            <w:tcBorders>
              <w:top w:val="single" w:sz="6" w:space="0" w:color="000000"/>
              <w:left w:val="single" w:sz="6" w:space="0" w:color="000000"/>
              <w:bottom w:val="single" w:sz="6" w:space="0" w:color="000000"/>
              <w:right w:val="single" w:sz="6" w:space="0" w:color="000000"/>
            </w:tcBorders>
          </w:tcPr>
          <w:p w14:paraId="3A4F217E"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8C4B206" w14:textId="77777777" w:rsidR="00E73EDF" w:rsidRPr="008A6F2A" w:rsidRDefault="007653F1" w:rsidP="00C128E3">
            <w:pPr>
              <w:pStyle w:val="Small"/>
              <w:spacing w:before="40" w:after="40"/>
              <w:jc w:val="both"/>
            </w:pPr>
            <w:r w:rsidRPr="008A6F2A">
              <w:t>The (primary) language used in this dataset</w:t>
            </w:r>
          </w:p>
        </w:tc>
      </w:tr>
      <w:tr w:rsidR="00E73EDF" w:rsidRPr="008A6F2A" w14:paraId="73C92B6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A8402C4" w14:textId="7DDCC9D3" w:rsidR="00E73EDF" w:rsidRPr="003209CA" w:rsidRDefault="007653F1" w:rsidP="00775B77">
            <w:pPr>
              <w:pStyle w:val="Small"/>
              <w:spacing w:before="40" w:after="40"/>
              <w:jc w:val="both"/>
            </w:pPr>
            <w:r w:rsidRPr="008A6F2A">
              <w:t xml:space="preserve">Dataset </w:t>
            </w:r>
            <w:del w:id="3271" w:author="Teh Stand" w:date="2022-06-14T15:36:00Z">
              <w:r w:rsidR="005B2D0D" w:rsidRPr="00431ADB" w:rsidDel="00775B77">
                <w:delText>A</w:delText>
              </w:r>
              <w:r w:rsidR="005B2D0D" w:rsidRPr="003209CA" w:rsidDel="00775B77">
                <w:delText>bstract</w:delText>
              </w:r>
            </w:del>
            <w:ins w:id="3272" w:author="Teh Stand" w:date="2022-06-14T15:36:00Z">
              <w:r w:rsidR="00775B77">
                <w:t>a</w:t>
              </w:r>
              <w:r w:rsidR="00775B77" w:rsidRPr="003209CA">
                <w:t>bstract</w:t>
              </w:r>
            </w:ins>
          </w:p>
        </w:tc>
        <w:tc>
          <w:tcPr>
            <w:tcW w:w="794" w:type="dxa"/>
            <w:tcBorders>
              <w:top w:val="single" w:sz="6" w:space="0" w:color="000000"/>
              <w:left w:val="single" w:sz="6" w:space="0" w:color="000000"/>
              <w:bottom w:val="single" w:sz="6" w:space="0" w:color="000000"/>
              <w:right w:val="single" w:sz="6" w:space="0" w:color="000000"/>
            </w:tcBorders>
          </w:tcPr>
          <w:p w14:paraId="156AECE7" w14:textId="77777777" w:rsidR="00E73EDF" w:rsidRPr="008A6F2A" w:rsidRDefault="007653F1" w:rsidP="00C128E3">
            <w:pPr>
              <w:pStyle w:val="Small"/>
              <w:spacing w:before="40" w:after="40"/>
              <w:jc w:val="both"/>
            </w:pPr>
            <w:r w:rsidRPr="008A6F2A">
              <w:t>DSAB</w:t>
            </w:r>
          </w:p>
        </w:tc>
        <w:tc>
          <w:tcPr>
            <w:tcW w:w="794" w:type="dxa"/>
            <w:tcBorders>
              <w:top w:val="single" w:sz="6" w:space="0" w:color="000000"/>
              <w:left w:val="single" w:sz="6" w:space="0" w:color="000000"/>
              <w:bottom w:val="single" w:sz="6" w:space="0" w:color="000000"/>
              <w:right w:val="single" w:sz="6" w:space="0" w:color="000000"/>
            </w:tcBorders>
          </w:tcPr>
          <w:p w14:paraId="420F0946"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55E3947A"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6C3E231" w14:textId="77777777" w:rsidR="00E73EDF" w:rsidRPr="008A6F2A" w:rsidRDefault="007653F1" w:rsidP="00C128E3">
            <w:pPr>
              <w:pStyle w:val="Small"/>
              <w:spacing w:before="40" w:after="40"/>
              <w:jc w:val="both"/>
            </w:pPr>
            <w:r w:rsidRPr="008A6F2A">
              <w:t>The abstract of the dataset</w:t>
            </w:r>
          </w:p>
        </w:tc>
      </w:tr>
      <w:tr w:rsidR="00E73EDF" w:rsidRPr="008A6F2A" w14:paraId="4749E8D8"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07939BDD" w14:textId="7DED4E46" w:rsidR="00E73EDF" w:rsidRPr="003209CA" w:rsidRDefault="007653F1" w:rsidP="00775B77">
            <w:pPr>
              <w:pStyle w:val="Small"/>
              <w:spacing w:before="40" w:after="40"/>
              <w:jc w:val="both"/>
            </w:pPr>
            <w:r w:rsidRPr="008A6F2A">
              <w:t xml:space="preserve">Dataset </w:t>
            </w:r>
            <w:del w:id="3273" w:author="Teh Stand" w:date="2022-06-14T15:36:00Z">
              <w:r w:rsidR="005B2D0D" w:rsidRPr="00431ADB" w:rsidDel="00775B77">
                <w:delText>E</w:delText>
              </w:r>
              <w:r w:rsidR="005B2D0D" w:rsidRPr="003209CA" w:rsidDel="00775B77">
                <w:delText>dition</w:delText>
              </w:r>
            </w:del>
            <w:ins w:id="3274" w:author="Teh Stand" w:date="2022-06-14T15:36:00Z">
              <w:r w:rsidR="00775B77">
                <w:t>e</w:t>
              </w:r>
              <w:r w:rsidR="00775B77" w:rsidRPr="003209CA">
                <w:t>dition</w:t>
              </w:r>
            </w:ins>
          </w:p>
        </w:tc>
        <w:tc>
          <w:tcPr>
            <w:tcW w:w="794" w:type="dxa"/>
            <w:tcBorders>
              <w:top w:val="single" w:sz="6" w:space="0" w:color="000000"/>
              <w:left w:val="single" w:sz="6" w:space="0" w:color="000000"/>
              <w:bottom w:val="single" w:sz="6" w:space="0" w:color="000000"/>
              <w:right w:val="single" w:sz="6" w:space="0" w:color="000000"/>
            </w:tcBorders>
          </w:tcPr>
          <w:p w14:paraId="44CF27A8" w14:textId="77777777" w:rsidR="00E73EDF" w:rsidRPr="008A6F2A" w:rsidRDefault="007653F1" w:rsidP="00C128E3">
            <w:pPr>
              <w:pStyle w:val="Small"/>
              <w:spacing w:before="40" w:after="40"/>
              <w:jc w:val="both"/>
            </w:pPr>
            <w:r w:rsidRPr="008A6F2A">
              <w:t>DSED</w:t>
            </w:r>
          </w:p>
        </w:tc>
        <w:tc>
          <w:tcPr>
            <w:tcW w:w="794" w:type="dxa"/>
            <w:tcBorders>
              <w:top w:val="single" w:sz="6" w:space="0" w:color="000000"/>
              <w:left w:val="single" w:sz="6" w:space="0" w:color="000000"/>
              <w:bottom w:val="single" w:sz="6" w:space="0" w:color="000000"/>
              <w:right w:val="single" w:sz="6" w:space="0" w:color="000000"/>
            </w:tcBorders>
          </w:tcPr>
          <w:p w14:paraId="5A311E9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04AE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3F70A10" w14:textId="62EE2283" w:rsidR="00E73EDF" w:rsidRPr="003209CA" w:rsidRDefault="007653F1" w:rsidP="00C128E3">
            <w:pPr>
              <w:pStyle w:val="Small"/>
              <w:spacing w:before="40" w:after="40"/>
              <w:jc w:val="both"/>
            </w:pPr>
            <w:r w:rsidRPr="008A6F2A">
              <w:t xml:space="preserve">See clause </w:t>
            </w:r>
            <w:r w:rsidR="009F218B" w:rsidRPr="00431ADB">
              <w:t>11.3.3</w:t>
            </w:r>
          </w:p>
        </w:tc>
      </w:tr>
      <w:tr w:rsidR="00E73EDF" w:rsidRPr="008A6F2A" w14:paraId="24392EF9"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97688EC" w14:textId="11209C34" w:rsidR="00E73EDF" w:rsidRPr="003209CA" w:rsidRDefault="007653F1" w:rsidP="00775B77">
            <w:pPr>
              <w:pStyle w:val="Small"/>
              <w:spacing w:before="40" w:after="40"/>
              <w:jc w:val="both"/>
            </w:pPr>
            <w:r w:rsidRPr="008A6F2A">
              <w:t xml:space="preserve">Dataset </w:t>
            </w:r>
            <w:del w:id="3275" w:author="Teh Stand" w:date="2022-06-14T15:36:00Z">
              <w:r w:rsidR="005B2D0D" w:rsidRPr="00431ADB" w:rsidDel="00775B77">
                <w:delText>T</w:delText>
              </w:r>
              <w:r w:rsidR="005B2D0D" w:rsidRPr="003209CA" w:rsidDel="00775B77">
                <w:delText xml:space="preserve">opic </w:delText>
              </w:r>
            </w:del>
            <w:ins w:id="3276" w:author="Teh Stand" w:date="2022-06-14T15:36:00Z">
              <w:r w:rsidR="00775B77">
                <w:t>t</w:t>
              </w:r>
              <w:r w:rsidR="00775B77" w:rsidRPr="003209CA">
                <w:t xml:space="preserve">opic </w:t>
              </w:r>
            </w:ins>
            <w:del w:id="3277" w:author="Teh Stand" w:date="2022-06-14T15:36:00Z">
              <w:r w:rsidR="005B2D0D" w:rsidRPr="00431ADB" w:rsidDel="00775B77">
                <w:delText>C</w:delText>
              </w:r>
              <w:r w:rsidR="005B2D0D" w:rsidRPr="003209CA" w:rsidDel="00775B77">
                <w:delText>ategory</w:delText>
              </w:r>
            </w:del>
            <w:ins w:id="3278" w:author="Teh Stand" w:date="2022-06-14T15:36:00Z">
              <w:r w:rsidR="00775B77">
                <w:t>c</w:t>
              </w:r>
              <w:r w:rsidR="00775B77" w:rsidRPr="003209CA">
                <w:t>ategory</w:t>
              </w:r>
            </w:ins>
          </w:p>
        </w:tc>
        <w:tc>
          <w:tcPr>
            <w:tcW w:w="794" w:type="dxa"/>
            <w:tcBorders>
              <w:top w:val="single" w:sz="6" w:space="0" w:color="000000"/>
              <w:left w:val="single" w:sz="6" w:space="0" w:color="000000"/>
              <w:bottom w:val="single" w:sz="6" w:space="0" w:color="000000"/>
              <w:right w:val="single" w:sz="6" w:space="0" w:color="000000"/>
            </w:tcBorders>
          </w:tcPr>
          <w:p w14:paraId="536FB97F" w14:textId="77777777" w:rsidR="00E73EDF" w:rsidRPr="008A6F2A" w:rsidRDefault="007653F1" w:rsidP="00C128E3">
            <w:pPr>
              <w:pStyle w:val="Small"/>
              <w:spacing w:before="40" w:after="40"/>
              <w:jc w:val="both"/>
            </w:pPr>
            <w:r w:rsidRPr="008A6F2A">
              <w:t>*DSTC</w:t>
            </w:r>
          </w:p>
        </w:tc>
        <w:tc>
          <w:tcPr>
            <w:tcW w:w="794" w:type="dxa"/>
            <w:tcBorders>
              <w:top w:val="single" w:sz="6" w:space="0" w:color="000000"/>
              <w:left w:val="single" w:sz="6" w:space="0" w:color="000000"/>
              <w:bottom w:val="single" w:sz="6" w:space="0" w:color="000000"/>
              <w:right w:val="single" w:sz="6" w:space="0" w:color="000000"/>
            </w:tcBorders>
          </w:tcPr>
          <w:p w14:paraId="002C2F68" w14:textId="77777777" w:rsidR="00E73EDF" w:rsidRPr="008A6F2A" w:rsidRDefault="007653F1" w:rsidP="00C128E3">
            <w:pPr>
              <w:pStyle w:val="Small"/>
              <w:spacing w:before="40" w:after="40"/>
              <w:jc w:val="both"/>
            </w:pPr>
            <w:r w:rsidRPr="008A6F2A">
              <w:t>{14}{18}</w:t>
            </w:r>
          </w:p>
        </w:tc>
        <w:tc>
          <w:tcPr>
            <w:tcW w:w="794" w:type="dxa"/>
            <w:tcBorders>
              <w:top w:val="single" w:sz="6" w:space="0" w:color="000000"/>
              <w:left w:val="single" w:sz="6" w:space="0" w:color="000000"/>
              <w:bottom w:val="single" w:sz="6" w:space="0" w:color="000000"/>
              <w:right w:val="single" w:sz="6" w:space="0" w:color="000000"/>
            </w:tcBorders>
          </w:tcPr>
          <w:p w14:paraId="3A235C55"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99A0184" w14:textId="77777777" w:rsidR="00E73EDF" w:rsidRPr="008A6F2A" w:rsidRDefault="007653F1" w:rsidP="00C128E3">
            <w:pPr>
              <w:pStyle w:val="Small"/>
              <w:spacing w:before="40" w:after="40"/>
              <w:jc w:val="both"/>
            </w:pPr>
            <w:r w:rsidRPr="008A6F2A">
              <w:t>A set of topic categories</w:t>
            </w:r>
          </w:p>
        </w:tc>
      </w:tr>
    </w:tbl>
    <w:p w14:paraId="40CBD069" w14:textId="77777777" w:rsidR="00E73EDF" w:rsidRDefault="00E73EDF" w:rsidP="00F2456F">
      <w:pPr>
        <w:spacing w:after="0" w:line="240" w:lineRule="auto"/>
      </w:pPr>
    </w:p>
    <w:p w14:paraId="34C7FE1E" w14:textId="19802BF5" w:rsidR="00F2456F" w:rsidRPr="00F2456F" w:rsidRDefault="00F2456F" w:rsidP="00F2456F">
      <w:pPr>
        <w:pStyle w:val="ListContinue2"/>
        <w:numPr>
          <w:ilvl w:val="2"/>
          <w:numId w:val="37"/>
        </w:numPr>
        <w:tabs>
          <w:tab w:val="clear" w:pos="432"/>
        </w:tabs>
        <w:spacing w:before="120" w:after="120" w:line="240" w:lineRule="auto"/>
        <w:rPr>
          <w:b/>
          <w:lang w:eastAsia="en-US"/>
        </w:rPr>
      </w:pPr>
      <w:r w:rsidRPr="00F2456F">
        <w:rPr>
          <w:b/>
          <w:lang w:eastAsia="en-US"/>
        </w:rPr>
        <w:t>Dataset Structure Information field - DSSI</w:t>
      </w:r>
    </w:p>
    <w:tbl>
      <w:tblPr>
        <w:tblW w:w="9860" w:type="dxa"/>
        <w:tblInd w:w="-244" w:type="dxa"/>
        <w:tblLayout w:type="fixed"/>
        <w:tblCellMar>
          <w:left w:w="57" w:type="dxa"/>
          <w:right w:w="57" w:type="dxa"/>
        </w:tblCellMar>
        <w:tblLook w:val="04A0" w:firstRow="1" w:lastRow="0" w:firstColumn="1" w:lastColumn="0" w:noHBand="0" w:noVBand="1"/>
      </w:tblPr>
      <w:tblGrid>
        <w:gridCol w:w="3454"/>
        <w:gridCol w:w="796"/>
        <w:gridCol w:w="779"/>
        <w:gridCol w:w="796"/>
        <w:gridCol w:w="4035"/>
      </w:tblGrid>
      <w:tr w:rsidR="00E73EDF" w:rsidRPr="008A6F2A" w14:paraId="3DE5D3F1" w14:textId="77777777" w:rsidTr="0022577A">
        <w:trPr>
          <w:trHeight w:val="210"/>
        </w:trPr>
        <w:tc>
          <w:tcPr>
            <w:tcW w:w="345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CE413BA" w14:textId="77777777" w:rsidR="00E73EDF" w:rsidRPr="008A6F2A" w:rsidRDefault="007653F1" w:rsidP="00C128E3">
            <w:pPr>
              <w:pStyle w:val="Small"/>
              <w:spacing w:before="40" w:after="40"/>
              <w:jc w:val="both"/>
              <w:rPr>
                <w:b/>
              </w:rPr>
            </w:pPr>
            <w:r w:rsidRPr="008A6F2A">
              <w:rPr>
                <w:b/>
              </w:rPr>
              <w:t>Subfield name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4D5921A" w14:textId="77777777" w:rsidR="00E73EDF" w:rsidRPr="008A6F2A" w:rsidRDefault="007653F1" w:rsidP="00C128E3">
            <w:pPr>
              <w:pStyle w:val="Small"/>
              <w:spacing w:before="40" w:after="40"/>
              <w:jc w:val="both"/>
              <w:rPr>
                <w:b/>
              </w:rPr>
            </w:pPr>
            <w:r w:rsidRPr="008A6F2A">
              <w:rPr>
                <w:b/>
              </w:rPr>
              <w:t>Label</w:t>
            </w:r>
          </w:p>
        </w:tc>
        <w:tc>
          <w:tcPr>
            <w:tcW w:w="779"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52A684" w14:textId="77777777" w:rsidR="00E73EDF" w:rsidRPr="008A6F2A" w:rsidRDefault="007653F1" w:rsidP="00C128E3">
            <w:pPr>
              <w:pStyle w:val="Small"/>
              <w:spacing w:before="40" w:after="40"/>
              <w:jc w:val="both"/>
              <w:rPr>
                <w:b/>
              </w:rPr>
            </w:pPr>
            <w:r w:rsidRPr="008A6F2A">
              <w:rPr>
                <w:b/>
              </w:rPr>
              <w:t>Value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B0332" w14:textId="77777777" w:rsidR="00E73EDF" w:rsidRPr="008A6F2A" w:rsidRDefault="007653F1" w:rsidP="00C128E3">
            <w:pPr>
              <w:pStyle w:val="Small"/>
              <w:spacing w:before="40" w:after="40"/>
              <w:jc w:val="both"/>
              <w:rPr>
                <w:b/>
              </w:rPr>
            </w:pPr>
            <w:r w:rsidRPr="008A6F2A">
              <w:rPr>
                <w:b/>
              </w:rPr>
              <w:t>Format</w:t>
            </w:r>
          </w:p>
        </w:tc>
        <w:tc>
          <w:tcPr>
            <w:tcW w:w="403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0468EEC" w14:textId="77777777" w:rsidR="00E73EDF" w:rsidRPr="008A6F2A" w:rsidRDefault="007653F1" w:rsidP="00C128E3">
            <w:pPr>
              <w:pStyle w:val="Small"/>
              <w:spacing w:before="40" w:after="40"/>
              <w:jc w:val="both"/>
              <w:rPr>
                <w:b/>
              </w:rPr>
            </w:pPr>
            <w:r w:rsidRPr="008A6F2A">
              <w:rPr>
                <w:b/>
              </w:rPr>
              <w:t>Comment</w:t>
            </w:r>
          </w:p>
        </w:tc>
      </w:tr>
      <w:tr w:rsidR="00E73EDF" w:rsidRPr="008A6F2A" w14:paraId="2BD4CE20"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500A715"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6" w:type="dxa"/>
            <w:tcBorders>
              <w:top w:val="single" w:sz="6" w:space="0" w:color="000000"/>
              <w:left w:val="single" w:sz="6" w:space="0" w:color="000000"/>
              <w:bottom w:val="single" w:sz="6" w:space="0" w:color="000000"/>
              <w:right w:val="single" w:sz="6" w:space="0" w:color="000000"/>
            </w:tcBorders>
          </w:tcPr>
          <w:p w14:paraId="7516A4FF" w14:textId="77777777" w:rsidR="00E73EDF" w:rsidRPr="008A6F2A" w:rsidRDefault="007653F1" w:rsidP="00C128E3">
            <w:pPr>
              <w:spacing w:before="40" w:after="40" w:line="240" w:lineRule="auto"/>
              <w:jc w:val="left"/>
              <w:rPr>
                <w:sz w:val="16"/>
              </w:rPr>
            </w:pPr>
            <w:r w:rsidRPr="008A6F2A">
              <w:rPr>
                <w:sz w:val="16"/>
              </w:rPr>
              <w:t>DCOX</w:t>
            </w:r>
          </w:p>
        </w:tc>
        <w:tc>
          <w:tcPr>
            <w:tcW w:w="779" w:type="dxa"/>
            <w:tcBorders>
              <w:top w:val="single" w:sz="6" w:space="0" w:color="000000"/>
              <w:left w:val="single" w:sz="6" w:space="0" w:color="000000"/>
              <w:bottom w:val="single" w:sz="6" w:space="0" w:color="000000"/>
              <w:right w:val="single" w:sz="6" w:space="0" w:color="000000"/>
            </w:tcBorders>
          </w:tcPr>
          <w:p w14:paraId="00C4B8B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15EECB27"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04F45105"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6685BC2B"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1DF45E48"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6" w:type="dxa"/>
            <w:tcBorders>
              <w:top w:val="single" w:sz="6" w:space="0" w:color="000000"/>
              <w:left w:val="single" w:sz="6" w:space="0" w:color="000000"/>
              <w:bottom w:val="single" w:sz="6" w:space="0" w:color="000000"/>
              <w:right w:val="single" w:sz="6" w:space="0" w:color="000000"/>
            </w:tcBorders>
          </w:tcPr>
          <w:p w14:paraId="42D1B846" w14:textId="77777777" w:rsidR="00E73EDF" w:rsidRPr="008A6F2A" w:rsidRDefault="007653F1" w:rsidP="00C128E3">
            <w:pPr>
              <w:spacing w:before="40" w:after="40" w:line="240" w:lineRule="auto"/>
              <w:jc w:val="left"/>
              <w:rPr>
                <w:sz w:val="16"/>
              </w:rPr>
            </w:pPr>
            <w:r w:rsidRPr="008A6F2A">
              <w:rPr>
                <w:sz w:val="16"/>
              </w:rPr>
              <w:t>DCOY</w:t>
            </w:r>
          </w:p>
        </w:tc>
        <w:tc>
          <w:tcPr>
            <w:tcW w:w="779" w:type="dxa"/>
            <w:tcBorders>
              <w:top w:val="single" w:sz="6" w:space="0" w:color="000000"/>
              <w:left w:val="single" w:sz="6" w:space="0" w:color="000000"/>
              <w:bottom w:val="single" w:sz="6" w:space="0" w:color="000000"/>
              <w:right w:val="single" w:sz="6" w:space="0" w:color="000000"/>
            </w:tcBorders>
          </w:tcPr>
          <w:p w14:paraId="02973BE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7EE195E8"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2F40DDB2"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769873F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390BAE7"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6" w:type="dxa"/>
            <w:tcBorders>
              <w:top w:val="single" w:sz="6" w:space="0" w:color="000000"/>
              <w:left w:val="single" w:sz="6" w:space="0" w:color="000000"/>
              <w:bottom w:val="single" w:sz="6" w:space="0" w:color="000000"/>
              <w:right w:val="single" w:sz="6" w:space="0" w:color="000000"/>
            </w:tcBorders>
          </w:tcPr>
          <w:p w14:paraId="525EFE5E" w14:textId="77777777" w:rsidR="00E73EDF" w:rsidRPr="008A6F2A" w:rsidRDefault="007653F1" w:rsidP="00C128E3">
            <w:pPr>
              <w:spacing w:before="40" w:after="40" w:line="240" w:lineRule="auto"/>
              <w:jc w:val="left"/>
              <w:rPr>
                <w:sz w:val="16"/>
              </w:rPr>
            </w:pPr>
            <w:r w:rsidRPr="008A6F2A">
              <w:rPr>
                <w:sz w:val="16"/>
              </w:rPr>
              <w:t>DCOZ</w:t>
            </w:r>
          </w:p>
        </w:tc>
        <w:tc>
          <w:tcPr>
            <w:tcW w:w="779" w:type="dxa"/>
            <w:tcBorders>
              <w:top w:val="single" w:sz="6" w:space="0" w:color="000000"/>
              <w:left w:val="single" w:sz="6" w:space="0" w:color="000000"/>
              <w:bottom w:val="single" w:sz="6" w:space="0" w:color="000000"/>
              <w:right w:val="single" w:sz="6" w:space="0" w:color="000000"/>
            </w:tcBorders>
          </w:tcPr>
          <w:p w14:paraId="21513CCF"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449690D0"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5F3E5D91"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1BD64737"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1A6BBD4" w14:textId="6840A017" w:rsidR="00E73EDF" w:rsidRPr="00431ADB" w:rsidRDefault="007653F1" w:rsidP="00775B77">
            <w:pPr>
              <w:spacing w:before="40" w:after="40" w:line="240" w:lineRule="auto"/>
              <w:jc w:val="left"/>
              <w:rPr>
                <w:sz w:val="16"/>
              </w:rPr>
            </w:pPr>
            <w:r w:rsidRPr="00431ADB">
              <w:rPr>
                <w:sz w:val="16"/>
              </w:rPr>
              <w:t xml:space="preserve">Coordinate </w:t>
            </w:r>
            <w:del w:id="3279" w:author="Teh Stand" w:date="2022-06-14T15:39:00Z">
              <w:r w:rsidR="00C13246" w:rsidRPr="00431ADB" w:rsidDel="00775B77">
                <w:rPr>
                  <w:sz w:val="16"/>
                </w:rPr>
                <w:delText xml:space="preserve">Multiplication </w:delText>
              </w:r>
            </w:del>
            <w:ins w:id="3280" w:author="Teh Stand" w:date="2022-06-14T15:39:00Z">
              <w:r w:rsidR="00775B77">
                <w:rPr>
                  <w:sz w:val="16"/>
                </w:rPr>
                <w:t>m</w:t>
              </w:r>
              <w:r w:rsidR="00775B77" w:rsidRPr="00431ADB">
                <w:rPr>
                  <w:sz w:val="16"/>
                </w:rPr>
                <w:t xml:space="preserve">ultiplication </w:t>
              </w:r>
            </w:ins>
            <w:del w:id="3281" w:author="Teh Stand" w:date="2022-06-14T15:39:00Z">
              <w:r w:rsidR="00C13246" w:rsidRPr="00431ADB" w:rsidDel="00775B77">
                <w:rPr>
                  <w:sz w:val="16"/>
                </w:rPr>
                <w:delText xml:space="preserve">Factor </w:delText>
              </w:r>
            </w:del>
            <w:ins w:id="3282" w:author="Teh Stand" w:date="2022-06-14T15:39:00Z">
              <w:r w:rsidR="00775B77">
                <w:rPr>
                  <w:sz w:val="16"/>
                </w:rPr>
                <w:t>f</w:t>
              </w:r>
              <w:r w:rsidR="00775B77" w:rsidRPr="00431ADB">
                <w:rPr>
                  <w:sz w:val="16"/>
                </w:rPr>
                <w:t xml:space="preserve">actor </w:t>
              </w:r>
            </w:ins>
            <w:r w:rsidRPr="00431ADB">
              <w:rPr>
                <w:sz w:val="16"/>
              </w:rPr>
              <w:t xml:space="preserve">for </w:t>
            </w:r>
            <w:del w:id="3283" w:author="Teh Stand" w:date="2022-06-14T15:39:00Z">
              <w:r w:rsidR="00C13246" w:rsidRPr="00431ADB" w:rsidDel="00775B77">
                <w:rPr>
                  <w:sz w:val="16"/>
                </w:rPr>
                <w:delText>X</w:delText>
              </w:r>
            </w:del>
            <w:ins w:id="3284" w:author="Teh Stand" w:date="2022-06-14T15:39:00Z">
              <w:r w:rsidR="00775B77">
                <w:rPr>
                  <w:sz w:val="16"/>
                </w:rPr>
                <w:t>x</w:t>
              </w:r>
            </w:ins>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048084DE" w14:textId="77777777" w:rsidR="00E73EDF" w:rsidRPr="008A6F2A" w:rsidRDefault="007653F1" w:rsidP="00C128E3">
            <w:pPr>
              <w:spacing w:before="40" w:after="40" w:line="240" w:lineRule="auto"/>
              <w:jc w:val="left"/>
              <w:rPr>
                <w:sz w:val="16"/>
              </w:rPr>
            </w:pPr>
            <w:r w:rsidRPr="008A6F2A">
              <w:rPr>
                <w:sz w:val="16"/>
              </w:rPr>
              <w:t>CMFX</w:t>
            </w:r>
          </w:p>
        </w:tc>
        <w:tc>
          <w:tcPr>
            <w:tcW w:w="779" w:type="dxa"/>
            <w:tcBorders>
              <w:top w:val="single" w:sz="6" w:space="0" w:color="000000"/>
              <w:left w:val="single" w:sz="6" w:space="0" w:color="000000"/>
              <w:bottom w:val="single" w:sz="6" w:space="0" w:color="000000"/>
              <w:right w:val="single" w:sz="6" w:space="0" w:color="000000"/>
            </w:tcBorders>
          </w:tcPr>
          <w:p w14:paraId="5175EBC0"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33E1F9F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F3E808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6B60E4D4"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676C00E" w14:textId="68AEC3B7" w:rsidR="00E73EDF" w:rsidRPr="00431ADB" w:rsidRDefault="007653F1" w:rsidP="0022577A">
            <w:pPr>
              <w:spacing w:before="40" w:after="40" w:line="240" w:lineRule="auto"/>
              <w:jc w:val="left"/>
              <w:rPr>
                <w:sz w:val="16"/>
              </w:rPr>
            </w:pPr>
            <w:r w:rsidRPr="008A6F2A">
              <w:rPr>
                <w:sz w:val="16"/>
              </w:rPr>
              <w:t xml:space="preserve">Coordinate </w:t>
            </w:r>
            <w:del w:id="3285" w:author="Teh Stand" w:date="2022-06-14T15:40:00Z">
              <w:r w:rsidR="005B2D0D" w:rsidRPr="00431ADB" w:rsidDel="0022577A">
                <w:rPr>
                  <w:sz w:val="16"/>
                </w:rPr>
                <w:delText xml:space="preserve">Multiplication </w:delText>
              </w:r>
            </w:del>
            <w:ins w:id="3286" w:author="Teh Stand" w:date="2022-06-14T15:40:00Z">
              <w:r w:rsidR="0022577A">
                <w:rPr>
                  <w:sz w:val="16"/>
                </w:rPr>
                <w:t>m</w:t>
              </w:r>
              <w:r w:rsidR="0022577A" w:rsidRPr="00431ADB">
                <w:rPr>
                  <w:sz w:val="16"/>
                </w:rPr>
                <w:t xml:space="preserve">ultiplication </w:t>
              </w:r>
            </w:ins>
            <w:del w:id="3287" w:author="Teh Stand" w:date="2022-06-14T15:40:00Z">
              <w:r w:rsidR="005B2D0D" w:rsidRPr="00431ADB" w:rsidDel="0022577A">
                <w:rPr>
                  <w:sz w:val="16"/>
                </w:rPr>
                <w:delText xml:space="preserve">Factor </w:delText>
              </w:r>
            </w:del>
            <w:ins w:id="3288" w:author="Teh Stand" w:date="2022-06-14T15:40:00Z">
              <w:r w:rsidR="0022577A">
                <w:rPr>
                  <w:sz w:val="16"/>
                </w:rPr>
                <w:t>f</w:t>
              </w:r>
              <w:r w:rsidR="0022577A" w:rsidRPr="00431ADB">
                <w:rPr>
                  <w:sz w:val="16"/>
                </w:rPr>
                <w:t xml:space="preserve">actor </w:t>
              </w:r>
            </w:ins>
            <w:r w:rsidRPr="00431ADB">
              <w:rPr>
                <w:sz w:val="16"/>
              </w:rPr>
              <w:t xml:space="preserve">for </w:t>
            </w:r>
            <w:del w:id="3289" w:author="Teh Stand" w:date="2022-06-14T15:40:00Z">
              <w:r w:rsidR="005B2D0D" w:rsidRPr="00431ADB" w:rsidDel="0022577A">
                <w:rPr>
                  <w:sz w:val="16"/>
                </w:rPr>
                <w:delText>Y</w:delText>
              </w:r>
            </w:del>
            <w:ins w:id="3290" w:author="Teh Stand" w:date="2022-06-14T15:40:00Z">
              <w:r w:rsidR="0022577A">
                <w:rPr>
                  <w:sz w:val="16"/>
                </w:rPr>
                <w:t>y</w:t>
              </w:r>
            </w:ins>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4B29FF9" w14:textId="77777777" w:rsidR="00E73EDF" w:rsidRPr="008A6F2A" w:rsidRDefault="007653F1" w:rsidP="00C128E3">
            <w:pPr>
              <w:spacing w:before="40" w:after="40" w:line="240" w:lineRule="auto"/>
              <w:jc w:val="left"/>
              <w:rPr>
                <w:sz w:val="16"/>
              </w:rPr>
            </w:pPr>
            <w:r w:rsidRPr="008A6F2A">
              <w:rPr>
                <w:sz w:val="16"/>
              </w:rPr>
              <w:t>CMFY</w:t>
            </w:r>
          </w:p>
        </w:tc>
        <w:tc>
          <w:tcPr>
            <w:tcW w:w="779" w:type="dxa"/>
            <w:tcBorders>
              <w:top w:val="single" w:sz="6" w:space="0" w:color="000000"/>
              <w:left w:val="single" w:sz="6" w:space="0" w:color="000000"/>
              <w:bottom w:val="single" w:sz="6" w:space="0" w:color="000000"/>
              <w:right w:val="single" w:sz="6" w:space="0" w:color="000000"/>
            </w:tcBorders>
          </w:tcPr>
          <w:p w14:paraId="23AFC07E"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28785B9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2C5F9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6DABD622"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F378715" w14:textId="5D51F1A4" w:rsidR="00E73EDF" w:rsidRPr="00431ADB" w:rsidRDefault="007653F1" w:rsidP="0022577A">
            <w:pPr>
              <w:spacing w:before="40" w:after="40" w:line="240" w:lineRule="auto"/>
              <w:jc w:val="left"/>
              <w:rPr>
                <w:sz w:val="16"/>
              </w:rPr>
            </w:pPr>
            <w:r w:rsidRPr="008A6F2A">
              <w:rPr>
                <w:sz w:val="16"/>
              </w:rPr>
              <w:t xml:space="preserve">Coordinate </w:t>
            </w:r>
            <w:del w:id="3291" w:author="Teh Stand" w:date="2022-06-14T15:40:00Z">
              <w:r w:rsidR="005B2D0D" w:rsidRPr="00431ADB" w:rsidDel="0022577A">
                <w:rPr>
                  <w:sz w:val="16"/>
                </w:rPr>
                <w:delText xml:space="preserve">Multiplication </w:delText>
              </w:r>
            </w:del>
            <w:ins w:id="3292" w:author="Teh Stand" w:date="2022-06-14T15:40:00Z">
              <w:r w:rsidR="0022577A">
                <w:rPr>
                  <w:sz w:val="16"/>
                </w:rPr>
                <w:t>m</w:t>
              </w:r>
              <w:r w:rsidR="0022577A" w:rsidRPr="00431ADB">
                <w:rPr>
                  <w:sz w:val="16"/>
                </w:rPr>
                <w:t xml:space="preserve">ultiplication </w:t>
              </w:r>
            </w:ins>
            <w:del w:id="3293" w:author="Teh Stand" w:date="2022-06-14T15:40:00Z">
              <w:r w:rsidR="005B2D0D" w:rsidRPr="00431ADB" w:rsidDel="0022577A">
                <w:rPr>
                  <w:sz w:val="16"/>
                </w:rPr>
                <w:delText xml:space="preserve">Factor </w:delText>
              </w:r>
            </w:del>
            <w:ins w:id="3294" w:author="Teh Stand" w:date="2022-06-14T15:40:00Z">
              <w:r w:rsidR="0022577A">
                <w:rPr>
                  <w:sz w:val="16"/>
                </w:rPr>
                <w:t>f</w:t>
              </w:r>
              <w:r w:rsidR="0022577A" w:rsidRPr="00431ADB">
                <w:rPr>
                  <w:sz w:val="16"/>
                </w:rPr>
                <w:t xml:space="preserve">actor </w:t>
              </w:r>
            </w:ins>
            <w:r w:rsidRPr="00431ADB">
              <w:rPr>
                <w:sz w:val="16"/>
              </w:rPr>
              <w:t xml:space="preserve">for </w:t>
            </w:r>
            <w:del w:id="3295" w:author="Teh Stand" w:date="2022-06-14T15:40:00Z">
              <w:r w:rsidR="005B2D0D" w:rsidRPr="00431ADB" w:rsidDel="0022577A">
                <w:rPr>
                  <w:sz w:val="16"/>
                </w:rPr>
                <w:delText>Z</w:delText>
              </w:r>
            </w:del>
            <w:ins w:id="3296" w:author="Teh Stand" w:date="2022-06-14T15:40:00Z">
              <w:r w:rsidR="0022577A">
                <w:rPr>
                  <w:sz w:val="16"/>
                </w:rPr>
                <w:t>z</w:t>
              </w:r>
            </w:ins>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0462A64" w14:textId="77777777" w:rsidR="00E73EDF" w:rsidRPr="008A6F2A" w:rsidRDefault="007653F1" w:rsidP="00C128E3">
            <w:pPr>
              <w:spacing w:before="40" w:after="40" w:line="240" w:lineRule="auto"/>
              <w:jc w:val="left"/>
              <w:rPr>
                <w:sz w:val="16"/>
              </w:rPr>
            </w:pPr>
            <w:r w:rsidRPr="008A6F2A">
              <w:rPr>
                <w:sz w:val="16"/>
              </w:rPr>
              <w:t>CMFZ</w:t>
            </w:r>
          </w:p>
        </w:tc>
        <w:tc>
          <w:tcPr>
            <w:tcW w:w="779" w:type="dxa"/>
            <w:tcBorders>
              <w:top w:val="single" w:sz="6" w:space="0" w:color="000000"/>
              <w:left w:val="single" w:sz="6" w:space="0" w:color="000000"/>
              <w:bottom w:val="single" w:sz="6" w:space="0" w:color="000000"/>
              <w:right w:val="single" w:sz="6" w:space="0" w:color="000000"/>
            </w:tcBorders>
          </w:tcPr>
          <w:p w14:paraId="6ED4F83F" w14:textId="77777777" w:rsidR="00E73EDF" w:rsidRPr="008A6F2A" w:rsidRDefault="007653F1" w:rsidP="00C128E3">
            <w:pPr>
              <w:spacing w:before="40" w:after="40" w:line="240" w:lineRule="auto"/>
              <w:jc w:val="left"/>
              <w:rPr>
                <w:sz w:val="16"/>
              </w:rPr>
            </w:pPr>
            <w:r w:rsidRPr="008A6F2A">
              <w:rPr>
                <w:sz w:val="16"/>
              </w:rPr>
              <w:t>{10</w:t>
            </w:r>
            <w:del w:id="3297" w:author="Teh Stand" w:date="2022-03-15T07:35:00Z">
              <w:r w:rsidRPr="008A6F2A" w:rsidDel="002307F6">
                <w:rPr>
                  <w:sz w:val="16"/>
                </w:rPr>
                <w:delText>0</w:delText>
              </w:r>
            </w:del>
            <w:r w:rsidRPr="008A6F2A">
              <w:rPr>
                <w:sz w:val="16"/>
              </w:rPr>
              <w:t xml:space="preserve">} </w:t>
            </w:r>
          </w:p>
        </w:tc>
        <w:tc>
          <w:tcPr>
            <w:tcW w:w="796" w:type="dxa"/>
            <w:tcBorders>
              <w:top w:val="single" w:sz="6" w:space="0" w:color="000000"/>
              <w:left w:val="single" w:sz="6" w:space="0" w:color="000000"/>
              <w:bottom w:val="single" w:sz="6" w:space="0" w:color="000000"/>
              <w:right w:val="single" w:sz="6" w:space="0" w:color="000000"/>
            </w:tcBorders>
          </w:tcPr>
          <w:p w14:paraId="7B44726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BE51037"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6F7E263D"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442D37B" w14:textId="5F1F08FB" w:rsidR="00E73EDF" w:rsidRPr="008A6F2A" w:rsidRDefault="007653F1" w:rsidP="00C128E3">
            <w:pPr>
              <w:spacing w:before="40" w:after="40" w:line="240" w:lineRule="auto"/>
              <w:jc w:val="left"/>
              <w:rPr>
                <w:sz w:val="16"/>
              </w:rPr>
            </w:pPr>
            <w:r w:rsidRPr="008A6F2A">
              <w:rPr>
                <w:sz w:val="16"/>
              </w:rPr>
              <w:t>Number of Information Type records</w:t>
            </w:r>
          </w:p>
        </w:tc>
        <w:tc>
          <w:tcPr>
            <w:tcW w:w="796" w:type="dxa"/>
            <w:tcBorders>
              <w:top w:val="single" w:sz="6" w:space="0" w:color="000000"/>
              <w:left w:val="single" w:sz="6" w:space="0" w:color="000000"/>
              <w:bottom w:val="single" w:sz="6" w:space="0" w:color="000000"/>
              <w:right w:val="single" w:sz="6" w:space="0" w:color="000000"/>
            </w:tcBorders>
          </w:tcPr>
          <w:p w14:paraId="42B7FCB6" w14:textId="77777777" w:rsidR="00E73EDF" w:rsidRPr="008A6F2A" w:rsidRDefault="007653F1" w:rsidP="00C128E3">
            <w:pPr>
              <w:spacing w:before="40" w:after="40" w:line="240" w:lineRule="auto"/>
              <w:jc w:val="left"/>
              <w:rPr>
                <w:sz w:val="16"/>
              </w:rPr>
            </w:pPr>
            <w:r w:rsidRPr="008A6F2A">
              <w:rPr>
                <w:sz w:val="16"/>
              </w:rPr>
              <w:t>NOIR</w:t>
            </w:r>
          </w:p>
        </w:tc>
        <w:tc>
          <w:tcPr>
            <w:tcW w:w="779" w:type="dxa"/>
            <w:tcBorders>
              <w:top w:val="single" w:sz="6" w:space="0" w:color="000000"/>
              <w:left w:val="single" w:sz="6" w:space="0" w:color="000000"/>
              <w:bottom w:val="single" w:sz="6" w:space="0" w:color="000000"/>
              <w:right w:val="single" w:sz="6" w:space="0" w:color="000000"/>
            </w:tcBorders>
          </w:tcPr>
          <w:p w14:paraId="2766A2AB"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277B37B7"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3D1526CC"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71CA8FB8"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58DF2F6"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6" w:type="dxa"/>
            <w:tcBorders>
              <w:top w:val="single" w:sz="6" w:space="0" w:color="000000"/>
              <w:left w:val="single" w:sz="6" w:space="0" w:color="000000"/>
              <w:bottom w:val="single" w:sz="6" w:space="0" w:color="000000"/>
              <w:right w:val="single" w:sz="6" w:space="0" w:color="000000"/>
            </w:tcBorders>
          </w:tcPr>
          <w:p w14:paraId="41AEAA7F" w14:textId="77777777" w:rsidR="00E73EDF" w:rsidRPr="008A6F2A" w:rsidRDefault="007653F1" w:rsidP="00C128E3">
            <w:pPr>
              <w:spacing w:before="40" w:after="40" w:line="240" w:lineRule="auto"/>
              <w:jc w:val="left"/>
              <w:rPr>
                <w:sz w:val="16"/>
              </w:rPr>
            </w:pPr>
            <w:r w:rsidRPr="008A6F2A">
              <w:rPr>
                <w:sz w:val="16"/>
              </w:rPr>
              <w:t>NOPN</w:t>
            </w:r>
          </w:p>
        </w:tc>
        <w:tc>
          <w:tcPr>
            <w:tcW w:w="779" w:type="dxa"/>
            <w:tcBorders>
              <w:top w:val="single" w:sz="6" w:space="0" w:color="000000"/>
              <w:left w:val="single" w:sz="6" w:space="0" w:color="000000"/>
              <w:bottom w:val="single" w:sz="6" w:space="0" w:color="000000"/>
              <w:right w:val="single" w:sz="6" w:space="0" w:color="000000"/>
            </w:tcBorders>
          </w:tcPr>
          <w:p w14:paraId="64CFAFE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E9B8AE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02DA2C8"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EB2589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2F8877A"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6" w:type="dxa"/>
            <w:tcBorders>
              <w:top w:val="single" w:sz="6" w:space="0" w:color="000000"/>
              <w:left w:val="single" w:sz="6" w:space="0" w:color="000000"/>
              <w:bottom w:val="single" w:sz="6" w:space="0" w:color="000000"/>
              <w:right w:val="single" w:sz="6" w:space="0" w:color="000000"/>
            </w:tcBorders>
          </w:tcPr>
          <w:p w14:paraId="1371F7F7" w14:textId="77777777" w:rsidR="00E73EDF" w:rsidRPr="008A6F2A" w:rsidRDefault="007653F1" w:rsidP="00C128E3">
            <w:pPr>
              <w:spacing w:before="40" w:after="40" w:line="240" w:lineRule="auto"/>
              <w:jc w:val="left"/>
              <w:rPr>
                <w:sz w:val="16"/>
              </w:rPr>
            </w:pPr>
            <w:r w:rsidRPr="008A6F2A">
              <w:rPr>
                <w:sz w:val="16"/>
              </w:rPr>
              <w:t>NOMN</w:t>
            </w:r>
          </w:p>
        </w:tc>
        <w:tc>
          <w:tcPr>
            <w:tcW w:w="779" w:type="dxa"/>
            <w:tcBorders>
              <w:top w:val="single" w:sz="6" w:space="0" w:color="000000"/>
              <w:left w:val="single" w:sz="6" w:space="0" w:color="000000"/>
              <w:bottom w:val="single" w:sz="6" w:space="0" w:color="000000"/>
              <w:right w:val="single" w:sz="6" w:space="0" w:color="000000"/>
            </w:tcBorders>
          </w:tcPr>
          <w:p w14:paraId="16426B65"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D1EAFB3"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6D472DBB"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5C4AD55F"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AFE7EA2"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6" w:type="dxa"/>
            <w:tcBorders>
              <w:top w:val="single" w:sz="6" w:space="0" w:color="000000"/>
              <w:left w:val="single" w:sz="6" w:space="0" w:color="000000"/>
              <w:bottom w:val="single" w:sz="6" w:space="0" w:color="000000"/>
              <w:right w:val="single" w:sz="6" w:space="0" w:color="000000"/>
            </w:tcBorders>
          </w:tcPr>
          <w:p w14:paraId="104D19DF" w14:textId="77777777" w:rsidR="00E73EDF" w:rsidRPr="008A6F2A" w:rsidRDefault="007653F1" w:rsidP="00C128E3">
            <w:pPr>
              <w:spacing w:before="40" w:after="40" w:line="240" w:lineRule="auto"/>
              <w:jc w:val="left"/>
              <w:rPr>
                <w:sz w:val="16"/>
              </w:rPr>
            </w:pPr>
            <w:r w:rsidRPr="008A6F2A">
              <w:rPr>
                <w:sz w:val="16"/>
              </w:rPr>
              <w:t>NOCN</w:t>
            </w:r>
          </w:p>
        </w:tc>
        <w:tc>
          <w:tcPr>
            <w:tcW w:w="779" w:type="dxa"/>
            <w:tcBorders>
              <w:top w:val="single" w:sz="6" w:space="0" w:color="000000"/>
              <w:left w:val="single" w:sz="6" w:space="0" w:color="000000"/>
              <w:bottom w:val="single" w:sz="6" w:space="0" w:color="000000"/>
              <w:right w:val="single" w:sz="6" w:space="0" w:color="000000"/>
            </w:tcBorders>
          </w:tcPr>
          <w:p w14:paraId="78E62DCA"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31779DE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54F1D37A"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7F15566C"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DE8867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6" w:type="dxa"/>
            <w:tcBorders>
              <w:top w:val="single" w:sz="6" w:space="0" w:color="000000"/>
              <w:left w:val="single" w:sz="6" w:space="0" w:color="000000"/>
              <w:bottom w:val="single" w:sz="6" w:space="0" w:color="000000"/>
              <w:right w:val="single" w:sz="6" w:space="0" w:color="000000"/>
            </w:tcBorders>
          </w:tcPr>
          <w:p w14:paraId="1C7C2F3F" w14:textId="77777777" w:rsidR="00E73EDF" w:rsidRPr="008A6F2A" w:rsidRDefault="007653F1" w:rsidP="00C128E3">
            <w:pPr>
              <w:spacing w:before="40" w:after="40" w:line="240" w:lineRule="auto"/>
              <w:jc w:val="left"/>
              <w:rPr>
                <w:sz w:val="16"/>
              </w:rPr>
            </w:pPr>
            <w:r w:rsidRPr="008A6F2A">
              <w:rPr>
                <w:sz w:val="16"/>
              </w:rPr>
              <w:t>NOXN</w:t>
            </w:r>
          </w:p>
        </w:tc>
        <w:tc>
          <w:tcPr>
            <w:tcW w:w="779" w:type="dxa"/>
            <w:tcBorders>
              <w:top w:val="single" w:sz="6" w:space="0" w:color="000000"/>
              <w:left w:val="single" w:sz="6" w:space="0" w:color="000000"/>
              <w:bottom w:val="single" w:sz="6" w:space="0" w:color="000000"/>
              <w:right w:val="single" w:sz="6" w:space="0" w:color="000000"/>
            </w:tcBorders>
          </w:tcPr>
          <w:p w14:paraId="632D427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A5B2951"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64CE5B5"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43165CE9"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0A16F3B"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6" w:type="dxa"/>
            <w:tcBorders>
              <w:top w:val="single" w:sz="6" w:space="0" w:color="000000"/>
              <w:left w:val="single" w:sz="6" w:space="0" w:color="000000"/>
              <w:bottom w:val="single" w:sz="6" w:space="0" w:color="000000"/>
              <w:right w:val="single" w:sz="6" w:space="0" w:color="000000"/>
            </w:tcBorders>
          </w:tcPr>
          <w:p w14:paraId="7C353054" w14:textId="77777777" w:rsidR="00E73EDF" w:rsidRPr="008A6F2A" w:rsidRDefault="007653F1" w:rsidP="00C128E3">
            <w:pPr>
              <w:spacing w:before="40" w:after="40" w:line="240" w:lineRule="auto"/>
              <w:jc w:val="left"/>
              <w:rPr>
                <w:sz w:val="16"/>
              </w:rPr>
            </w:pPr>
            <w:r w:rsidRPr="008A6F2A">
              <w:rPr>
                <w:sz w:val="16"/>
              </w:rPr>
              <w:t>NOSN</w:t>
            </w:r>
          </w:p>
        </w:tc>
        <w:tc>
          <w:tcPr>
            <w:tcW w:w="779" w:type="dxa"/>
            <w:tcBorders>
              <w:top w:val="single" w:sz="6" w:space="0" w:color="000000"/>
              <w:left w:val="single" w:sz="6" w:space="0" w:color="000000"/>
              <w:bottom w:val="single" w:sz="6" w:space="0" w:color="000000"/>
              <w:right w:val="single" w:sz="6" w:space="0" w:color="000000"/>
            </w:tcBorders>
          </w:tcPr>
          <w:p w14:paraId="1F8BF72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794AD7D"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DD081F4"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38FE26A"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4BF72671" w14:textId="77777777" w:rsidR="00E73EDF" w:rsidRPr="008A6F2A" w:rsidRDefault="007653F1" w:rsidP="00C128E3">
            <w:pPr>
              <w:spacing w:before="40" w:after="40" w:line="240" w:lineRule="auto"/>
              <w:jc w:val="left"/>
              <w:rPr>
                <w:sz w:val="16"/>
              </w:rPr>
            </w:pPr>
            <w:r w:rsidRPr="008A6F2A">
              <w:rPr>
                <w:sz w:val="16"/>
              </w:rPr>
              <w:t>Number of Feature Type records</w:t>
            </w:r>
          </w:p>
        </w:tc>
        <w:tc>
          <w:tcPr>
            <w:tcW w:w="796" w:type="dxa"/>
            <w:tcBorders>
              <w:top w:val="single" w:sz="6" w:space="0" w:color="000000"/>
              <w:left w:val="single" w:sz="6" w:space="0" w:color="000000"/>
              <w:bottom w:val="single" w:sz="6" w:space="0" w:color="000000"/>
              <w:right w:val="single" w:sz="6" w:space="0" w:color="000000"/>
            </w:tcBorders>
          </w:tcPr>
          <w:p w14:paraId="638AA80C" w14:textId="77777777" w:rsidR="00E73EDF" w:rsidRPr="008A6F2A" w:rsidRDefault="007653F1" w:rsidP="00C128E3">
            <w:pPr>
              <w:spacing w:before="40" w:after="40" w:line="240" w:lineRule="auto"/>
              <w:jc w:val="left"/>
              <w:rPr>
                <w:sz w:val="16"/>
              </w:rPr>
            </w:pPr>
            <w:r w:rsidRPr="008A6F2A">
              <w:rPr>
                <w:sz w:val="16"/>
              </w:rPr>
              <w:t>NOFR</w:t>
            </w:r>
          </w:p>
        </w:tc>
        <w:tc>
          <w:tcPr>
            <w:tcW w:w="779" w:type="dxa"/>
            <w:tcBorders>
              <w:top w:val="single" w:sz="6" w:space="0" w:color="000000"/>
              <w:left w:val="single" w:sz="6" w:space="0" w:color="000000"/>
              <w:bottom w:val="single" w:sz="6" w:space="0" w:color="000000"/>
              <w:right w:val="single" w:sz="6" w:space="0" w:color="000000"/>
            </w:tcBorders>
          </w:tcPr>
          <w:p w14:paraId="595DBCE2"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7C2412D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EF40C7D"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01EDCF88" w14:textId="77777777" w:rsidR="00E73EDF" w:rsidRDefault="00E73EDF" w:rsidP="0022577A">
      <w:pPr>
        <w:spacing w:after="0" w:line="240" w:lineRule="auto"/>
      </w:pPr>
    </w:p>
    <w:p w14:paraId="78F7163A" w14:textId="1CA04193" w:rsidR="0022577A" w:rsidRPr="00F2456F" w:rsidRDefault="0022577A" w:rsidP="0022577A">
      <w:pPr>
        <w:pStyle w:val="ListContinue2"/>
        <w:numPr>
          <w:ilvl w:val="2"/>
          <w:numId w:val="37"/>
        </w:numPr>
        <w:tabs>
          <w:tab w:val="clear" w:pos="432"/>
        </w:tabs>
        <w:spacing w:before="120" w:after="120" w:line="240" w:lineRule="auto"/>
        <w:rPr>
          <w:b/>
          <w:lang w:eastAsia="en-US"/>
        </w:rPr>
      </w:pPr>
      <w:r w:rsidRPr="008A6F2A">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96807FD"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730E9B4" w14:textId="77777777" w:rsidR="00E73EDF" w:rsidRPr="008A6F2A" w:rsidRDefault="007653F1" w:rsidP="00C128E3">
            <w:pPr>
              <w:pStyle w:val="Small"/>
              <w:spacing w:before="40" w:after="40"/>
              <w:jc w:val="both"/>
              <w:rPr>
                <w:b/>
              </w:rPr>
            </w:pPr>
            <w:bookmarkStart w:id="3298" w:name="_Toc225065224"/>
            <w:bookmarkStart w:id="3299" w:name="_Toc207617017"/>
            <w:bookmarkStart w:id="3300" w:name="_Toc225648367"/>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A8287E3"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A40613"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B89F55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6962722" w14:textId="77777777" w:rsidR="00E73EDF" w:rsidRPr="008A6F2A" w:rsidRDefault="007653F1" w:rsidP="00C128E3">
            <w:pPr>
              <w:pStyle w:val="Small"/>
              <w:spacing w:before="40" w:after="40"/>
              <w:jc w:val="both"/>
              <w:rPr>
                <w:b/>
              </w:rPr>
            </w:pPr>
            <w:r w:rsidRPr="008A6F2A">
              <w:rPr>
                <w:b/>
              </w:rPr>
              <w:t>Comment</w:t>
            </w:r>
          </w:p>
        </w:tc>
      </w:tr>
      <w:tr w:rsidR="00E73EDF" w:rsidRPr="008A6F2A" w14:paraId="5380B036"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7073712" w14:textId="77777777" w:rsidR="00E73EDF" w:rsidRPr="008A6F2A" w:rsidRDefault="007653F1" w:rsidP="00C128E3">
            <w:pPr>
              <w:pStyle w:val="Small"/>
              <w:spacing w:before="40" w:after="40"/>
              <w:jc w:val="both"/>
            </w:pPr>
            <w:r w:rsidRPr="008A6F2A">
              <w:t>Attribute Code</w:t>
            </w:r>
          </w:p>
        </w:tc>
        <w:tc>
          <w:tcPr>
            <w:tcW w:w="794" w:type="dxa"/>
            <w:tcBorders>
              <w:top w:val="single" w:sz="6" w:space="0" w:color="000000"/>
              <w:left w:val="single" w:sz="6" w:space="0" w:color="000000"/>
              <w:bottom w:val="single" w:sz="6" w:space="0" w:color="000000"/>
              <w:right w:val="single" w:sz="6" w:space="0" w:color="000000"/>
            </w:tcBorders>
          </w:tcPr>
          <w:p w14:paraId="7AD89649" w14:textId="6C4FEF10" w:rsidR="00E73EDF" w:rsidRPr="008A6F2A" w:rsidRDefault="00ED1EB7" w:rsidP="00C128E3">
            <w:pPr>
              <w:pStyle w:val="Small"/>
              <w:spacing w:before="40" w:after="40"/>
              <w:jc w:val="both"/>
            </w:pPr>
            <w:ins w:id="3301" w:author="Teh Stand" w:date="2021-09-03T12:07:00Z">
              <w:r>
                <w:t>*</w:t>
              </w:r>
            </w:ins>
            <w:r w:rsidR="007653F1" w:rsidRPr="008A6F2A">
              <w:t>ATCD</w:t>
            </w:r>
          </w:p>
        </w:tc>
        <w:tc>
          <w:tcPr>
            <w:tcW w:w="794" w:type="dxa"/>
            <w:tcBorders>
              <w:top w:val="single" w:sz="6" w:space="0" w:color="000000"/>
              <w:left w:val="single" w:sz="6" w:space="0" w:color="000000"/>
              <w:bottom w:val="single" w:sz="6" w:space="0" w:color="000000"/>
              <w:right w:val="single" w:sz="6" w:space="0" w:color="000000"/>
            </w:tcBorders>
          </w:tcPr>
          <w:p w14:paraId="620A6C2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E4C55A" w14:textId="73471670" w:rsidR="00E73EDF" w:rsidRPr="008A6F2A" w:rsidRDefault="007653F1" w:rsidP="00C128E3">
            <w:pPr>
              <w:pStyle w:val="Small"/>
              <w:spacing w:before="40" w:after="40"/>
              <w:jc w:val="both"/>
            </w:pPr>
            <w:r w:rsidRPr="008A6F2A">
              <w:t>A</w:t>
            </w:r>
            <w:ins w:id="3302" w:author="Teh Stand" w:date="2022-12-08T10:30: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1773E0B8" w14:textId="35D6BA58" w:rsidR="00E73EDF" w:rsidRPr="008A6F2A" w:rsidRDefault="007653F1" w:rsidP="0022577A">
            <w:pPr>
              <w:pStyle w:val="Small"/>
              <w:spacing w:before="40" w:after="40"/>
              <w:jc w:val="both"/>
            </w:pPr>
            <w:r w:rsidRPr="008A6F2A">
              <w:t xml:space="preserve">The code as defined in the </w:t>
            </w:r>
            <w:r w:rsidR="0022577A">
              <w:t>F</w:t>
            </w:r>
            <w:r w:rsidRPr="008A6F2A">
              <w:t xml:space="preserve">eature </w:t>
            </w:r>
            <w:r w:rsidR="0022577A">
              <w:t>C</w:t>
            </w:r>
            <w:r w:rsidRPr="008A6F2A">
              <w:t>atalogue</w:t>
            </w:r>
          </w:p>
        </w:tc>
      </w:tr>
      <w:tr w:rsidR="00E73EDF" w:rsidRPr="008A6F2A" w14:paraId="11D2FAA5"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AF4D865" w14:textId="77777777" w:rsidR="00E73EDF" w:rsidRPr="008A6F2A" w:rsidRDefault="007653F1" w:rsidP="00C128E3">
            <w:pPr>
              <w:pStyle w:val="Small"/>
              <w:spacing w:before="40" w:after="40"/>
              <w:jc w:val="both"/>
            </w:pPr>
            <w:r w:rsidRPr="008A6F2A">
              <w:lastRenderedPageBreak/>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E1E46D2" w14:textId="77777777" w:rsidR="00E73EDF" w:rsidRPr="008A6F2A" w:rsidRDefault="007653F1" w:rsidP="00C128E3">
            <w:pPr>
              <w:pStyle w:val="Small"/>
              <w:spacing w:before="40" w:after="40"/>
              <w:jc w:val="both"/>
            </w:pPr>
            <w:r w:rsidRPr="008A6F2A">
              <w:t>ANCD</w:t>
            </w:r>
          </w:p>
        </w:tc>
        <w:tc>
          <w:tcPr>
            <w:tcW w:w="794" w:type="dxa"/>
            <w:tcBorders>
              <w:top w:val="single" w:sz="6" w:space="0" w:color="000000"/>
              <w:left w:val="single" w:sz="6" w:space="0" w:color="000000"/>
              <w:bottom w:val="single" w:sz="6" w:space="0" w:color="000000"/>
              <w:right w:val="single" w:sz="6" w:space="0" w:color="000000"/>
            </w:tcBorders>
          </w:tcPr>
          <w:p w14:paraId="1A8FE5F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D76225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10A691" w14:textId="77777777" w:rsidR="00E73EDF" w:rsidRPr="008A6F2A" w:rsidRDefault="007653F1" w:rsidP="00C128E3">
            <w:pPr>
              <w:pStyle w:val="Small"/>
              <w:spacing w:before="40" w:after="40"/>
              <w:jc w:val="both"/>
            </w:pPr>
            <w:r w:rsidRPr="008A6F2A">
              <w:t>The code used within the NATC subfield</w:t>
            </w:r>
          </w:p>
        </w:tc>
      </w:tr>
    </w:tbl>
    <w:p w14:paraId="65E649FB" w14:textId="77777777" w:rsidR="00E73EDF" w:rsidRDefault="00E73EDF" w:rsidP="00F9762B">
      <w:pPr>
        <w:spacing w:after="0" w:line="240" w:lineRule="auto"/>
      </w:pPr>
    </w:p>
    <w:p w14:paraId="034AAF50" w14:textId="28562E71" w:rsidR="00F9762B" w:rsidRPr="00F2456F" w:rsidRDefault="00F9762B" w:rsidP="00F9762B">
      <w:pPr>
        <w:pStyle w:val="ListContinue2"/>
        <w:numPr>
          <w:ilvl w:val="2"/>
          <w:numId w:val="37"/>
        </w:numPr>
        <w:tabs>
          <w:tab w:val="clear" w:pos="432"/>
        </w:tabs>
        <w:spacing w:before="120" w:after="120" w:line="240" w:lineRule="auto"/>
        <w:rPr>
          <w:b/>
          <w:lang w:eastAsia="en-US"/>
        </w:rPr>
      </w:pPr>
      <w:r w:rsidRPr="00F9762B">
        <w:rPr>
          <w:b/>
          <w:lang w:eastAsia="en-US"/>
        </w:rPr>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76D3F49E"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90BA97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F713D4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648C12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026F8B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221695E" w14:textId="77777777" w:rsidR="00E73EDF" w:rsidRPr="008A6F2A" w:rsidRDefault="007653F1" w:rsidP="00C128E3">
            <w:pPr>
              <w:pStyle w:val="Small"/>
              <w:spacing w:before="40" w:after="40"/>
              <w:jc w:val="both"/>
              <w:rPr>
                <w:b/>
              </w:rPr>
            </w:pPr>
            <w:r w:rsidRPr="008A6F2A">
              <w:rPr>
                <w:b/>
              </w:rPr>
              <w:t>Comment</w:t>
            </w:r>
          </w:p>
        </w:tc>
      </w:tr>
      <w:tr w:rsidR="00E73EDF" w:rsidRPr="008A6F2A" w14:paraId="7547F0E8"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3C5C3774" w14:textId="77777777" w:rsidR="00E73EDF" w:rsidRPr="008A6F2A" w:rsidRDefault="007653F1" w:rsidP="00C128E3">
            <w:pPr>
              <w:pStyle w:val="Small"/>
              <w:spacing w:before="40" w:after="40"/>
              <w:jc w:val="both"/>
            </w:pPr>
            <w:r w:rsidRPr="008A6F2A">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38C81FE7" w14:textId="206E4616" w:rsidR="00E73EDF" w:rsidRPr="008A6F2A" w:rsidRDefault="00ED1EB7" w:rsidP="00C128E3">
            <w:pPr>
              <w:pStyle w:val="Small"/>
              <w:spacing w:before="40" w:after="40"/>
              <w:jc w:val="both"/>
            </w:pPr>
            <w:ins w:id="3303" w:author="Teh Stand" w:date="2021-09-03T12:08:00Z">
              <w:r>
                <w:t>*</w:t>
              </w:r>
            </w:ins>
            <w:r w:rsidR="007653F1" w:rsidRPr="008A6F2A">
              <w:t>ITCD</w:t>
            </w:r>
          </w:p>
        </w:tc>
        <w:tc>
          <w:tcPr>
            <w:tcW w:w="794" w:type="dxa"/>
            <w:tcBorders>
              <w:top w:val="single" w:sz="6" w:space="0" w:color="000000"/>
              <w:left w:val="single" w:sz="6" w:space="0" w:color="000000"/>
              <w:bottom w:val="single" w:sz="6" w:space="0" w:color="000000"/>
              <w:right w:val="single" w:sz="6" w:space="0" w:color="000000"/>
            </w:tcBorders>
          </w:tcPr>
          <w:p w14:paraId="707CB4A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2CA09F" w14:textId="0934BFED" w:rsidR="00E73EDF" w:rsidRPr="008A6F2A" w:rsidRDefault="007653F1" w:rsidP="00C128E3">
            <w:pPr>
              <w:pStyle w:val="Small"/>
              <w:spacing w:before="40" w:after="40"/>
              <w:jc w:val="both"/>
            </w:pPr>
            <w:r w:rsidRPr="008A6F2A">
              <w:t>A</w:t>
            </w:r>
            <w:ins w:id="3304" w:author="Teh Stand" w:date="2022-12-08T10:30: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7A1AE81F" w14:textId="0D2F7CD8" w:rsidR="00E73EDF" w:rsidRPr="008A6F2A" w:rsidRDefault="007653F1" w:rsidP="0073062E">
            <w:pPr>
              <w:pStyle w:val="Small"/>
              <w:spacing w:before="40" w:after="40"/>
              <w:jc w:val="both"/>
            </w:pPr>
            <w:r w:rsidRPr="008A6F2A">
              <w:t xml:space="preserve">The code as defined in the </w:t>
            </w:r>
            <w:r w:rsidR="0073062E">
              <w:t>F</w:t>
            </w:r>
            <w:r w:rsidRPr="008A6F2A">
              <w:t xml:space="preserve">eature </w:t>
            </w:r>
            <w:r w:rsidR="0073062E">
              <w:t>C</w:t>
            </w:r>
            <w:r w:rsidRPr="008A6F2A">
              <w:t>atalogue</w:t>
            </w:r>
          </w:p>
        </w:tc>
      </w:tr>
      <w:tr w:rsidR="00E73EDF" w:rsidRPr="008A6F2A" w14:paraId="305E8A40"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3F1FA07" w14:textId="77777777" w:rsidR="00E73EDF" w:rsidRPr="008A6F2A" w:rsidRDefault="007653F1" w:rsidP="00C128E3">
            <w:pPr>
              <w:pStyle w:val="Small"/>
              <w:spacing w:before="40" w:after="40"/>
              <w:jc w:val="both"/>
            </w:pPr>
            <w:r w:rsidRPr="008A6F2A">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5511C139" w14:textId="77777777" w:rsidR="00E73EDF" w:rsidRPr="008A6F2A" w:rsidRDefault="007653F1" w:rsidP="00C128E3">
            <w:pPr>
              <w:pStyle w:val="Small"/>
              <w:spacing w:before="40" w:after="40"/>
              <w:jc w:val="both"/>
            </w:pPr>
            <w:r w:rsidRPr="008A6F2A">
              <w:t>ITNC</w:t>
            </w:r>
          </w:p>
        </w:tc>
        <w:tc>
          <w:tcPr>
            <w:tcW w:w="794" w:type="dxa"/>
            <w:tcBorders>
              <w:top w:val="single" w:sz="6" w:space="0" w:color="000000"/>
              <w:left w:val="single" w:sz="6" w:space="0" w:color="000000"/>
              <w:bottom w:val="single" w:sz="6" w:space="0" w:color="000000"/>
              <w:right w:val="single" w:sz="6" w:space="0" w:color="000000"/>
            </w:tcBorders>
          </w:tcPr>
          <w:p w14:paraId="252E8A0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717AEC"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6D855D70" w14:textId="77777777" w:rsidR="00E73EDF" w:rsidRPr="008A6F2A" w:rsidRDefault="007653F1" w:rsidP="00C128E3">
            <w:pPr>
              <w:pStyle w:val="Small"/>
              <w:spacing w:before="40" w:after="40"/>
              <w:jc w:val="both"/>
            </w:pPr>
            <w:r w:rsidRPr="008A6F2A">
              <w:t>The code used within the NITC subfield</w:t>
            </w:r>
          </w:p>
        </w:tc>
      </w:tr>
    </w:tbl>
    <w:p w14:paraId="35EA76C4" w14:textId="77777777" w:rsidR="00E73EDF" w:rsidRDefault="00E73EDF" w:rsidP="000669C1">
      <w:pPr>
        <w:spacing w:after="0" w:line="240" w:lineRule="auto"/>
      </w:pPr>
    </w:p>
    <w:p w14:paraId="3FF6CA9D" w14:textId="2F3A615F" w:rsidR="000669C1" w:rsidRPr="00F2456F" w:rsidRDefault="000669C1" w:rsidP="000669C1">
      <w:pPr>
        <w:pStyle w:val="ListContinue2"/>
        <w:numPr>
          <w:ilvl w:val="2"/>
          <w:numId w:val="37"/>
        </w:numPr>
        <w:tabs>
          <w:tab w:val="clear" w:pos="432"/>
        </w:tabs>
        <w:spacing w:before="120" w:after="120" w:line="240" w:lineRule="auto"/>
        <w:rPr>
          <w:b/>
          <w:lang w:eastAsia="en-US"/>
        </w:rPr>
      </w:pPr>
      <w:r w:rsidRPr="000669C1">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58DD9BB"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CAAA4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7F2A67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2E983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374A48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CD9AB50" w14:textId="77777777" w:rsidR="00E73EDF" w:rsidRPr="008A6F2A" w:rsidRDefault="007653F1" w:rsidP="00C128E3">
            <w:pPr>
              <w:pStyle w:val="Small"/>
              <w:spacing w:before="40" w:after="40"/>
              <w:jc w:val="both"/>
              <w:rPr>
                <w:b/>
              </w:rPr>
            </w:pPr>
            <w:r w:rsidRPr="008A6F2A">
              <w:rPr>
                <w:b/>
              </w:rPr>
              <w:t>Comment</w:t>
            </w:r>
          </w:p>
        </w:tc>
      </w:tr>
      <w:tr w:rsidR="00E73EDF" w:rsidRPr="008A6F2A" w14:paraId="3050D20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7DE6A136" w14:textId="77777777" w:rsidR="00E73EDF" w:rsidRPr="008A6F2A" w:rsidRDefault="007653F1" w:rsidP="00C128E3">
            <w:pPr>
              <w:pStyle w:val="Small"/>
              <w:spacing w:before="40" w:after="40"/>
              <w:jc w:val="both"/>
            </w:pPr>
            <w:r w:rsidRPr="008A6F2A">
              <w:t>Feature Type Code</w:t>
            </w:r>
          </w:p>
        </w:tc>
        <w:tc>
          <w:tcPr>
            <w:tcW w:w="794" w:type="dxa"/>
            <w:tcBorders>
              <w:top w:val="single" w:sz="6" w:space="0" w:color="000000"/>
              <w:left w:val="single" w:sz="6" w:space="0" w:color="000000"/>
              <w:bottom w:val="single" w:sz="6" w:space="0" w:color="000000"/>
              <w:right w:val="single" w:sz="6" w:space="0" w:color="000000"/>
            </w:tcBorders>
          </w:tcPr>
          <w:p w14:paraId="13C3A35C" w14:textId="41838C0A" w:rsidR="00E73EDF" w:rsidRPr="008A6F2A" w:rsidRDefault="00ED1EB7" w:rsidP="00C128E3">
            <w:pPr>
              <w:pStyle w:val="Small"/>
              <w:spacing w:before="40" w:after="40"/>
              <w:jc w:val="both"/>
            </w:pPr>
            <w:ins w:id="3305" w:author="Teh Stand" w:date="2021-09-03T12:08:00Z">
              <w:r>
                <w:t>*</w:t>
              </w:r>
            </w:ins>
            <w:r w:rsidR="007653F1" w:rsidRPr="008A6F2A">
              <w:t>FTCD</w:t>
            </w:r>
          </w:p>
        </w:tc>
        <w:tc>
          <w:tcPr>
            <w:tcW w:w="794" w:type="dxa"/>
            <w:tcBorders>
              <w:top w:val="single" w:sz="6" w:space="0" w:color="000000"/>
              <w:left w:val="single" w:sz="6" w:space="0" w:color="000000"/>
              <w:bottom w:val="single" w:sz="6" w:space="0" w:color="000000"/>
              <w:right w:val="single" w:sz="6" w:space="0" w:color="000000"/>
            </w:tcBorders>
          </w:tcPr>
          <w:p w14:paraId="535EB4F2"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508E6A" w14:textId="47B396AD" w:rsidR="00E73EDF" w:rsidRPr="008A6F2A" w:rsidRDefault="007653F1" w:rsidP="00C128E3">
            <w:pPr>
              <w:pStyle w:val="Small"/>
              <w:spacing w:before="40" w:after="40"/>
              <w:jc w:val="both"/>
            </w:pPr>
            <w:r w:rsidRPr="008A6F2A">
              <w:t>A</w:t>
            </w:r>
            <w:ins w:id="3306" w:author="Teh Stand" w:date="2022-12-08T10:30: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747464ED" w14:textId="79E55E8F" w:rsidR="00E73EDF" w:rsidRPr="008A6F2A" w:rsidRDefault="007653F1" w:rsidP="000669C1">
            <w:pPr>
              <w:pStyle w:val="Small"/>
              <w:spacing w:before="40" w:after="40"/>
              <w:jc w:val="both"/>
            </w:pPr>
            <w:r w:rsidRPr="008A6F2A">
              <w:t xml:space="preserve">The code as defined in the </w:t>
            </w:r>
            <w:r w:rsidR="000669C1">
              <w:t>F</w:t>
            </w:r>
            <w:r w:rsidRPr="008A6F2A">
              <w:t xml:space="preserve">eature </w:t>
            </w:r>
            <w:r w:rsidR="000669C1">
              <w:t>C</w:t>
            </w:r>
            <w:r w:rsidRPr="008A6F2A">
              <w:t>atalogue</w:t>
            </w:r>
          </w:p>
        </w:tc>
      </w:tr>
      <w:tr w:rsidR="00E73EDF" w:rsidRPr="008A6F2A" w14:paraId="350EEDB3"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27955E96" w14:textId="77777777" w:rsidR="00E73EDF" w:rsidRPr="008A6F2A" w:rsidRDefault="007653F1" w:rsidP="00C128E3">
            <w:pPr>
              <w:pStyle w:val="Small"/>
              <w:spacing w:before="40" w:after="40"/>
              <w:jc w:val="both"/>
            </w:pPr>
            <w:r w:rsidRPr="008A6F2A">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285A5B63" w14:textId="77777777" w:rsidR="00E73EDF" w:rsidRPr="008A6F2A" w:rsidRDefault="007653F1" w:rsidP="00C128E3">
            <w:pPr>
              <w:pStyle w:val="Small"/>
              <w:spacing w:before="40" w:after="40"/>
              <w:jc w:val="both"/>
            </w:pPr>
            <w:r w:rsidRPr="008A6F2A">
              <w:t>FTNC</w:t>
            </w:r>
          </w:p>
        </w:tc>
        <w:tc>
          <w:tcPr>
            <w:tcW w:w="794" w:type="dxa"/>
            <w:tcBorders>
              <w:top w:val="single" w:sz="6" w:space="0" w:color="000000"/>
              <w:left w:val="single" w:sz="6" w:space="0" w:color="000000"/>
              <w:bottom w:val="single" w:sz="6" w:space="0" w:color="000000"/>
              <w:right w:val="single" w:sz="6" w:space="0" w:color="000000"/>
            </w:tcBorders>
          </w:tcPr>
          <w:p w14:paraId="2D70B5F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80185C4"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D75A384" w14:textId="77777777" w:rsidR="00E73EDF" w:rsidRPr="008A6F2A" w:rsidRDefault="007653F1" w:rsidP="00C128E3">
            <w:pPr>
              <w:pStyle w:val="Small"/>
              <w:spacing w:before="40" w:after="40"/>
              <w:jc w:val="both"/>
            </w:pPr>
            <w:r w:rsidRPr="008A6F2A">
              <w:t>The code used within the NFTC subfield</w:t>
            </w:r>
          </w:p>
        </w:tc>
      </w:tr>
    </w:tbl>
    <w:p w14:paraId="18C1B157" w14:textId="77777777" w:rsidR="00E73EDF" w:rsidRDefault="00E73EDF" w:rsidP="000669C1">
      <w:pPr>
        <w:spacing w:after="0" w:line="240" w:lineRule="auto"/>
      </w:pPr>
    </w:p>
    <w:p w14:paraId="2789120F" w14:textId="527847C0" w:rsidR="000669C1" w:rsidRPr="00F2456F" w:rsidRDefault="000669C1" w:rsidP="000669C1">
      <w:pPr>
        <w:pStyle w:val="ListContinue2"/>
        <w:numPr>
          <w:ilvl w:val="2"/>
          <w:numId w:val="37"/>
        </w:numPr>
        <w:tabs>
          <w:tab w:val="clear" w:pos="432"/>
        </w:tabs>
        <w:spacing w:before="120" w:after="120" w:line="240" w:lineRule="auto"/>
        <w:rPr>
          <w:b/>
          <w:lang w:eastAsia="en-US"/>
        </w:rPr>
      </w:pPr>
      <w:r w:rsidRPr="000669C1">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41DD5C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452782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AD7B16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BCA7D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37F8F2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7FA4109A" w14:textId="77777777" w:rsidR="00E73EDF" w:rsidRPr="008A6F2A" w:rsidRDefault="007653F1" w:rsidP="00C128E3">
            <w:pPr>
              <w:pStyle w:val="Small"/>
              <w:spacing w:before="40" w:after="40"/>
              <w:jc w:val="both"/>
              <w:rPr>
                <w:b/>
              </w:rPr>
            </w:pPr>
            <w:r w:rsidRPr="008A6F2A">
              <w:rPr>
                <w:b/>
              </w:rPr>
              <w:t>Comment</w:t>
            </w:r>
          </w:p>
        </w:tc>
      </w:tr>
      <w:tr w:rsidR="00E73EDF" w:rsidRPr="008A6F2A" w14:paraId="74B15534"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179E7063" w14:textId="77777777" w:rsidR="00E73EDF" w:rsidRPr="008A6F2A" w:rsidRDefault="007653F1" w:rsidP="00C128E3">
            <w:pPr>
              <w:pStyle w:val="Small"/>
              <w:spacing w:before="40" w:after="40"/>
              <w:jc w:val="both"/>
            </w:pPr>
            <w:r w:rsidRPr="008A6F2A">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44A3193" w14:textId="6EA03D00" w:rsidR="00E73EDF" w:rsidRPr="008A6F2A" w:rsidRDefault="00ED1EB7" w:rsidP="00C128E3">
            <w:pPr>
              <w:pStyle w:val="Small"/>
              <w:spacing w:before="40" w:after="40"/>
              <w:jc w:val="both"/>
            </w:pPr>
            <w:ins w:id="3307" w:author="Teh Stand" w:date="2021-09-03T12:08:00Z">
              <w:r>
                <w:t>*</w:t>
              </w:r>
            </w:ins>
            <w:r w:rsidR="007653F1" w:rsidRPr="008A6F2A">
              <w:t>IACD</w:t>
            </w:r>
          </w:p>
        </w:tc>
        <w:tc>
          <w:tcPr>
            <w:tcW w:w="794" w:type="dxa"/>
            <w:tcBorders>
              <w:top w:val="single" w:sz="6" w:space="0" w:color="000000"/>
              <w:left w:val="single" w:sz="6" w:space="0" w:color="000000"/>
              <w:bottom w:val="single" w:sz="6" w:space="0" w:color="000000"/>
              <w:right w:val="single" w:sz="6" w:space="0" w:color="000000"/>
            </w:tcBorders>
          </w:tcPr>
          <w:p w14:paraId="1D5CA34E"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F1A515" w14:textId="4FA851CC" w:rsidR="00E73EDF" w:rsidRPr="008A6F2A" w:rsidRDefault="007653F1" w:rsidP="00C128E3">
            <w:pPr>
              <w:pStyle w:val="Small"/>
              <w:spacing w:before="40" w:after="40"/>
              <w:jc w:val="both"/>
            </w:pPr>
            <w:r w:rsidRPr="008A6F2A">
              <w:t>A</w:t>
            </w:r>
            <w:ins w:id="3308" w:author="Teh Stand" w:date="2022-12-08T10:30: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2256BD85" w14:textId="3F3DBABE" w:rsidR="00E73EDF" w:rsidRPr="008A6F2A" w:rsidRDefault="007653F1" w:rsidP="00057516">
            <w:pPr>
              <w:pStyle w:val="Small"/>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184472E9"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21EAD71" w14:textId="6691280C" w:rsidR="00E73EDF" w:rsidRPr="008A6F2A" w:rsidRDefault="007653F1" w:rsidP="00C128E3">
            <w:pPr>
              <w:pStyle w:val="Small"/>
              <w:spacing w:before="40" w:after="40"/>
              <w:jc w:val="both"/>
            </w:pPr>
            <w:r w:rsidRPr="008A6F2A">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7DF0A422" w14:textId="77777777" w:rsidR="00E73EDF" w:rsidRPr="008A6F2A" w:rsidRDefault="007653F1" w:rsidP="00C128E3">
            <w:pPr>
              <w:pStyle w:val="Small"/>
              <w:spacing w:before="40" w:after="40"/>
              <w:jc w:val="both"/>
            </w:pPr>
            <w:r w:rsidRPr="008A6F2A">
              <w:t>IANC</w:t>
            </w:r>
          </w:p>
        </w:tc>
        <w:tc>
          <w:tcPr>
            <w:tcW w:w="794" w:type="dxa"/>
            <w:tcBorders>
              <w:top w:val="single" w:sz="6" w:space="0" w:color="000000"/>
              <w:left w:val="single" w:sz="6" w:space="0" w:color="000000"/>
              <w:bottom w:val="single" w:sz="6" w:space="0" w:color="000000"/>
              <w:right w:val="single" w:sz="6" w:space="0" w:color="000000"/>
            </w:tcBorders>
          </w:tcPr>
          <w:p w14:paraId="13D5B5A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8A5659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C37EB23" w14:textId="77777777" w:rsidR="00E73EDF" w:rsidRPr="008A6F2A" w:rsidRDefault="007653F1" w:rsidP="00C128E3">
            <w:pPr>
              <w:pStyle w:val="Small"/>
              <w:spacing w:before="40" w:after="40"/>
              <w:jc w:val="both"/>
            </w:pPr>
            <w:r w:rsidRPr="008A6F2A">
              <w:t>The code used within the NIAC subfield</w:t>
            </w:r>
          </w:p>
        </w:tc>
      </w:tr>
    </w:tbl>
    <w:p w14:paraId="2346AA2F" w14:textId="77777777" w:rsidR="00F21FEF" w:rsidRDefault="00F21FEF" w:rsidP="00057516">
      <w:pPr>
        <w:spacing w:after="0" w:line="240" w:lineRule="auto"/>
        <w:rPr>
          <w:lang w:eastAsia="en-US"/>
        </w:rPr>
      </w:pPr>
    </w:p>
    <w:p w14:paraId="41D3030D" w14:textId="3A754695" w:rsidR="00057516" w:rsidRPr="00F2456F" w:rsidRDefault="00057516" w:rsidP="00057516">
      <w:pPr>
        <w:pStyle w:val="ListContinue2"/>
        <w:numPr>
          <w:ilvl w:val="2"/>
          <w:numId w:val="37"/>
        </w:numPr>
        <w:tabs>
          <w:tab w:val="clear" w:pos="432"/>
        </w:tabs>
        <w:spacing w:before="120" w:after="120" w:line="240" w:lineRule="auto"/>
        <w:rPr>
          <w:b/>
          <w:lang w:eastAsia="en-US"/>
        </w:rPr>
      </w:pPr>
      <w:r w:rsidRPr="008A6F2A">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1D81D4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27914CE"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A1FE2BF"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4AB744"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1658B8A"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FA6ECD2"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7A3828DE"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AE77F89" w14:textId="77777777" w:rsidR="00E73EDF" w:rsidRPr="008A6F2A" w:rsidRDefault="007653F1" w:rsidP="00057516">
            <w:pPr>
              <w:pStyle w:val="Small"/>
              <w:widowControl/>
              <w:suppressAutoHyphens/>
              <w:spacing w:before="40" w:after="40"/>
              <w:jc w:val="both"/>
            </w:pPr>
            <w:r w:rsidRPr="008A6F2A">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E148FB3" w14:textId="14511799" w:rsidR="00E73EDF" w:rsidRPr="008A6F2A" w:rsidRDefault="00ED1EB7" w:rsidP="00057516">
            <w:pPr>
              <w:pStyle w:val="Small"/>
              <w:widowControl/>
              <w:suppressAutoHyphens/>
              <w:spacing w:before="40" w:after="40"/>
              <w:jc w:val="both"/>
            </w:pPr>
            <w:ins w:id="3309" w:author="Teh Stand" w:date="2021-09-03T12:08:00Z">
              <w:r>
                <w:t>*</w:t>
              </w:r>
            </w:ins>
            <w:r w:rsidR="007653F1" w:rsidRPr="008A6F2A">
              <w:t>FACD</w:t>
            </w:r>
          </w:p>
        </w:tc>
        <w:tc>
          <w:tcPr>
            <w:tcW w:w="794" w:type="dxa"/>
            <w:tcBorders>
              <w:top w:val="single" w:sz="6" w:space="0" w:color="000000"/>
              <w:left w:val="single" w:sz="6" w:space="0" w:color="000000"/>
              <w:bottom w:val="single" w:sz="6" w:space="0" w:color="000000"/>
              <w:right w:val="single" w:sz="6" w:space="0" w:color="000000"/>
            </w:tcBorders>
          </w:tcPr>
          <w:p w14:paraId="05D99348"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F3EF0D" w14:textId="0756EEFB" w:rsidR="00E73EDF" w:rsidRPr="008A6F2A" w:rsidRDefault="007653F1" w:rsidP="00057516">
            <w:pPr>
              <w:pStyle w:val="Small"/>
              <w:widowControl/>
              <w:suppressAutoHyphens/>
              <w:spacing w:before="40" w:after="40"/>
              <w:jc w:val="both"/>
            </w:pPr>
            <w:r w:rsidRPr="008A6F2A">
              <w:t>A</w:t>
            </w:r>
            <w:ins w:id="3310" w:author="Teh Stand" w:date="2022-12-08T10:30: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57267A8C" w14:textId="186F9C88" w:rsidR="00E73EDF" w:rsidRPr="008A6F2A" w:rsidRDefault="007653F1" w:rsidP="00057516">
            <w:pPr>
              <w:pStyle w:val="Small"/>
              <w:widowControl/>
              <w:suppressAutoHyphens/>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71B9DB9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784CEF3" w14:textId="77777777" w:rsidR="00E73EDF" w:rsidRPr="008A6F2A" w:rsidRDefault="007653F1" w:rsidP="00057516">
            <w:pPr>
              <w:pStyle w:val="Small"/>
              <w:widowControl/>
              <w:suppressAutoHyphens/>
              <w:spacing w:before="40" w:after="40"/>
              <w:jc w:val="both"/>
            </w:pPr>
            <w:r w:rsidRPr="008A6F2A">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D041553" w14:textId="77777777" w:rsidR="00E73EDF" w:rsidRPr="008A6F2A" w:rsidRDefault="007653F1" w:rsidP="00057516">
            <w:pPr>
              <w:pStyle w:val="Small"/>
              <w:widowControl/>
              <w:suppressAutoHyphens/>
              <w:spacing w:before="40" w:after="40"/>
              <w:jc w:val="both"/>
            </w:pPr>
            <w:r w:rsidRPr="008A6F2A">
              <w:t>FANC</w:t>
            </w:r>
          </w:p>
        </w:tc>
        <w:tc>
          <w:tcPr>
            <w:tcW w:w="794" w:type="dxa"/>
            <w:tcBorders>
              <w:top w:val="single" w:sz="6" w:space="0" w:color="000000"/>
              <w:left w:val="single" w:sz="6" w:space="0" w:color="000000"/>
              <w:bottom w:val="single" w:sz="6" w:space="0" w:color="000000"/>
              <w:right w:val="single" w:sz="6" w:space="0" w:color="000000"/>
            </w:tcBorders>
          </w:tcPr>
          <w:p w14:paraId="40B2CAD9"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61CBB6E"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374F2136" w14:textId="77777777" w:rsidR="00E73EDF" w:rsidRPr="008A6F2A" w:rsidRDefault="007653F1" w:rsidP="00057516">
            <w:pPr>
              <w:pStyle w:val="Small"/>
              <w:widowControl/>
              <w:suppressAutoHyphens/>
              <w:spacing w:before="40" w:after="40"/>
              <w:jc w:val="both"/>
            </w:pPr>
            <w:r w:rsidRPr="008A6F2A">
              <w:t>The code used within the NFAC subfield</w:t>
            </w:r>
          </w:p>
        </w:tc>
      </w:tr>
    </w:tbl>
    <w:p w14:paraId="022970C5" w14:textId="77777777" w:rsidR="00E73EDF" w:rsidRDefault="00E73EDF" w:rsidP="00022641">
      <w:pPr>
        <w:suppressAutoHyphens/>
        <w:spacing w:after="0" w:line="240" w:lineRule="auto"/>
      </w:pPr>
    </w:p>
    <w:p w14:paraId="71E3E17C" w14:textId="4B8FEF87" w:rsidR="00022641" w:rsidRPr="00F2456F" w:rsidRDefault="00022641" w:rsidP="00022641">
      <w:pPr>
        <w:pStyle w:val="ListContinue2"/>
        <w:numPr>
          <w:ilvl w:val="2"/>
          <w:numId w:val="37"/>
        </w:numPr>
        <w:tabs>
          <w:tab w:val="clear" w:pos="432"/>
        </w:tabs>
        <w:spacing w:before="120" w:after="120" w:line="240" w:lineRule="auto"/>
        <w:rPr>
          <w:b/>
          <w:lang w:eastAsia="en-US"/>
        </w:rPr>
      </w:pPr>
      <w:r w:rsidRPr="008A6F2A">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4409E495"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8701889"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F69F902"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8283A0"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D0074AC"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58896B1"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46F3870B"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A9311A1" w14:textId="77777777" w:rsidR="00E73EDF" w:rsidRPr="008A6F2A" w:rsidRDefault="007653F1" w:rsidP="00057516">
            <w:pPr>
              <w:pStyle w:val="Small"/>
              <w:widowControl/>
              <w:suppressAutoHyphens/>
              <w:spacing w:before="40" w:after="40"/>
              <w:jc w:val="both"/>
            </w:pPr>
            <w:r w:rsidRPr="008A6F2A">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07181DBE" w14:textId="0602FFF5" w:rsidR="00E73EDF" w:rsidRPr="008A6F2A" w:rsidRDefault="00ED1EB7" w:rsidP="00057516">
            <w:pPr>
              <w:pStyle w:val="Small"/>
              <w:widowControl/>
              <w:suppressAutoHyphens/>
              <w:spacing w:before="40" w:after="40"/>
              <w:jc w:val="both"/>
            </w:pPr>
            <w:ins w:id="3311" w:author="Teh Stand" w:date="2021-09-03T12:08:00Z">
              <w:r>
                <w:t>*</w:t>
              </w:r>
            </w:ins>
            <w:r w:rsidR="007653F1" w:rsidRPr="008A6F2A">
              <w:t>ARCD</w:t>
            </w:r>
          </w:p>
        </w:tc>
        <w:tc>
          <w:tcPr>
            <w:tcW w:w="794" w:type="dxa"/>
            <w:tcBorders>
              <w:top w:val="single" w:sz="6" w:space="0" w:color="000000"/>
              <w:left w:val="single" w:sz="6" w:space="0" w:color="000000"/>
              <w:bottom w:val="single" w:sz="6" w:space="0" w:color="000000"/>
              <w:right w:val="single" w:sz="6" w:space="0" w:color="000000"/>
            </w:tcBorders>
          </w:tcPr>
          <w:p w14:paraId="4339A3BE"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54B7FD3" w14:textId="2D1ACDEE" w:rsidR="00E73EDF" w:rsidRPr="008A6F2A" w:rsidRDefault="007653F1" w:rsidP="00057516">
            <w:pPr>
              <w:pStyle w:val="Small"/>
              <w:widowControl/>
              <w:suppressAutoHyphens/>
              <w:spacing w:before="40" w:after="40"/>
              <w:jc w:val="both"/>
            </w:pPr>
            <w:r w:rsidRPr="008A6F2A">
              <w:t>A</w:t>
            </w:r>
            <w:ins w:id="3312" w:author="Teh Stand" w:date="2022-12-08T10:30: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0C73864A" w14:textId="527006BF" w:rsidR="00E73EDF" w:rsidRPr="008A6F2A" w:rsidRDefault="007653F1" w:rsidP="00022641">
            <w:pPr>
              <w:pStyle w:val="Small"/>
              <w:widowControl/>
              <w:suppressAutoHyphens/>
              <w:spacing w:before="40" w:after="40"/>
              <w:jc w:val="both"/>
            </w:pPr>
            <w:r w:rsidRPr="008A6F2A">
              <w:t xml:space="preserve">The code as defined in the </w:t>
            </w:r>
            <w:r w:rsidR="00022641">
              <w:t>F</w:t>
            </w:r>
            <w:r w:rsidRPr="008A6F2A">
              <w:t xml:space="preserve">eature </w:t>
            </w:r>
            <w:r w:rsidR="00022641">
              <w:t>C</w:t>
            </w:r>
            <w:r w:rsidRPr="008A6F2A">
              <w:t>atalogue</w:t>
            </w:r>
          </w:p>
        </w:tc>
      </w:tr>
      <w:tr w:rsidR="00E73EDF" w:rsidRPr="008A6F2A" w14:paraId="7F16877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79099C0" w14:textId="77777777" w:rsidR="00E73EDF" w:rsidRPr="008A6F2A" w:rsidRDefault="007653F1" w:rsidP="00057516">
            <w:pPr>
              <w:pStyle w:val="Small"/>
              <w:widowControl/>
              <w:suppressAutoHyphens/>
              <w:spacing w:before="40" w:after="40"/>
              <w:jc w:val="both"/>
            </w:pPr>
            <w:r w:rsidRPr="008A6F2A">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51670BAD" w14:textId="77777777" w:rsidR="00E73EDF" w:rsidRPr="008A6F2A" w:rsidRDefault="007653F1" w:rsidP="00057516">
            <w:pPr>
              <w:pStyle w:val="Small"/>
              <w:widowControl/>
              <w:suppressAutoHyphens/>
              <w:spacing w:before="40" w:after="40"/>
              <w:jc w:val="both"/>
            </w:pPr>
            <w:r w:rsidRPr="008A6F2A">
              <w:t>ARNC</w:t>
            </w:r>
          </w:p>
        </w:tc>
        <w:tc>
          <w:tcPr>
            <w:tcW w:w="794" w:type="dxa"/>
            <w:tcBorders>
              <w:top w:val="single" w:sz="6" w:space="0" w:color="000000"/>
              <w:left w:val="single" w:sz="6" w:space="0" w:color="000000"/>
              <w:bottom w:val="single" w:sz="6" w:space="0" w:color="000000"/>
              <w:right w:val="single" w:sz="6" w:space="0" w:color="000000"/>
            </w:tcBorders>
          </w:tcPr>
          <w:p w14:paraId="7937DD23"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2B7A21"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1F92BE9" w14:textId="77777777" w:rsidR="00E73EDF" w:rsidRPr="008A6F2A" w:rsidRDefault="007653F1" w:rsidP="00057516">
            <w:pPr>
              <w:pStyle w:val="Small"/>
              <w:widowControl/>
              <w:suppressAutoHyphens/>
              <w:spacing w:before="40" w:after="40"/>
              <w:jc w:val="both"/>
            </w:pPr>
            <w:r w:rsidRPr="008A6F2A">
              <w:t>The code used within the NARC subfield</w:t>
            </w:r>
          </w:p>
        </w:tc>
      </w:tr>
    </w:tbl>
    <w:p w14:paraId="1E571FB8" w14:textId="33A82F36" w:rsidR="00E73EDF" w:rsidRDefault="00E73EDF" w:rsidP="00022641">
      <w:pPr>
        <w:suppressAutoHyphens/>
        <w:spacing w:after="0" w:line="240" w:lineRule="auto"/>
      </w:pPr>
    </w:p>
    <w:p w14:paraId="2A6766CE" w14:textId="076DED9D" w:rsidR="00022641" w:rsidRPr="00F2456F" w:rsidRDefault="00022641" w:rsidP="00022641">
      <w:pPr>
        <w:pStyle w:val="ListContinue2"/>
        <w:numPr>
          <w:ilvl w:val="2"/>
          <w:numId w:val="37"/>
        </w:numPr>
        <w:tabs>
          <w:tab w:val="clear" w:pos="432"/>
        </w:tabs>
        <w:spacing w:before="120" w:after="120" w:line="240" w:lineRule="auto"/>
        <w:rPr>
          <w:b/>
          <w:lang w:eastAsia="en-US"/>
        </w:rPr>
      </w:pPr>
      <w:r w:rsidRPr="008A6F2A">
        <w:rPr>
          <w:b/>
          <w:lang w:eastAsia="en-US"/>
        </w:rPr>
        <w:t>Coordinate Reference System Record Identifier field - CSID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6D8429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A7BAB37" w14:textId="77777777" w:rsidR="00E73EDF" w:rsidRPr="008A6F2A" w:rsidRDefault="007653F1" w:rsidP="00057516">
            <w:pPr>
              <w:pStyle w:val="Small"/>
              <w:widowControl/>
              <w:suppressAutoHyphens/>
              <w:spacing w:before="40" w:after="40"/>
              <w:jc w:val="both"/>
              <w:rPr>
                <w:b/>
              </w:rPr>
            </w:pPr>
            <w:bookmarkStart w:id="3313" w:name="_Toc207617030"/>
            <w:bookmarkEnd w:id="3298"/>
            <w:bookmarkEnd w:id="3299"/>
            <w:bookmarkEnd w:id="3300"/>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5645697"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5AB121"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34A0366"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97133AC"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6A82879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117FBDC1" w14:textId="7FA0AD5D" w:rsidR="00E73EDF" w:rsidRPr="00431ADB" w:rsidRDefault="007653F1" w:rsidP="00057516">
            <w:pPr>
              <w:pStyle w:val="Small"/>
              <w:widowControl/>
              <w:suppressAutoHyphens/>
              <w:spacing w:before="40" w:after="40"/>
              <w:jc w:val="both"/>
            </w:pPr>
            <w:r w:rsidRPr="008A6F2A">
              <w:t xml:space="preserve">Record </w:t>
            </w:r>
            <w:r w:rsidR="008A4BC2"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C9F443E" w14:textId="77777777" w:rsidR="00E73EDF" w:rsidRPr="008A6F2A" w:rsidRDefault="007653F1" w:rsidP="00057516">
            <w:pPr>
              <w:pStyle w:val="Small"/>
              <w:widowControl/>
              <w:suppressAutoHyphens/>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3509E207" w14:textId="77777777" w:rsidR="00E73EDF" w:rsidRPr="008A6F2A" w:rsidRDefault="007653F1" w:rsidP="00057516">
            <w:pPr>
              <w:pStyle w:val="Small"/>
              <w:widowControl/>
              <w:suppressAutoHyphens/>
              <w:spacing w:before="40" w:after="40"/>
              <w:jc w:val="both"/>
            </w:pPr>
            <w:r w:rsidRPr="008A6F2A">
              <w:t>{15}</w:t>
            </w:r>
          </w:p>
        </w:tc>
        <w:tc>
          <w:tcPr>
            <w:tcW w:w="794" w:type="dxa"/>
            <w:tcBorders>
              <w:top w:val="single" w:sz="6" w:space="0" w:color="000000"/>
              <w:left w:val="single" w:sz="6" w:space="0" w:color="000000"/>
              <w:bottom w:val="single" w:sz="6" w:space="0" w:color="000000"/>
              <w:right w:val="single" w:sz="6" w:space="0" w:color="000000"/>
            </w:tcBorders>
          </w:tcPr>
          <w:p w14:paraId="573108C6"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F2A72CB" w14:textId="77777777" w:rsidR="00E73EDF" w:rsidRPr="008A6F2A" w:rsidRDefault="007653F1" w:rsidP="00057516">
            <w:pPr>
              <w:pStyle w:val="Small"/>
              <w:widowControl/>
              <w:suppressAutoHyphens/>
              <w:spacing w:before="40" w:after="40"/>
              <w:jc w:val="both"/>
            </w:pPr>
            <w:r w:rsidRPr="008A6F2A">
              <w:t>{15} - Coordinate Reference System Identifier</w:t>
            </w:r>
          </w:p>
        </w:tc>
      </w:tr>
      <w:tr w:rsidR="00E73EDF" w:rsidRPr="008A6F2A" w14:paraId="44E53B6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C97E43A" w14:textId="1693A3E9" w:rsidR="00E73EDF" w:rsidRPr="00431ADB" w:rsidRDefault="007653F1" w:rsidP="00022641">
            <w:pPr>
              <w:pStyle w:val="Small"/>
              <w:widowControl/>
              <w:suppressAutoHyphens/>
              <w:spacing w:before="40" w:after="40"/>
              <w:jc w:val="both"/>
            </w:pPr>
            <w:r w:rsidRPr="008A6F2A">
              <w:t xml:space="preserve">Record </w:t>
            </w:r>
            <w:del w:id="3314" w:author="Teh Stand" w:date="2022-06-15T08:46:00Z">
              <w:r w:rsidR="008A4BC2" w:rsidRPr="00431ADB" w:rsidDel="00022641">
                <w:delText xml:space="preserve">Identification </w:delText>
              </w:r>
            </w:del>
            <w:ins w:id="3315" w:author="Teh Stand" w:date="2022-06-15T08:46:00Z">
              <w:r w:rsidR="00022641">
                <w:t>i</w:t>
              </w:r>
              <w:r w:rsidR="00022641" w:rsidRPr="00431ADB">
                <w:t xml:space="preserve">dentification </w:t>
              </w:r>
            </w:ins>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5A1B4608" w14:textId="77777777" w:rsidR="00E73EDF" w:rsidRPr="008A6F2A" w:rsidRDefault="007653F1" w:rsidP="00057516">
            <w:pPr>
              <w:pStyle w:val="Small"/>
              <w:widowControl/>
              <w:suppressAutoHyphens/>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635A8D40" w14:textId="77777777" w:rsidR="00E73EDF" w:rsidRPr="008A6F2A" w:rsidRDefault="007653F1" w:rsidP="00057516">
            <w:pPr>
              <w:pStyle w:val="Small"/>
              <w:widowControl/>
              <w:suppressAutoHyphens/>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3E9C31E" w14:textId="77777777" w:rsidR="00E73EDF" w:rsidRPr="008A6F2A" w:rsidRDefault="007653F1" w:rsidP="00057516">
            <w:pPr>
              <w:pStyle w:val="Small"/>
              <w:widowControl/>
              <w:suppressAutoHyphens/>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59EF1AD5" w14:textId="77777777" w:rsidR="00E73EDF" w:rsidRPr="008A6F2A" w:rsidRDefault="007653F1" w:rsidP="00057516">
            <w:pPr>
              <w:pStyle w:val="Small"/>
              <w:widowControl/>
              <w:suppressAutoHyphens/>
              <w:spacing w:before="40" w:after="40"/>
              <w:jc w:val="both"/>
            </w:pPr>
            <w:r w:rsidRPr="008A6F2A">
              <w:t>Only one record</w:t>
            </w:r>
          </w:p>
        </w:tc>
      </w:tr>
      <w:tr w:rsidR="00E73EDF" w:rsidRPr="008A6F2A" w14:paraId="3C35D0B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92529C6" w14:textId="77777777" w:rsidR="00E73EDF" w:rsidRPr="008A6F2A" w:rsidRDefault="007653F1" w:rsidP="00057516">
            <w:pPr>
              <w:pStyle w:val="Small"/>
              <w:widowControl/>
              <w:suppressAutoHyphens/>
              <w:spacing w:before="40" w:after="40"/>
              <w:jc w:val="both"/>
            </w:pPr>
            <w:r w:rsidRPr="008A6F2A">
              <w:t>Number of CRS Components</w:t>
            </w:r>
          </w:p>
        </w:tc>
        <w:tc>
          <w:tcPr>
            <w:tcW w:w="794" w:type="dxa"/>
            <w:tcBorders>
              <w:top w:val="single" w:sz="6" w:space="0" w:color="000000"/>
              <w:left w:val="single" w:sz="6" w:space="0" w:color="000000"/>
              <w:bottom w:val="single" w:sz="6" w:space="0" w:color="000000"/>
              <w:right w:val="single" w:sz="6" w:space="0" w:color="000000"/>
            </w:tcBorders>
          </w:tcPr>
          <w:p w14:paraId="11C069B9" w14:textId="77777777" w:rsidR="00E73EDF" w:rsidRPr="008A6F2A" w:rsidRDefault="007653F1" w:rsidP="00057516">
            <w:pPr>
              <w:pStyle w:val="Small"/>
              <w:widowControl/>
              <w:suppressAutoHyphens/>
              <w:spacing w:before="40" w:after="40"/>
              <w:jc w:val="both"/>
            </w:pPr>
            <w:r w:rsidRPr="008A6F2A">
              <w:t>NCRC</w:t>
            </w:r>
          </w:p>
        </w:tc>
        <w:tc>
          <w:tcPr>
            <w:tcW w:w="794" w:type="dxa"/>
            <w:tcBorders>
              <w:top w:val="single" w:sz="6" w:space="0" w:color="000000"/>
              <w:left w:val="single" w:sz="6" w:space="0" w:color="000000"/>
              <w:bottom w:val="single" w:sz="6" w:space="0" w:color="000000"/>
              <w:right w:val="single" w:sz="6" w:space="0" w:color="000000"/>
            </w:tcBorders>
          </w:tcPr>
          <w:p w14:paraId="1DA49B0D"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DD0814"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08BD69D" w14:textId="77777777" w:rsidR="00E73EDF" w:rsidRPr="008A6F2A" w:rsidRDefault="007653F1" w:rsidP="00057516">
            <w:pPr>
              <w:pStyle w:val="Small"/>
              <w:widowControl/>
              <w:suppressAutoHyphens/>
              <w:spacing w:before="40" w:after="40"/>
              <w:jc w:val="both"/>
            </w:pPr>
            <w:r w:rsidRPr="008A6F2A">
              <w:t>{1} - Single CRS (No C3IT or C3IL fields in the dataset)</w:t>
            </w:r>
          </w:p>
          <w:p w14:paraId="5FB4F55D" w14:textId="77777777" w:rsidR="00E73EDF" w:rsidRPr="008A6F2A" w:rsidRDefault="007653F1" w:rsidP="00057516">
            <w:pPr>
              <w:pStyle w:val="Small"/>
              <w:widowControl/>
              <w:suppressAutoHyphens/>
              <w:spacing w:before="40" w:after="40"/>
              <w:jc w:val="both"/>
            </w:pPr>
            <w:r w:rsidRPr="008A6F2A">
              <w:t xml:space="preserve">&gt;{1} - Compound CRS </w:t>
            </w:r>
          </w:p>
        </w:tc>
      </w:tr>
    </w:tbl>
    <w:p w14:paraId="77940352" w14:textId="77777777" w:rsidR="00E73EDF" w:rsidRDefault="00E73EDF" w:rsidP="00022641">
      <w:pPr>
        <w:suppressAutoHyphens/>
        <w:spacing w:after="0" w:line="240" w:lineRule="auto"/>
        <w:rPr>
          <w:ins w:id="3316" w:author="Teh Stand" w:date="2022-06-15T08:48:00Z"/>
        </w:rPr>
      </w:pPr>
    </w:p>
    <w:p w14:paraId="04713CAB" w14:textId="0D453520" w:rsidR="00022641" w:rsidRPr="00F2456F" w:rsidRDefault="00022641" w:rsidP="00AC0F34">
      <w:pPr>
        <w:pStyle w:val="ListContinue2"/>
        <w:keepNext/>
        <w:keepLines/>
        <w:numPr>
          <w:ilvl w:val="2"/>
          <w:numId w:val="37"/>
        </w:numPr>
        <w:tabs>
          <w:tab w:val="clear" w:pos="432"/>
        </w:tabs>
        <w:spacing w:before="120" w:after="120" w:line="240" w:lineRule="auto"/>
        <w:rPr>
          <w:b/>
          <w:lang w:eastAsia="en-US"/>
        </w:rPr>
      </w:pPr>
      <w:r w:rsidRPr="008A6F2A">
        <w:rPr>
          <w:b/>
          <w:lang w:eastAsia="en-US"/>
        </w:rPr>
        <w:t>Coordinate Reference System Header field - CRSH</w:t>
      </w:r>
    </w:p>
    <w:tbl>
      <w:tblPr>
        <w:tblW w:w="9781" w:type="dxa"/>
        <w:tblInd w:w="-244" w:type="dxa"/>
        <w:tblLayout w:type="fixed"/>
        <w:tblCellMar>
          <w:left w:w="57" w:type="dxa"/>
          <w:right w:w="57" w:type="dxa"/>
        </w:tblCellMar>
        <w:tblLook w:val="04A0" w:firstRow="1" w:lastRow="0" w:firstColumn="1" w:lastColumn="0" w:noHBand="0" w:noVBand="1"/>
      </w:tblPr>
      <w:tblGrid>
        <w:gridCol w:w="2043"/>
        <w:gridCol w:w="815"/>
        <w:gridCol w:w="2763"/>
        <w:gridCol w:w="815"/>
        <w:gridCol w:w="3345"/>
      </w:tblGrid>
      <w:tr w:rsidR="00E73EDF" w:rsidRPr="008A6F2A" w14:paraId="46A76E90" w14:textId="77777777" w:rsidTr="00120D82">
        <w:tc>
          <w:tcPr>
            <w:tcW w:w="204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8C914D" w14:textId="77777777" w:rsidR="00E73EDF" w:rsidRPr="008A6F2A" w:rsidRDefault="007653F1" w:rsidP="00AC0F34">
            <w:pPr>
              <w:pStyle w:val="Small"/>
              <w:keepNext/>
              <w:keepLines/>
              <w:widowControl/>
              <w:suppressAutoHyphens/>
              <w:spacing w:before="40" w:after="40"/>
              <w:jc w:val="both"/>
              <w:rPr>
                <w:b/>
              </w:rPr>
            </w:pPr>
            <w:r w:rsidRPr="008A6F2A">
              <w:rPr>
                <w:b/>
              </w:rPr>
              <w:t>Subfield name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9AEFFF4" w14:textId="77777777" w:rsidR="00E73EDF" w:rsidRPr="008A6F2A" w:rsidRDefault="007653F1" w:rsidP="00AC0F34">
            <w:pPr>
              <w:pStyle w:val="Small"/>
              <w:keepNext/>
              <w:keepLines/>
              <w:widowControl/>
              <w:suppressAutoHyphens/>
              <w:spacing w:before="40" w:after="40"/>
              <w:jc w:val="both"/>
              <w:rPr>
                <w:b/>
              </w:rPr>
            </w:pPr>
            <w:r w:rsidRPr="008A6F2A">
              <w:rPr>
                <w:b/>
              </w:rPr>
              <w:t>Label</w:t>
            </w:r>
          </w:p>
        </w:tc>
        <w:tc>
          <w:tcPr>
            <w:tcW w:w="276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E0A55" w14:textId="77777777" w:rsidR="00E73EDF" w:rsidRPr="008A6F2A" w:rsidRDefault="007653F1" w:rsidP="00AC0F34">
            <w:pPr>
              <w:pStyle w:val="Small"/>
              <w:keepNext/>
              <w:keepLines/>
              <w:widowControl/>
              <w:suppressAutoHyphens/>
              <w:spacing w:before="40" w:after="40"/>
              <w:jc w:val="both"/>
              <w:rPr>
                <w:b/>
              </w:rPr>
            </w:pPr>
            <w:r w:rsidRPr="008A6F2A">
              <w:rPr>
                <w:b/>
              </w:rPr>
              <w:t>Value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EFF3EC9" w14:textId="77777777" w:rsidR="00E73EDF" w:rsidRPr="008A6F2A" w:rsidRDefault="007653F1" w:rsidP="00AC0F34">
            <w:pPr>
              <w:pStyle w:val="Small"/>
              <w:keepNext/>
              <w:keepLines/>
              <w:widowControl/>
              <w:suppressAutoHyphens/>
              <w:spacing w:before="40" w:after="40"/>
              <w:jc w:val="both"/>
              <w:rPr>
                <w:b/>
              </w:rPr>
            </w:pPr>
            <w:r w:rsidRPr="008A6F2A">
              <w:rPr>
                <w:b/>
              </w:rPr>
              <w:t>Format</w:t>
            </w:r>
          </w:p>
        </w:tc>
        <w:tc>
          <w:tcPr>
            <w:tcW w:w="334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118920B" w14:textId="77777777" w:rsidR="00E73EDF" w:rsidRPr="008A6F2A" w:rsidRDefault="007653F1" w:rsidP="00AC0F34">
            <w:pPr>
              <w:pStyle w:val="Small"/>
              <w:keepNext/>
              <w:keepLines/>
              <w:widowControl/>
              <w:suppressAutoHyphens/>
              <w:spacing w:before="40" w:after="40"/>
              <w:jc w:val="both"/>
              <w:rPr>
                <w:b/>
              </w:rPr>
            </w:pPr>
            <w:r w:rsidRPr="008A6F2A">
              <w:rPr>
                <w:b/>
              </w:rPr>
              <w:t>Comment</w:t>
            </w:r>
          </w:p>
        </w:tc>
      </w:tr>
      <w:tr w:rsidR="00E73EDF" w:rsidRPr="008A6F2A" w14:paraId="4FEDB16A"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049577E" w14:textId="5A1D11D4" w:rsidR="00E73EDF" w:rsidRPr="00431ADB" w:rsidRDefault="007653F1" w:rsidP="00AC0F34">
            <w:pPr>
              <w:pStyle w:val="Small"/>
              <w:keepNext/>
              <w:keepLines/>
              <w:widowControl/>
              <w:suppressAutoHyphens/>
              <w:spacing w:before="40" w:after="40"/>
              <w:jc w:val="both"/>
            </w:pPr>
            <w:r w:rsidRPr="008A6F2A">
              <w:t xml:space="preserve">CRS </w:t>
            </w:r>
            <w:r w:rsidR="008A4BC2" w:rsidRPr="00431ADB">
              <w:t>Index</w:t>
            </w:r>
          </w:p>
        </w:tc>
        <w:tc>
          <w:tcPr>
            <w:tcW w:w="815" w:type="dxa"/>
            <w:tcBorders>
              <w:top w:val="single" w:sz="6" w:space="0" w:color="000000"/>
              <w:left w:val="single" w:sz="6" w:space="0" w:color="000000"/>
              <w:bottom w:val="single" w:sz="6" w:space="0" w:color="000000"/>
              <w:right w:val="single" w:sz="6" w:space="0" w:color="000000"/>
            </w:tcBorders>
          </w:tcPr>
          <w:p w14:paraId="38AE33B2" w14:textId="77777777" w:rsidR="00E73EDF" w:rsidRPr="008A6F2A" w:rsidRDefault="007653F1" w:rsidP="00AC0F34">
            <w:pPr>
              <w:pStyle w:val="Small"/>
              <w:keepNext/>
              <w:keepLines/>
              <w:widowControl/>
              <w:suppressAutoHyphens/>
              <w:spacing w:before="40" w:after="40"/>
              <w:jc w:val="both"/>
            </w:pPr>
            <w:r w:rsidRPr="008A6F2A">
              <w:t>CRIX</w:t>
            </w:r>
          </w:p>
        </w:tc>
        <w:tc>
          <w:tcPr>
            <w:tcW w:w="2763" w:type="dxa"/>
            <w:tcBorders>
              <w:top w:val="single" w:sz="6" w:space="0" w:color="000000"/>
              <w:left w:val="single" w:sz="6" w:space="0" w:color="000000"/>
              <w:bottom w:val="single" w:sz="6" w:space="0" w:color="000000"/>
              <w:right w:val="single" w:sz="6" w:space="0" w:color="000000"/>
            </w:tcBorders>
          </w:tcPr>
          <w:p w14:paraId="0E0212FA" w14:textId="77777777" w:rsidR="00E73EDF" w:rsidRPr="008A6F2A" w:rsidRDefault="00E73EDF" w:rsidP="00AC0F34">
            <w:pPr>
              <w:pStyle w:val="Small"/>
              <w:keepNext/>
              <w:keepLines/>
              <w:widowControl/>
              <w:suppressAutoHyphens/>
              <w:spacing w:before="40" w:after="40"/>
              <w:jc w:val="both"/>
            </w:pPr>
          </w:p>
        </w:tc>
        <w:tc>
          <w:tcPr>
            <w:tcW w:w="815" w:type="dxa"/>
            <w:tcBorders>
              <w:top w:val="single" w:sz="6" w:space="0" w:color="000000"/>
              <w:left w:val="single" w:sz="6" w:space="0" w:color="000000"/>
              <w:bottom w:val="single" w:sz="6" w:space="0" w:color="000000"/>
              <w:right w:val="single" w:sz="6" w:space="0" w:color="000000"/>
            </w:tcBorders>
          </w:tcPr>
          <w:p w14:paraId="009EB619"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63BC962D" w14:textId="77777777" w:rsidR="00E73EDF" w:rsidRPr="008A6F2A" w:rsidRDefault="007653F1" w:rsidP="00AC0F34">
            <w:pPr>
              <w:pStyle w:val="Small"/>
              <w:keepNext/>
              <w:keepLines/>
              <w:widowControl/>
              <w:suppressAutoHyphens/>
              <w:spacing w:before="40"/>
              <w:jc w:val="both"/>
            </w:pPr>
            <w:r w:rsidRPr="008A6F2A">
              <w:t>1 – for the horizontal CRS</w:t>
            </w:r>
          </w:p>
          <w:p w14:paraId="54DA25EC" w14:textId="4241DFDF" w:rsidR="00E73EDF" w:rsidRPr="008A6F2A" w:rsidRDefault="007653F1" w:rsidP="00AC0F34">
            <w:pPr>
              <w:pStyle w:val="Small"/>
              <w:keepNext/>
              <w:keepLines/>
              <w:widowControl/>
              <w:suppressAutoHyphens/>
              <w:spacing w:before="0" w:after="40"/>
              <w:jc w:val="both"/>
            </w:pPr>
            <w:r w:rsidRPr="008A6F2A">
              <w:t>&gt;1 – for the vertical CRSs</w:t>
            </w:r>
          </w:p>
        </w:tc>
      </w:tr>
      <w:tr w:rsidR="00E73EDF" w:rsidRPr="008A6F2A" w14:paraId="105BBE8B"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CBC11D0" w14:textId="77777777" w:rsidR="00E73EDF" w:rsidRPr="008A6F2A" w:rsidRDefault="007653F1" w:rsidP="00AC0F34">
            <w:pPr>
              <w:pStyle w:val="Small"/>
              <w:keepNext/>
              <w:keepLines/>
              <w:widowControl/>
              <w:suppressAutoHyphens/>
              <w:spacing w:before="40" w:after="40"/>
              <w:jc w:val="both"/>
            </w:pPr>
            <w:r w:rsidRPr="008A6F2A">
              <w:t>CRS Type</w:t>
            </w:r>
          </w:p>
        </w:tc>
        <w:tc>
          <w:tcPr>
            <w:tcW w:w="815" w:type="dxa"/>
            <w:tcBorders>
              <w:top w:val="single" w:sz="6" w:space="0" w:color="000000"/>
              <w:left w:val="single" w:sz="6" w:space="0" w:color="000000"/>
              <w:bottom w:val="single" w:sz="6" w:space="0" w:color="000000"/>
              <w:right w:val="single" w:sz="6" w:space="0" w:color="000000"/>
            </w:tcBorders>
          </w:tcPr>
          <w:p w14:paraId="06043E65" w14:textId="77777777" w:rsidR="00E73EDF" w:rsidRPr="008A6F2A" w:rsidRDefault="007653F1" w:rsidP="00AC0F34">
            <w:pPr>
              <w:pStyle w:val="Small"/>
              <w:keepNext/>
              <w:keepLines/>
              <w:widowControl/>
              <w:suppressAutoHyphens/>
              <w:spacing w:before="40" w:after="40"/>
              <w:jc w:val="both"/>
            </w:pPr>
            <w:r w:rsidRPr="008A6F2A">
              <w:t>CRST</w:t>
            </w:r>
          </w:p>
        </w:tc>
        <w:tc>
          <w:tcPr>
            <w:tcW w:w="2763" w:type="dxa"/>
            <w:tcBorders>
              <w:top w:val="single" w:sz="6" w:space="0" w:color="000000"/>
              <w:left w:val="single" w:sz="6" w:space="0" w:color="000000"/>
              <w:bottom w:val="single" w:sz="6" w:space="0" w:color="000000"/>
              <w:right w:val="single" w:sz="6" w:space="0" w:color="000000"/>
            </w:tcBorders>
          </w:tcPr>
          <w:p w14:paraId="6BDA5678" w14:textId="77777777" w:rsidR="00E73EDF" w:rsidRPr="008A6F2A" w:rsidRDefault="007653F1" w:rsidP="00AC0F34">
            <w:pPr>
              <w:pStyle w:val="Small"/>
              <w:keepNext/>
              <w:keepLines/>
              <w:widowControl/>
              <w:suppressAutoHyphens/>
              <w:spacing w:before="40" w:after="40"/>
              <w:jc w:val="both"/>
            </w:pPr>
            <w:r w:rsidRPr="008A6F2A">
              <w:t>{1} or {5}</w:t>
            </w:r>
          </w:p>
        </w:tc>
        <w:tc>
          <w:tcPr>
            <w:tcW w:w="815" w:type="dxa"/>
            <w:tcBorders>
              <w:top w:val="single" w:sz="6" w:space="0" w:color="000000"/>
              <w:left w:val="single" w:sz="6" w:space="0" w:color="000000"/>
              <w:bottom w:val="single" w:sz="6" w:space="0" w:color="000000"/>
              <w:right w:val="single" w:sz="6" w:space="0" w:color="000000"/>
            </w:tcBorders>
          </w:tcPr>
          <w:p w14:paraId="3234391F"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803A19" w14:textId="77777777" w:rsidR="00E73EDF" w:rsidRPr="008A6F2A" w:rsidRDefault="007653F1" w:rsidP="00AC0F34">
            <w:pPr>
              <w:pStyle w:val="Small"/>
              <w:keepNext/>
              <w:keepLines/>
              <w:widowControl/>
              <w:suppressAutoHyphens/>
              <w:spacing w:before="40"/>
              <w:jc w:val="both"/>
            </w:pPr>
            <w:r w:rsidRPr="008A6F2A">
              <w:t>{1} – 2D Geographic</w:t>
            </w:r>
          </w:p>
          <w:p w14:paraId="0A4190C6" w14:textId="2338EB7A" w:rsidR="00E73EDF" w:rsidRPr="008A6F2A" w:rsidRDefault="007653F1" w:rsidP="00AC0F34">
            <w:pPr>
              <w:pStyle w:val="Small"/>
              <w:keepNext/>
              <w:keepLines/>
              <w:widowControl/>
              <w:suppressAutoHyphens/>
              <w:spacing w:before="0" w:after="40"/>
              <w:jc w:val="both"/>
            </w:pPr>
            <w:r w:rsidRPr="008A6F2A">
              <w:t xml:space="preserve">{5} </w:t>
            </w:r>
            <w:r w:rsidR="00AC0F34">
              <w:t>–</w:t>
            </w:r>
            <w:r w:rsidRPr="008A6F2A">
              <w:t xml:space="preserve"> Vertical</w:t>
            </w:r>
          </w:p>
        </w:tc>
      </w:tr>
      <w:tr w:rsidR="00E73EDF" w:rsidRPr="008A6F2A" w14:paraId="12F51B68"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AA9A055" w14:textId="77777777" w:rsidR="00E73EDF" w:rsidRPr="008A6F2A" w:rsidRDefault="007653F1" w:rsidP="00C128E3">
            <w:pPr>
              <w:pStyle w:val="Small"/>
              <w:spacing w:before="40" w:after="40"/>
              <w:jc w:val="both"/>
            </w:pPr>
            <w:r w:rsidRPr="008A6F2A">
              <w:t>Coordinate System Type</w:t>
            </w:r>
          </w:p>
        </w:tc>
        <w:tc>
          <w:tcPr>
            <w:tcW w:w="815" w:type="dxa"/>
            <w:tcBorders>
              <w:top w:val="single" w:sz="6" w:space="0" w:color="000000"/>
              <w:left w:val="single" w:sz="6" w:space="0" w:color="000000"/>
              <w:bottom w:val="single" w:sz="6" w:space="0" w:color="000000"/>
              <w:right w:val="single" w:sz="6" w:space="0" w:color="000000"/>
            </w:tcBorders>
          </w:tcPr>
          <w:p w14:paraId="48789B72" w14:textId="77777777" w:rsidR="00E73EDF" w:rsidRPr="008A6F2A" w:rsidRDefault="007653F1" w:rsidP="00C128E3">
            <w:pPr>
              <w:pStyle w:val="Small"/>
              <w:spacing w:before="40" w:after="40"/>
              <w:jc w:val="both"/>
            </w:pPr>
            <w:r w:rsidRPr="008A6F2A">
              <w:t>CSTY</w:t>
            </w:r>
          </w:p>
        </w:tc>
        <w:tc>
          <w:tcPr>
            <w:tcW w:w="2763" w:type="dxa"/>
            <w:tcBorders>
              <w:top w:val="single" w:sz="6" w:space="0" w:color="000000"/>
              <w:left w:val="single" w:sz="6" w:space="0" w:color="000000"/>
              <w:bottom w:val="single" w:sz="6" w:space="0" w:color="000000"/>
              <w:right w:val="single" w:sz="6" w:space="0" w:color="000000"/>
            </w:tcBorders>
          </w:tcPr>
          <w:p w14:paraId="55F03197" w14:textId="77777777" w:rsidR="00E73EDF" w:rsidRPr="008A6F2A" w:rsidRDefault="007653F1" w:rsidP="00C128E3">
            <w:pPr>
              <w:pStyle w:val="Small"/>
              <w:spacing w:before="40" w:after="40"/>
              <w:jc w:val="both"/>
            </w:pPr>
            <w:r w:rsidRPr="008A6F2A">
              <w:t>{1} or {3}</w:t>
            </w:r>
          </w:p>
        </w:tc>
        <w:tc>
          <w:tcPr>
            <w:tcW w:w="815" w:type="dxa"/>
            <w:tcBorders>
              <w:top w:val="single" w:sz="6" w:space="0" w:color="000000"/>
              <w:left w:val="single" w:sz="6" w:space="0" w:color="000000"/>
              <w:bottom w:val="single" w:sz="6" w:space="0" w:color="000000"/>
              <w:right w:val="single" w:sz="6" w:space="0" w:color="000000"/>
            </w:tcBorders>
          </w:tcPr>
          <w:p w14:paraId="7AAB4B23"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6E8364" w14:textId="7C810CA0" w:rsidR="00E73EDF" w:rsidRPr="008A6F2A" w:rsidRDefault="007653F1" w:rsidP="00C128E3">
            <w:pPr>
              <w:pStyle w:val="Small"/>
              <w:spacing w:before="40"/>
              <w:jc w:val="both"/>
            </w:pPr>
            <w:r w:rsidRPr="008A6F2A">
              <w:t xml:space="preserve">{1} </w:t>
            </w:r>
            <w:r w:rsidR="00AC0F34">
              <w:t>–</w:t>
            </w:r>
            <w:r w:rsidRPr="008A6F2A">
              <w:t xml:space="preserve"> Ellipsoidal CS</w:t>
            </w:r>
          </w:p>
          <w:p w14:paraId="62B3489A" w14:textId="3BC3BE8F" w:rsidR="00E73EDF" w:rsidRPr="008A6F2A" w:rsidRDefault="007653F1" w:rsidP="00C128E3">
            <w:pPr>
              <w:pStyle w:val="Small"/>
              <w:spacing w:before="0" w:after="40"/>
              <w:jc w:val="both"/>
            </w:pPr>
            <w:r w:rsidRPr="008A6F2A">
              <w:t xml:space="preserve">{3} </w:t>
            </w:r>
            <w:r w:rsidR="00AC0F34">
              <w:t>–</w:t>
            </w:r>
            <w:r w:rsidRPr="008A6F2A">
              <w:t xml:space="preserve"> Vertical CS</w:t>
            </w:r>
          </w:p>
        </w:tc>
      </w:tr>
      <w:tr w:rsidR="00E73EDF" w:rsidRPr="008A6F2A" w14:paraId="1CDBA721"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02927FE" w14:textId="77777777" w:rsidR="00E73EDF" w:rsidRPr="008A6F2A" w:rsidRDefault="007653F1" w:rsidP="00C128E3">
            <w:pPr>
              <w:pStyle w:val="Small"/>
              <w:spacing w:before="40" w:after="40"/>
              <w:jc w:val="both"/>
            </w:pPr>
            <w:r w:rsidRPr="008A6F2A">
              <w:t>CRS Name</w:t>
            </w:r>
          </w:p>
        </w:tc>
        <w:tc>
          <w:tcPr>
            <w:tcW w:w="815" w:type="dxa"/>
            <w:tcBorders>
              <w:top w:val="single" w:sz="6" w:space="0" w:color="000000"/>
              <w:left w:val="single" w:sz="6" w:space="0" w:color="000000"/>
              <w:bottom w:val="single" w:sz="6" w:space="0" w:color="000000"/>
              <w:right w:val="single" w:sz="6" w:space="0" w:color="000000"/>
            </w:tcBorders>
          </w:tcPr>
          <w:p w14:paraId="25F0127E" w14:textId="77777777" w:rsidR="00E73EDF" w:rsidRPr="008A6F2A" w:rsidRDefault="007653F1" w:rsidP="00C128E3">
            <w:pPr>
              <w:pStyle w:val="Small"/>
              <w:spacing w:before="40" w:after="40"/>
              <w:jc w:val="both"/>
            </w:pPr>
            <w:r w:rsidRPr="008A6F2A">
              <w:t>CRNM</w:t>
            </w:r>
          </w:p>
        </w:tc>
        <w:tc>
          <w:tcPr>
            <w:tcW w:w="2763" w:type="dxa"/>
            <w:tcBorders>
              <w:top w:val="single" w:sz="6" w:space="0" w:color="000000"/>
              <w:left w:val="single" w:sz="6" w:space="0" w:color="000000"/>
              <w:bottom w:val="single" w:sz="6" w:space="0" w:color="000000"/>
              <w:right w:val="single" w:sz="6" w:space="0" w:color="000000"/>
            </w:tcBorders>
          </w:tcPr>
          <w:p w14:paraId="06022FBD" w14:textId="77777777" w:rsidR="00E73EDF" w:rsidRPr="008A6F2A" w:rsidRDefault="007653F1" w:rsidP="00C128E3">
            <w:pPr>
              <w:pStyle w:val="Small"/>
              <w:spacing w:before="40"/>
              <w:jc w:val="both"/>
            </w:pPr>
            <w:r w:rsidRPr="008A6F2A">
              <w:t>“WGS84” for horizontal CRS</w:t>
            </w:r>
          </w:p>
          <w:p w14:paraId="1CEE0F79" w14:textId="77777777" w:rsidR="00E73EDF" w:rsidRPr="008A6F2A" w:rsidRDefault="007653F1" w:rsidP="00C128E3">
            <w:pPr>
              <w:pStyle w:val="Small"/>
              <w:spacing w:before="0" w:after="40"/>
            </w:pPr>
            <w:r w:rsidRPr="008A6F2A">
              <w:t>“Depth - *” for vertical CRS where * is the name of the vertical datum</w:t>
            </w:r>
          </w:p>
        </w:tc>
        <w:tc>
          <w:tcPr>
            <w:tcW w:w="815" w:type="dxa"/>
            <w:tcBorders>
              <w:top w:val="single" w:sz="6" w:space="0" w:color="000000"/>
              <w:left w:val="single" w:sz="6" w:space="0" w:color="000000"/>
              <w:bottom w:val="single" w:sz="6" w:space="0" w:color="000000"/>
              <w:right w:val="single" w:sz="6" w:space="0" w:color="000000"/>
            </w:tcBorders>
          </w:tcPr>
          <w:p w14:paraId="73D45611"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33F6C476" w14:textId="77777777" w:rsidR="00E73EDF" w:rsidRPr="008A6F2A" w:rsidRDefault="00E73EDF" w:rsidP="00C128E3">
            <w:pPr>
              <w:pStyle w:val="Small"/>
              <w:spacing w:before="40" w:after="40"/>
              <w:jc w:val="both"/>
            </w:pPr>
          </w:p>
        </w:tc>
      </w:tr>
      <w:tr w:rsidR="00E73EDF" w:rsidRPr="008A6F2A" w14:paraId="6D0FF966"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31A762AC" w14:textId="77777777" w:rsidR="00E73EDF" w:rsidRPr="008A6F2A" w:rsidRDefault="007653F1" w:rsidP="00C128E3">
            <w:pPr>
              <w:pStyle w:val="Small"/>
              <w:spacing w:before="40" w:after="40"/>
              <w:jc w:val="both"/>
            </w:pPr>
            <w:r w:rsidRPr="008A6F2A">
              <w:t xml:space="preserve">CRS </w:t>
            </w:r>
            <w:del w:id="3317" w:author="Jeff Wootton" w:date="2022-10-26T05:32:00Z">
              <w:r w:rsidRPr="008A6F2A" w:rsidDel="00593F86">
                <w:delText xml:space="preserve"> </w:delText>
              </w:r>
            </w:del>
            <w:r w:rsidRPr="008A6F2A">
              <w:t>Identifier</w:t>
            </w:r>
          </w:p>
        </w:tc>
        <w:tc>
          <w:tcPr>
            <w:tcW w:w="815" w:type="dxa"/>
            <w:tcBorders>
              <w:top w:val="single" w:sz="6" w:space="0" w:color="000000"/>
              <w:left w:val="single" w:sz="6" w:space="0" w:color="000000"/>
              <w:bottom w:val="single" w:sz="6" w:space="0" w:color="000000"/>
              <w:right w:val="single" w:sz="6" w:space="0" w:color="000000"/>
            </w:tcBorders>
          </w:tcPr>
          <w:p w14:paraId="7D813779" w14:textId="77777777" w:rsidR="00E73EDF" w:rsidRPr="008A6F2A" w:rsidRDefault="007653F1" w:rsidP="00C128E3">
            <w:pPr>
              <w:pStyle w:val="Small"/>
              <w:spacing w:before="40" w:after="40"/>
              <w:jc w:val="both"/>
            </w:pPr>
            <w:r w:rsidRPr="008A6F2A">
              <w:t>CRSI</w:t>
            </w:r>
          </w:p>
        </w:tc>
        <w:tc>
          <w:tcPr>
            <w:tcW w:w="2763" w:type="dxa"/>
            <w:tcBorders>
              <w:top w:val="single" w:sz="6" w:space="0" w:color="000000"/>
              <w:left w:val="single" w:sz="6" w:space="0" w:color="000000"/>
              <w:bottom w:val="single" w:sz="6" w:space="0" w:color="000000"/>
              <w:right w:val="single" w:sz="6" w:space="0" w:color="000000"/>
            </w:tcBorders>
          </w:tcPr>
          <w:p w14:paraId="613A18BD" w14:textId="77777777" w:rsidR="00E73EDF" w:rsidRPr="008A6F2A" w:rsidRDefault="007653F1" w:rsidP="00C128E3">
            <w:pPr>
              <w:pStyle w:val="Small"/>
              <w:spacing w:before="40"/>
              <w:jc w:val="both"/>
            </w:pPr>
            <w:r w:rsidRPr="008A6F2A">
              <w:t>“4326” – for horizontal CRS</w:t>
            </w:r>
          </w:p>
          <w:p w14:paraId="0CD3E733" w14:textId="77777777" w:rsidR="00E73EDF" w:rsidRPr="008A6F2A" w:rsidRDefault="007653F1" w:rsidP="00C128E3">
            <w:pPr>
              <w:pStyle w:val="Small"/>
              <w:spacing w:before="0" w:after="40"/>
              <w:jc w:val="both"/>
            </w:pPr>
            <w:r w:rsidRPr="008A6F2A">
              <w:lastRenderedPageBreak/>
              <w:t xml:space="preserve">“omitted for vertical CRS </w:t>
            </w:r>
          </w:p>
        </w:tc>
        <w:tc>
          <w:tcPr>
            <w:tcW w:w="815" w:type="dxa"/>
            <w:tcBorders>
              <w:top w:val="single" w:sz="6" w:space="0" w:color="000000"/>
              <w:left w:val="single" w:sz="6" w:space="0" w:color="000000"/>
              <w:bottom w:val="single" w:sz="6" w:space="0" w:color="000000"/>
              <w:right w:val="single" w:sz="6" w:space="0" w:color="000000"/>
            </w:tcBorders>
          </w:tcPr>
          <w:p w14:paraId="38594F84" w14:textId="77777777" w:rsidR="00E73EDF" w:rsidRPr="008A6F2A" w:rsidRDefault="007653F1" w:rsidP="00C128E3">
            <w:pPr>
              <w:pStyle w:val="Small"/>
              <w:spacing w:before="40" w:after="40"/>
              <w:jc w:val="both"/>
            </w:pPr>
            <w:r w:rsidRPr="008A6F2A">
              <w:lastRenderedPageBreak/>
              <w:t>A()</w:t>
            </w:r>
          </w:p>
        </w:tc>
        <w:tc>
          <w:tcPr>
            <w:tcW w:w="3345" w:type="dxa"/>
            <w:tcBorders>
              <w:top w:val="single" w:sz="6" w:space="0" w:color="000000"/>
              <w:left w:val="single" w:sz="6" w:space="0" w:color="000000"/>
              <w:bottom w:val="single" w:sz="6" w:space="0" w:color="000000"/>
              <w:right w:val="single" w:sz="6" w:space="0" w:color="000000"/>
            </w:tcBorders>
          </w:tcPr>
          <w:p w14:paraId="554C5970" w14:textId="77777777" w:rsidR="00E73EDF" w:rsidRPr="008A6F2A" w:rsidRDefault="00E73EDF" w:rsidP="00C128E3">
            <w:pPr>
              <w:pStyle w:val="Small"/>
              <w:spacing w:before="40" w:after="40"/>
              <w:jc w:val="both"/>
            </w:pPr>
          </w:p>
        </w:tc>
      </w:tr>
      <w:tr w:rsidR="00E73EDF" w:rsidRPr="008A6F2A" w14:paraId="4105896D"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18DFA47C" w14:textId="77777777" w:rsidR="00E73EDF" w:rsidRPr="008A6F2A" w:rsidRDefault="007653F1" w:rsidP="00C128E3">
            <w:pPr>
              <w:pStyle w:val="Small"/>
              <w:spacing w:before="40" w:after="40"/>
              <w:jc w:val="both"/>
            </w:pPr>
            <w:r w:rsidRPr="008A6F2A">
              <w:lastRenderedPageBreak/>
              <w:t>CRS Source</w:t>
            </w:r>
          </w:p>
        </w:tc>
        <w:tc>
          <w:tcPr>
            <w:tcW w:w="815" w:type="dxa"/>
            <w:tcBorders>
              <w:top w:val="single" w:sz="6" w:space="0" w:color="000000"/>
              <w:left w:val="single" w:sz="6" w:space="0" w:color="000000"/>
              <w:bottom w:val="single" w:sz="6" w:space="0" w:color="000000"/>
              <w:right w:val="single" w:sz="6" w:space="0" w:color="000000"/>
            </w:tcBorders>
          </w:tcPr>
          <w:p w14:paraId="56B5E836" w14:textId="77777777" w:rsidR="00E73EDF" w:rsidRPr="008A6F2A" w:rsidRDefault="007653F1" w:rsidP="00C128E3">
            <w:pPr>
              <w:pStyle w:val="Small"/>
              <w:spacing w:before="40" w:after="40"/>
              <w:jc w:val="both"/>
            </w:pPr>
            <w:r w:rsidRPr="008A6F2A">
              <w:t>CRSS</w:t>
            </w:r>
          </w:p>
        </w:tc>
        <w:tc>
          <w:tcPr>
            <w:tcW w:w="2763" w:type="dxa"/>
            <w:tcBorders>
              <w:top w:val="single" w:sz="6" w:space="0" w:color="000000"/>
              <w:left w:val="single" w:sz="6" w:space="0" w:color="000000"/>
              <w:bottom w:val="single" w:sz="6" w:space="0" w:color="000000"/>
              <w:right w:val="single" w:sz="6" w:space="0" w:color="000000"/>
            </w:tcBorders>
          </w:tcPr>
          <w:p w14:paraId="1B9A3E2E" w14:textId="77777777" w:rsidR="00E73EDF" w:rsidRPr="008A6F2A" w:rsidRDefault="007653F1" w:rsidP="00C128E3">
            <w:pPr>
              <w:pStyle w:val="Small"/>
              <w:spacing w:before="40"/>
              <w:jc w:val="both"/>
            </w:pPr>
            <w:r w:rsidRPr="008A6F2A">
              <w:t>{2} for horizontal CRS</w:t>
            </w:r>
          </w:p>
          <w:p w14:paraId="07502708" w14:textId="77777777" w:rsidR="00E73EDF" w:rsidRPr="008A6F2A" w:rsidRDefault="007653F1" w:rsidP="00C128E3">
            <w:pPr>
              <w:pStyle w:val="Small"/>
              <w:spacing w:before="0" w:after="40"/>
              <w:jc w:val="both"/>
            </w:pPr>
            <w:r w:rsidRPr="008A6F2A">
              <w:t>{255} for vertical CRS</w:t>
            </w:r>
          </w:p>
        </w:tc>
        <w:tc>
          <w:tcPr>
            <w:tcW w:w="815" w:type="dxa"/>
            <w:tcBorders>
              <w:top w:val="single" w:sz="6" w:space="0" w:color="000000"/>
              <w:left w:val="single" w:sz="6" w:space="0" w:color="000000"/>
              <w:bottom w:val="single" w:sz="6" w:space="0" w:color="000000"/>
              <w:right w:val="single" w:sz="6" w:space="0" w:color="000000"/>
            </w:tcBorders>
          </w:tcPr>
          <w:p w14:paraId="28F619DA"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044A7FAA" w14:textId="1A395091" w:rsidR="00E73EDF" w:rsidRPr="008A6F2A" w:rsidRDefault="007653F1" w:rsidP="00C128E3">
            <w:pPr>
              <w:pStyle w:val="Small"/>
              <w:spacing w:before="40"/>
              <w:jc w:val="both"/>
            </w:pPr>
            <w:r w:rsidRPr="008A6F2A">
              <w:t xml:space="preserve">{2} </w:t>
            </w:r>
            <w:r w:rsidR="00AC0F34">
              <w:t>–</w:t>
            </w:r>
            <w:r w:rsidRPr="008A6F2A">
              <w:t xml:space="preserve"> EPSG</w:t>
            </w:r>
          </w:p>
          <w:p w14:paraId="39104A77" w14:textId="5D2841E6" w:rsidR="00E73EDF" w:rsidRPr="008A6F2A" w:rsidRDefault="007653F1" w:rsidP="00C128E3">
            <w:pPr>
              <w:pStyle w:val="Small"/>
              <w:spacing w:before="0" w:after="40"/>
              <w:jc w:val="both"/>
            </w:pPr>
            <w:r w:rsidRPr="008A6F2A">
              <w:t xml:space="preserve">{255} </w:t>
            </w:r>
            <w:r w:rsidR="00AC0F34">
              <w:t>–</w:t>
            </w:r>
            <w:r w:rsidRPr="008A6F2A">
              <w:t xml:space="preserve"> Not Applicable</w:t>
            </w:r>
          </w:p>
        </w:tc>
      </w:tr>
      <w:tr w:rsidR="00E73EDF" w:rsidRPr="008A6F2A" w14:paraId="37524340"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0C75FE68" w14:textId="77777777" w:rsidR="00E73EDF" w:rsidRPr="008A6F2A" w:rsidRDefault="007653F1" w:rsidP="00C128E3">
            <w:pPr>
              <w:pStyle w:val="Small"/>
              <w:spacing w:before="40" w:after="40"/>
              <w:jc w:val="both"/>
            </w:pPr>
            <w:r w:rsidRPr="008A6F2A">
              <w:t>CRS Source Information</w:t>
            </w:r>
          </w:p>
        </w:tc>
        <w:tc>
          <w:tcPr>
            <w:tcW w:w="815" w:type="dxa"/>
            <w:tcBorders>
              <w:top w:val="single" w:sz="6" w:space="0" w:color="000000"/>
              <w:left w:val="single" w:sz="6" w:space="0" w:color="000000"/>
              <w:bottom w:val="single" w:sz="6" w:space="0" w:color="000000"/>
              <w:right w:val="single" w:sz="6" w:space="0" w:color="000000"/>
            </w:tcBorders>
          </w:tcPr>
          <w:p w14:paraId="25AD8D29" w14:textId="77777777" w:rsidR="00E73EDF" w:rsidRPr="008A6F2A" w:rsidRDefault="007653F1" w:rsidP="00C128E3">
            <w:pPr>
              <w:pStyle w:val="Small"/>
              <w:spacing w:before="40" w:after="40"/>
              <w:jc w:val="both"/>
            </w:pPr>
            <w:r w:rsidRPr="008A6F2A">
              <w:t>SCRI</w:t>
            </w:r>
          </w:p>
        </w:tc>
        <w:tc>
          <w:tcPr>
            <w:tcW w:w="2763" w:type="dxa"/>
            <w:tcBorders>
              <w:top w:val="single" w:sz="6" w:space="0" w:color="000000"/>
              <w:left w:val="single" w:sz="6" w:space="0" w:color="000000"/>
              <w:bottom w:val="single" w:sz="6" w:space="0" w:color="000000"/>
              <w:right w:val="single" w:sz="6" w:space="0" w:color="000000"/>
            </w:tcBorders>
          </w:tcPr>
          <w:p w14:paraId="0E0D2C46" w14:textId="77777777" w:rsidR="00E73EDF" w:rsidRPr="008A6F2A" w:rsidRDefault="007653F1" w:rsidP="00C128E3">
            <w:pPr>
              <w:pStyle w:val="Small"/>
              <w:spacing w:before="40" w:after="40"/>
              <w:jc w:val="both"/>
            </w:pPr>
            <w:r w:rsidRPr="008A6F2A">
              <w:t>omitted</w:t>
            </w:r>
          </w:p>
        </w:tc>
        <w:tc>
          <w:tcPr>
            <w:tcW w:w="815" w:type="dxa"/>
            <w:tcBorders>
              <w:top w:val="single" w:sz="6" w:space="0" w:color="000000"/>
              <w:left w:val="single" w:sz="6" w:space="0" w:color="000000"/>
              <w:bottom w:val="single" w:sz="6" w:space="0" w:color="000000"/>
              <w:right w:val="single" w:sz="6" w:space="0" w:color="000000"/>
            </w:tcBorders>
          </w:tcPr>
          <w:p w14:paraId="2A682CC2"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7989D235" w14:textId="77777777" w:rsidR="00E73EDF" w:rsidRPr="008A6F2A" w:rsidRDefault="00E73EDF" w:rsidP="00C128E3">
            <w:pPr>
              <w:pStyle w:val="Small"/>
              <w:spacing w:before="40" w:after="40"/>
              <w:jc w:val="both"/>
            </w:pPr>
          </w:p>
        </w:tc>
      </w:tr>
    </w:tbl>
    <w:p w14:paraId="69EABBCC" w14:textId="77777777" w:rsidR="00E73EDF" w:rsidRDefault="00E73EDF" w:rsidP="00AC0F34">
      <w:pPr>
        <w:spacing w:after="0" w:line="240" w:lineRule="auto"/>
      </w:pPr>
    </w:p>
    <w:p w14:paraId="44D6B14B" w14:textId="276AE47E" w:rsidR="00AC0F34" w:rsidRPr="00F2456F" w:rsidRDefault="00AC0F34" w:rsidP="00AC0F34">
      <w:pPr>
        <w:pStyle w:val="ListContinue2"/>
        <w:keepNext/>
        <w:keepLines/>
        <w:numPr>
          <w:ilvl w:val="2"/>
          <w:numId w:val="37"/>
        </w:numPr>
        <w:tabs>
          <w:tab w:val="clear" w:pos="432"/>
        </w:tabs>
        <w:spacing w:before="120" w:after="120" w:line="240" w:lineRule="auto"/>
        <w:rPr>
          <w:b/>
          <w:lang w:eastAsia="en-US"/>
        </w:rPr>
      </w:pPr>
      <w:r w:rsidRPr="00AC0F34">
        <w:rPr>
          <w:b/>
          <w:lang w:eastAsia="en-US"/>
        </w:rPr>
        <w:t>Coordinate System Axes field - CSAX</w:t>
      </w:r>
    </w:p>
    <w:p w14:paraId="6BF1CBDC" w14:textId="77777777" w:rsidR="00E73EDF" w:rsidRPr="008A6F2A" w:rsidRDefault="007653F1" w:rsidP="00AC0F34">
      <w:pPr>
        <w:spacing w:after="120" w:line="240" w:lineRule="auto"/>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2064"/>
        <w:gridCol w:w="851"/>
        <w:gridCol w:w="2551"/>
        <w:gridCol w:w="851"/>
        <w:gridCol w:w="3550"/>
      </w:tblGrid>
      <w:tr w:rsidR="00E73EDF" w:rsidRPr="008A6F2A" w14:paraId="3008E652" w14:textId="77777777" w:rsidTr="00593F86">
        <w:tc>
          <w:tcPr>
            <w:tcW w:w="206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26BADF" w14:textId="77777777" w:rsidR="00E73EDF" w:rsidRPr="008A6F2A" w:rsidRDefault="007653F1" w:rsidP="00C128E3">
            <w:pPr>
              <w:pStyle w:val="Small"/>
              <w:spacing w:before="40" w:after="40"/>
              <w:jc w:val="both"/>
              <w:rPr>
                <w:b/>
              </w:rPr>
            </w:pPr>
            <w:r w:rsidRPr="008A6F2A">
              <w:rPr>
                <w:b/>
              </w:rPr>
              <w:t>Subfield name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6DBD1E9" w14:textId="77777777" w:rsidR="00E73EDF" w:rsidRPr="008A6F2A" w:rsidRDefault="007653F1" w:rsidP="00C128E3">
            <w:pPr>
              <w:pStyle w:val="Small"/>
              <w:spacing w:before="40" w:after="40"/>
              <w:jc w:val="both"/>
              <w:rPr>
                <w:b/>
              </w:rPr>
            </w:pPr>
            <w:r w:rsidRPr="008A6F2A">
              <w:rPr>
                <w:b/>
              </w:rPr>
              <w:t>Label</w:t>
            </w:r>
          </w:p>
        </w:tc>
        <w:tc>
          <w:tcPr>
            <w:tcW w:w="25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A108367" w14:textId="77777777" w:rsidR="00E73EDF" w:rsidRPr="008A6F2A" w:rsidRDefault="007653F1" w:rsidP="00C128E3">
            <w:pPr>
              <w:pStyle w:val="Small"/>
              <w:spacing w:before="40" w:after="40"/>
              <w:jc w:val="both"/>
              <w:rPr>
                <w:b/>
              </w:rPr>
            </w:pPr>
            <w:r w:rsidRPr="008A6F2A">
              <w:rPr>
                <w:b/>
              </w:rPr>
              <w:t>Value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68DE342" w14:textId="77777777" w:rsidR="00E73EDF" w:rsidRPr="008A6F2A" w:rsidRDefault="007653F1" w:rsidP="00C128E3">
            <w:pPr>
              <w:pStyle w:val="Small"/>
              <w:spacing w:before="40" w:after="40"/>
              <w:jc w:val="both"/>
              <w:rPr>
                <w:b/>
              </w:rPr>
            </w:pPr>
            <w:r w:rsidRPr="008A6F2A">
              <w:rPr>
                <w:b/>
              </w:rPr>
              <w:t>Format</w:t>
            </w:r>
          </w:p>
        </w:tc>
        <w:tc>
          <w:tcPr>
            <w:tcW w:w="355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54107A" w14:textId="77777777" w:rsidR="00E73EDF" w:rsidRPr="008A6F2A" w:rsidRDefault="007653F1" w:rsidP="00C128E3">
            <w:pPr>
              <w:pStyle w:val="Small"/>
              <w:spacing w:before="40" w:after="40"/>
              <w:jc w:val="both"/>
              <w:rPr>
                <w:b/>
              </w:rPr>
            </w:pPr>
            <w:r w:rsidRPr="008A6F2A">
              <w:rPr>
                <w:b/>
              </w:rPr>
              <w:t>Comment</w:t>
            </w:r>
          </w:p>
        </w:tc>
      </w:tr>
      <w:tr w:rsidR="00E73EDF" w:rsidRPr="008A6F2A" w14:paraId="25F265D9"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6078B500" w14:textId="77777777" w:rsidR="00E73EDF" w:rsidRPr="008A6F2A" w:rsidRDefault="007653F1" w:rsidP="00347C90">
            <w:pPr>
              <w:pStyle w:val="Small"/>
              <w:spacing w:before="40" w:after="40"/>
              <w:jc w:val="both"/>
            </w:pPr>
            <w:r w:rsidRPr="008A6F2A">
              <w:t>Axis Type</w:t>
            </w:r>
          </w:p>
        </w:tc>
        <w:tc>
          <w:tcPr>
            <w:tcW w:w="851" w:type="dxa"/>
            <w:tcBorders>
              <w:top w:val="single" w:sz="6" w:space="0" w:color="000000"/>
              <w:left w:val="single" w:sz="6" w:space="0" w:color="000000"/>
              <w:bottom w:val="single" w:sz="6" w:space="0" w:color="000000"/>
              <w:right w:val="single" w:sz="6" w:space="0" w:color="000000"/>
            </w:tcBorders>
          </w:tcPr>
          <w:p w14:paraId="11C49958" w14:textId="77777777" w:rsidR="00E73EDF" w:rsidRPr="008A6F2A" w:rsidRDefault="007653F1" w:rsidP="00347C90">
            <w:pPr>
              <w:pStyle w:val="Small"/>
              <w:spacing w:before="40" w:after="40"/>
              <w:jc w:val="both"/>
            </w:pPr>
            <w:r w:rsidRPr="008A6F2A">
              <w:t>*AXTY</w:t>
            </w:r>
          </w:p>
        </w:tc>
        <w:tc>
          <w:tcPr>
            <w:tcW w:w="2551" w:type="dxa"/>
            <w:tcBorders>
              <w:top w:val="single" w:sz="6" w:space="0" w:color="000000"/>
              <w:left w:val="single" w:sz="6" w:space="0" w:color="000000"/>
              <w:bottom w:val="single" w:sz="6" w:space="0" w:color="000000"/>
              <w:right w:val="single" w:sz="6" w:space="0" w:color="000000"/>
            </w:tcBorders>
          </w:tcPr>
          <w:p w14:paraId="3E3B7E5D" w14:textId="37E89BD5" w:rsidR="00E73EDF" w:rsidRPr="008A6F2A" w:rsidRDefault="007653F1" w:rsidP="00347C90">
            <w:pPr>
              <w:pStyle w:val="Small"/>
              <w:spacing w:before="40" w:after="40"/>
              <w:jc w:val="both"/>
            </w:pPr>
            <w:r w:rsidRPr="008A6F2A">
              <w:t>{12}</w:t>
            </w:r>
          </w:p>
        </w:tc>
        <w:tc>
          <w:tcPr>
            <w:tcW w:w="851" w:type="dxa"/>
            <w:tcBorders>
              <w:top w:val="single" w:sz="6" w:space="0" w:color="000000"/>
              <w:left w:val="single" w:sz="6" w:space="0" w:color="000000"/>
              <w:bottom w:val="single" w:sz="6" w:space="0" w:color="000000"/>
              <w:right w:val="single" w:sz="6" w:space="0" w:color="000000"/>
            </w:tcBorders>
          </w:tcPr>
          <w:p w14:paraId="0B6B94DF" w14:textId="77777777" w:rsidR="00E73EDF" w:rsidRPr="008A6F2A" w:rsidRDefault="007653F1" w:rsidP="00347C90">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393AF5BF" w14:textId="4F3A39FA" w:rsidR="00E73EDF" w:rsidRPr="008A6F2A" w:rsidRDefault="007653F1" w:rsidP="00347C90">
            <w:pPr>
              <w:pStyle w:val="Small"/>
              <w:spacing w:before="40" w:after="40"/>
              <w:jc w:val="both"/>
            </w:pPr>
            <w:r w:rsidRPr="008A6F2A">
              <w:t>{12} – Gravity related depth (orientation down)</w:t>
            </w:r>
          </w:p>
        </w:tc>
      </w:tr>
      <w:tr w:rsidR="00E73EDF" w:rsidRPr="008A6F2A" w14:paraId="55E8CDD8"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5F39F7EB" w14:textId="77777777" w:rsidR="00E73EDF" w:rsidRPr="008A6F2A" w:rsidRDefault="007653F1" w:rsidP="00C128E3">
            <w:pPr>
              <w:pStyle w:val="Small"/>
              <w:spacing w:before="40" w:after="40"/>
              <w:jc w:val="both"/>
            </w:pPr>
            <w:r w:rsidRPr="008A6F2A">
              <w:t>Axis Unit of Measure</w:t>
            </w:r>
          </w:p>
        </w:tc>
        <w:tc>
          <w:tcPr>
            <w:tcW w:w="851" w:type="dxa"/>
            <w:tcBorders>
              <w:top w:val="single" w:sz="6" w:space="0" w:color="000000"/>
              <w:left w:val="single" w:sz="6" w:space="0" w:color="000000"/>
              <w:bottom w:val="single" w:sz="6" w:space="0" w:color="000000"/>
              <w:right w:val="single" w:sz="6" w:space="0" w:color="000000"/>
            </w:tcBorders>
          </w:tcPr>
          <w:p w14:paraId="4DE8D427" w14:textId="77777777" w:rsidR="00E73EDF" w:rsidRPr="008A6F2A" w:rsidRDefault="007653F1" w:rsidP="00C128E3">
            <w:pPr>
              <w:pStyle w:val="Small"/>
              <w:spacing w:before="40" w:after="40"/>
              <w:jc w:val="both"/>
            </w:pPr>
            <w:r w:rsidRPr="008A6F2A">
              <w:t>AXUM</w:t>
            </w:r>
          </w:p>
        </w:tc>
        <w:tc>
          <w:tcPr>
            <w:tcW w:w="2551" w:type="dxa"/>
            <w:tcBorders>
              <w:top w:val="single" w:sz="6" w:space="0" w:color="000000"/>
              <w:left w:val="single" w:sz="6" w:space="0" w:color="000000"/>
              <w:bottom w:val="single" w:sz="6" w:space="0" w:color="000000"/>
              <w:right w:val="single" w:sz="6" w:space="0" w:color="000000"/>
            </w:tcBorders>
          </w:tcPr>
          <w:p w14:paraId="781FB794" w14:textId="77777777" w:rsidR="00E73EDF" w:rsidRPr="008A6F2A" w:rsidRDefault="007653F1" w:rsidP="00C128E3">
            <w:pPr>
              <w:pStyle w:val="Small"/>
              <w:spacing w:before="40" w:after="40"/>
              <w:jc w:val="both"/>
            </w:pPr>
            <w:r w:rsidRPr="008A6F2A">
              <w:t>{4}</w:t>
            </w:r>
          </w:p>
        </w:tc>
        <w:tc>
          <w:tcPr>
            <w:tcW w:w="851" w:type="dxa"/>
            <w:tcBorders>
              <w:top w:val="single" w:sz="6" w:space="0" w:color="000000"/>
              <w:left w:val="single" w:sz="6" w:space="0" w:color="000000"/>
              <w:bottom w:val="single" w:sz="6" w:space="0" w:color="000000"/>
              <w:right w:val="single" w:sz="6" w:space="0" w:color="000000"/>
            </w:tcBorders>
          </w:tcPr>
          <w:p w14:paraId="73D299AE" w14:textId="77777777" w:rsidR="00E73EDF" w:rsidRPr="008A6F2A" w:rsidRDefault="007653F1" w:rsidP="00C128E3">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715E9E38" w14:textId="35EFC370" w:rsidR="00E73EDF" w:rsidRPr="008A6F2A" w:rsidRDefault="007653F1" w:rsidP="00C128E3">
            <w:pPr>
              <w:pStyle w:val="Small"/>
              <w:spacing w:before="40" w:after="40"/>
              <w:jc w:val="both"/>
            </w:pPr>
            <w:r w:rsidRPr="008A6F2A">
              <w:t xml:space="preserve">{4} </w:t>
            </w:r>
            <w:r w:rsidR="00AC0F34">
              <w:t>–</w:t>
            </w:r>
            <w:r w:rsidRPr="008A6F2A">
              <w:t xml:space="preserve"> Metre</w:t>
            </w:r>
          </w:p>
        </w:tc>
      </w:tr>
    </w:tbl>
    <w:p w14:paraId="5F2DA8EA" w14:textId="77777777" w:rsidR="00E73EDF" w:rsidRDefault="00E73EDF" w:rsidP="003279E8">
      <w:pPr>
        <w:spacing w:after="0" w:line="240" w:lineRule="auto"/>
      </w:pPr>
    </w:p>
    <w:p w14:paraId="15C376FE" w14:textId="1DB0F128" w:rsidR="003279E8" w:rsidRPr="00F2456F" w:rsidRDefault="003279E8" w:rsidP="003279E8">
      <w:pPr>
        <w:pStyle w:val="ListContinue2"/>
        <w:keepNext/>
        <w:keepLines/>
        <w:numPr>
          <w:ilvl w:val="2"/>
          <w:numId w:val="37"/>
        </w:numPr>
        <w:tabs>
          <w:tab w:val="clear" w:pos="432"/>
        </w:tabs>
        <w:spacing w:before="120" w:after="120" w:line="240" w:lineRule="auto"/>
        <w:rPr>
          <w:b/>
          <w:lang w:eastAsia="en-US"/>
        </w:rPr>
      </w:pPr>
      <w:r w:rsidRPr="003279E8">
        <w:rPr>
          <w:b/>
          <w:lang w:eastAsia="en-US"/>
        </w:rPr>
        <w:t>Vertical Datum field - VDAT</w:t>
      </w:r>
    </w:p>
    <w:p w14:paraId="4B515382" w14:textId="77777777" w:rsidR="00E73EDF" w:rsidRPr="008A6F2A" w:rsidRDefault="007653F1" w:rsidP="003279E8">
      <w:pPr>
        <w:pStyle w:val="Bibliography1"/>
        <w:numPr>
          <w:ilvl w:val="0"/>
          <w:numId w:val="0"/>
        </w:numPr>
        <w:spacing w:after="120" w:line="240" w:lineRule="auto"/>
        <w:ind w:left="660" w:hanging="660"/>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44451B2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9FD7FBE"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1A438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9CC7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AC49D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9AA8A9" w14:textId="77777777" w:rsidR="00E73EDF" w:rsidRPr="008A6F2A" w:rsidRDefault="007653F1" w:rsidP="00C128E3">
            <w:pPr>
              <w:pStyle w:val="Small"/>
              <w:spacing w:before="40" w:after="40"/>
              <w:jc w:val="both"/>
              <w:rPr>
                <w:b/>
              </w:rPr>
            </w:pPr>
            <w:r w:rsidRPr="008A6F2A">
              <w:rPr>
                <w:b/>
              </w:rPr>
              <w:t>Comment</w:t>
            </w:r>
          </w:p>
        </w:tc>
      </w:tr>
      <w:tr w:rsidR="00E73EDF" w:rsidRPr="008A6F2A" w14:paraId="39CFA53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A2FBD7A" w14:textId="77777777" w:rsidR="00E73EDF" w:rsidRPr="008A6F2A" w:rsidRDefault="007653F1" w:rsidP="00C128E3">
            <w:pPr>
              <w:pStyle w:val="Small"/>
              <w:spacing w:before="40" w:after="40"/>
              <w:jc w:val="both"/>
            </w:pPr>
            <w:r w:rsidRPr="008A6F2A">
              <w:t>Datum Name</w:t>
            </w:r>
          </w:p>
        </w:tc>
        <w:tc>
          <w:tcPr>
            <w:tcW w:w="794" w:type="dxa"/>
            <w:tcBorders>
              <w:top w:val="single" w:sz="6" w:space="0" w:color="000000"/>
              <w:left w:val="single" w:sz="6" w:space="0" w:color="000000"/>
              <w:bottom w:val="single" w:sz="6" w:space="0" w:color="000000"/>
              <w:right w:val="single" w:sz="6" w:space="0" w:color="000000"/>
            </w:tcBorders>
          </w:tcPr>
          <w:p w14:paraId="0484B309" w14:textId="77777777" w:rsidR="00E73EDF" w:rsidRPr="008A6F2A" w:rsidRDefault="007653F1" w:rsidP="00C128E3">
            <w:pPr>
              <w:pStyle w:val="Small"/>
              <w:spacing w:before="40" w:after="40"/>
              <w:jc w:val="both"/>
            </w:pPr>
            <w:r w:rsidRPr="008A6F2A">
              <w:t>DTNM</w:t>
            </w:r>
          </w:p>
        </w:tc>
        <w:tc>
          <w:tcPr>
            <w:tcW w:w="794" w:type="dxa"/>
            <w:tcBorders>
              <w:top w:val="single" w:sz="6" w:space="0" w:color="000000"/>
              <w:left w:val="single" w:sz="6" w:space="0" w:color="000000"/>
              <w:bottom w:val="single" w:sz="6" w:space="0" w:color="000000"/>
              <w:right w:val="single" w:sz="6" w:space="0" w:color="000000"/>
            </w:tcBorders>
          </w:tcPr>
          <w:p w14:paraId="71D51F3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1B2446"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44B5A2F" w14:textId="7F8F7E38" w:rsidR="00E73EDF" w:rsidRPr="00431ADB" w:rsidRDefault="007653F1" w:rsidP="00C128E3">
            <w:pPr>
              <w:pStyle w:val="Small"/>
              <w:spacing w:before="40" w:after="40"/>
              <w:jc w:val="both"/>
            </w:pPr>
            <w:r w:rsidRPr="008A6F2A">
              <w:t xml:space="preserve">Name of the </w:t>
            </w:r>
            <w:r w:rsidR="00703D59" w:rsidRPr="008A6F2A">
              <w:t>vertical datum</w:t>
            </w:r>
          </w:p>
        </w:tc>
      </w:tr>
      <w:tr w:rsidR="00E73EDF" w:rsidRPr="008A6F2A" w14:paraId="1E0D8C5D"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6E0267FA" w14:textId="77777777" w:rsidR="00E73EDF" w:rsidRPr="008A6F2A" w:rsidRDefault="007653F1" w:rsidP="00C128E3">
            <w:pPr>
              <w:pStyle w:val="Small"/>
              <w:spacing w:before="40" w:after="40"/>
              <w:jc w:val="both"/>
            </w:pPr>
            <w:r w:rsidRPr="008A6F2A">
              <w:t>Datum Identifier</w:t>
            </w:r>
          </w:p>
        </w:tc>
        <w:tc>
          <w:tcPr>
            <w:tcW w:w="794" w:type="dxa"/>
            <w:tcBorders>
              <w:top w:val="single" w:sz="6" w:space="0" w:color="000000"/>
              <w:left w:val="single" w:sz="6" w:space="0" w:color="000000"/>
              <w:bottom w:val="single" w:sz="6" w:space="0" w:color="000000"/>
              <w:right w:val="single" w:sz="6" w:space="0" w:color="000000"/>
            </w:tcBorders>
          </w:tcPr>
          <w:p w14:paraId="6D5BCDB7" w14:textId="77777777" w:rsidR="00E73EDF" w:rsidRPr="008A6F2A" w:rsidRDefault="007653F1" w:rsidP="00C128E3">
            <w:pPr>
              <w:pStyle w:val="Small"/>
              <w:spacing w:before="40" w:after="40"/>
              <w:jc w:val="both"/>
            </w:pPr>
            <w:r w:rsidRPr="008A6F2A">
              <w:t>DTID</w:t>
            </w:r>
          </w:p>
        </w:tc>
        <w:tc>
          <w:tcPr>
            <w:tcW w:w="794" w:type="dxa"/>
            <w:tcBorders>
              <w:top w:val="single" w:sz="6" w:space="0" w:color="000000"/>
              <w:left w:val="single" w:sz="6" w:space="0" w:color="000000"/>
              <w:bottom w:val="single" w:sz="6" w:space="0" w:color="000000"/>
              <w:right w:val="single" w:sz="6" w:space="0" w:color="000000"/>
            </w:tcBorders>
          </w:tcPr>
          <w:p w14:paraId="75EFD4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C7594B"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56B94EB6" w14:textId="3678052A" w:rsidR="00E73EDF" w:rsidRPr="00431ADB" w:rsidRDefault="00703D59" w:rsidP="00C128E3">
            <w:pPr>
              <w:pStyle w:val="Small"/>
              <w:spacing w:before="40" w:after="40"/>
              <w:jc w:val="both"/>
            </w:pPr>
            <w:r w:rsidRPr="00431ADB">
              <w:t>Identifier of the datum in an external source</w:t>
            </w:r>
          </w:p>
        </w:tc>
      </w:tr>
      <w:tr w:rsidR="00E73EDF" w:rsidRPr="008A6F2A" w14:paraId="4CD33E99"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08CE8303" w14:textId="77777777" w:rsidR="00E73EDF" w:rsidRPr="008A6F2A" w:rsidRDefault="007653F1" w:rsidP="00C128E3">
            <w:pPr>
              <w:pStyle w:val="Small"/>
              <w:spacing w:before="40" w:after="40"/>
              <w:jc w:val="both"/>
            </w:pPr>
            <w:r w:rsidRPr="008A6F2A">
              <w:t>Datum Source</w:t>
            </w:r>
          </w:p>
        </w:tc>
        <w:tc>
          <w:tcPr>
            <w:tcW w:w="794" w:type="dxa"/>
            <w:tcBorders>
              <w:top w:val="single" w:sz="6" w:space="0" w:color="000000"/>
              <w:left w:val="single" w:sz="6" w:space="0" w:color="000000"/>
              <w:bottom w:val="single" w:sz="6" w:space="0" w:color="000000"/>
              <w:right w:val="single" w:sz="6" w:space="0" w:color="000000"/>
            </w:tcBorders>
          </w:tcPr>
          <w:p w14:paraId="7584B88B" w14:textId="77777777" w:rsidR="00E73EDF" w:rsidRPr="008A6F2A" w:rsidRDefault="007653F1" w:rsidP="00C128E3">
            <w:pPr>
              <w:pStyle w:val="Small"/>
              <w:spacing w:before="40" w:after="40"/>
              <w:jc w:val="both"/>
            </w:pPr>
            <w:r w:rsidRPr="008A6F2A">
              <w:t>DTSR</w:t>
            </w:r>
          </w:p>
        </w:tc>
        <w:tc>
          <w:tcPr>
            <w:tcW w:w="794" w:type="dxa"/>
            <w:tcBorders>
              <w:top w:val="single" w:sz="6" w:space="0" w:color="000000"/>
              <w:left w:val="single" w:sz="6" w:space="0" w:color="000000"/>
              <w:bottom w:val="single" w:sz="6" w:space="0" w:color="000000"/>
              <w:right w:val="single" w:sz="6" w:space="0" w:color="000000"/>
            </w:tcBorders>
          </w:tcPr>
          <w:p w14:paraId="7FA89E02" w14:textId="77777777" w:rsidR="00E73EDF" w:rsidRPr="008A6F2A" w:rsidRDefault="007653F1" w:rsidP="00C128E3">
            <w:pPr>
              <w:pStyle w:val="Small"/>
              <w:spacing w:before="40" w:after="40"/>
              <w:jc w:val="both"/>
            </w:pPr>
            <w:r w:rsidRPr="008A6F2A">
              <w:t>{2}</w:t>
            </w:r>
          </w:p>
        </w:tc>
        <w:tc>
          <w:tcPr>
            <w:tcW w:w="794" w:type="dxa"/>
            <w:tcBorders>
              <w:top w:val="single" w:sz="6" w:space="0" w:color="000000"/>
              <w:left w:val="single" w:sz="6" w:space="0" w:color="000000"/>
              <w:bottom w:val="single" w:sz="6" w:space="0" w:color="000000"/>
              <w:right w:val="single" w:sz="6" w:space="0" w:color="000000"/>
            </w:tcBorders>
          </w:tcPr>
          <w:p w14:paraId="02C2BA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EC9551E" w14:textId="3E5DA337" w:rsidR="00E73EDF" w:rsidRPr="008A6F2A" w:rsidRDefault="007653F1" w:rsidP="00C128E3">
            <w:pPr>
              <w:pStyle w:val="Small"/>
              <w:spacing w:before="40" w:after="40"/>
              <w:jc w:val="both"/>
            </w:pPr>
            <w:r w:rsidRPr="008A6F2A">
              <w:t xml:space="preserve">{2} </w:t>
            </w:r>
            <w:r w:rsidR="00645532">
              <w:t>–</w:t>
            </w:r>
            <w:r w:rsidRPr="008A6F2A">
              <w:t xml:space="preserve"> Feature Catalogue</w:t>
            </w:r>
          </w:p>
        </w:tc>
      </w:tr>
      <w:tr w:rsidR="00E73EDF" w:rsidRPr="008A6F2A" w14:paraId="5C4A14B5"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5F1554EA" w14:textId="77777777" w:rsidR="00E73EDF" w:rsidRPr="008A6F2A" w:rsidRDefault="007653F1" w:rsidP="00C128E3">
            <w:pPr>
              <w:pStyle w:val="Small"/>
              <w:spacing w:before="40" w:after="40"/>
              <w:jc w:val="both"/>
            </w:pPr>
            <w:r w:rsidRPr="008A6F2A">
              <w:t>Datum Source Information</w:t>
            </w:r>
          </w:p>
        </w:tc>
        <w:tc>
          <w:tcPr>
            <w:tcW w:w="794" w:type="dxa"/>
            <w:tcBorders>
              <w:top w:val="single" w:sz="6" w:space="0" w:color="000000"/>
              <w:left w:val="single" w:sz="6" w:space="0" w:color="000000"/>
              <w:bottom w:val="single" w:sz="6" w:space="0" w:color="000000"/>
              <w:right w:val="single" w:sz="6" w:space="0" w:color="000000"/>
            </w:tcBorders>
          </w:tcPr>
          <w:p w14:paraId="50676CF9" w14:textId="77777777" w:rsidR="00E73EDF" w:rsidRPr="008A6F2A" w:rsidRDefault="007653F1" w:rsidP="00C128E3">
            <w:pPr>
              <w:pStyle w:val="Small"/>
              <w:spacing w:before="40" w:after="40"/>
              <w:jc w:val="both"/>
            </w:pPr>
            <w:r w:rsidRPr="008A6F2A">
              <w:t>SCRI</w:t>
            </w:r>
          </w:p>
        </w:tc>
        <w:tc>
          <w:tcPr>
            <w:tcW w:w="794" w:type="dxa"/>
            <w:tcBorders>
              <w:top w:val="single" w:sz="6" w:space="0" w:color="000000"/>
              <w:left w:val="single" w:sz="6" w:space="0" w:color="000000"/>
              <w:bottom w:val="single" w:sz="6" w:space="0" w:color="000000"/>
              <w:right w:val="single" w:sz="6" w:space="0" w:color="000000"/>
            </w:tcBorders>
          </w:tcPr>
          <w:p w14:paraId="2ACC6FBD"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7FE772FC"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D3318C4" w14:textId="77777777" w:rsidR="00E73EDF" w:rsidRPr="008A6F2A" w:rsidRDefault="00E73EDF" w:rsidP="00C128E3">
            <w:pPr>
              <w:pStyle w:val="Small"/>
              <w:spacing w:before="40" w:after="40"/>
              <w:jc w:val="both"/>
            </w:pPr>
          </w:p>
        </w:tc>
      </w:tr>
    </w:tbl>
    <w:p w14:paraId="21094730" w14:textId="77777777" w:rsidR="00E73EDF" w:rsidRDefault="00E73EDF" w:rsidP="003279E8">
      <w:pPr>
        <w:spacing w:after="0" w:line="240" w:lineRule="auto"/>
        <w:rPr>
          <w:b/>
        </w:rPr>
      </w:pPr>
      <w:bookmarkStart w:id="3318" w:name="_Toc207617037"/>
      <w:bookmarkEnd w:id="3313"/>
    </w:p>
    <w:p w14:paraId="74C15324" w14:textId="71104731" w:rsidR="003279E8" w:rsidRPr="00F2456F" w:rsidRDefault="003279E8" w:rsidP="003279E8">
      <w:pPr>
        <w:pStyle w:val="ListContinue2"/>
        <w:keepNext/>
        <w:keepLines/>
        <w:numPr>
          <w:ilvl w:val="2"/>
          <w:numId w:val="37"/>
        </w:numPr>
        <w:tabs>
          <w:tab w:val="clear" w:pos="432"/>
        </w:tabs>
        <w:spacing w:before="120" w:after="120" w:line="240" w:lineRule="auto"/>
        <w:rPr>
          <w:b/>
          <w:lang w:eastAsia="en-US"/>
        </w:rPr>
      </w:pPr>
      <w:r w:rsidRPr="003279E8">
        <w:rPr>
          <w:b/>
          <w:lang w:eastAsia="en-US"/>
        </w:rPr>
        <w:t>Information Type Identifier field - IRID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C2B706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3318"/>
          <w:p w14:paraId="282C1339"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DEA4999"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164E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2DD78A3"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569F011" w14:textId="77777777" w:rsidR="00E73EDF" w:rsidRPr="008A6F2A" w:rsidRDefault="007653F1" w:rsidP="00C128E3">
            <w:pPr>
              <w:pStyle w:val="Small"/>
              <w:spacing w:before="40" w:after="40"/>
              <w:jc w:val="both"/>
              <w:rPr>
                <w:b/>
              </w:rPr>
            </w:pPr>
            <w:r w:rsidRPr="008A6F2A">
              <w:rPr>
                <w:b/>
              </w:rPr>
              <w:t>Comment</w:t>
            </w:r>
          </w:p>
        </w:tc>
      </w:tr>
      <w:tr w:rsidR="00E73EDF" w:rsidRPr="008A6F2A" w14:paraId="1B5B211A" w14:textId="77777777">
        <w:tc>
          <w:tcPr>
            <w:tcW w:w="3459" w:type="dxa"/>
            <w:tcBorders>
              <w:top w:val="single" w:sz="6" w:space="0" w:color="000000"/>
              <w:left w:val="single" w:sz="6" w:space="0" w:color="000000"/>
              <w:bottom w:val="single" w:sz="6" w:space="0" w:color="000000"/>
              <w:right w:val="single" w:sz="6" w:space="0" w:color="000000"/>
            </w:tcBorders>
          </w:tcPr>
          <w:p w14:paraId="4983EA0C" w14:textId="288FA959" w:rsidR="00E73EDF" w:rsidRPr="00431ADB" w:rsidRDefault="007653F1" w:rsidP="00C128E3">
            <w:pPr>
              <w:pStyle w:val="Small"/>
              <w:spacing w:before="40" w:after="40"/>
              <w:jc w:val="both"/>
            </w:pPr>
            <w:r w:rsidRPr="008A6F2A">
              <w:t xml:space="preserve">Record </w:t>
            </w:r>
            <w:r w:rsidR="002416A1"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4B6A4E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DE103E4" w14:textId="77777777" w:rsidR="00E73EDF" w:rsidRPr="008A6F2A" w:rsidRDefault="007653F1" w:rsidP="00C128E3">
            <w:pPr>
              <w:pStyle w:val="Small"/>
              <w:spacing w:before="40" w:after="40"/>
              <w:jc w:val="both"/>
            </w:pPr>
            <w:r w:rsidRPr="008A6F2A">
              <w:t>{150}</w:t>
            </w:r>
          </w:p>
        </w:tc>
        <w:tc>
          <w:tcPr>
            <w:tcW w:w="794" w:type="dxa"/>
            <w:tcBorders>
              <w:top w:val="single" w:sz="6" w:space="0" w:color="000000"/>
              <w:left w:val="single" w:sz="6" w:space="0" w:color="000000"/>
              <w:bottom w:val="single" w:sz="6" w:space="0" w:color="000000"/>
              <w:right w:val="single" w:sz="6" w:space="0" w:color="000000"/>
            </w:tcBorders>
          </w:tcPr>
          <w:p w14:paraId="4C5F10BA"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761193AC" w14:textId="22533671" w:rsidR="00E73EDF" w:rsidRPr="008A6F2A" w:rsidRDefault="007653F1" w:rsidP="00C128E3">
            <w:pPr>
              <w:pStyle w:val="Small"/>
              <w:spacing w:before="40" w:after="40"/>
              <w:jc w:val="both"/>
            </w:pPr>
            <w:r w:rsidRPr="008A6F2A">
              <w:t xml:space="preserve">{150} </w:t>
            </w:r>
            <w:r w:rsidR="00645532">
              <w:t>–</w:t>
            </w:r>
            <w:r w:rsidRPr="008A6F2A">
              <w:t xml:space="preserve"> Information Type</w:t>
            </w:r>
          </w:p>
        </w:tc>
      </w:tr>
      <w:tr w:rsidR="00E73EDF" w:rsidRPr="008A6F2A" w14:paraId="6C11A763" w14:textId="77777777">
        <w:tc>
          <w:tcPr>
            <w:tcW w:w="3459" w:type="dxa"/>
            <w:tcBorders>
              <w:top w:val="single" w:sz="6" w:space="0" w:color="000000"/>
              <w:left w:val="single" w:sz="6" w:space="0" w:color="000000"/>
              <w:bottom w:val="single" w:sz="6" w:space="0" w:color="000000"/>
              <w:right w:val="single" w:sz="6" w:space="0" w:color="000000"/>
            </w:tcBorders>
          </w:tcPr>
          <w:p w14:paraId="1211A06A" w14:textId="5714BDCE" w:rsidR="00E73EDF" w:rsidRPr="00431ADB" w:rsidRDefault="007653F1" w:rsidP="003279E8">
            <w:pPr>
              <w:pStyle w:val="Small"/>
              <w:spacing w:before="40" w:after="40"/>
              <w:jc w:val="both"/>
            </w:pPr>
            <w:r w:rsidRPr="008A6F2A">
              <w:t xml:space="preserve">Record </w:t>
            </w:r>
            <w:del w:id="3319" w:author="Teh Stand" w:date="2022-06-15T08:58:00Z">
              <w:r w:rsidR="002416A1" w:rsidRPr="00431ADB" w:rsidDel="003279E8">
                <w:delText xml:space="preserve">Identification </w:delText>
              </w:r>
            </w:del>
            <w:ins w:id="3320" w:author="Teh Stand" w:date="2022-06-15T08:58:00Z">
              <w:r w:rsidR="003279E8">
                <w:t>i</w:t>
              </w:r>
              <w:r w:rsidR="003279E8" w:rsidRPr="00431ADB">
                <w:t xml:space="preserve">dentification </w:t>
              </w:r>
            </w:ins>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4943BE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46E867D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CE5659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777700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9F7E272" w14:textId="77777777">
        <w:tc>
          <w:tcPr>
            <w:tcW w:w="3459" w:type="dxa"/>
            <w:tcBorders>
              <w:top w:val="single" w:sz="6" w:space="0" w:color="000000"/>
              <w:left w:val="single" w:sz="6" w:space="0" w:color="000000"/>
              <w:bottom w:val="single" w:sz="6" w:space="0" w:color="000000"/>
              <w:right w:val="single" w:sz="6" w:space="0" w:color="000000"/>
            </w:tcBorders>
          </w:tcPr>
          <w:p w14:paraId="7C4F81EA" w14:textId="77777777" w:rsidR="00E73EDF" w:rsidRPr="008A6F2A" w:rsidRDefault="007653F1" w:rsidP="00C128E3">
            <w:pPr>
              <w:pStyle w:val="Small"/>
              <w:spacing w:before="40" w:after="40"/>
              <w:jc w:val="both"/>
            </w:pPr>
            <w:r w:rsidRPr="008A6F2A">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1137DF14" w14:textId="77777777" w:rsidR="00E73EDF" w:rsidRPr="008A6F2A" w:rsidRDefault="007653F1" w:rsidP="00C128E3">
            <w:pPr>
              <w:pStyle w:val="Small"/>
              <w:spacing w:before="40" w:after="40"/>
              <w:jc w:val="both"/>
            </w:pPr>
            <w:r w:rsidRPr="008A6F2A">
              <w:t>NITC</w:t>
            </w:r>
          </w:p>
        </w:tc>
        <w:tc>
          <w:tcPr>
            <w:tcW w:w="794" w:type="dxa"/>
            <w:tcBorders>
              <w:top w:val="single" w:sz="6" w:space="0" w:color="000000"/>
              <w:left w:val="single" w:sz="6" w:space="0" w:color="000000"/>
              <w:bottom w:val="single" w:sz="6" w:space="0" w:color="000000"/>
              <w:right w:val="single" w:sz="6" w:space="0" w:color="000000"/>
            </w:tcBorders>
          </w:tcPr>
          <w:p w14:paraId="2775B97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59C53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0F03397" w14:textId="77777777" w:rsidR="00E73EDF" w:rsidRPr="008A6F2A" w:rsidRDefault="007653F1" w:rsidP="00C128E3">
            <w:pPr>
              <w:pStyle w:val="Small"/>
              <w:spacing w:before="40" w:after="40"/>
              <w:jc w:val="both"/>
            </w:pPr>
            <w:r w:rsidRPr="008A6F2A">
              <w:t>A valid information type code as defined in the ITCS field of the Dataset General Information Record</w:t>
            </w:r>
          </w:p>
        </w:tc>
      </w:tr>
      <w:tr w:rsidR="00E73EDF" w:rsidRPr="008A6F2A" w14:paraId="4318D238" w14:textId="77777777">
        <w:tc>
          <w:tcPr>
            <w:tcW w:w="3459" w:type="dxa"/>
            <w:tcBorders>
              <w:top w:val="single" w:sz="6" w:space="0" w:color="000000"/>
              <w:left w:val="single" w:sz="6" w:space="0" w:color="000000"/>
              <w:bottom w:val="single" w:sz="6" w:space="0" w:color="000000"/>
              <w:right w:val="single" w:sz="6" w:space="0" w:color="000000"/>
            </w:tcBorders>
          </w:tcPr>
          <w:p w14:paraId="65B73143" w14:textId="0C45BCD3" w:rsidR="00E73EDF" w:rsidRPr="00431ADB" w:rsidRDefault="007653F1" w:rsidP="003279E8">
            <w:pPr>
              <w:pStyle w:val="Small"/>
              <w:spacing w:before="40" w:after="40"/>
              <w:jc w:val="both"/>
            </w:pPr>
            <w:r w:rsidRPr="008A6F2A">
              <w:t xml:space="preserve">Record </w:t>
            </w:r>
            <w:del w:id="3321" w:author="Teh Stand" w:date="2022-06-15T08:58:00Z">
              <w:r w:rsidR="002416A1" w:rsidRPr="00431ADB" w:rsidDel="003279E8">
                <w:delText>Version</w:delText>
              </w:r>
            </w:del>
            <w:ins w:id="3322" w:author="Teh Stand" w:date="2022-06-15T08:58:00Z">
              <w:r w:rsidR="003279E8">
                <w:t>v</w:t>
              </w:r>
              <w:r w:rsidR="003279E8" w:rsidRPr="00431ADB">
                <w:t>ersion</w:t>
              </w:r>
            </w:ins>
          </w:p>
        </w:tc>
        <w:tc>
          <w:tcPr>
            <w:tcW w:w="794" w:type="dxa"/>
            <w:tcBorders>
              <w:top w:val="single" w:sz="6" w:space="0" w:color="000000"/>
              <w:left w:val="single" w:sz="6" w:space="0" w:color="000000"/>
              <w:bottom w:val="single" w:sz="6" w:space="0" w:color="000000"/>
              <w:right w:val="single" w:sz="6" w:space="0" w:color="000000"/>
            </w:tcBorders>
          </w:tcPr>
          <w:p w14:paraId="3FE9CF3A"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7BFAF8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BD7E2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39D42D0"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36A0C2A" w14:textId="77777777">
        <w:tc>
          <w:tcPr>
            <w:tcW w:w="3459" w:type="dxa"/>
            <w:tcBorders>
              <w:top w:val="single" w:sz="6" w:space="0" w:color="000000"/>
              <w:left w:val="single" w:sz="6" w:space="0" w:color="000000"/>
              <w:bottom w:val="single" w:sz="6" w:space="0" w:color="000000"/>
              <w:right w:val="single" w:sz="6" w:space="0" w:color="000000"/>
            </w:tcBorders>
          </w:tcPr>
          <w:p w14:paraId="2A459213" w14:textId="31D5605A" w:rsidR="00E73EDF" w:rsidRPr="00431ADB" w:rsidRDefault="007653F1" w:rsidP="003279E8">
            <w:pPr>
              <w:pStyle w:val="Small"/>
              <w:spacing w:before="40" w:after="40"/>
              <w:jc w:val="both"/>
            </w:pPr>
            <w:r w:rsidRPr="008A6F2A">
              <w:t xml:space="preserve">Record </w:t>
            </w:r>
            <w:del w:id="3323" w:author="Teh Stand" w:date="2022-06-15T08:58:00Z">
              <w:r w:rsidR="002416A1" w:rsidRPr="00431ADB" w:rsidDel="003279E8">
                <w:delText xml:space="preserve">Update </w:delText>
              </w:r>
            </w:del>
            <w:ins w:id="3324" w:author="Teh Stand" w:date="2022-06-15T08:58:00Z">
              <w:r w:rsidR="003279E8">
                <w:t>u</w:t>
              </w:r>
              <w:r w:rsidR="003279E8" w:rsidRPr="00431ADB">
                <w:t xml:space="preserve">pdate </w:t>
              </w:r>
            </w:ins>
            <w:del w:id="3325" w:author="Teh Stand" w:date="2022-06-15T08:58:00Z">
              <w:r w:rsidR="002416A1" w:rsidRPr="00431ADB" w:rsidDel="003279E8">
                <w:delText>Instruction</w:delText>
              </w:r>
            </w:del>
            <w:ins w:id="3326" w:author="Teh Stand" w:date="2022-06-15T08:58:00Z">
              <w:r w:rsidR="003279E8">
                <w:t>i</w:t>
              </w:r>
              <w:r w:rsidR="003279E8" w:rsidRPr="00431ADB">
                <w:t>nstruction</w:t>
              </w:r>
            </w:ins>
          </w:p>
        </w:tc>
        <w:tc>
          <w:tcPr>
            <w:tcW w:w="794" w:type="dxa"/>
            <w:tcBorders>
              <w:top w:val="single" w:sz="6" w:space="0" w:color="000000"/>
              <w:left w:val="single" w:sz="6" w:space="0" w:color="000000"/>
              <w:bottom w:val="single" w:sz="6" w:space="0" w:color="000000"/>
              <w:right w:val="single" w:sz="6" w:space="0" w:color="000000"/>
            </w:tcBorders>
          </w:tcPr>
          <w:p w14:paraId="4A01B3AD"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E56C65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203F74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D3272C8" w14:textId="1A744E50" w:rsidR="00E73EDF" w:rsidRPr="008A6F2A" w:rsidRDefault="007653F1" w:rsidP="00C128E3">
            <w:pPr>
              <w:pStyle w:val="Small"/>
              <w:spacing w:before="40" w:after="40"/>
              <w:ind w:left="17"/>
              <w:jc w:val="both"/>
            </w:pPr>
            <w:r w:rsidRPr="008A6F2A">
              <w:t xml:space="preserve">{1} </w:t>
            </w:r>
            <w:r w:rsidR="00645532">
              <w:t>–</w:t>
            </w:r>
            <w:r w:rsidRPr="008A6F2A">
              <w:t xml:space="preserve"> Insert</w:t>
            </w:r>
          </w:p>
        </w:tc>
      </w:tr>
    </w:tbl>
    <w:p w14:paraId="6C97B183" w14:textId="77777777" w:rsidR="007014B8" w:rsidRDefault="007014B8" w:rsidP="00096A3F">
      <w:pPr>
        <w:spacing w:after="0" w:line="240" w:lineRule="auto"/>
      </w:pPr>
    </w:p>
    <w:p w14:paraId="2766B014" w14:textId="10C98791" w:rsidR="00096A3F" w:rsidRPr="00F2456F" w:rsidRDefault="00096A3F" w:rsidP="00096A3F">
      <w:pPr>
        <w:pStyle w:val="ListContinue2"/>
        <w:keepNext/>
        <w:keepLines/>
        <w:numPr>
          <w:ilvl w:val="2"/>
          <w:numId w:val="37"/>
        </w:numPr>
        <w:tabs>
          <w:tab w:val="clear" w:pos="432"/>
        </w:tabs>
        <w:spacing w:before="120" w:after="120" w:line="240" w:lineRule="auto"/>
        <w:rPr>
          <w:b/>
          <w:lang w:eastAsia="en-US"/>
        </w:rPr>
      </w:pPr>
      <w:r w:rsidRPr="00096A3F">
        <w:rPr>
          <w:b/>
          <w:lang w:eastAsia="en-US"/>
        </w:rPr>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7014B8" w:rsidRPr="008A6F2A" w14:paraId="58B9EB4E"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B400FB0" w14:textId="77777777" w:rsidR="007014B8" w:rsidRPr="008A6F2A" w:rsidRDefault="007014B8"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A69CF8" w14:textId="77777777" w:rsidR="007014B8" w:rsidRPr="008A6F2A" w:rsidRDefault="007014B8"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9E09B41" w14:textId="77777777" w:rsidR="007014B8" w:rsidRPr="008A6F2A" w:rsidRDefault="007014B8"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B0D931" w14:textId="77777777" w:rsidR="007014B8" w:rsidRPr="008A6F2A" w:rsidRDefault="007014B8"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88F8B5" w14:textId="77777777" w:rsidR="007014B8" w:rsidRPr="008A6F2A" w:rsidRDefault="007014B8" w:rsidP="00C128E3">
            <w:pPr>
              <w:pStyle w:val="Small"/>
              <w:spacing w:before="40" w:after="40"/>
              <w:jc w:val="both"/>
              <w:rPr>
                <w:b/>
              </w:rPr>
            </w:pPr>
            <w:r w:rsidRPr="008A6F2A">
              <w:rPr>
                <w:b/>
              </w:rPr>
              <w:t>Comment</w:t>
            </w:r>
          </w:p>
        </w:tc>
      </w:tr>
      <w:tr w:rsidR="007014B8" w:rsidRPr="008A6F2A" w14:paraId="2075116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F84E7F9" w14:textId="250208F9" w:rsidR="007014B8" w:rsidRPr="00431ADB" w:rsidRDefault="007014B8" w:rsidP="00096A3F">
            <w:pPr>
              <w:pStyle w:val="Small"/>
              <w:spacing w:before="40" w:after="40"/>
              <w:jc w:val="both"/>
            </w:pPr>
            <w:r w:rsidRPr="008A6F2A">
              <w:t xml:space="preserve">Numeric </w:t>
            </w:r>
            <w:del w:id="3327" w:author="Teh Stand" w:date="2022-06-15T09:01:00Z">
              <w:r w:rsidRPr="00431ADB" w:rsidDel="00096A3F">
                <w:delText xml:space="preserve">Attribute </w:delText>
              </w:r>
            </w:del>
            <w:ins w:id="3328" w:author="Teh Stand" w:date="2022-06-15T09:01:00Z">
              <w:r w:rsidR="00096A3F">
                <w:t>a</w:t>
              </w:r>
              <w:r w:rsidR="00096A3F" w:rsidRPr="00431ADB">
                <w:t xml:space="preserve">ttribute </w:t>
              </w:r>
            </w:ins>
            <w:del w:id="3329" w:author="Teh Stand" w:date="2022-06-15T09:01:00Z">
              <w:r w:rsidRPr="00431ADB" w:rsidDel="00096A3F">
                <w:delText>Code</w:delText>
              </w:r>
            </w:del>
            <w:ins w:id="3330" w:author="Teh Stand" w:date="2022-06-15T09:01:00Z">
              <w:r w:rsidR="00096A3F">
                <w:t>c</w:t>
              </w:r>
              <w:r w:rsidR="00096A3F" w:rsidRPr="00431ADB">
                <w:t>ode</w:t>
              </w:r>
            </w:ins>
          </w:p>
        </w:tc>
        <w:tc>
          <w:tcPr>
            <w:tcW w:w="794" w:type="dxa"/>
            <w:tcBorders>
              <w:top w:val="single" w:sz="6" w:space="0" w:color="000000"/>
              <w:left w:val="single" w:sz="6" w:space="0" w:color="000000"/>
              <w:bottom w:val="single" w:sz="6" w:space="0" w:color="000000"/>
              <w:right w:val="single" w:sz="6" w:space="0" w:color="000000"/>
            </w:tcBorders>
          </w:tcPr>
          <w:p w14:paraId="58C43716" w14:textId="77777777" w:rsidR="007014B8" w:rsidRPr="008A6F2A" w:rsidRDefault="007014B8" w:rsidP="00C128E3">
            <w:pPr>
              <w:pStyle w:val="Small"/>
              <w:spacing w:before="40" w:after="40"/>
              <w:jc w:val="both"/>
            </w:pPr>
            <w:r w:rsidRPr="008A6F2A">
              <w:t>*NATC</w:t>
            </w:r>
          </w:p>
        </w:tc>
        <w:tc>
          <w:tcPr>
            <w:tcW w:w="794" w:type="dxa"/>
            <w:tcBorders>
              <w:top w:val="single" w:sz="6" w:space="0" w:color="000000"/>
              <w:left w:val="single" w:sz="6" w:space="0" w:color="000000"/>
              <w:bottom w:val="single" w:sz="6" w:space="0" w:color="000000"/>
              <w:right w:val="single" w:sz="6" w:space="0" w:color="000000"/>
            </w:tcBorders>
          </w:tcPr>
          <w:p w14:paraId="7A823C1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vAlign w:val="center"/>
          </w:tcPr>
          <w:p w14:paraId="7148ADF9"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C472578" w14:textId="77777777" w:rsidR="007014B8" w:rsidRPr="008A6F2A" w:rsidRDefault="007014B8" w:rsidP="00C128E3">
            <w:pPr>
              <w:pStyle w:val="Small"/>
              <w:spacing w:before="40" w:after="40"/>
            </w:pPr>
            <w:r w:rsidRPr="008A6F2A">
              <w:t>A valid attribute code as defined in the ATCS field of the Dataset General Information Record</w:t>
            </w:r>
          </w:p>
        </w:tc>
      </w:tr>
      <w:tr w:rsidR="007014B8" w:rsidRPr="008A6F2A" w14:paraId="46C8ABBB"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4628BD8F" w14:textId="76D419BF" w:rsidR="007014B8" w:rsidRPr="00431ADB" w:rsidRDefault="007014B8" w:rsidP="00096A3F">
            <w:pPr>
              <w:pStyle w:val="Small"/>
              <w:spacing w:before="40" w:after="40"/>
              <w:jc w:val="both"/>
            </w:pPr>
            <w:r w:rsidRPr="008A6F2A">
              <w:t xml:space="preserve">Attribute </w:t>
            </w:r>
            <w:del w:id="3331" w:author="Teh Stand" w:date="2022-06-15T09:01:00Z">
              <w:r w:rsidRPr="00431ADB" w:rsidDel="00096A3F">
                <w:delText>Index</w:delText>
              </w:r>
            </w:del>
            <w:ins w:id="3332" w:author="Teh Stand" w:date="2022-06-15T09:01:00Z">
              <w:r w:rsidR="00096A3F">
                <w:t>i</w:t>
              </w:r>
              <w:r w:rsidR="00096A3F" w:rsidRPr="00431ADB">
                <w:t>ndex</w:t>
              </w:r>
            </w:ins>
          </w:p>
        </w:tc>
        <w:tc>
          <w:tcPr>
            <w:tcW w:w="794" w:type="dxa"/>
            <w:tcBorders>
              <w:top w:val="single" w:sz="6" w:space="0" w:color="000000"/>
              <w:left w:val="single" w:sz="6" w:space="0" w:color="000000"/>
              <w:bottom w:val="single" w:sz="6" w:space="0" w:color="000000"/>
              <w:right w:val="single" w:sz="6" w:space="0" w:color="000000"/>
            </w:tcBorders>
          </w:tcPr>
          <w:p w14:paraId="23FCF270" w14:textId="77777777" w:rsidR="007014B8" w:rsidRPr="008A6F2A" w:rsidRDefault="007014B8" w:rsidP="00C128E3">
            <w:pPr>
              <w:pStyle w:val="Small"/>
              <w:spacing w:before="40" w:after="40"/>
              <w:jc w:val="both"/>
            </w:pPr>
            <w:r w:rsidRPr="008A6F2A">
              <w:t>ATIX</w:t>
            </w:r>
          </w:p>
        </w:tc>
        <w:tc>
          <w:tcPr>
            <w:tcW w:w="794" w:type="dxa"/>
            <w:tcBorders>
              <w:top w:val="single" w:sz="6" w:space="0" w:color="000000"/>
              <w:left w:val="single" w:sz="6" w:space="0" w:color="000000"/>
              <w:bottom w:val="single" w:sz="6" w:space="0" w:color="000000"/>
              <w:right w:val="single" w:sz="6" w:space="0" w:color="000000"/>
            </w:tcBorders>
          </w:tcPr>
          <w:p w14:paraId="39ED8436"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7F5D711"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D48A401" w14:textId="77777777" w:rsidR="007014B8" w:rsidRPr="008A6F2A" w:rsidRDefault="007014B8" w:rsidP="00C128E3">
            <w:pPr>
              <w:pStyle w:val="Small"/>
              <w:spacing w:before="40" w:after="40"/>
            </w:pPr>
            <w:r w:rsidRPr="008A6F2A">
              <w:t>Index (position) of the attribute in the sequence of attributes with the same code and the same parent (starting with 1)</w:t>
            </w:r>
          </w:p>
        </w:tc>
      </w:tr>
      <w:tr w:rsidR="007014B8" w:rsidRPr="008A6F2A" w14:paraId="744B71D2"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B70F7F5" w14:textId="6331C058" w:rsidR="007014B8" w:rsidRPr="00431ADB" w:rsidRDefault="007014B8" w:rsidP="00096A3F">
            <w:pPr>
              <w:pStyle w:val="Small"/>
              <w:spacing w:before="40" w:after="40"/>
              <w:jc w:val="both"/>
            </w:pPr>
            <w:r w:rsidRPr="008A6F2A">
              <w:t xml:space="preserve">Parent </w:t>
            </w:r>
            <w:del w:id="3333" w:author="Teh Stand" w:date="2022-06-15T09:02:00Z">
              <w:r w:rsidRPr="00431ADB" w:rsidDel="00096A3F">
                <w:delText>Index</w:delText>
              </w:r>
            </w:del>
            <w:ins w:id="3334" w:author="Teh Stand" w:date="2022-06-15T09:02:00Z">
              <w:r w:rsidR="00096A3F">
                <w:t>i</w:t>
              </w:r>
              <w:r w:rsidR="00096A3F" w:rsidRPr="00431ADB">
                <w:t>ndex</w:t>
              </w:r>
            </w:ins>
          </w:p>
        </w:tc>
        <w:tc>
          <w:tcPr>
            <w:tcW w:w="794" w:type="dxa"/>
            <w:tcBorders>
              <w:top w:val="single" w:sz="6" w:space="0" w:color="000000"/>
              <w:left w:val="single" w:sz="6" w:space="0" w:color="000000"/>
              <w:bottom w:val="single" w:sz="6" w:space="0" w:color="000000"/>
              <w:right w:val="single" w:sz="6" w:space="0" w:color="000000"/>
            </w:tcBorders>
          </w:tcPr>
          <w:p w14:paraId="57E52F5E" w14:textId="77777777" w:rsidR="007014B8" w:rsidRPr="008A6F2A" w:rsidRDefault="007014B8" w:rsidP="00C128E3">
            <w:pPr>
              <w:pStyle w:val="Small"/>
              <w:spacing w:before="40" w:after="40"/>
              <w:jc w:val="both"/>
            </w:pPr>
            <w:r w:rsidRPr="008A6F2A">
              <w:t>PAIX</w:t>
            </w:r>
          </w:p>
        </w:tc>
        <w:tc>
          <w:tcPr>
            <w:tcW w:w="794" w:type="dxa"/>
            <w:tcBorders>
              <w:top w:val="single" w:sz="6" w:space="0" w:color="000000"/>
              <w:left w:val="single" w:sz="6" w:space="0" w:color="000000"/>
              <w:bottom w:val="single" w:sz="6" w:space="0" w:color="000000"/>
              <w:right w:val="single" w:sz="6" w:space="0" w:color="000000"/>
            </w:tcBorders>
          </w:tcPr>
          <w:p w14:paraId="0E57204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7E6304"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EA969C4" w14:textId="77777777" w:rsidR="007014B8" w:rsidRPr="008A6F2A" w:rsidRDefault="007014B8" w:rsidP="00C128E3">
            <w:pPr>
              <w:pStyle w:val="Small"/>
              <w:spacing w:before="40" w:after="40"/>
            </w:pPr>
            <w:r w:rsidRPr="008A6F2A">
              <w:t>Index (position) of the parent complex attribute within this ATTR field (starting with 1). If the attribute has no parent (top level attribute) the value is 0</w:t>
            </w:r>
          </w:p>
        </w:tc>
      </w:tr>
      <w:tr w:rsidR="007014B8" w:rsidRPr="008A6F2A" w14:paraId="1FBC6A60"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D5A7B9B" w14:textId="1A2CDBF8" w:rsidR="007014B8" w:rsidRPr="00431ADB" w:rsidRDefault="007014B8" w:rsidP="00096A3F">
            <w:pPr>
              <w:pStyle w:val="Small"/>
              <w:spacing w:before="40" w:after="40"/>
              <w:jc w:val="both"/>
            </w:pPr>
            <w:r w:rsidRPr="008A6F2A">
              <w:t xml:space="preserve">Attribute </w:t>
            </w:r>
            <w:del w:id="3335" w:author="Teh Stand" w:date="2022-06-15T09:02:00Z">
              <w:r w:rsidRPr="00431ADB" w:rsidDel="00096A3F">
                <w:delText>Instruction</w:delText>
              </w:r>
            </w:del>
            <w:ins w:id="3336" w:author="Teh Stand" w:date="2022-06-15T09:02:00Z">
              <w:r w:rsidR="00096A3F">
                <w:t>i</w:t>
              </w:r>
              <w:r w:rsidR="00096A3F" w:rsidRPr="00431ADB">
                <w:t>nstruction</w:t>
              </w:r>
            </w:ins>
          </w:p>
        </w:tc>
        <w:tc>
          <w:tcPr>
            <w:tcW w:w="794" w:type="dxa"/>
            <w:tcBorders>
              <w:top w:val="single" w:sz="6" w:space="0" w:color="000000"/>
              <w:left w:val="single" w:sz="6" w:space="0" w:color="000000"/>
              <w:bottom w:val="single" w:sz="6" w:space="0" w:color="000000"/>
              <w:right w:val="single" w:sz="6" w:space="0" w:color="000000"/>
            </w:tcBorders>
          </w:tcPr>
          <w:p w14:paraId="63449597" w14:textId="77777777" w:rsidR="007014B8" w:rsidRPr="008A6F2A" w:rsidRDefault="007014B8" w:rsidP="00C128E3">
            <w:pPr>
              <w:pStyle w:val="Small"/>
              <w:spacing w:before="40" w:after="40"/>
              <w:jc w:val="both"/>
            </w:pPr>
            <w:r w:rsidRPr="008A6F2A">
              <w:t>ATIN</w:t>
            </w:r>
          </w:p>
        </w:tc>
        <w:tc>
          <w:tcPr>
            <w:tcW w:w="794" w:type="dxa"/>
            <w:tcBorders>
              <w:top w:val="single" w:sz="6" w:space="0" w:color="000000"/>
              <w:left w:val="single" w:sz="6" w:space="0" w:color="000000"/>
              <w:bottom w:val="single" w:sz="6" w:space="0" w:color="000000"/>
              <w:right w:val="single" w:sz="6" w:space="0" w:color="000000"/>
            </w:tcBorders>
          </w:tcPr>
          <w:p w14:paraId="592BA91B" w14:textId="77777777" w:rsidR="007014B8" w:rsidRPr="008A6F2A" w:rsidRDefault="007014B8"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7B03562F" w14:textId="77777777" w:rsidR="007014B8" w:rsidRPr="008A6F2A" w:rsidRDefault="007014B8"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A0E400F" w14:textId="77777777" w:rsidR="007014B8" w:rsidRPr="008A6F2A" w:rsidRDefault="007014B8" w:rsidP="00C128E3">
            <w:pPr>
              <w:pStyle w:val="Small"/>
              <w:spacing w:before="40" w:after="40"/>
            </w:pPr>
            <w:r w:rsidRPr="008A6F2A">
              <w:t>{1} - Insert</w:t>
            </w:r>
          </w:p>
        </w:tc>
      </w:tr>
      <w:tr w:rsidR="007014B8" w:rsidRPr="008A6F2A" w14:paraId="47B103D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A49A012" w14:textId="459BF284" w:rsidR="007014B8" w:rsidRPr="00431ADB" w:rsidRDefault="007014B8" w:rsidP="00096A3F">
            <w:pPr>
              <w:pStyle w:val="Small"/>
              <w:spacing w:before="40" w:after="40"/>
              <w:jc w:val="both"/>
            </w:pPr>
            <w:r w:rsidRPr="008A6F2A">
              <w:t xml:space="preserve">Attribute </w:t>
            </w:r>
            <w:del w:id="3337" w:author="Teh Stand" w:date="2022-06-15T09:02:00Z">
              <w:r w:rsidRPr="00431ADB" w:rsidDel="00096A3F">
                <w:delText>Value</w:delText>
              </w:r>
            </w:del>
            <w:ins w:id="3338" w:author="Teh Stand" w:date="2022-06-15T09:02:00Z">
              <w:r w:rsidR="00096A3F">
                <w:t>v</w:t>
              </w:r>
              <w:r w:rsidR="00096A3F" w:rsidRPr="00431ADB">
                <w:t>alue</w:t>
              </w:r>
            </w:ins>
          </w:p>
        </w:tc>
        <w:tc>
          <w:tcPr>
            <w:tcW w:w="794" w:type="dxa"/>
            <w:tcBorders>
              <w:top w:val="single" w:sz="6" w:space="0" w:color="000000"/>
              <w:left w:val="single" w:sz="6" w:space="0" w:color="000000"/>
              <w:bottom w:val="single" w:sz="6" w:space="0" w:color="000000"/>
              <w:right w:val="single" w:sz="6" w:space="0" w:color="000000"/>
            </w:tcBorders>
          </w:tcPr>
          <w:p w14:paraId="158E990D" w14:textId="77777777" w:rsidR="007014B8" w:rsidRPr="008A6F2A" w:rsidRDefault="007014B8" w:rsidP="00C128E3">
            <w:pPr>
              <w:pStyle w:val="Small"/>
              <w:spacing w:before="40" w:after="40"/>
              <w:jc w:val="both"/>
            </w:pPr>
            <w:r w:rsidRPr="008A6F2A">
              <w:t>ATVL</w:t>
            </w:r>
          </w:p>
        </w:tc>
        <w:tc>
          <w:tcPr>
            <w:tcW w:w="794" w:type="dxa"/>
            <w:tcBorders>
              <w:top w:val="single" w:sz="6" w:space="0" w:color="000000"/>
              <w:left w:val="single" w:sz="6" w:space="0" w:color="000000"/>
              <w:bottom w:val="single" w:sz="6" w:space="0" w:color="000000"/>
              <w:right w:val="single" w:sz="6" w:space="0" w:color="000000"/>
            </w:tcBorders>
          </w:tcPr>
          <w:p w14:paraId="1A923847"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685CA3D" w14:textId="77777777" w:rsidR="007014B8" w:rsidRPr="008A6F2A" w:rsidRDefault="007014B8"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5AC8D2F" w14:textId="77777777" w:rsidR="007014B8" w:rsidRPr="008A6F2A" w:rsidRDefault="007014B8" w:rsidP="00C128E3">
            <w:pPr>
              <w:pStyle w:val="Small"/>
              <w:spacing w:before="40" w:after="40"/>
            </w:pPr>
            <w:r w:rsidRPr="008A6F2A">
              <w:t>A string containing a valid value for the domain of the attribute specified by the subfields above</w:t>
            </w:r>
          </w:p>
        </w:tc>
      </w:tr>
    </w:tbl>
    <w:p w14:paraId="6CED18AF" w14:textId="77777777" w:rsidR="007014B8" w:rsidRDefault="007014B8" w:rsidP="00096A3F">
      <w:pPr>
        <w:spacing w:after="0" w:line="240" w:lineRule="auto"/>
      </w:pPr>
    </w:p>
    <w:p w14:paraId="11FC37A6" w14:textId="0FCFFED7" w:rsidR="00096A3F" w:rsidRPr="00F2456F" w:rsidRDefault="00D82DE0" w:rsidP="00593F86">
      <w:pPr>
        <w:pStyle w:val="ListContinue2"/>
        <w:keepNext/>
        <w:keepLines/>
        <w:numPr>
          <w:ilvl w:val="2"/>
          <w:numId w:val="37"/>
        </w:numPr>
        <w:tabs>
          <w:tab w:val="clear" w:pos="432"/>
        </w:tabs>
        <w:spacing w:before="120" w:after="120" w:line="240" w:lineRule="auto"/>
        <w:rPr>
          <w:b/>
          <w:lang w:eastAsia="en-US"/>
        </w:rPr>
      </w:pPr>
      <w:r w:rsidRPr="00D82DE0">
        <w:rPr>
          <w:b/>
          <w:lang w:eastAsia="en-US"/>
        </w:rPr>
        <w:t>Information Association field - INAS</w:t>
      </w:r>
    </w:p>
    <w:tbl>
      <w:tblPr>
        <w:tblW w:w="9895" w:type="dxa"/>
        <w:tblInd w:w="-244" w:type="dxa"/>
        <w:tblLayout w:type="fixed"/>
        <w:tblCellMar>
          <w:left w:w="57" w:type="dxa"/>
          <w:right w:w="57" w:type="dxa"/>
        </w:tblCellMar>
        <w:tblLook w:val="04A0" w:firstRow="1" w:lastRow="0" w:firstColumn="1" w:lastColumn="0" w:noHBand="0" w:noVBand="1"/>
      </w:tblPr>
      <w:tblGrid>
        <w:gridCol w:w="3129"/>
        <w:gridCol w:w="795"/>
        <w:gridCol w:w="795"/>
        <w:gridCol w:w="795"/>
        <w:gridCol w:w="4381"/>
      </w:tblGrid>
      <w:tr w:rsidR="007014B8" w:rsidRPr="008A6F2A" w14:paraId="5C23E5D9" w14:textId="77777777" w:rsidTr="00120D82">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themeFill="background1" w:themeFillShade="D9"/>
            <w:vAlign w:val="center"/>
          </w:tcPr>
          <w:p w14:paraId="40229AAF" w14:textId="77777777" w:rsidR="007014B8" w:rsidRPr="008A6F2A" w:rsidRDefault="007014B8" w:rsidP="00593F86">
            <w:pPr>
              <w:pStyle w:val="Small"/>
              <w:keepNext/>
              <w:keepLines/>
              <w:snapToGrid w:val="0"/>
              <w:spacing w:before="40" w:after="40"/>
              <w:rPr>
                <w:b/>
              </w:rPr>
            </w:pPr>
            <w:r w:rsidRPr="008A6F2A">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0A94FC33" w14:textId="77777777" w:rsidR="007014B8" w:rsidRPr="008A6F2A" w:rsidRDefault="007014B8" w:rsidP="00593F86">
            <w:pPr>
              <w:pStyle w:val="Small"/>
              <w:keepNext/>
              <w:keepLines/>
              <w:snapToGrid w:val="0"/>
              <w:spacing w:before="40" w:after="40"/>
              <w:rPr>
                <w:b/>
              </w:rPr>
            </w:pPr>
            <w:r w:rsidRPr="008A6F2A">
              <w:rPr>
                <w:b/>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109BF517" w14:textId="77777777" w:rsidR="007014B8" w:rsidRPr="008A6F2A" w:rsidRDefault="007014B8" w:rsidP="00593F86">
            <w:pPr>
              <w:pStyle w:val="Small"/>
              <w:keepNext/>
              <w:keepLines/>
              <w:snapToGrid w:val="0"/>
              <w:spacing w:before="40" w:after="40"/>
              <w:rPr>
                <w:b/>
              </w:rPr>
            </w:pPr>
            <w:r w:rsidRPr="008A6F2A">
              <w:rPr>
                <w:b/>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4A162E8C" w14:textId="77777777" w:rsidR="007014B8" w:rsidRPr="008A6F2A" w:rsidRDefault="007014B8" w:rsidP="00593F86">
            <w:pPr>
              <w:pStyle w:val="Small"/>
              <w:keepNext/>
              <w:keepLines/>
              <w:snapToGrid w:val="0"/>
              <w:spacing w:before="40" w:after="40"/>
              <w:rPr>
                <w:b/>
              </w:rPr>
            </w:pPr>
            <w:r w:rsidRPr="008A6F2A">
              <w:rPr>
                <w:b/>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themeFill="background1" w:themeFillShade="D9"/>
            <w:vAlign w:val="center"/>
          </w:tcPr>
          <w:p w14:paraId="50049DBB" w14:textId="77777777" w:rsidR="007014B8" w:rsidRPr="008A6F2A" w:rsidRDefault="007014B8" w:rsidP="00593F86">
            <w:pPr>
              <w:pStyle w:val="Small"/>
              <w:keepNext/>
              <w:keepLines/>
              <w:snapToGrid w:val="0"/>
              <w:spacing w:before="40" w:after="40"/>
              <w:rPr>
                <w:b/>
              </w:rPr>
            </w:pPr>
            <w:r w:rsidRPr="008A6F2A">
              <w:rPr>
                <w:b/>
              </w:rPr>
              <w:t>Subfield content and specification</w:t>
            </w:r>
          </w:p>
        </w:tc>
      </w:tr>
      <w:tr w:rsidR="007014B8" w:rsidRPr="008A6F2A" w14:paraId="3D70C773" w14:textId="77777777" w:rsidTr="00B01F15">
        <w:trPr>
          <w:trHeight w:val="287"/>
        </w:trPr>
        <w:tc>
          <w:tcPr>
            <w:tcW w:w="3129" w:type="dxa"/>
            <w:tcBorders>
              <w:top w:val="double" w:sz="4" w:space="0" w:color="auto"/>
              <w:left w:val="single" w:sz="4" w:space="0" w:color="000000"/>
              <w:bottom w:val="single" w:sz="4" w:space="0" w:color="000000"/>
            </w:tcBorders>
          </w:tcPr>
          <w:p w14:paraId="6835AAA5" w14:textId="0D8201B0" w:rsidR="007014B8" w:rsidRPr="00431ADB" w:rsidRDefault="007014B8" w:rsidP="00D82DE0">
            <w:pPr>
              <w:pStyle w:val="Small"/>
              <w:snapToGrid w:val="0"/>
              <w:spacing w:before="40" w:after="40"/>
              <w:jc w:val="both"/>
            </w:pPr>
            <w:r w:rsidRPr="008A6F2A">
              <w:t xml:space="preserve">Referenced Record </w:t>
            </w:r>
            <w:del w:id="3339" w:author="Teh Stand" w:date="2022-06-15T09:07:00Z">
              <w:r w:rsidRPr="00431ADB" w:rsidDel="00D82DE0">
                <w:delText>Name</w:delText>
              </w:r>
            </w:del>
            <w:ins w:id="3340" w:author="Teh Stand" w:date="2022-06-15T09:07:00Z">
              <w:r w:rsidR="00D82DE0">
                <w:t>n</w:t>
              </w:r>
              <w:r w:rsidR="00D82DE0" w:rsidRPr="00431ADB">
                <w:t>ame</w:t>
              </w:r>
            </w:ins>
          </w:p>
        </w:tc>
        <w:tc>
          <w:tcPr>
            <w:tcW w:w="795" w:type="dxa"/>
            <w:tcBorders>
              <w:top w:val="double" w:sz="4" w:space="0" w:color="auto"/>
              <w:left w:val="single" w:sz="4" w:space="0" w:color="000000"/>
              <w:bottom w:val="single" w:sz="4" w:space="0" w:color="000000"/>
            </w:tcBorders>
          </w:tcPr>
          <w:p w14:paraId="6DE05C99" w14:textId="77777777" w:rsidR="007014B8" w:rsidRPr="008A6F2A" w:rsidRDefault="007014B8" w:rsidP="00C128E3">
            <w:pPr>
              <w:pStyle w:val="Small"/>
              <w:snapToGrid w:val="0"/>
              <w:spacing w:before="40" w:after="40"/>
              <w:jc w:val="both"/>
            </w:pPr>
            <w:r w:rsidRPr="008A6F2A">
              <w:t>RRNM</w:t>
            </w:r>
          </w:p>
        </w:tc>
        <w:tc>
          <w:tcPr>
            <w:tcW w:w="795" w:type="dxa"/>
            <w:tcBorders>
              <w:top w:val="double" w:sz="4" w:space="0" w:color="auto"/>
              <w:left w:val="single" w:sz="4" w:space="0" w:color="000000"/>
              <w:bottom w:val="single" w:sz="4" w:space="0" w:color="000000"/>
              <w:right w:val="single" w:sz="4" w:space="0" w:color="000000"/>
            </w:tcBorders>
          </w:tcPr>
          <w:p w14:paraId="534D3F8F" w14:textId="706E00B6" w:rsidR="007014B8" w:rsidRPr="008A6F2A" w:rsidRDefault="0036070B" w:rsidP="00C128E3">
            <w:pPr>
              <w:pStyle w:val="Small"/>
              <w:snapToGrid w:val="0"/>
              <w:spacing w:before="40" w:after="40"/>
              <w:jc w:val="both"/>
            </w:pPr>
            <w:ins w:id="3341" w:author="Jeff Wootton" w:date="2022-07-11T08:33:00Z">
              <w:r>
                <w:t>{</w:t>
              </w:r>
            </w:ins>
            <w:r w:rsidR="007014B8" w:rsidRPr="008A6F2A">
              <w:t>150</w:t>
            </w:r>
            <w:ins w:id="3342" w:author="Jeff Wootton" w:date="2022-07-11T08:33:00Z">
              <w:r>
                <w:t>}</w:t>
              </w:r>
            </w:ins>
          </w:p>
        </w:tc>
        <w:tc>
          <w:tcPr>
            <w:tcW w:w="795" w:type="dxa"/>
            <w:tcBorders>
              <w:top w:val="double" w:sz="4" w:space="0" w:color="auto"/>
              <w:left w:val="single" w:sz="4" w:space="0" w:color="000000"/>
              <w:bottom w:val="single" w:sz="4" w:space="0" w:color="000000"/>
            </w:tcBorders>
          </w:tcPr>
          <w:p w14:paraId="558C3308" w14:textId="77777777" w:rsidR="007014B8" w:rsidRPr="008A6F2A" w:rsidRDefault="007014B8" w:rsidP="00C128E3">
            <w:pPr>
              <w:pStyle w:val="Small"/>
              <w:snapToGrid w:val="0"/>
              <w:spacing w:before="40" w:after="40"/>
              <w:jc w:val="both"/>
            </w:pPr>
            <w:r w:rsidRPr="008A6F2A">
              <w:t>b11</w:t>
            </w:r>
          </w:p>
        </w:tc>
        <w:tc>
          <w:tcPr>
            <w:tcW w:w="4381" w:type="dxa"/>
            <w:tcBorders>
              <w:top w:val="double" w:sz="4" w:space="0" w:color="auto"/>
              <w:left w:val="single" w:sz="4" w:space="0" w:color="000000"/>
              <w:bottom w:val="single" w:sz="4" w:space="0" w:color="000000"/>
              <w:right w:val="single" w:sz="4" w:space="0" w:color="000000"/>
            </w:tcBorders>
          </w:tcPr>
          <w:p w14:paraId="4E7432BA" w14:textId="77777777" w:rsidR="007014B8" w:rsidRDefault="007014B8" w:rsidP="00C128E3">
            <w:pPr>
              <w:pStyle w:val="Small"/>
              <w:snapToGrid w:val="0"/>
              <w:spacing w:before="40" w:after="40"/>
              <w:jc w:val="both"/>
              <w:rPr>
                <w:ins w:id="3343" w:author="Jeff Wootton" w:date="2022-07-11T08:32:00Z"/>
              </w:rPr>
            </w:pPr>
            <w:r w:rsidRPr="008A6F2A">
              <w:t>Record name of the referenced record</w:t>
            </w:r>
          </w:p>
          <w:p w14:paraId="7E8E8AD3" w14:textId="732EA468" w:rsidR="0036070B" w:rsidRPr="008A6F2A" w:rsidRDefault="0036070B" w:rsidP="00C128E3">
            <w:pPr>
              <w:pStyle w:val="Small"/>
              <w:snapToGrid w:val="0"/>
              <w:spacing w:before="40" w:after="40"/>
              <w:jc w:val="both"/>
            </w:pPr>
            <w:ins w:id="3344" w:author="Jeff Wootton" w:date="2022-07-11T08:32:00Z">
              <w:r>
                <w:t>{150} – Information Type</w:t>
              </w:r>
            </w:ins>
          </w:p>
        </w:tc>
      </w:tr>
      <w:tr w:rsidR="007014B8" w:rsidRPr="008A6F2A" w14:paraId="15D71E23" w14:textId="77777777" w:rsidTr="00B01F15">
        <w:tc>
          <w:tcPr>
            <w:tcW w:w="3129" w:type="dxa"/>
            <w:tcBorders>
              <w:top w:val="single" w:sz="4" w:space="0" w:color="000000"/>
              <w:left w:val="single" w:sz="4" w:space="0" w:color="000000"/>
              <w:bottom w:val="single" w:sz="4" w:space="0" w:color="000000"/>
            </w:tcBorders>
          </w:tcPr>
          <w:p w14:paraId="2AA057ED" w14:textId="739341BC" w:rsidR="007014B8" w:rsidRPr="00431ADB" w:rsidRDefault="007014B8" w:rsidP="00D82DE0">
            <w:pPr>
              <w:pStyle w:val="Small"/>
              <w:snapToGrid w:val="0"/>
              <w:spacing w:before="40" w:after="40"/>
              <w:jc w:val="both"/>
            </w:pPr>
            <w:r w:rsidRPr="008A6F2A">
              <w:t xml:space="preserve">Referenced Record </w:t>
            </w:r>
            <w:del w:id="3345" w:author="Teh Stand" w:date="2022-06-15T09:07:00Z">
              <w:r w:rsidRPr="00431ADB" w:rsidDel="00D82DE0">
                <w:delText>Identifier</w:delText>
              </w:r>
            </w:del>
            <w:ins w:id="3346" w:author="Teh Stand" w:date="2022-06-15T09:07:00Z">
              <w:r w:rsidR="00D82DE0">
                <w:t>i</w:t>
              </w:r>
              <w:r w:rsidR="00D82DE0" w:rsidRPr="00431ADB">
                <w:t>dentifier</w:t>
              </w:r>
            </w:ins>
          </w:p>
        </w:tc>
        <w:tc>
          <w:tcPr>
            <w:tcW w:w="795" w:type="dxa"/>
            <w:tcBorders>
              <w:top w:val="single" w:sz="4" w:space="0" w:color="000000"/>
              <w:left w:val="single" w:sz="4" w:space="0" w:color="000000"/>
              <w:bottom w:val="single" w:sz="4" w:space="0" w:color="000000"/>
            </w:tcBorders>
          </w:tcPr>
          <w:p w14:paraId="6459EE12" w14:textId="77777777" w:rsidR="007014B8" w:rsidRPr="008A6F2A" w:rsidRDefault="007014B8" w:rsidP="00C128E3">
            <w:pPr>
              <w:pStyle w:val="Small"/>
              <w:snapToGrid w:val="0"/>
              <w:spacing w:before="40" w:after="40"/>
              <w:jc w:val="both"/>
            </w:pPr>
            <w:r w:rsidRPr="008A6F2A">
              <w:t>RRID</w:t>
            </w:r>
          </w:p>
        </w:tc>
        <w:tc>
          <w:tcPr>
            <w:tcW w:w="795" w:type="dxa"/>
            <w:tcBorders>
              <w:top w:val="single" w:sz="4" w:space="0" w:color="000000"/>
              <w:left w:val="single" w:sz="4" w:space="0" w:color="000000"/>
              <w:bottom w:val="single" w:sz="4" w:space="0" w:color="000000"/>
              <w:right w:val="single" w:sz="4" w:space="0" w:color="000000"/>
            </w:tcBorders>
          </w:tcPr>
          <w:p w14:paraId="690F139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270372B" w14:textId="77777777" w:rsidR="007014B8" w:rsidRPr="008A6F2A" w:rsidRDefault="007014B8" w:rsidP="00C128E3">
            <w:pPr>
              <w:pStyle w:val="Small"/>
              <w:snapToGrid w:val="0"/>
              <w:spacing w:before="40" w:after="40"/>
              <w:jc w:val="both"/>
            </w:pPr>
            <w:r w:rsidRPr="008A6F2A">
              <w:t>b14</w:t>
            </w:r>
          </w:p>
        </w:tc>
        <w:tc>
          <w:tcPr>
            <w:tcW w:w="4381" w:type="dxa"/>
            <w:tcBorders>
              <w:top w:val="single" w:sz="4" w:space="0" w:color="000000"/>
              <w:left w:val="single" w:sz="4" w:space="0" w:color="000000"/>
              <w:bottom w:val="single" w:sz="4" w:space="0" w:color="000000"/>
              <w:right w:val="single" w:sz="4" w:space="0" w:color="000000"/>
            </w:tcBorders>
          </w:tcPr>
          <w:p w14:paraId="26012AE3" w14:textId="77777777" w:rsidR="007014B8" w:rsidRPr="008A6F2A" w:rsidRDefault="007014B8" w:rsidP="00C128E3">
            <w:pPr>
              <w:pStyle w:val="Small"/>
              <w:snapToGrid w:val="0"/>
              <w:spacing w:before="40" w:after="40"/>
              <w:jc w:val="both"/>
            </w:pPr>
            <w:r w:rsidRPr="008A6F2A">
              <w:t>Record identifier of the referenced record</w:t>
            </w:r>
          </w:p>
        </w:tc>
      </w:tr>
      <w:tr w:rsidR="007014B8" w:rsidRPr="008A6F2A" w14:paraId="5B78A1A0" w14:textId="77777777" w:rsidTr="00B01F15">
        <w:tc>
          <w:tcPr>
            <w:tcW w:w="3129" w:type="dxa"/>
            <w:tcBorders>
              <w:top w:val="single" w:sz="4" w:space="0" w:color="000000"/>
              <w:left w:val="single" w:sz="4" w:space="0" w:color="000000"/>
              <w:bottom w:val="single" w:sz="4" w:space="0" w:color="000000"/>
            </w:tcBorders>
          </w:tcPr>
          <w:p w14:paraId="78ABDCC2" w14:textId="77777777" w:rsidR="007014B8" w:rsidRPr="008A6F2A" w:rsidRDefault="007014B8" w:rsidP="00C128E3">
            <w:pPr>
              <w:pStyle w:val="Small"/>
              <w:snapToGrid w:val="0"/>
              <w:spacing w:before="40" w:after="40"/>
              <w:jc w:val="both"/>
            </w:pPr>
            <w:r w:rsidRPr="008A6F2A">
              <w:t>Numeric Information Association Code</w:t>
            </w:r>
          </w:p>
        </w:tc>
        <w:tc>
          <w:tcPr>
            <w:tcW w:w="795" w:type="dxa"/>
            <w:tcBorders>
              <w:top w:val="single" w:sz="4" w:space="0" w:color="000000"/>
              <w:left w:val="single" w:sz="4" w:space="0" w:color="000000"/>
              <w:bottom w:val="single" w:sz="4" w:space="0" w:color="000000"/>
            </w:tcBorders>
          </w:tcPr>
          <w:p w14:paraId="7440F995" w14:textId="77777777" w:rsidR="007014B8" w:rsidRPr="008A6F2A" w:rsidRDefault="007014B8" w:rsidP="00C128E3">
            <w:pPr>
              <w:pStyle w:val="Small"/>
              <w:snapToGrid w:val="0"/>
              <w:spacing w:before="40" w:after="40"/>
              <w:jc w:val="both"/>
            </w:pPr>
            <w:r w:rsidRPr="008A6F2A">
              <w:t>NIAC</w:t>
            </w:r>
          </w:p>
        </w:tc>
        <w:tc>
          <w:tcPr>
            <w:tcW w:w="795" w:type="dxa"/>
            <w:tcBorders>
              <w:top w:val="single" w:sz="4" w:space="0" w:color="000000"/>
              <w:left w:val="single" w:sz="4" w:space="0" w:color="000000"/>
              <w:bottom w:val="single" w:sz="4" w:space="0" w:color="000000"/>
              <w:right w:val="single" w:sz="4" w:space="0" w:color="000000"/>
            </w:tcBorders>
          </w:tcPr>
          <w:p w14:paraId="7BB3B3C0"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803B8D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01D8210D" w14:textId="77777777" w:rsidR="007014B8" w:rsidRPr="008A6F2A" w:rsidRDefault="007014B8" w:rsidP="00C128E3">
            <w:pPr>
              <w:pStyle w:val="Small"/>
              <w:snapToGrid w:val="0"/>
              <w:spacing w:before="40" w:after="40"/>
              <w:jc w:val="both"/>
            </w:pPr>
            <w:r w:rsidRPr="008A6F2A">
              <w:t>A valid code for the information association as defined in the IACS field of the Dataset General Information Record</w:t>
            </w:r>
          </w:p>
        </w:tc>
      </w:tr>
      <w:tr w:rsidR="007014B8" w:rsidRPr="008A6F2A" w14:paraId="436EBF0C" w14:textId="77777777" w:rsidTr="00B01F15">
        <w:tc>
          <w:tcPr>
            <w:tcW w:w="3129" w:type="dxa"/>
            <w:tcBorders>
              <w:top w:val="single" w:sz="4" w:space="0" w:color="000000"/>
              <w:left w:val="single" w:sz="4" w:space="0" w:color="000000"/>
              <w:bottom w:val="single" w:sz="4" w:space="0" w:color="000000"/>
            </w:tcBorders>
          </w:tcPr>
          <w:p w14:paraId="3DDD4FEB" w14:textId="77777777" w:rsidR="007014B8" w:rsidRPr="00431ADB" w:rsidRDefault="007014B8" w:rsidP="00C128E3">
            <w:pPr>
              <w:pStyle w:val="Small"/>
              <w:snapToGrid w:val="0"/>
              <w:spacing w:before="40" w:after="40"/>
              <w:jc w:val="both"/>
            </w:pPr>
            <w:r w:rsidRPr="008A6F2A">
              <w:lastRenderedPageBreak/>
              <w:t xml:space="preserve">Numeric Association Role </w:t>
            </w:r>
            <w:r w:rsidRPr="00431ADB">
              <w:t>Code</w:t>
            </w:r>
          </w:p>
        </w:tc>
        <w:tc>
          <w:tcPr>
            <w:tcW w:w="795" w:type="dxa"/>
            <w:tcBorders>
              <w:top w:val="single" w:sz="4" w:space="0" w:color="000000"/>
              <w:left w:val="single" w:sz="4" w:space="0" w:color="000000"/>
              <w:bottom w:val="single" w:sz="4" w:space="0" w:color="000000"/>
            </w:tcBorders>
          </w:tcPr>
          <w:p w14:paraId="6E4FBE37" w14:textId="77777777" w:rsidR="007014B8" w:rsidRPr="008A6F2A" w:rsidRDefault="007014B8" w:rsidP="00C128E3">
            <w:pPr>
              <w:pStyle w:val="Small"/>
              <w:snapToGrid w:val="0"/>
              <w:spacing w:before="40" w:after="40"/>
              <w:jc w:val="both"/>
            </w:pPr>
            <w:r w:rsidRPr="008A6F2A">
              <w:t>NARC</w:t>
            </w:r>
          </w:p>
        </w:tc>
        <w:tc>
          <w:tcPr>
            <w:tcW w:w="795" w:type="dxa"/>
            <w:tcBorders>
              <w:top w:val="single" w:sz="4" w:space="0" w:color="000000"/>
              <w:left w:val="single" w:sz="4" w:space="0" w:color="000000"/>
              <w:bottom w:val="single" w:sz="4" w:space="0" w:color="000000"/>
              <w:right w:val="single" w:sz="4" w:space="0" w:color="000000"/>
            </w:tcBorders>
          </w:tcPr>
          <w:p w14:paraId="044127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9A622B" w14:textId="3A6C960D" w:rsidR="007014B8" w:rsidRPr="008A6F2A" w:rsidRDefault="00593F86" w:rsidP="00C128E3">
            <w:pPr>
              <w:pStyle w:val="Small"/>
              <w:snapToGrid w:val="0"/>
              <w:spacing w:before="40" w:after="40"/>
              <w:jc w:val="both"/>
            </w:pPr>
            <w:ins w:id="3347" w:author="Jeff Wootton" w:date="2022-10-26T05:49:00Z">
              <w:r>
                <w:t>b12</w:t>
              </w:r>
            </w:ins>
          </w:p>
        </w:tc>
        <w:tc>
          <w:tcPr>
            <w:tcW w:w="4381" w:type="dxa"/>
            <w:tcBorders>
              <w:top w:val="single" w:sz="4" w:space="0" w:color="000000"/>
              <w:left w:val="single" w:sz="4" w:space="0" w:color="000000"/>
              <w:bottom w:val="single" w:sz="4" w:space="0" w:color="000000"/>
              <w:right w:val="single" w:sz="4" w:space="0" w:color="000000"/>
            </w:tcBorders>
          </w:tcPr>
          <w:p w14:paraId="07B4F02E" w14:textId="77777777" w:rsidR="007014B8" w:rsidRPr="008A6F2A" w:rsidRDefault="007014B8" w:rsidP="00C128E3">
            <w:pPr>
              <w:pStyle w:val="Small"/>
              <w:snapToGrid w:val="0"/>
              <w:spacing w:before="40" w:after="40"/>
              <w:jc w:val="both"/>
            </w:pPr>
            <w:r w:rsidRPr="008A6F2A">
              <w:t>A valid code for the role as defined in the ARCS field of the Dataset General Information Record</w:t>
            </w:r>
          </w:p>
        </w:tc>
      </w:tr>
      <w:tr w:rsidR="007014B8" w:rsidRPr="008A6F2A" w14:paraId="1C09A747" w14:textId="77777777" w:rsidTr="00B01F15">
        <w:tc>
          <w:tcPr>
            <w:tcW w:w="3129" w:type="dxa"/>
            <w:tcBorders>
              <w:top w:val="single" w:sz="4" w:space="0" w:color="000000"/>
              <w:left w:val="single" w:sz="4" w:space="0" w:color="000000"/>
              <w:bottom w:val="single" w:sz="4" w:space="0" w:color="000000"/>
            </w:tcBorders>
          </w:tcPr>
          <w:p w14:paraId="0AA3FAE4" w14:textId="77777777" w:rsidR="007014B8" w:rsidRPr="008A6F2A" w:rsidRDefault="007014B8" w:rsidP="00C128E3">
            <w:pPr>
              <w:pStyle w:val="Small"/>
              <w:snapToGrid w:val="0"/>
              <w:spacing w:before="40" w:after="40"/>
            </w:pPr>
            <w:r w:rsidRPr="008A6F2A">
              <w:t>Information Association Update Instruction</w:t>
            </w:r>
          </w:p>
        </w:tc>
        <w:tc>
          <w:tcPr>
            <w:tcW w:w="795" w:type="dxa"/>
            <w:tcBorders>
              <w:top w:val="single" w:sz="4" w:space="0" w:color="000000"/>
              <w:left w:val="single" w:sz="4" w:space="0" w:color="000000"/>
              <w:bottom w:val="single" w:sz="4" w:space="0" w:color="000000"/>
            </w:tcBorders>
          </w:tcPr>
          <w:p w14:paraId="4FDCB3E6" w14:textId="77777777" w:rsidR="007014B8" w:rsidRPr="008A6F2A" w:rsidRDefault="007014B8" w:rsidP="00C128E3">
            <w:pPr>
              <w:pStyle w:val="Small"/>
              <w:snapToGrid w:val="0"/>
              <w:spacing w:before="40" w:after="40"/>
              <w:jc w:val="both"/>
            </w:pPr>
            <w:r w:rsidRPr="008A6F2A">
              <w:t>IUIN</w:t>
            </w:r>
          </w:p>
        </w:tc>
        <w:tc>
          <w:tcPr>
            <w:tcW w:w="795" w:type="dxa"/>
            <w:tcBorders>
              <w:top w:val="single" w:sz="4" w:space="0" w:color="000000"/>
              <w:left w:val="single" w:sz="4" w:space="0" w:color="000000"/>
              <w:bottom w:val="single" w:sz="4" w:space="0" w:color="000000"/>
              <w:right w:val="single" w:sz="4" w:space="0" w:color="000000"/>
            </w:tcBorders>
          </w:tcPr>
          <w:p w14:paraId="60EE6BC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5AA6ADE"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65D2A6DB" w14:textId="6D10B623" w:rsidR="007014B8" w:rsidRPr="008A6F2A" w:rsidDel="0036070B" w:rsidRDefault="007014B8">
            <w:pPr>
              <w:pStyle w:val="Small"/>
              <w:snapToGrid w:val="0"/>
              <w:spacing w:before="40" w:after="40"/>
              <w:jc w:val="both"/>
              <w:rPr>
                <w:del w:id="3348" w:author="Jeff Wootton" w:date="2022-07-11T08:34:00Z"/>
              </w:rPr>
              <w:pPrChange w:id="3349" w:author="Jeff Wootton" w:date="2022-07-11T08:35:00Z">
                <w:pPr>
                  <w:pStyle w:val="Small"/>
                  <w:snapToGrid w:val="0"/>
                  <w:spacing w:before="40"/>
                  <w:jc w:val="both"/>
                </w:pPr>
              </w:pPrChange>
            </w:pPr>
            <w:r w:rsidRPr="008A6F2A">
              <w:t xml:space="preserve">{1} </w:t>
            </w:r>
            <w:r w:rsidR="00645532">
              <w:t>–</w:t>
            </w:r>
            <w:r w:rsidRPr="008A6F2A">
              <w:t xml:space="preserve"> Insert</w:t>
            </w:r>
          </w:p>
          <w:p w14:paraId="5D580216" w14:textId="716BAAA0" w:rsidR="007014B8" w:rsidRPr="008A6F2A" w:rsidDel="0036070B" w:rsidRDefault="007014B8">
            <w:pPr>
              <w:pStyle w:val="Small"/>
              <w:spacing w:before="0" w:after="40"/>
              <w:jc w:val="both"/>
              <w:rPr>
                <w:del w:id="3350" w:author="Jeff Wootton" w:date="2022-07-11T08:34:00Z"/>
              </w:rPr>
              <w:pPrChange w:id="3351" w:author="Jeff Wootton" w:date="2022-07-11T08:35:00Z">
                <w:pPr>
                  <w:pStyle w:val="Small"/>
                  <w:spacing w:before="0"/>
                  <w:jc w:val="both"/>
                </w:pPr>
              </w:pPrChange>
            </w:pPr>
            <w:del w:id="3352" w:author="Jeff Wootton" w:date="2022-07-11T08:34:00Z">
              <w:r w:rsidRPr="008A6F2A" w:rsidDel="0036070B">
                <w:delText>{2} – Delete</w:delText>
              </w:r>
            </w:del>
          </w:p>
          <w:p w14:paraId="145500BA" w14:textId="68BDB378" w:rsidR="007014B8" w:rsidRPr="008A6F2A" w:rsidRDefault="007014B8" w:rsidP="0036070B">
            <w:pPr>
              <w:pStyle w:val="Small"/>
              <w:snapToGrid w:val="0"/>
              <w:spacing w:before="40" w:after="40"/>
              <w:jc w:val="both"/>
            </w:pPr>
            <w:del w:id="3353" w:author="Jeff Wootton" w:date="2022-07-11T08:34:00Z">
              <w:r w:rsidRPr="008A6F2A" w:rsidDel="0036070B">
                <w:delText xml:space="preserve">{3} </w:delText>
              </w:r>
              <w:r w:rsidR="00645532" w:rsidDel="0036070B">
                <w:delText>–</w:delText>
              </w:r>
              <w:r w:rsidRPr="008A6F2A" w:rsidDel="0036070B">
                <w:delText xml:space="preserve"> Modify</w:delText>
              </w:r>
            </w:del>
          </w:p>
        </w:tc>
      </w:tr>
      <w:tr w:rsidR="007014B8" w:rsidRPr="008A6F2A" w14:paraId="755ACE1E" w14:textId="77777777" w:rsidTr="00B01F15">
        <w:tc>
          <w:tcPr>
            <w:tcW w:w="3129" w:type="dxa"/>
            <w:tcBorders>
              <w:top w:val="single" w:sz="4" w:space="0" w:color="000000"/>
              <w:left w:val="single" w:sz="4" w:space="0" w:color="000000"/>
              <w:bottom w:val="single" w:sz="4" w:space="0" w:color="000000"/>
            </w:tcBorders>
          </w:tcPr>
          <w:p w14:paraId="3963221D" w14:textId="50E4F828" w:rsidR="007014B8" w:rsidRPr="00431ADB" w:rsidRDefault="007014B8" w:rsidP="00D82DE0">
            <w:pPr>
              <w:pStyle w:val="Small"/>
              <w:snapToGrid w:val="0"/>
              <w:spacing w:before="40" w:after="40"/>
              <w:jc w:val="both"/>
            </w:pPr>
            <w:r w:rsidRPr="008A6F2A">
              <w:t xml:space="preserve">Numeric </w:t>
            </w:r>
            <w:del w:id="3354" w:author="Teh Stand" w:date="2022-06-15T09:07:00Z">
              <w:r w:rsidRPr="00431ADB" w:rsidDel="00D82DE0">
                <w:delText xml:space="preserve">Attribute </w:delText>
              </w:r>
            </w:del>
            <w:ins w:id="3355" w:author="Teh Stand" w:date="2022-06-15T09:07:00Z">
              <w:r w:rsidR="00D82DE0">
                <w:t>a</w:t>
              </w:r>
              <w:r w:rsidR="00D82DE0" w:rsidRPr="00431ADB">
                <w:t xml:space="preserve">ttribute </w:t>
              </w:r>
            </w:ins>
            <w:del w:id="3356" w:author="Teh Stand" w:date="2022-06-15T09:08:00Z">
              <w:r w:rsidRPr="00431ADB" w:rsidDel="00D82DE0">
                <w:delText>Code</w:delText>
              </w:r>
            </w:del>
            <w:ins w:id="3357" w:author="Teh Stand" w:date="2022-06-15T09:08:00Z">
              <w:r w:rsidR="00D82DE0">
                <w:t>c</w:t>
              </w:r>
              <w:r w:rsidR="00D82DE0" w:rsidRPr="00431ADB">
                <w:t>ode</w:t>
              </w:r>
            </w:ins>
          </w:p>
        </w:tc>
        <w:tc>
          <w:tcPr>
            <w:tcW w:w="795" w:type="dxa"/>
            <w:tcBorders>
              <w:top w:val="single" w:sz="4" w:space="0" w:color="000000"/>
              <w:left w:val="single" w:sz="4" w:space="0" w:color="000000"/>
              <w:bottom w:val="single" w:sz="4" w:space="0" w:color="000000"/>
            </w:tcBorders>
          </w:tcPr>
          <w:p w14:paraId="2B208BC7" w14:textId="77777777" w:rsidR="007014B8" w:rsidRPr="008A6F2A" w:rsidRDefault="007014B8" w:rsidP="00C128E3">
            <w:pPr>
              <w:pStyle w:val="Small"/>
              <w:snapToGrid w:val="0"/>
              <w:spacing w:before="40" w:after="40"/>
              <w:jc w:val="both"/>
            </w:pPr>
            <w:r w:rsidRPr="008A6F2A">
              <w:t>*NATC</w:t>
            </w:r>
          </w:p>
        </w:tc>
        <w:tc>
          <w:tcPr>
            <w:tcW w:w="795" w:type="dxa"/>
            <w:tcBorders>
              <w:top w:val="single" w:sz="4" w:space="0" w:color="000000"/>
              <w:left w:val="single" w:sz="4" w:space="0" w:color="000000"/>
              <w:bottom w:val="single" w:sz="4" w:space="0" w:color="000000"/>
              <w:right w:val="single" w:sz="4" w:space="0" w:color="000000"/>
            </w:tcBorders>
          </w:tcPr>
          <w:p w14:paraId="1A9F1196"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vAlign w:val="center"/>
          </w:tcPr>
          <w:p w14:paraId="6372551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343877DB" w14:textId="77777777" w:rsidR="007014B8" w:rsidRPr="008A6F2A" w:rsidRDefault="007014B8" w:rsidP="00C128E3">
            <w:pPr>
              <w:pStyle w:val="Small"/>
              <w:snapToGrid w:val="0"/>
              <w:spacing w:before="40" w:after="40"/>
              <w:jc w:val="both"/>
            </w:pPr>
            <w:r w:rsidRPr="008A6F2A">
              <w:t>A valid attribute code as defined in the ATCS field of the Dataset General Information Record</w:t>
            </w:r>
          </w:p>
        </w:tc>
      </w:tr>
      <w:tr w:rsidR="007014B8" w:rsidRPr="008A6F2A" w14:paraId="3EE2E4E7" w14:textId="77777777" w:rsidTr="00B01F15">
        <w:tc>
          <w:tcPr>
            <w:tcW w:w="3129" w:type="dxa"/>
            <w:tcBorders>
              <w:top w:val="single" w:sz="4" w:space="0" w:color="000000"/>
              <w:left w:val="single" w:sz="4" w:space="0" w:color="000000"/>
              <w:bottom w:val="single" w:sz="4" w:space="0" w:color="000000"/>
            </w:tcBorders>
          </w:tcPr>
          <w:p w14:paraId="37A252A1" w14:textId="6A3ACEB8" w:rsidR="007014B8" w:rsidRPr="00431ADB" w:rsidRDefault="007014B8" w:rsidP="00D82DE0">
            <w:pPr>
              <w:pStyle w:val="Small"/>
              <w:snapToGrid w:val="0"/>
              <w:spacing w:before="40" w:after="40"/>
              <w:jc w:val="both"/>
            </w:pPr>
            <w:r w:rsidRPr="008A6F2A">
              <w:t xml:space="preserve">Attribute </w:t>
            </w:r>
            <w:del w:id="3358" w:author="Teh Stand" w:date="2022-06-15T09:08:00Z">
              <w:r w:rsidRPr="00431ADB" w:rsidDel="00D82DE0">
                <w:delText>Index</w:delText>
              </w:r>
            </w:del>
            <w:ins w:id="3359" w:author="Teh Stand" w:date="2022-06-15T09:08:00Z">
              <w:r w:rsidR="00D82DE0">
                <w:t>i</w:t>
              </w:r>
              <w:r w:rsidR="00D82DE0" w:rsidRPr="00431ADB">
                <w:t>ndex</w:t>
              </w:r>
            </w:ins>
          </w:p>
        </w:tc>
        <w:tc>
          <w:tcPr>
            <w:tcW w:w="795" w:type="dxa"/>
            <w:tcBorders>
              <w:top w:val="single" w:sz="4" w:space="0" w:color="000000"/>
              <w:left w:val="single" w:sz="4" w:space="0" w:color="000000"/>
              <w:bottom w:val="single" w:sz="4" w:space="0" w:color="000000"/>
            </w:tcBorders>
          </w:tcPr>
          <w:p w14:paraId="6948BC88" w14:textId="77777777" w:rsidR="007014B8" w:rsidRPr="008A6F2A" w:rsidRDefault="007014B8" w:rsidP="00C128E3">
            <w:pPr>
              <w:pStyle w:val="Small"/>
              <w:snapToGrid w:val="0"/>
              <w:spacing w:before="40" w:after="40"/>
              <w:jc w:val="both"/>
            </w:pPr>
            <w:r w:rsidRPr="008A6F2A">
              <w:t>ATIX</w:t>
            </w:r>
          </w:p>
        </w:tc>
        <w:tc>
          <w:tcPr>
            <w:tcW w:w="795" w:type="dxa"/>
            <w:tcBorders>
              <w:top w:val="single" w:sz="4" w:space="0" w:color="000000"/>
              <w:left w:val="single" w:sz="4" w:space="0" w:color="000000"/>
              <w:bottom w:val="single" w:sz="4" w:space="0" w:color="000000"/>
              <w:right w:val="single" w:sz="4" w:space="0" w:color="000000"/>
            </w:tcBorders>
          </w:tcPr>
          <w:p w14:paraId="2675A9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AF9B234"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28361C28" w14:textId="77777777" w:rsidR="007014B8" w:rsidRPr="008A6F2A" w:rsidRDefault="007014B8" w:rsidP="00C128E3">
            <w:pPr>
              <w:pStyle w:val="Small"/>
              <w:snapToGrid w:val="0"/>
              <w:spacing w:before="40" w:after="40"/>
              <w:jc w:val="both"/>
            </w:pPr>
            <w:r w:rsidRPr="008A6F2A">
              <w:t>Index (position) of the attribute in the sequence of attributes with the same code and the same parent (starting with 1)</w:t>
            </w:r>
          </w:p>
        </w:tc>
      </w:tr>
      <w:tr w:rsidR="007014B8" w:rsidRPr="008A6F2A" w14:paraId="524DDCF2" w14:textId="77777777" w:rsidTr="00B01F15">
        <w:tc>
          <w:tcPr>
            <w:tcW w:w="3129" w:type="dxa"/>
            <w:tcBorders>
              <w:top w:val="single" w:sz="4" w:space="0" w:color="000000"/>
              <w:left w:val="single" w:sz="4" w:space="0" w:color="000000"/>
              <w:bottom w:val="single" w:sz="4" w:space="0" w:color="000000"/>
            </w:tcBorders>
          </w:tcPr>
          <w:p w14:paraId="21743881" w14:textId="76FEFBF1" w:rsidR="007014B8" w:rsidRPr="00431ADB" w:rsidRDefault="007014B8" w:rsidP="00D82DE0">
            <w:pPr>
              <w:pStyle w:val="Small"/>
              <w:snapToGrid w:val="0"/>
              <w:spacing w:before="40" w:after="40"/>
              <w:jc w:val="both"/>
            </w:pPr>
            <w:r w:rsidRPr="008A6F2A">
              <w:t xml:space="preserve">Parent </w:t>
            </w:r>
            <w:del w:id="3360" w:author="Teh Stand" w:date="2022-06-15T09:08:00Z">
              <w:r w:rsidRPr="00431ADB" w:rsidDel="00D82DE0">
                <w:delText>Index</w:delText>
              </w:r>
            </w:del>
            <w:ins w:id="3361" w:author="Teh Stand" w:date="2022-06-15T09:08:00Z">
              <w:r w:rsidR="00D82DE0">
                <w:t>i</w:t>
              </w:r>
              <w:r w:rsidR="00D82DE0" w:rsidRPr="00431ADB">
                <w:t>ndex</w:t>
              </w:r>
            </w:ins>
          </w:p>
        </w:tc>
        <w:tc>
          <w:tcPr>
            <w:tcW w:w="795" w:type="dxa"/>
            <w:tcBorders>
              <w:top w:val="single" w:sz="4" w:space="0" w:color="000000"/>
              <w:left w:val="single" w:sz="4" w:space="0" w:color="000000"/>
              <w:bottom w:val="single" w:sz="4" w:space="0" w:color="000000"/>
            </w:tcBorders>
          </w:tcPr>
          <w:p w14:paraId="02A86464" w14:textId="77777777" w:rsidR="007014B8" w:rsidRPr="008A6F2A" w:rsidRDefault="007014B8" w:rsidP="00C128E3">
            <w:pPr>
              <w:pStyle w:val="Small"/>
              <w:snapToGrid w:val="0"/>
              <w:spacing w:before="40" w:after="40"/>
              <w:jc w:val="both"/>
            </w:pPr>
            <w:r w:rsidRPr="008A6F2A">
              <w:t>PAIX</w:t>
            </w:r>
          </w:p>
        </w:tc>
        <w:tc>
          <w:tcPr>
            <w:tcW w:w="795" w:type="dxa"/>
            <w:tcBorders>
              <w:top w:val="single" w:sz="4" w:space="0" w:color="000000"/>
              <w:left w:val="single" w:sz="4" w:space="0" w:color="000000"/>
              <w:bottom w:val="single" w:sz="4" w:space="0" w:color="000000"/>
              <w:right w:val="single" w:sz="4" w:space="0" w:color="000000"/>
            </w:tcBorders>
          </w:tcPr>
          <w:p w14:paraId="111FF44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11EBC249"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1C891741" w14:textId="77777777" w:rsidR="007014B8" w:rsidRPr="008A6F2A" w:rsidRDefault="007014B8" w:rsidP="00C128E3">
            <w:pPr>
              <w:pStyle w:val="Small"/>
              <w:snapToGrid w:val="0"/>
              <w:spacing w:before="40" w:after="40"/>
              <w:jc w:val="both"/>
            </w:pPr>
            <w:r w:rsidRPr="008A6F2A">
              <w:t>Index (position) of the parent complex attribute within this INAS field (starting with 1). If the attribute has no parent (top level attribute) the value is 0</w:t>
            </w:r>
          </w:p>
        </w:tc>
      </w:tr>
      <w:tr w:rsidR="007014B8" w:rsidRPr="008A6F2A" w14:paraId="7BD07F79" w14:textId="77777777" w:rsidTr="00B01F15">
        <w:tc>
          <w:tcPr>
            <w:tcW w:w="3129" w:type="dxa"/>
            <w:tcBorders>
              <w:top w:val="single" w:sz="4" w:space="0" w:color="000000"/>
              <w:left w:val="single" w:sz="4" w:space="0" w:color="000000"/>
              <w:bottom w:val="single" w:sz="4" w:space="0" w:color="000000"/>
            </w:tcBorders>
          </w:tcPr>
          <w:p w14:paraId="102222EF" w14:textId="77777777" w:rsidR="007014B8" w:rsidRPr="008A6F2A" w:rsidRDefault="007014B8" w:rsidP="00C128E3">
            <w:pPr>
              <w:pStyle w:val="Small"/>
              <w:snapToGrid w:val="0"/>
              <w:spacing w:before="40" w:after="40"/>
              <w:jc w:val="both"/>
            </w:pPr>
            <w:r w:rsidRPr="008A6F2A">
              <w:t>Attribute Instruction</w:t>
            </w:r>
          </w:p>
        </w:tc>
        <w:tc>
          <w:tcPr>
            <w:tcW w:w="795" w:type="dxa"/>
            <w:tcBorders>
              <w:top w:val="single" w:sz="4" w:space="0" w:color="000000"/>
              <w:left w:val="single" w:sz="4" w:space="0" w:color="000000"/>
              <w:bottom w:val="single" w:sz="4" w:space="0" w:color="000000"/>
            </w:tcBorders>
          </w:tcPr>
          <w:p w14:paraId="08A2D756" w14:textId="77777777" w:rsidR="007014B8" w:rsidRPr="008A6F2A" w:rsidRDefault="007014B8" w:rsidP="00C128E3">
            <w:pPr>
              <w:pStyle w:val="Small"/>
              <w:snapToGrid w:val="0"/>
              <w:spacing w:before="40" w:after="40"/>
              <w:jc w:val="both"/>
            </w:pPr>
            <w:r w:rsidRPr="008A6F2A">
              <w:t>ATIN</w:t>
            </w:r>
          </w:p>
        </w:tc>
        <w:tc>
          <w:tcPr>
            <w:tcW w:w="795" w:type="dxa"/>
            <w:tcBorders>
              <w:top w:val="single" w:sz="4" w:space="0" w:color="000000"/>
              <w:left w:val="single" w:sz="4" w:space="0" w:color="000000"/>
              <w:bottom w:val="single" w:sz="4" w:space="0" w:color="000000"/>
              <w:right w:val="single" w:sz="4" w:space="0" w:color="000000"/>
            </w:tcBorders>
          </w:tcPr>
          <w:p w14:paraId="6A2BADAB"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28B27880"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61C5983F" w14:textId="5B95B8C2" w:rsidR="007014B8" w:rsidRPr="008A6F2A" w:rsidRDefault="007014B8" w:rsidP="00C128E3">
            <w:pPr>
              <w:pStyle w:val="Small"/>
              <w:snapToGrid w:val="0"/>
              <w:spacing w:before="40"/>
              <w:jc w:val="both"/>
            </w:pPr>
            <w:r w:rsidRPr="008A6F2A">
              <w:t xml:space="preserve">{1} </w:t>
            </w:r>
            <w:r w:rsidR="00645532">
              <w:t>–</w:t>
            </w:r>
            <w:r w:rsidRPr="008A6F2A">
              <w:t xml:space="preserve"> Insert</w:t>
            </w:r>
          </w:p>
          <w:p w14:paraId="746E893E" w14:textId="6CCAE3EE" w:rsidR="007014B8" w:rsidRPr="008A6F2A" w:rsidRDefault="007014B8" w:rsidP="00C128E3">
            <w:pPr>
              <w:pStyle w:val="Small"/>
              <w:spacing w:before="0"/>
              <w:jc w:val="both"/>
            </w:pPr>
            <w:r w:rsidRPr="008A6F2A">
              <w:t xml:space="preserve">{2} </w:t>
            </w:r>
            <w:r w:rsidR="00645532">
              <w:t>–</w:t>
            </w:r>
            <w:r w:rsidRPr="008A6F2A">
              <w:t xml:space="preserve"> Delete</w:t>
            </w:r>
          </w:p>
          <w:p w14:paraId="4F93FFFD" w14:textId="30B70059" w:rsidR="007014B8" w:rsidRPr="008A6F2A" w:rsidRDefault="007014B8" w:rsidP="00C128E3">
            <w:pPr>
              <w:pStyle w:val="Small"/>
              <w:snapToGrid w:val="0"/>
              <w:spacing w:before="0" w:after="40"/>
              <w:jc w:val="both"/>
            </w:pPr>
            <w:r w:rsidRPr="008A6F2A">
              <w:t xml:space="preserve">{3} </w:t>
            </w:r>
            <w:r w:rsidR="00645532">
              <w:t>–</w:t>
            </w:r>
            <w:r w:rsidRPr="008A6F2A">
              <w:t xml:space="preserve"> Modify</w:t>
            </w:r>
          </w:p>
        </w:tc>
      </w:tr>
      <w:tr w:rsidR="007014B8" w:rsidRPr="008A6F2A" w14:paraId="7DB5AEBF" w14:textId="77777777" w:rsidTr="00B01F15">
        <w:tc>
          <w:tcPr>
            <w:tcW w:w="3129" w:type="dxa"/>
            <w:tcBorders>
              <w:top w:val="single" w:sz="4" w:space="0" w:color="000000"/>
              <w:left w:val="single" w:sz="4" w:space="0" w:color="000000"/>
              <w:bottom w:val="single" w:sz="4" w:space="0" w:color="000000"/>
            </w:tcBorders>
          </w:tcPr>
          <w:p w14:paraId="08B73ABF" w14:textId="58083A5E" w:rsidR="007014B8" w:rsidRPr="00431ADB" w:rsidRDefault="007014B8" w:rsidP="00D82DE0">
            <w:pPr>
              <w:pStyle w:val="Small"/>
              <w:snapToGrid w:val="0"/>
              <w:spacing w:before="40" w:after="40"/>
              <w:jc w:val="both"/>
            </w:pPr>
            <w:r w:rsidRPr="008A6F2A">
              <w:t xml:space="preserve">Attribute </w:t>
            </w:r>
            <w:del w:id="3362" w:author="Teh Stand" w:date="2022-06-15T09:08:00Z">
              <w:r w:rsidRPr="00431ADB" w:rsidDel="00D82DE0">
                <w:delText>Value</w:delText>
              </w:r>
            </w:del>
            <w:ins w:id="3363" w:author="Teh Stand" w:date="2022-06-15T09:08:00Z">
              <w:r w:rsidR="00D82DE0">
                <w:t>v</w:t>
              </w:r>
              <w:r w:rsidR="00D82DE0" w:rsidRPr="00431ADB">
                <w:t>alue</w:t>
              </w:r>
            </w:ins>
          </w:p>
        </w:tc>
        <w:tc>
          <w:tcPr>
            <w:tcW w:w="795" w:type="dxa"/>
            <w:tcBorders>
              <w:top w:val="single" w:sz="4" w:space="0" w:color="000000"/>
              <w:left w:val="single" w:sz="4" w:space="0" w:color="000000"/>
              <w:bottom w:val="single" w:sz="4" w:space="0" w:color="000000"/>
            </w:tcBorders>
          </w:tcPr>
          <w:p w14:paraId="7855798A" w14:textId="77777777" w:rsidR="007014B8" w:rsidRPr="008A6F2A" w:rsidRDefault="007014B8" w:rsidP="00C128E3">
            <w:pPr>
              <w:pStyle w:val="Small"/>
              <w:snapToGrid w:val="0"/>
              <w:spacing w:before="40" w:after="40"/>
              <w:jc w:val="both"/>
            </w:pPr>
            <w:r w:rsidRPr="008A6F2A">
              <w:t>ATVL</w:t>
            </w:r>
          </w:p>
        </w:tc>
        <w:tc>
          <w:tcPr>
            <w:tcW w:w="795" w:type="dxa"/>
            <w:tcBorders>
              <w:top w:val="single" w:sz="4" w:space="0" w:color="000000"/>
              <w:left w:val="single" w:sz="4" w:space="0" w:color="000000"/>
              <w:bottom w:val="single" w:sz="4" w:space="0" w:color="000000"/>
              <w:right w:val="single" w:sz="4" w:space="0" w:color="000000"/>
            </w:tcBorders>
          </w:tcPr>
          <w:p w14:paraId="0224A04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25115E" w14:textId="77777777" w:rsidR="007014B8" w:rsidRPr="008A6F2A" w:rsidRDefault="007014B8" w:rsidP="00C128E3">
            <w:pPr>
              <w:pStyle w:val="Small"/>
              <w:snapToGrid w:val="0"/>
              <w:spacing w:before="40" w:after="40"/>
              <w:jc w:val="both"/>
            </w:pPr>
            <w:r w:rsidRPr="008A6F2A">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7318139F" w14:textId="77777777" w:rsidR="007014B8" w:rsidRPr="008A6F2A" w:rsidRDefault="007014B8" w:rsidP="00C128E3">
            <w:pPr>
              <w:pStyle w:val="Small"/>
              <w:snapToGrid w:val="0"/>
              <w:spacing w:before="40" w:after="40"/>
              <w:jc w:val="both"/>
            </w:pPr>
            <w:r w:rsidRPr="008A6F2A">
              <w:t>A string containing a valid value for the domain of the attribute specified by the subfields above</w:t>
            </w:r>
          </w:p>
        </w:tc>
      </w:tr>
    </w:tbl>
    <w:p w14:paraId="3DFDDC7C" w14:textId="77777777" w:rsidR="007014B8" w:rsidRDefault="007014B8" w:rsidP="00D82DE0">
      <w:pPr>
        <w:spacing w:after="0" w:line="240" w:lineRule="auto"/>
      </w:pPr>
    </w:p>
    <w:p w14:paraId="61803AB9" w14:textId="421BCFB0" w:rsidR="00D82DE0" w:rsidRPr="00F2456F" w:rsidRDefault="00D82DE0" w:rsidP="00D82DE0">
      <w:pPr>
        <w:pStyle w:val="ListContinue2"/>
        <w:keepNext/>
        <w:keepLines/>
        <w:numPr>
          <w:ilvl w:val="2"/>
          <w:numId w:val="37"/>
        </w:numPr>
        <w:tabs>
          <w:tab w:val="clear" w:pos="432"/>
        </w:tabs>
        <w:spacing w:before="120" w:after="120" w:line="240" w:lineRule="auto"/>
        <w:rPr>
          <w:b/>
          <w:lang w:eastAsia="en-US"/>
        </w:rPr>
      </w:pPr>
      <w:r w:rsidRPr="00D82DE0">
        <w:rPr>
          <w:b/>
          <w:lang w:eastAsia="en-US"/>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DFDFCB3"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EA8F4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882A6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ECEA7EC"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0CFD06"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253A56C" w14:textId="77777777" w:rsidR="00E73EDF" w:rsidRPr="008A6F2A" w:rsidRDefault="007653F1" w:rsidP="00C128E3">
            <w:pPr>
              <w:pStyle w:val="Small"/>
              <w:spacing w:before="40" w:after="40"/>
              <w:jc w:val="both"/>
              <w:rPr>
                <w:b/>
              </w:rPr>
            </w:pPr>
            <w:r w:rsidRPr="008A6F2A">
              <w:rPr>
                <w:b/>
              </w:rPr>
              <w:t>Comment</w:t>
            </w:r>
          </w:p>
        </w:tc>
      </w:tr>
      <w:tr w:rsidR="00E73EDF" w:rsidRPr="008A6F2A" w14:paraId="58852981" w14:textId="77777777">
        <w:tc>
          <w:tcPr>
            <w:tcW w:w="3459" w:type="dxa"/>
            <w:tcBorders>
              <w:top w:val="single" w:sz="6" w:space="0" w:color="000000"/>
              <w:left w:val="single" w:sz="6" w:space="0" w:color="000000"/>
              <w:bottom w:val="single" w:sz="6" w:space="0" w:color="000000"/>
              <w:right w:val="single" w:sz="6" w:space="0" w:color="000000"/>
            </w:tcBorders>
          </w:tcPr>
          <w:p w14:paraId="33D4180D" w14:textId="00BE1A15" w:rsidR="00E73EDF" w:rsidRPr="00431ADB" w:rsidRDefault="007653F1" w:rsidP="00E76B8F">
            <w:pPr>
              <w:pStyle w:val="Small"/>
              <w:spacing w:before="40" w:after="40"/>
              <w:jc w:val="both"/>
            </w:pPr>
            <w:r w:rsidRPr="008A6F2A">
              <w:t xml:space="preserve">Record </w:t>
            </w:r>
            <w:del w:id="3364" w:author="Teh Stand" w:date="2022-06-15T09:10:00Z">
              <w:r w:rsidR="002416A1" w:rsidRPr="00431ADB" w:rsidDel="00E76B8F">
                <w:delText>Name</w:delText>
              </w:r>
            </w:del>
            <w:ins w:id="3365" w:author="Teh Stand" w:date="2022-06-15T09:10:00Z">
              <w:r w:rsidR="00E76B8F">
                <w:t>n</w:t>
              </w:r>
              <w:r w:rsidR="00E76B8F" w:rsidRPr="00431ADB">
                <w:t>ame</w:t>
              </w:r>
            </w:ins>
          </w:p>
        </w:tc>
        <w:tc>
          <w:tcPr>
            <w:tcW w:w="794" w:type="dxa"/>
            <w:tcBorders>
              <w:top w:val="single" w:sz="6" w:space="0" w:color="000000"/>
              <w:left w:val="single" w:sz="6" w:space="0" w:color="000000"/>
              <w:bottom w:val="single" w:sz="6" w:space="0" w:color="000000"/>
              <w:right w:val="single" w:sz="6" w:space="0" w:color="000000"/>
            </w:tcBorders>
          </w:tcPr>
          <w:p w14:paraId="6AAB66F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C99ED11" w14:textId="77777777" w:rsidR="00E73EDF" w:rsidRPr="008A6F2A" w:rsidRDefault="007653F1" w:rsidP="00C128E3">
            <w:pPr>
              <w:pStyle w:val="Small"/>
              <w:spacing w:before="40" w:after="40"/>
              <w:jc w:val="both"/>
            </w:pPr>
            <w:r w:rsidRPr="008A6F2A">
              <w:t>{110}</w:t>
            </w:r>
          </w:p>
        </w:tc>
        <w:tc>
          <w:tcPr>
            <w:tcW w:w="794" w:type="dxa"/>
            <w:tcBorders>
              <w:top w:val="single" w:sz="6" w:space="0" w:color="000000"/>
              <w:left w:val="single" w:sz="6" w:space="0" w:color="000000"/>
              <w:bottom w:val="single" w:sz="6" w:space="0" w:color="000000"/>
              <w:right w:val="single" w:sz="6" w:space="0" w:color="000000"/>
            </w:tcBorders>
          </w:tcPr>
          <w:p w14:paraId="48288F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7079252" w14:textId="192E5E87" w:rsidR="00E73EDF" w:rsidRPr="008A6F2A" w:rsidRDefault="007653F1" w:rsidP="00C128E3">
            <w:pPr>
              <w:pStyle w:val="Small"/>
              <w:spacing w:before="40" w:after="40"/>
              <w:jc w:val="both"/>
            </w:pPr>
            <w:r w:rsidRPr="008A6F2A">
              <w:t xml:space="preserve">{110} </w:t>
            </w:r>
            <w:r w:rsidR="00645532">
              <w:t>–</w:t>
            </w:r>
            <w:r w:rsidRPr="008A6F2A">
              <w:t xml:space="preserve"> Point</w:t>
            </w:r>
          </w:p>
        </w:tc>
      </w:tr>
      <w:tr w:rsidR="00E73EDF" w:rsidRPr="008A6F2A" w14:paraId="1517047A" w14:textId="77777777">
        <w:tc>
          <w:tcPr>
            <w:tcW w:w="3459" w:type="dxa"/>
            <w:tcBorders>
              <w:top w:val="single" w:sz="6" w:space="0" w:color="000000"/>
              <w:left w:val="single" w:sz="6" w:space="0" w:color="000000"/>
              <w:bottom w:val="single" w:sz="6" w:space="0" w:color="000000"/>
              <w:right w:val="single" w:sz="6" w:space="0" w:color="000000"/>
            </w:tcBorders>
          </w:tcPr>
          <w:p w14:paraId="07963247" w14:textId="7BE63A1A" w:rsidR="00E73EDF" w:rsidRPr="00431ADB" w:rsidRDefault="007653F1" w:rsidP="00E76B8F">
            <w:pPr>
              <w:pStyle w:val="Small"/>
              <w:spacing w:before="40" w:after="40"/>
              <w:jc w:val="both"/>
            </w:pPr>
            <w:r w:rsidRPr="008A6F2A">
              <w:t xml:space="preserve">Record </w:t>
            </w:r>
            <w:del w:id="3366" w:author="Teh Stand" w:date="2022-06-15T09:10:00Z">
              <w:r w:rsidR="002416A1" w:rsidRPr="00431ADB" w:rsidDel="00E76B8F">
                <w:delText xml:space="preserve">Identification </w:delText>
              </w:r>
            </w:del>
            <w:ins w:id="3367" w:author="Teh Stand" w:date="2022-06-15T09:10:00Z">
              <w:r w:rsidR="00E76B8F">
                <w:t>i</w:t>
              </w:r>
              <w:r w:rsidR="00E76B8F" w:rsidRPr="00431ADB">
                <w:t xml:space="preserve">dentification </w:t>
              </w:r>
            </w:ins>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28137D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EBAAC9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7C10D9"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49F0F33"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77AE7A0" w14:textId="77777777">
        <w:tc>
          <w:tcPr>
            <w:tcW w:w="3459" w:type="dxa"/>
            <w:tcBorders>
              <w:top w:val="single" w:sz="6" w:space="0" w:color="000000"/>
              <w:left w:val="single" w:sz="6" w:space="0" w:color="000000"/>
              <w:bottom w:val="single" w:sz="6" w:space="0" w:color="000000"/>
              <w:right w:val="single" w:sz="6" w:space="0" w:color="000000"/>
            </w:tcBorders>
          </w:tcPr>
          <w:p w14:paraId="2F1373FE" w14:textId="3D98CB3F" w:rsidR="00E73EDF" w:rsidRPr="00431ADB" w:rsidRDefault="007653F1" w:rsidP="00E76B8F">
            <w:pPr>
              <w:pStyle w:val="Small"/>
              <w:spacing w:before="40" w:after="40"/>
              <w:jc w:val="both"/>
            </w:pPr>
            <w:r w:rsidRPr="008A6F2A">
              <w:t xml:space="preserve">Record </w:t>
            </w:r>
            <w:del w:id="3368" w:author="Teh Stand" w:date="2022-06-15T09:10:00Z">
              <w:r w:rsidR="002416A1" w:rsidRPr="00431ADB" w:rsidDel="00E76B8F">
                <w:delText>Version</w:delText>
              </w:r>
            </w:del>
            <w:ins w:id="3369" w:author="Teh Stand" w:date="2022-06-15T09:10:00Z">
              <w:r w:rsidR="00E76B8F">
                <w:t>v</w:t>
              </w:r>
              <w:r w:rsidR="00E76B8F" w:rsidRPr="00431ADB">
                <w:t>ersion</w:t>
              </w:r>
            </w:ins>
          </w:p>
        </w:tc>
        <w:tc>
          <w:tcPr>
            <w:tcW w:w="794" w:type="dxa"/>
            <w:tcBorders>
              <w:top w:val="single" w:sz="6" w:space="0" w:color="000000"/>
              <w:left w:val="single" w:sz="6" w:space="0" w:color="000000"/>
              <w:bottom w:val="single" w:sz="6" w:space="0" w:color="000000"/>
              <w:right w:val="single" w:sz="6" w:space="0" w:color="000000"/>
            </w:tcBorders>
          </w:tcPr>
          <w:p w14:paraId="1855AF8B"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2A3C19E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BB55F0"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3DCC4E8"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5BE9299A" w14:textId="77777777">
        <w:tc>
          <w:tcPr>
            <w:tcW w:w="3459" w:type="dxa"/>
            <w:tcBorders>
              <w:top w:val="single" w:sz="6" w:space="0" w:color="000000"/>
              <w:left w:val="single" w:sz="6" w:space="0" w:color="000000"/>
              <w:bottom w:val="single" w:sz="6" w:space="0" w:color="000000"/>
              <w:right w:val="single" w:sz="6" w:space="0" w:color="000000"/>
            </w:tcBorders>
          </w:tcPr>
          <w:p w14:paraId="2114BBD2" w14:textId="16A08A88" w:rsidR="00E73EDF" w:rsidRPr="00431ADB" w:rsidRDefault="007653F1" w:rsidP="00E76B8F">
            <w:pPr>
              <w:pStyle w:val="Small"/>
              <w:spacing w:before="40" w:after="40"/>
              <w:jc w:val="both"/>
            </w:pPr>
            <w:r w:rsidRPr="008A6F2A">
              <w:t xml:space="preserve">Record </w:t>
            </w:r>
            <w:del w:id="3370" w:author="Teh Stand" w:date="2022-06-15T09:10:00Z">
              <w:r w:rsidR="002416A1" w:rsidRPr="00431ADB" w:rsidDel="00E76B8F">
                <w:delText xml:space="preserve">Update </w:delText>
              </w:r>
            </w:del>
            <w:ins w:id="3371" w:author="Teh Stand" w:date="2022-06-15T09:10:00Z">
              <w:r w:rsidR="00E76B8F">
                <w:t>u</w:t>
              </w:r>
              <w:r w:rsidR="00E76B8F" w:rsidRPr="00431ADB">
                <w:t xml:space="preserve">pdate </w:t>
              </w:r>
            </w:ins>
            <w:del w:id="3372" w:author="Teh Stand" w:date="2022-06-15T09:10:00Z">
              <w:r w:rsidR="002416A1" w:rsidRPr="00431ADB" w:rsidDel="00E76B8F">
                <w:delText>Instruction</w:delText>
              </w:r>
            </w:del>
            <w:ins w:id="3373" w:author="Teh Stand" w:date="2022-06-15T09:10:00Z">
              <w:r w:rsidR="00E76B8F">
                <w:t>i</w:t>
              </w:r>
              <w:r w:rsidR="00E76B8F" w:rsidRPr="00431ADB">
                <w:t>nstruction</w:t>
              </w:r>
            </w:ins>
          </w:p>
        </w:tc>
        <w:tc>
          <w:tcPr>
            <w:tcW w:w="794" w:type="dxa"/>
            <w:tcBorders>
              <w:top w:val="single" w:sz="6" w:space="0" w:color="000000"/>
              <w:left w:val="single" w:sz="6" w:space="0" w:color="000000"/>
              <w:bottom w:val="single" w:sz="6" w:space="0" w:color="000000"/>
              <w:right w:val="single" w:sz="6" w:space="0" w:color="000000"/>
            </w:tcBorders>
          </w:tcPr>
          <w:p w14:paraId="337620D6"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55D67866"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FD5C5E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71641DA" w14:textId="77777777" w:rsidR="00E73EDF" w:rsidRPr="008A6F2A" w:rsidRDefault="007653F1" w:rsidP="00C128E3">
            <w:pPr>
              <w:pStyle w:val="Small"/>
              <w:spacing w:before="40" w:after="40"/>
              <w:jc w:val="both"/>
            </w:pPr>
            <w:r w:rsidRPr="008A6F2A">
              <w:t>{1} – Insert</w:t>
            </w:r>
          </w:p>
        </w:tc>
      </w:tr>
    </w:tbl>
    <w:p w14:paraId="1AEDD7E2" w14:textId="77777777" w:rsidR="00E73EDF" w:rsidRDefault="00E73EDF" w:rsidP="00E76B8F">
      <w:pPr>
        <w:spacing w:after="0" w:line="240" w:lineRule="auto"/>
      </w:pPr>
      <w:bookmarkStart w:id="3374" w:name="_Toc207617053"/>
    </w:p>
    <w:p w14:paraId="5FFA05C6" w14:textId="42EA6E02" w:rsidR="00E76B8F" w:rsidRPr="00F2456F" w:rsidRDefault="00E76B8F" w:rsidP="00E76B8F">
      <w:pPr>
        <w:pStyle w:val="ListContinue2"/>
        <w:keepNext/>
        <w:keepLines/>
        <w:numPr>
          <w:ilvl w:val="2"/>
          <w:numId w:val="37"/>
        </w:numPr>
        <w:tabs>
          <w:tab w:val="clear" w:pos="432"/>
        </w:tabs>
        <w:spacing w:before="120" w:after="120" w:line="240" w:lineRule="auto"/>
        <w:rPr>
          <w:b/>
          <w:lang w:eastAsia="en-US"/>
        </w:rPr>
      </w:pPr>
      <w:r w:rsidRPr="00E76B8F">
        <w:rPr>
          <w:b/>
          <w:lang w:eastAsia="en-US"/>
        </w:rPr>
        <w:t>2-D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9286DB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AD89242"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16FAF5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A578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1B7AB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3FF860" w14:textId="77777777" w:rsidR="00E73EDF" w:rsidRPr="008A6F2A" w:rsidRDefault="007653F1" w:rsidP="00C128E3">
            <w:pPr>
              <w:pStyle w:val="Small"/>
              <w:spacing w:before="40" w:after="40"/>
              <w:jc w:val="both"/>
              <w:rPr>
                <w:b/>
              </w:rPr>
            </w:pPr>
            <w:r w:rsidRPr="008A6F2A">
              <w:rPr>
                <w:b/>
              </w:rPr>
              <w:t>Comment</w:t>
            </w:r>
          </w:p>
        </w:tc>
      </w:tr>
      <w:tr w:rsidR="00E73EDF" w:rsidRPr="008A6F2A" w14:paraId="31BDB1B5" w14:textId="77777777">
        <w:tc>
          <w:tcPr>
            <w:tcW w:w="3459" w:type="dxa"/>
            <w:tcBorders>
              <w:top w:val="single" w:sz="6" w:space="0" w:color="000000"/>
              <w:left w:val="single" w:sz="6" w:space="0" w:color="000000"/>
              <w:bottom w:val="single" w:sz="6" w:space="0" w:color="000000"/>
              <w:right w:val="single" w:sz="6" w:space="0" w:color="000000"/>
            </w:tcBorders>
          </w:tcPr>
          <w:p w14:paraId="1F06D6F6"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4715309" w14:textId="27A0509C"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A8B7E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90165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26B6112D" w14:textId="13C4A9F8" w:rsidR="00E73EDF" w:rsidRPr="00544ABE" w:rsidRDefault="007653F1" w:rsidP="00C128E3">
            <w:pPr>
              <w:pStyle w:val="Small"/>
              <w:spacing w:before="40" w:after="40"/>
              <w:jc w:val="both"/>
            </w:pPr>
            <w:r w:rsidRPr="008A6F2A">
              <w:t xml:space="preserve">Y-coordinate </w:t>
            </w:r>
            <w:r w:rsidR="00810299" w:rsidRPr="00544ABE">
              <w:t xml:space="preserve">or </w:t>
            </w:r>
            <w:r w:rsidRPr="00544ABE">
              <w:t>latitude</w:t>
            </w:r>
          </w:p>
        </w:tc>
      </w:tr>
      <w:tr w:rsidR="00E73EDF" w:rsidRPr="008A6F2A" w14:paraId="687201A5" w14:textId="77777777">
        <w:tc>
          <w:tcPr>
            <w:tcW w:w="3459" w:type="dxa"/>
            <w:tcBorders>
              <w:top w:val="single" w:sz="6" w:space="0" w:color="000000"/>
              <w:left w:val="single" w:sz="6" w:space="0" w:color="000000"/>
              <w:bottom w:val="single" w:sz="6" w:space="0" w:color="000000"/>
              <w:right w:val="single" w:sz="6" w:space="0" w:color="000000"/>
            </w:tcBorders>
          </w:tcPr>
          <w:p w14:paraId="555735BC"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DB543FE"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7DFE20D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93DDEF3"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59ECED7" w14:textId="2EE2BC3B" w:rsidR="00E73EDF" w:rsidRPr="00544ABE" w:rsidRDefault="007653F1" w:rsidP="00C128E3">
            <w:pPr>
              <w:pStyle w:val="Small"/>
              <w:spacing w:before="40" w:after="40"/>
              <w:jc w:val="both"/>
            </w:pPr>
            <w:r w:rsidRPr="008A6F2A">
              <w:t xml:space="preserve">X-coordinate </w:t>
            </w:r>
            <w:r w:rsidR="00810299" w:rsidRPr="00544ABE">
              <w:t xml:space="preserve">or </w:t>
            </w:r>
            <w:r w:rsidRPr="00544ABE">
              <w:t>longitude</w:t>
            </w:r>
          </w:p>
        </w:tc>
      </w:tr>
    </w:tbl>
    <w:p w14:paraId="78B5F460" w14:textId="77777777" w:rsidR="00E73EDF" w:rsidRDefault="00E73EDF" w:rsidP="00E76B8F">
      <w:pPr>
        <w:spacing w:after="0" w:line="240" w:lineRule="auto"/>
      </w:pPr>
    </w:p>
    <w:p w14:paraId="6706FA42" w14:textId="34347565" w:rsidR="00E76B8F" w:rsidRPr="00F2456F" w:rsidRDefault="00E76B8F" w:rsidP="00E76B8F">
      <w:pPr>
        <w:pStyle w:val="ListContinue2"/>
        <w:keepNext/>
        <w:keepLines/>
        <w:numPr>
          <w:ilvl w:val="2"/>
          <w:numId w:val="37"/>
        </w:numPr>
        <w:tabs>
          <w:tab w:val="clear" w:pos="432"/>
        </w:tabs>
        <w:spacing w:before="120" w:after="120" w:line="240" w:lineRule="auto"/>
        <w:rPr>
          <w:b/>
          <w:lang w:eastAsia="en-US"/>
        </w:rPr>
      </w:pPr>
      <w:r w:rsidRPr="00E76B8F">
        <w:rPr>
          <w:b/>
          <w:lang w:eastAsia="en-US"/>
        </w:rPr>
        <w:t>3-D Integer Coordinate Tuple field structure - C3IT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C886F4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9DE1CCF"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903F90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8766F5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9A53F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5941221" w14:textId="77777777" w:rsidR="00E73EDF" w:rsidRPr="008A6F2A" w:rsidRDefault="007653F1" w:rsidP="00C128E3">
            <w:pPr>
              <w:pStyle w:val="Small"/>
              <w:spacing w:before="40" w:after="40"/>
              <w:jc w:val="both"/>
              <w:rPr>
                <w:b/>
              </w:rPr>
            </w:pPr>
            <w:r w:rsidRPr="008A6F2A">
              <w:rPr>
                <w:b/>
              </w:rPr>
              <w:t>Comment</w:t>
            </w:r>
          </w:p>
        </w:tc>
      </w:tr>
      <w:tr w:rsidR="00E73EDF" w:rsidRPr="008A6F2A" w14:paraId="26D48D34" w14:textId="77777777">
        <w:tc>
          <w:tcPr>
            <w:tcW w:w="3459" w:type="dxa"/>
            <w:tcBorders>
              <w:top w:val="single" w:sz="6" w:space="0" w:color="000000"/>
              <w:left w:val="single" w:sz="6" w:space="0" w:color="000000"/>
              <w:bottom w:val="single" w:sz="6" w:space="0" w:color="000000"/>
              <w:right w:val="single" w:sz="6" w:space="0" w:color="000000"/>
            </w:tcBorders>
          </w:tcPr>
          <w:p w14:paraId="1922CBB8" w14:textId="77777777" w:rsidR="00E73EDF" w:rsidRPr="008A6F2A" w:rsidRDefault="007653F1" w:rsidP="00C128E3">
            <w:pPr>
              <w:pStyle w:val="Small"/>
              <w:spacing w:before="40" w:after="40"/>
              <w:jc w:val="both"/>
            </w:pPr>
            <w:r w:rsidRPr="008A6F2A">
              <w:t>Vertical CRS Id</w:t>
            </w:r>
          </w:p>
        </w:tc>
        <w:tc>
          <w:tcPr>
            <w:tcW w:w="794" w:type="dxa"/>
            <w:tcBorders>
              <w:top w:val="single" w:sz="6" w:space="0" w:color="000000"/>
              <w:left w:val="single" w:sz="6" w:space="0" w:color="000000"/>
              <w:bottom w:val="single" w:sz="6" w:space="0" w:color="000000"/>
              <w:right w:val="single" w:sz="6" w:space="0" w:color="000000"/>
            </w:tcBorders>
          </w:tcPr>
          <w:p w14:paraId="66EE174D" w14:textId="77777777" w:rsidR="00E73EDF" w:rsidRPr="008A6F2A" w:rsidRDefault="007653F1" w:rsidP="00C128E3">
            <w:pPr>
              <w:pStyle w:val="Small"/>
              <w:spacing w:before="40" w:after="40"/>
              <w:jc w:val="both"/>
            </w:pPr>
            <w:r w:rsidRPr="008A6F2A">
              <w:t>VCID</w:t>
            </w:r>
          </w:p>
        </w:tc>
        <w:tc>
          <w:tcPr>
            <w:tcW w:w="794" w:type="dxa"/>
            <w:tcBorders>
              <w:top w:val="single" w:sz="6" w:space="0" w:color="000000"/>
              <w:left w:val="single" w:sz="6" w:space="0" w:color="000000"/>
              <w:bottom w:val="single" w:sz="6" w:space="0" w:color="000000"/>
              <w:right w:val="single" w:sz="6" w:space="0" w:color="000000"/>
            </w:tcBorders>
          </w:tcPr>
          <w:p w14:paraId="5700CD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D58A0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1C96DE" w14:textId="77777777" w:rsidR="00E73EDF" w:rsidRPr="008A6F2A" w:rsidRDefault="007653F1" w:rsidP="00C128E3">
            <w:pPr>
              <w:pStyle w:val="Small"/>
              <w:spacing w:before="40" w:after="40"/>
              <w:jc w:val="both"/>
            </w:pPr>
            <w:r w:rsidRPr="008A6F2A">
              <w:t>Internal identifier of the Vertical CRS</w:t>
            </w:r>
          </w:p>
        </w:tc>
      </w:tr>
      <w:tr w:rsidR="00E73EDF" w:rsidRPr="008A6F2A" w14:paraId="0A23C0F2" w14:textId="77777777">
        <w:tc>
          <w:tcPr>
            <w:tcW w:w="3459" w:type="dxa"/>
            <w:tcBorders>
              <w:top w:val="single" w:sz="6" w:space="0" w:color="000000"/>
              <w:left w:val="single" w:sz="6" w:space="0" w:color="000000"/>
              <w:bottom w:val="single" w:sz="6" w:space="0" w:color="000000"/>
              <w:right w:val="single" w:sz="6" w:space="0" w:color="000000"/>
            </w:tcBorders>
          </w:tcPr>
          <w:p w14:paraId="4339D377"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C725253" w14:textId="4B5BF8C7"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8CD08A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D2BC7A"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5B954FD0" w14:textId="7C55C2B1" w:rsidR="00E73EDF" w:rsidRPr="00544ABE" w:rsidRDefault="00645532" w:rsidP="00C128E3">
            <w:pPr>
              <w:pStyle w:val="Small"/>
              <w:spacing w:before="40" w:after="40"/>
              <w:jc w:val="both"/>
            </w:pPr>
            <w:r>
              <w:t>Y-</w:t>
            </w:r>
            <w:r w:rsidR="007653F1" w:rsidRPr="008A6F2A">
              <w:t xml:space="preserve">coordinate </w:t>
            </w:r>
            <w:r w:rsidR="00FE09DE" w:rsidRPr="00544ABE">
              <w:t xml:space="preserve">or </w:t>
            </w:r>
            <w:r w:rsidR="007653F1" w:rsidRPr="00544ABE">
              <w:t>latitude</w:t>
            </w:r>
          </w:p>
        </w:tc>
      </w:tr>
      <w:tr w:rsidR="00E73EDF" w:rsidRPr="008A6F2A" w14:paraId="5FE44BE9" w14:textId="77777777">
        <w:tc>
          <w:tcPr>
            <w:tcW w:w="3459" w:type="dxa"/>
            <w:tcBorders>
              <w:top w:val="single" w:sz="6" w:space="0" w:color="000000"/>
              <w:left w:val="single" w:sz="6" w:space="0" w:color="000000"/>
              <w:bottom w:val="single" w:sz="6" w:space="0" w:color="000000"/>
              <w:right w:val="single" w:sz="6" w:space="0" w:color="000000"/>
            </w:tcBorders>
          </w:tcPr>
          <w:p w14:paraId="18ADCA59"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5E388847"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39D104B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AF33DB"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36651BB2" w14:textId="0370AC4E" w:rsidR="00E73EDF" w:rsidRPr="00544ABE" w:rsidRDefault="00645532" w:rsidP="00C128E3">
            <w:pPr>
              <w:pStyle w:val="Small"/>
              <w:spacing w:before="40" w:after="40"/>
              <w:jc w:val="both"/>
            </w:pPr>
            <w:r>
              <w:t>X-</w:t>
            </w:r>
            <w:r w:rsidR="007653F1" w:rsidRPr="008A6F2A">
              <w:t>coordinate</w:t>
            </w:r>
            <w:r w:rsidR="00FE09DE" w:rsidRPr="008A6F2A">
              <w:t xml:space="preserve"> </w:t>
            </w:r>
            <w:r w:rsidR="00FE09DE" w:rsidRPr="00544ABE">
              <w:t xml:space="preserve">or </w:t>
            </w:r>
            <w:r w:rsidR="007653F1" w:rsidRPr="00544ABE">
              <w:t>longitude</w:t>
            </w:r>
          </w:p>
        </w:tc>
      </w:tr>
      <w:tr w:rsidR="00E73EDF" w:rsidRPr="008A6F2A" w14:paraId="3C3FFDF2" w14:textId="77777777">
        <w:tc>
          <w:tcPr>
            <w:tcW w:w="3459" w:type="dxa"/>
            <w:tcBorders>
              <w:top w:val="single" w:sz="6" w:space="0" w:color="000000"/>
              <w:left w:val="single" w:sz="6" w:space="0" w:color="000000"/>
              <w:bottom w:val="single" w:sz="6" w:space="0" w:color="000000"/>
              <w:right w:val="single" w:sz="6" w:space="0" w:color="000000"/>
            </w:tcBorders>
          </w:tcPr>
          <w:p w14:paraId="54411817" w14:textId="77777777" w:rsidR="00E73EDF" w:rsidRPr="008A6F2A" w:rsidRDefault="007653F1" w:rsidP="00C128E3">
            <w:pPr>
              <w:pStyle w:val="Small"/>
              <w:spacing w:before="40" w:after="40"/>
              <w:jc w:val="both"/>
            </w:pPr>
            <w:r w:rsidRPr="008A6F2A">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6045FA27" w14:textId="77777777" w:rsidR="00E73EDF" w:rsidRPr="008A6F2A" w:rsidRDefault="007653F1" w:rsidP="00C128E3">
            <w:pPr>
              <w:pStyle w:val="Small"/>
              <w:spacing w:before="40" w:after="40"/>
              <w:jc w:val="both"/>
            </w:pPr>
            <w:r w:rsidRPr="008A6F2A">
              <w:t>ZCOO</w:t>
            </w:r>
          </w:p>
        </w:tc>
        <w:tc>
          <w:tcPr>
            <w:tcW w:w="794" w:type="dxa"/>
            <w:tcBorders>
              <w:top w:val="single" w:sz="6" w:space="0" w:color="000000"/>
              <w:left w:val="single" w:sz="6" w:space="0" w:color="000000"/>
              <w:bottom w:val="single" w:sz="6" w:space="0" w:color="000000"/>
              <w:right w:val="single" w:sz="6" w:space="0" w:color="000000"/>
            </w:tcBorders>
          </w:tcPr>
          <w:p w14:paraId="779A952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5954C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E16657A" w14:textId="7DC9C586" w:rsidR="00E73EDF" w:rsidRPr="008A6F2A" w:rsidRDefault="00645532" w:rsidP="00C128E3">
            <w:pPr>
              <w:pStyle w:val="Small"/>
              <w:spacing w:before="40" w:after="40"/>
              <w:jc w:val="both"/>
            </w:pPr>
            <w:r>
              <w:t>Z-</w:t>
            </w:r>
            <w:r w:rsidR="007653F1" w:rsidRPr="008A6F2A">
              <w:t>coordinate (depth)</w:t>
            </w:r>
          </w:p>
        </w:tc>
      </w:tr>
    </w:tbl>
    <w:p w14:paraId="7DFE021B" w14:textId="77777777" w:rsidR="00E73EDF" w:rsidRDefault="00E73EDF" w:rsidP="00E76B8F">
      <w:pPr>
        <w:spacing w:after="0" w:line="240" w:lineRule="auto"/>
      </w:pPr>
    </w:p>
    <w:p w14:paraId="29F03880" w14:textId="21B3CE5A" w:rsidR="00E76B8F" w:rsidRPr="00F2456F" w:rsidRDefault="00E76B8F" w:rsidP="00E76B8F">
      <w:pPr>
        <w:pStyle w:val="ListContinue2"/>
        <w:keepNext/>
        <w:keepLines/>
        <w:numPr>
          <w:ilvl w:val="2"/>
          <w:numId w:val="37"/>
        </w:numPr>
        <w:tabs>
          <w:tab w:val="clear" w:pos="432"/>
        </w:tabs>
        <w:spacing w:before="120" w:after="120" w:line="240" w:lineRule="auto"/>
        <w:rPr>
          <w:b/>
          <w:lang w:eastAsia="en-US"/>
        </w:rPr>
      </w:pPr>
      <w:r w:rsidRPr="00E76B8F">
        <w:rPr>
          <w:b/>
          <w:lang w:eastAsia="en-US"/>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F906902"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3374"/>
          <w:p w14:paraId="6735B230" w14:textId="77777777" w:rsidR="00E73EDF" w:rsidRPr="008A6F2A" w:rsidRDefault="007653F1" w:rsidP="00E76B8F">
            <w:pPr>
              <w:pStyle w:val="Small"/>
              <w:keepNext/>
              <w:keepLines/>
              <w:widowContro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01B8CD" w14:textId="77777777" w:rsidR="00E73EDF" w:rsidRPr="008A6F2A" w:rsidRDefault="007653F1" w:rsidP="00E76B8F">
            <w:pPr>
              <w:pStyle w:val="Small"/>
              <w:keepNext/>
              <w:keepLines/>
              <w:widowContro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71B5062" w14:textId="77777777" w:rsidR="00E73EDF" w:rsidRPr="008A6F2A" w:rsidRDefault="007653F1" w:rsidP="00E76B8F">
            <w:pPr>
              <w:pStyle w:val="Small"/>
              <w:keepNext/>
              <w:keepLines/>
              <w:widowContro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DE7BD7C" w14:textId="77777777" w:rsidR="00E73EDF" w:rsidRPr="008A6F2A" w:rsidRDefault="007653F1" w:rsidP="00E76B8F">
            <w:pPr>
              <w:pStyle w:val="Small"/>
              <w:keepNext/>
              <w:keepLines/>
              <w:widowContro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E5CF784" w14:textId="77777777" w:rsidR="00E73EDF" w:rsidRPr="008A6F2A" w:rsidRDefault="007653F1" w:rsidP="00E76B8F">
            <w:pPr>
              <w:pStyle w:val="Small"/>
              <w:keepNext/>
              <w:keepLines/>
              <w:widowControl/>
              <w:spacing w:before="40" w:after="40"/>
              <w:jc w:val="both"/>
              <w:rPr>
                <w:b/>
              </w:rPr>
            </w:pPr>
            <w:r w:rsidRPr="008A6F2A">
              <w:rPr>
                <w:b/>
              </w:rPr>
              <w:t>Comment</w:t>
            </w:r>
          </w:p>
        </w:tc>
      </w:tr>
      <w:tr w:rsidR="00E73EDF" w:rsidRPr="008A6F2A" w14:paraId="73FE613E" w14:textId="77777777">
        <w:tc>
          <w:tcPr>
            <w:tcW w:w="3459" w:type="dxa"/>
            <w:tcBorders>
              <w:top w:val="single" w:sz="6" w:space="0" w:color="000000"/>
              <w:left w:val="single" w:sz="6" w:space="0" w:color="000000"/>
              <w:bottom w:val="single" w:sz="6" w:space="0" w:color="000000"/>
              <w:right w:val="single" w:sz="6" w:space="0" w:color="000000"/>
            </w:tcBorders>
          </w:tcPr>
          <w:p w14:paraId="52193456" w14:textId="69A010FE" w:rsidR="00E73EDF" w:rsidRPr="00544ABE" w:rsidRDefault="007653F1" w:rsidP="00E76B8F">
            <w:pPr>
              <w:pStyle w:val="Small"/>
              <w:keepNext/>
              <w:keepLines/>
              <w:widowControl/>
              <w:spacing w:before="40" w:after="40"/>
              <w:jc w:val="both"/>
            </w:pPr>
            <w:r w:rsidRPr="008A6F2A">
              <w:t xml:space="preserve">Record </w:t>
            </w:r>
            <w:del w:id="3375" w:author="Teh Stand" w:date="2022-06-15T09:14:00Z">
              <w:r w:rsidR="00F641A8" w:rsidRPr="00544ABE" w:rsidDel="00E76B8F">
                <w:delText>Name</w:delText>
              </w:r>
            </w:del>
            <w:ins w:id="3376" w:author="Teh Stand" w:date="2022-06-15T09:14:00Z">
              <w:r w:rsidR="00E76B8F">
                <w:t>n</w:t>
              </w:r>
              <w:r w:rsidR="00E76B8F" w:rsidRPr="00544ABE">
                <w:t>ame</w:t>
              </w:r>
            </w:ins>
          </w:p>
        </w:tc>
        <w:tc>
          <w:tcPr>
            <w:tcW w:w="794" w:type="dxa"/>
            <w:tcBorders>
              <w:top w:val="single" w:sz="6" w:space="0" w:color="000000"/>
              <w:left w:val="single" w:sz="6" w:space="0" w:color="000000"/>
              <w:bottom w:val="single" w:sz="6" w:space="0" w:color="000000"/>
              <w:right w:val="single" w:sz="6" w:space="0" w:color="000000"/>
            </w:tcBorders>
          </w:tcPr>
          <w:p w14:paraId="2BF9B371" w14:textId="77777777" w:rsidR="00E73EDF" w:rsidRPr="008A6F2A" w:rsidRDefault="007653F1" w:rsidP="00E76B8F">
            <w:pPr>
              <w:pStyle w:val="Small"/>
              <w:keepNext/>
              <w:keepLines/>
              <w:widowContro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565B49E" w14:textId="77777777" w:rsidR="00E73EDF" w:rsidRPr="008A6F2A" w:rsidRDefault="007653F1" w:rsidP="00E76B8F">
            <w:pPr>
              <w:pStyle w:val="Small"/>
              <w:keepNext/>
              <w:keepLines/>
              <w:widowControl/>
              <w:spacing w:before="40" w:after="40"/>
              <w:jc w:val="both"/>
            </w:pPr>
            <w:r w:rsidRPr="008A6F2A">
              <w:t>{115}</w:t>
            </w:r>
          </w:p>
        </w:tc>
        <w:tc>
          <w:tcPr>
            <w:tcW w:w="794" w:type="dxa"/>
            <w:tcBorders>
              <w:top w:val="single" w:sz="6" w:space="0" w:color="000000"/>
              <w:left w:val="single" w:sz="6" w:space="0" w:color="000000"/>
              <w:bottom w:val="single" w:sz="6" w:space="0" w:color="000000"/>
              <w:right w:val="single" w:sz="6" w:space="0" w:color="000000"/>
            </w:tcBorders>
          </w:tcPr>
          <w:p w14:paraId="49CEDE93" w14:textId="77777777" w:rsidR="00E73EDF" w:rsidRPr="008A6F2A" w:rsidRDefault="007653F1" w:rsidP="00E76B8F">
            <w:pPr>
              <w:pStyle w:val="Small"/>
              <w:keepNext/>
              <w:keepLines/>
              <w:widowContro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03D8AB1" w14:textId="782FDC28" w:rsidR="00E73EDF" w:rsidRPr="008A6F2A" w:rsidRDefault="007653F1" w:rsidP="00E76B8F">
            <w:pPr>
              <w:pStyle w:val="Small"/>
              <w:keepNext/>
              <w:keepLines/>
              <w:widowControl/>
              <w:spacing w:before="40" w:after="40"/>
              <w:jc w:val="both"/>
            </w:pPr>
            <w:r w:rsidRPr="008A6F2A">
              <w:t xml:space="preserve">{115} </w:t>
            </w:r>
            <w:r w:rsidR="00645532">
              <w:t>–</w:t>
            </w:r>
            <w:r w:rsidRPr="008A6F2A">
              <w:t xml:space="preserve"> Multi Point</w:t>
            </w:r>
          </w:p>
        </w:tc>
      </w:tr>
      <w:tr w:rsidR="00E73EDF" w:rsidRPr="008A6F2A" w14:paraId="27F1C72F" w14:textId="77777777">
        <w:tc>
          <w:tcPr>
            <w:tcW w:w="3459" w:type="dxa"/>
            <w:tcBorders>
              <w:top w:val="single" w:sz="6" w:space="0" w:color="000000"/>
              <w:left w:val="single" w:sz="6" w:space="0" w:color="000000"/>
              <w:bottom w:val="single" w:sz="6" w:space="0" w:color="000000"/>
              <w:right w:val="single" w:sz="6" w:space="0" w:color="000000"/>
            </w:tcBorders>
          </w:tcPr>
          <w:p w14:paraId="00E58987" w14:textId="6B7CC491" w:rsidR="00E73EDF" w:rsidRPr="00544ABE" w:rsidRDefault="007653F1" w:rsidP="00E76B8F">
            <w:pPr>
              <w:pStyle w:val="Small"/>
              <w:keepNext/>
              <w:keepLines/>
              <w:widowControl/>
              <w:spacing w:before="40" w:after="40"/>
              <w:jc w:val="both"/>
            </w:pPr>
            <w:r w:rsidRPr="008A6F2A">
              <w:t xml:space="preserve">Record </w:t>
            </w:r>
            <w:del w:id="3377" w:author="Teh Stand" w:date="2022-06-15T09:14:00Z">
              <w:r w:rsidR="00F641A8" w:rsidRPr="00544ABE" w:rsidDel="00E76B8F">
                <w:delText xml:space="preserve">Identification </w:delText>
              </w:r>
            </w:del>
            <w:ins w:id="3378" w:author="Teh Stand" w:date="2022-06-15T09:14:00Z">
              <w:r w:rsidR="00E76B8F">
                <w:t>i</w:t>
              </w:r>
              <w:r w:rsidR="00E76B8F" w:rsidRPr="00544ABE">
                <w:t xml:space="preserve">dentification </w:t>
              </w:r>
            </w:ins>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0D9B938" w14:textId="77777777" w:rsidR="00E73EDF" w:rsidRPr="008A6F2A" w:rsidRDefault="007653F1" w:rsidP="00E76B8F">
            <w:pPr>
              <w:pStyle w:val="Small"/>
              <w:keepNext/>
              <w:keepLines/>
              <w:widowContro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3BA33D29"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6E2C7E" w14:textId="77777777" w:rsidR="00E73EDF" w:rsidRPr="008A6F2A" w:rsidRDefault="007653F1" w:rsidP="00E76B8F">
            <w:pPr>
              <w:pStyle w:val="Small"/>
              <w:keepNext/>
              <w:keepLines/>
              <w:widowContro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DAD99CB" w14:textId="77777777" w:rsidR="00E73EDF" w:rsidRPr="008A6F2A" w:rsidRDefault="007653F1" w:rsidP="00E76B8F">
            <w:pPr>
              <w:pStyle w:val="Small"/>
              <w:keepNext/>
              <w:keepLines/>
              <w:widowControl/>
              <w:spacing w:before="40" w:after="40"/>
              <w:jc w:val="both"/>
            </w:pPr>
            <w:r w:rsidRPr="008A6F2A">
              <w:t>Range: 1 to 2</w:t>
            </w:r>
            <w:r w:rsidRPr="008A6F2A">
              <w:rPr>
                <w:vertAlign w:val="superscript"/>
              </w:rPr>
              <w:t>32</w:t>
            </w:r>
            <w:r w:rsidRPr="008A6F2A">
              <w:noBreakHyphen/>
              <w:t>2</w:t>
            </w:r>
          </w:p>
        </w:tc>
      </w:tr>
      <w:tr w:rsidR="00E73EDF" w:rsidRPr="008A6F2A" w14:paraId="2E84753F" w14:textId="77777777">
        <w:tc>
          <w:tcPr>
            <w:tcW w:w="3459" w:type="dxa"/>
            <w:tcBorders>
              <w:top w:val="single" w:sz="6" w:space="0" w:color="000000"/>
              <w:left w:val="single" w:sz="6" w:space="0" w:color="000000"/>
              <w:bottom w:val="single" w:sz="6" w:space="0" w:color="000000"/>
              <w:right w:val="single" w:sz="6" w:space="0" w:color="000000"/>
            </w:tcBorders>
          </w:tcPr>
          <w:p w14:paraId="01730B2A" w14:textId="264B79F4" w:rsidR="00E73EDF" w:rsidRPr="00544ABE" w:rsidRDefault="007653F1" w:rsidP="00E76B8F">
            <w:pPr>
              <w:pStyle w:val="Small"/>
              <w:keepNext/>
              <w:keepLines/>
              <w:widowControl/>
              <w:spacing w:before="40" w:after="40"/>
              <w:jc w:val="both"/>
            </w:pPr>
            <w:r w:rsidRPr="008A6F2A">
              <w:t xml:space="preserve">Record </w:t>
            </w:r>
            <w:del w:id="3379" w:author="Teh Stand" w:date="2022-06-15T09:14:00Z">
              <w:r w:rsidR="00F641A8" w:rsidRPr="00544ABE" w:rsidDel="00E76B8F">
                <w:delText>Version</w:delText>
              </w:r>
            </w:del>
            <w:ins w:id="3380" w:author="Teh Stand" w:date="2022-06-15T09:14:00Z">
              <w:r w:rsidR="00E76B8F">
                <w:t>v</w:t>
              </w:r>
              <w:r w:rsidR="00E76B8F" w:rsidRPr="00544ABE">
                <w:t>ersion</w:t>
              </w:r>
            </w:ins>
          </w:p>
        </w:tc>
        <w:tc>
          <w:tcPr>
            <w:tcW w:w="794" w:type="dxa"/>
            <w:tcBorders>
              <w:top w:val="single" w:sz="6" w:space="0" w:color="000000"/>
              <w:left w:val="single" w:sz="6" w:space="0" w:color="000000"/>
              <w:bottom w:val="single" w:sz="6" w:space="0" w:color="000000"/>
              <w:right w:val="single" w:sz="6" w:space="0" w:color="000000"/>
            </w:tcBorders>
          </w:tcPr>
          <w:p w14:paraId="3580051D" w14:textId="77777777" w:rsidR="00E73EDF" w:rsidRPr="008A6F2A" w:rsidRDefault="007653F1" w:rsidP="00E76B8F">
            <w:pPr>
              <w:pStyle w:val="Small"/>
              <w:keepNext/>
              <w:keepLines/>
              <w:widowContro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B510A3C"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025B37" w14:textId="77777777" w:rsidR="00E73EDF" w:rsidRPr="008A6F2A" w:rsidRDefault="007653F1" w:rsidP="00E76B8F">
            <w:pPr>
              <w:pStyle w:val="Small"/>
              <w:keepNext/>
              <w:keepLines/>
              <w:widowContro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722864" w14:textId="77777777" w:rsidR="00E73EDF" w:rsidRPr="008A6F2A" w:rsidRDefault="007653F1" w:rsidP="00E76B8F">
            <w:pPr>
              <w:pStyle w:val="Small"/>
              <w:keepNext/>
              <w:keepLines/>
              <w:widowControl/>
              <w:spacing w:before="40" w:after="40"/>
              <w:jc w:val="both"/>
            </w:pPr>
            <w:r w:rsidRPr="008A6F2A">
              <w:t>RVER contains the serial number of the record edition</w:t>
            </w:r>
          </w:p>
        </w:tc>
      </w:tr>
      <w:tr w:rsidR="00E73EDF" w:rsidRPr="008A6F2A" w14:paraId="08915A05" w14:textId="77777777">
        <w:tc>
          <w:tcPr>
            <w:tcW w:w="3459" w:type="dxa"/>
            <w:tcBorders>
              <w:top w:val="single" w:sz="6" w:space="0" w:color="000000"/>
              <w:left w:val="single" w:sz="6" w:space="0" w:color="000000"/>
              <w:bottom w:val="single" w:sz="6" w:space="0" w:color="000000"/>
              <w:right w:val="single" w:sz="6" w:space="0" w:color="000000"/>
            </w:tcBorders>
          </w:tcPr>
          <w:p w14:paraId="2A92C176" w14:textId="48B61DBF" w:rsidR="00E73EDF" w:rsidRPr="00544ABE" w:rsidRDefault="007653F1" w:rsidP="00E76B8F">
            <w:pPr>
              <w:pStyle w:val="Small"/>
              <w:spacing w:before="40" w:after="40"/>
              <w:jc w:val="both"/>
            </w:pPr>
            <w:r w:rsidRPr="008A6F2A">
              <w:t xml:space="preserve">Record </w:t>
            </w:r>
            <w:del w:id="3381" w:author="Teh Stand" w:date="2022-06-15T09:14:00Z">
              <w:r w:rsidR="00F641A8" w:rsidRPr="00544ABE" w:rsidDel="00E76B8F">
                <w:delText xml:space="preserve">Update </w:delText>
              </w:r>
            </w:del>
            <w:ins w:id="3382" w:author="Teh Stand" w:date="2022-06-15T09:14:00Z">
              <w:r w:rsidR="00E76B8F">
                <w:t>u</w:t>
              </w:r>
              <w:r w:rsidR="00E76B8F" w:rsidRPr="00544ABE">
                <w:t xml:space="preserve">pdate </w:t>
              </w:r>
            </w:ins>
            <w:del w:id="3383" w:author="Teh Stand" w:date="2022-06-15T09:14:00Z">
              <w:r w:rsidR="00F641A8" w:rsidRPr="00544ABE" w:rsidDel="00E76B8F">
                <w:delText>Instruction</w:delText>
              </w:r>
            </w:del>
            <w:ins w:id="3384" w:author="Teh Stand" w:date="2022-06-15T09:14:00Z">
              <w:r w:rsidR="00E76B8F">
                <w:t>i</w:t>
              </w:r>
              <w:r w:rsidR="00E76B8F" w:rsidRPr="00544ABE">
                <w:t>nstruction</w:t>
              </w:r>
            </w:ins>
          </w:p>
        </w:tc>
        <w:tc>
          <w:tcPr>
            <w:tcW w:w="794" w:type="dxa"/>
            <w:tcBorders>
              <w:top w:val="single" w:sz="6" w:space="0" w:color="000000"/>
              <w:left w:val="single" w:sz="6" w:space="0" w:color="000000"/>
              <w:bottom w:val="single" w:sz="6" w:space="0" w:color="000000"/>
              <w:right w:val="single" w:sz="6" w:space="0" w:color="000000"/>
            </w:tcBorders>
          </w:tcPr>
          <w:p w14:paraId="5B14A1F5"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19628E4"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8AB9A7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A513600" w14:textId="704EB9A4"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B373840" w14:textId="77777777" w:rsidR="00E73EDF" w:rsidRDefault="00E73EDF" w:rsidP="00B30BC0">
      <w:pPr>
        <w:spacing w:after="0" w:line="240" w:lineRule="auto"/>
      </w:pPr>
    </w:p>
    <w:p w14:paraId="2FCF08C4" w14:textId="0278DD61" w:rsidR="00B30BC0" w:rsidRPr="00F2456F" w:rsidRDefault="00B30BC0" w:rsidP="00B30BC0">
      <w:pPr>
        <w:pStyle w:val="ListContinue2"/>
        <w:keepNext/>
        <w:keepLines/>
        <w:numPr>
          <w:ilvl w:val="2"/>
          <w:numId w:val="37"/>
        </w:numPr>
        <w:tabs>
          <w:tab w:val="clear" w:pos="432"/>
        </w:tabs>
        <w:spacing w:before="120" w:after="120" w:line="240" w:lineRule="auto"/>
        <w:rPr>
          <w:b/>
          <w:lang w:eastAsia="en-US"/>
        </w:rPr>
      </w:pPr>
      <w:r w:rsidRPr="00B30BC0">
        <w:rPr>
          <w:b/>
          <w:lang w:eastAsia="en-US"/>
        </w:rPr>
        <w:t>2-D Integer Coordinate List field structure - C2IL</w:t>
      </w:r>
    </w:p>
    <w:tbl>
      <w:tblPr>
        <w:tblW w:w="9866" w:type="dxa"/>
        <w:tblInd w:w="-244"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A0" w:firstRow="1" w:lastRow="0" w:firstColumn="1" w:lastColumn="0" w:noHBand="0" w:noVBand="1"/>
      </w:tblPr>
      <w:tblGrid>
        <w:gridCol w:w="3762"/>
        <w:gridCol w:w="863"/>
        <w:gridCol w:w="863"/>
        <w:gridCol w:w="4378"/>
      </w:tblGrid>
      <w:tr w:rsidR="00322273" w:rsidRPr="008A6F2A" w14:paraId="60F64740" w14:textId="77777777" w:rsidTr="00120D82">
        <w:trPr>
          <w:trHeight w:val="184"/>
        </w:trPr>
        <w:tc>
          <w:tcPr>
            <w:tcW w:w="3762" w:type="dxa"/>
            <w:tcBorders>
              <w:top w:val="double" w:sz="4" w:space="0" w:color="auto"/>
              <w:left w:val="double" w:sz="4" w:space="0" w:color="auto"/>
              <w:bottom w:val="double" w:sz="4" w:space="0" w:color="auto"/>
            </w:tcBorders>
            <w:shd w:val="clear" w:color="auto" w:fill="D9D9D9" w:themeFill="background1" w:themeFillShade="D9"/>
          </w:tcPr>
          <w:p w14:paraId="6034DA19" w14:textId="77777777" w:rsidR="00322273" w:rsidRPr="008A6F2A" w:rsidRDefault="00322273" w:rsidP="00C128E3">
            <w:pPr>
              <w:pStyle w:val="Small"/>
              <w:snapToGrid w:val="0"/>
              <w:spacing w:before="40" w:after="40"/>
              <w:rPr>
                <w:b/>
              </w:rPr>
            </w:pPr>
            <w:bookmarkStart w:id="3385" w:name="_Toc207617057"/>
            <w:r w:rsidRPr="008A6F2A">
              <w:rPr>
                <w:b/>
              </w:rPr>
              <w:t>Subfield name</w:t>
            </w:r>
          </w:p>
        </w:tc>
        <w:tc>
          <w:tcPr>
            <w:tcW w:w="863" w:type="dxa"/>
            <w:tcBorders>
              <w:top w:val="double" w:sz="4" w:space="0" w:color="auto"/>
              <w:bottom w:val="double" w:sz="4" w:space="0" w:color="auto"/>
            </w:tcBorders>
            <w:shd w:val="clear" w:color="auto" w:fill="D9D9D9" w:themeFill="background1" w:themeFillShade="D9"/>
          </w:tcPr>
          <w:p w14:paraId="669FD15D" w14:textId="77777777" w:rsidR="00322273" w:rsidRPr="008A6F2A" w:rsidRDefault="00322273" w:rsidP="00C128E3">
            <w:pPr>
              <w:pStyle w:val="Small"/>
              <w:snapToGrid w:val="0"/>
              <w:spacing w:before="40" w:after="40"/>
              <w:rPr>
                <w:b/>
              </w:rPr>
            </w:pPr>
            <w:r w:rsidRPr="008A6F2A">
              <w:rPr>
                <w:b/>
              </w:rPr>
              <w:t>Label</w:t>
            </w:r>
          </w:p>
        </w:tc>
        <w:tc>
          <w:tcPr>
            <w:tcW w:w="863" w:type="dxa"/>
            <w:tcBorders>
              <w:top w:val="double" w:sz="4" w:space="0" w:color="auto"/>
              <w:bottom w:val="double" w:sz="4" w:space="0" w:color="auto"/>
            </w:tcBorders>
            <w:shd w:val="clear" w:color="auto" w:fill="D9D9D9" w:themeFill="background1" w:themeFillShade="D9"/>
          </w:tcPr>
          <w:p w14:paraId="6FD6AEC4" w14:textId="77777777" w:rsidR="00322273" w:rsidRPr="008A6F2A" w:rsidRDefault="00322273" w:rsidP="00C128E3">
            <w:pPr>
              <w:pStyle w:val="Small"/>
              <w:snapToGrid w:val="0"/>
              <w:spacing w:before="40" w:after="40"/>
              <w:rPr>
                <w:b/>
              </w:rPr>
            </w:pPr>
            <w:r w:rsidRPr="008A6F2A">
              <w:rPr>
                <w:b/>
              </w:rPr>
              <w:t>Format</w:t>
            </w:r>
          </w:p>
        </w:tc>
        <w:tc>
          <w:tcPr>
            <w:tcW w:w="4378" w:type="dxa"/>
            <w:tcBorders>
              <w:top w:val="double" w:sz="4" w:space="0" w:color="auto"/>
              <w:bottom w:val="double" w:sz="4" w:space="0" w:color="auto"/>
              <w:right w:val="double" w:sz="4" w:space="0" w:color="auto"/>
            </w:tcBorders>
            <w:shd w:val="clear" w:color="auto" w:fill="D9D9D9" w:themeFill="background1" w:themeFillShade="D9"/>
          </w:tcPr>
          <w:p w14:paraId="19FB83A6" w14:textId="77777777" w:rsidR="00322273" w:rsidRPr="008A6F2A" w:rsidRDefault="00322273" w:rsidP="00C128E3">
            <w:pPr>
              <w:pStyle w:val="Small"/>
              <w:snapToGrid w:val="0"/>
              <w:spacing w:before="40" w:after="40"/>
              <w:rPr>
                <w:b/>
              </w:rPr>
            </w:pPr>
            <w:r w:rsidRPr="008A6F2A">
              <w:rPr>
                <w:b/>
              </w:rPr>
              <w:t>Subfield content and specification</w:t>
            </w:r>
          </w:p>
        </w:tc>
      </w:tr>
      <w:tr w:rsidR="00322273" w:rsidRPr="008A6F2A" w14:paraId="7354F078" w14:textId="77777777" w:rsidTr="00B30BC0">
        <w:trPr>
          <w:trHeight w:val="296"/>
        </w:trPr>
        <w:tc>
          <w:tcPr>
            <w:tcW w:w="3762" w:type="dxa"/>
            <w:tcBorders>
              <w:top w:val="double" w:sz="4" w:space="0" w:color="auto"/>
            </w:tcBorders>
          </w:tcPr>
          <w:p w14:paraId="63185B2F" w14:textId="77777777" w:rsidR="00322273" w:rsidRPr="008A6F2A" w:rsidRDefault="00322273" w:rsidP="00C128E3">
            <w:pPr>
              <w:pStyle w:val="Small"/>
              <w:snapToGrid w:val="0"/>
              <w:spacing w:before="40" w:after="40"/>
            </w:pPr>
            <w:r w:rsidRPr="008A6F2A">
              <w:t>Coordinate in Y axis</w:t>
            </w:r>
          </w:p>
        </w:tc>
        <w:tc>
          <w:tcPr>
            <w:tcW w:w="863" w:type="dxa"/>
            <w:tcBorders>
              <w:top w:val="double" w:sz="4" w:space="0" w:color="auto"/>
            </w:tcBorders>
          </w:tcPr>
          <w:p w14:paraId="386EFA5C" w14:textId="77777777" w:rsidR="00322273" w:rsidRPr="008A6F2A" w:rsidRDefault="00322273" w:rsidP="00C128E3">
            <w:pPr>
              <w:pStyle w:val="Small"/>
              <w:snapToGrid w:val="0"/>
              <w:spacing w:before="40" w:after="40"/>
            </w:pPr>
            <w:r w:rsidRPr="008A6F2A">
              <w:t>*YCOO</w:t>
            </w:r>
          </w:p>
        </w:tc>
        <w:tc>
          <w:tcPr>
            <w:tcW w:w="863" w:type="dxa"/>
            <w:tcBorders>
              <w:top w:val="double" w:sz="4" w:space="0" w:color="auto"/>
            </w:tcBorders>
          </w:tcPr>
          <w:p w14:paraId="28436433" w14:textId="77777777" w:rsidR="00322273" w:rsidRPr="008A6F2A" w:rsidRDefault="00322273" w:rsidP="00C128E3">
            <w:pPr>
              <w:pStyle w:val="Small"/>
              <w:snapToGrid w:val="0"/>
              <w:spacing w:before="40" w:after="40"/>
            </w:pPr>
            <w:r w:rsidRPr="008A6F2A">
              <w:t>b24</w:t>
            </w:r>
          </w:p>
        </w:tc>
        <w:tc>
          <w:tcPr>
            <w:tcW w:w="4378" w:type="dxa"/>
            <w:tcBorders>
              <w:top w:val="double" w:sz="4" w:space="0" w:color="auto"/>
            </w:tcBorders>
          </w:tcPr>
          <w:p w14:paraId="3C67C09C" w14:textId="77777777" w:rsidR="00322273" w:rsidRPr="008A6F2A" w:rsidRDefault="00322273" w:rsidP="00C128E3">
            <w:pPr>
              <w:pStyle w:val="Small"/>
              <w:snapToGrid w:val="0"/>
              <w:spacing w:before="40" w:after="40"/>
            </w:pPr>
            <w:r w:rsidRPr="008A6F2A">
              <w:t>Y-coordinate or latitude</w:t>
            </w:r>
          </w:p>
        </w:tc>
      </w:tr>
      <w:tr w:rsidR="00322273" w:rsidRPr="008A6F2A" w14:paraId="17DC5A58" w14:textId="77777777" w:rsidTr="00B30BC0">
        <w:trPr>
          <w:trHeight w:val="266"/>
        </w:trPr>
        <w:tc>
          <w:tcPr>
            <w:tcW w:w="3762" w:type="dxa"/>
          </w:tcPr>
          <w:p w14:paraId="1C9A1698" w14:textId="77777777" w:rsidR="00322273" w:rsidRPr="008A6F2A" w:rsidRDefault="00322273" w:rsidP="00C128E3">
            <w:pPr>
              <w:pStyle w:val="Small"/>
              <w:snapToGrid w:val="0"/>
              <w:spacing w:before="40" w:after="40"/>
            </w:pPr>
            <w:r w:rsidRPr="008A6F2A">
              <w:t>Coordinate in X axis</w:t>
            </w:r>
          </w:p>
        </w:tc>
        <w:tc>
          <w:tcPr>
            <w:tcW w:w="863" w:type="dxa"/>
          </w:tcPr>
          <w:p w14:paraId="5E618761" w14:textId="77777777" w:rsidR="00322273" w:rsidRPr="008A6F2A" w:rsidRDefault="00322273" w:rsidP="00C128E3">
            <w:pPr>
              <w:pStyle w:val="Small"/>
              <w:snapToGrid w:val="0"/>
              <w:spacing w:before="40" w:after="40"/>
            </w:pPr>
            <w:r w:rsidRPr="008A6F2A">
              <w:t>XCOO</w:t>
            </w:r>
          </w:p>
        </w:tc>
        <w:tc>
          <w:tcPr>
            <w:tcW w:w="863" w:type="dxa"/>
          </w:tcPr>
          <w:p w14:paraId="5B2ECD33" w14:textId="77777777" w:rsidR="00322273" w:rsidRPr="008A6F2A" w:rsidRDefault="00322273" w:rsidP="00C128E3">
            <w:pPr>
              <w:pStyle w:val="Small"/>
              <w:snapToGrid w:val="0"/>
              <w:spacing w:before="40" w:after="40"/>
            </w:pPr>
            <w:r w:rsidRPr="008A6F2A">
              <w:t>b24</w:t>
            </w:r>
          </w:p>
        </w:tc>
        <w:tc>
          <w:tcPr>
            <w:tcW w:w="4378" w:type="dxa"/>
          </w:tcPr>
          <w:p w14:paraId="2D830ED2" w14:textId="77777777" w:rsidR="00322273" w:rsidRPr="008A6F2A" w:rsidRDefault="00322273" w:rsidP="00C128E3">
            <w:pPr>
              <w:pStyle w:val="Small"/>
              <w:snapToGrid w:val="0"/>
              <w:spacing w:before="40" w:after="40"/>
            </w:pPr>
            <w:r w:rsidRPr="008A6F2A">
              <w:t>X-coordinate or longitude</w:t>
            </w:r>
          </w:p>
        </w:tc>
      </w:tr>
    </w:tbl>
    <w:p w14:paraId="7B82A374" w14:textId="77777777" w:rsidR="00E73EDF" w:rsidRDefault="00E73EDF" w:rsidP="00B30BC0">
      <w:pPr>
        <w:spacing w:after="0" w:line="240" w:lineRule="auto"/>
      </w:pPr>
    </w:p>
    <w:p w14:paraId="6FB3CD67" w14:textId="06BCDE5D" w:rsidR="00B30BC0" w:rsidRPr="00F2456F" w:rsidRDefault="00B30BC0" w:rsidP="00B30BC0">
      <w:pPr>
        <w:pStyle w:val="ListContinue2"/>
        <w:keepNext/>
        <w:keepLines/>
        <w:numPr>
          <w:ilvl w:val="2"/>
          <w:numId w:val="37"/>
        </w:numPr>
        <w:tabs>
          <w:tab w:val="clear" w:pos="432"/>
        </w:tabs>
        <w:spacing w:before="120" w:after="120" w:line="240" w:lineRule="auto"/>
        <w:rPr>
          <w:b/>
          <w:lang w:eastAsia="en-US"/>
        </w:rPr>
      </w:pPr>
      <w:r w:rsidRPr="00B30BC0">
        <w:rPr>
          <w:b/>
          <w:lang w:eastAsia="en-US"/>
        </w:rPr>
        <w:lastRenderedPageBreak/>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E73EDF" w:rsidRPr="008A6F2A" w14:paraId="400374A2" w14:textId="77777777" w:rsidTr="00120D8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F2E6702" w14:textId="77777777" w:rsidR="00E73EDF" w:rsidRPr="008A6F2A" w:rsidRDefault="007653F1" w:rsidP="00C128E3">
            <w:pPr>
              <w:pStyle w:val="Small"/>
              <w:snapToGrid w:val="0"/>
              <w:spacing w:before="40" w:after="40"/>
              <w:rPr>
                <w:b/>
              </w:rPr>
            </w:pPr>
            <w:r w:rsidRPr="008A6F2A">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232AC9E" w14:textId="77777777" w:rsidR="00E73EDF" w:rsidRPr="008A6F2A" w:rsidRDefault="007653F1" w:rsidP="00C128E3">
            <w:pPr>
              <w:pStyle w:val="Small"/>
              <w:snapToGrid w:val="0"/>
              <w:spacing w:before="40" w:after="40"/>
              <w:rPr>
                <w:b/>
              </w:rPr>
            </w:pPr>
            <w:r w:rsidRPr="008A6F2A">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D14EAA9" w14:textId="77777777" w:rsidR="00E73EDF" w:rsidRPr="008A6F2A" w:rsidRDefault="007653F1" w:rsidP="00C128E3">
            <w:pPr>
              <w:pStyle w:val="Small"/>
              <w:snapToGrid w:val="0"/>
              <w:spacing w:before="40" w:after="40"/>
              <w:rPr>
                <w:b/>
              </w:rPr>
            </w:pPr>
            <w:r w:rsidRPr="008A6F2A">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067B3741" w14:textId="77777777" w:rsidR="00E73EDF" w:rsidRPr="008A6F2A" w:rsidRDefault="007653F1" w:rsidP="00C128E3">
            <w:pPr>
              <w:pStyle w:val="Small"/>
              <w:snapToGrid w:val="0"/>
              <w:spacing w:before="40" w:after="40"/>
              <w:rPr>
                <w:b/>
              </w:rPr>
            </w:pPr>
            <w:r w:rsidRPr="008A6F2A">
              <w:rPr>
                <w:b/>
              </w:rPr>
              <w:t>Subfield content and specification</w:t>
            </w:r>
          </w:p>
        </w:tc>
      </w:tr>
      <w:tr w:rsidR="00E73EDF" w:rsidRPr="008A6F2A" w14:paraId="3013B5A2" w14:textId="77777777" w:rsidTr="00B30BC0">
        <w:tc>
          <w:tcPr>
            <w:tcW w:w="3767" w:type="dxa"/>
            <w:tcBorders>
              <w:top w:val="double" w:sz="4" w:space="0" w:color="auto"/>
              <w:left w:val="single" w:sz="4" w:space="0" w:color="000000"/>
              <w:bottom w:val="single" w:sz="4" w:space="0" w:color="000000"/>
            </w:tcBorders>
          </w:tcPr>
          <w:p w14:paraId="5F9E3148" w14:textId="77777777" w:rsidR="00E73EDF" w:rsidRPr="008A6F2A" w:rsidRDefault="007653F1" w:rsidP="00C128E3">
            <w:pPr>
              <w:pStyle w:val="Small"/>
              <w:snapToGrid w:val="0"/>
              <w:spacing w:before="40" w:after="40"/>
            </w:pPr>
            <w:r w:rsidRPr="008A6F2A">
              <w:t>Vertical CRS Id</w:t>
            </w:r>
          </w:p>
        </w:tc>
        <w:tc>
          <w:tcPr>
            <w:tcW w:w="866" w:type="dxa"/>
            <w:tcBorders>
              <w:top w:val="double" w:sz="4" w:space="0" w:color="auto"/>
              <w:left w:val="single" w:sz="4" w:space="0" w:color="000000"/>
              <w:bottom w:val="single" w:sz="4" w:space="0" w:color="000000"/>
            </w:tcBorders>
          </w:tcPr>
          <w:p w14:paraId="52D58D78" w14:textId="77777777" w:rsidR="00E73EDF" w:rsidRPr="008A6F2A" w:rsidRDefault="007653F1" w:rsidP="00C128E3">
            <w:pPr>
              <w:pStyle w:val="Small"/>
              <w:snapToGrid w:val="0"/>
              <w:spacing w:before="40" w:after="40"/>
            </w:pPr>
            <w:r w:rsidRPr="008A6F2A">
              <w:t>VCID</w:t>
            </w:r>
          </w:p>
        </w:tc>
        <w:tc>
          <w:tcPr>
            <w:tcW w:w="849" w:type="dxa"/>
            <w:tcBorders>
              <w:top w:val="double" w:sz="4" w:space="0" w:color="auto"/>
              <w:left w:val="single" w:sz="4" w:space="0" w:color="000000"/>
              <w:bottom w:val="single" w:sz="4" w:space="0" w:color="000000"/>
            </w:tcBorders>
          </w:tcPr>
          <w:p w14:paraId="65A1072A" w14:textId="77777777" w:rsidR="00E73EDF" w:rsidRPr="008A6F2A" w:rsidRDefault="007653F1" w:rsidP="00C128E3">
            <w:pPr>
              <w:pStyle w:val="Small"/>
              <w:snapToGrid w:val="0"/>
              <w:spacing w:before="40" w:after="40"/>
            </w:pPr>
            <w:r w:rsidRPr="008A6F2A">
              <w:t>b11</w:t>
            </w:r>
          </w:p>
        </w:tc>
        <w:tc>
          <w:tcPr>
            <w:tcW w:w="4384" w:type="dxa"/>
            <w:tcBorders>
              <w:top w:val="double" w:sz="4" w:space="0" w:color="auto"/>
              <w:left w:val="single" w:sz="4" w:space="0" w:color="000000"/>
              <w:bottom w:val="single" w:sz="4" w:space="0" w:color="000000"/>
              <w:right w:val="single" w:sz="4" w:space="0" w:color="000000"/>
            </w:tcBorders>
          </w:tcPr>
          <w:p w14:paraId="6D9CB68A" w14:textId="77777777" w:rsidR="00E73EDF" w:rsidRPr="008A6F2A" w:rsidRDefault="007653F1" w:rsidP="00C128E3">
            <w:pPr>
              <w:pStyle w:val="Small"/>
              <w:snapToGrid w:val="0"/>
              <w:spacing w:before="40" w:after="40"/>
            </w:pPr>
            <w:r w:rsidRPr="008A6F2A">
              <w:t>Internal identifier of the Vertical CRS</w:t>
            </w:r>
          </w:p>
        </w:tc>
      </w:tr>
      <w:tr w:rsidR="00E73EDF" w:rsidRPr="008A6F2A" w14:paraId="4DB6EBC0" w14:textId="77777777" w:rsidTr="00B30BC0">
        <w:tc>
          <w:tcPr>
            <w:tcW w:w="3767" w:type="dxa"/>
            <w:tcBorders>
              <w:top w:val="single" w:sz="4" w:space="0" w:color="000000"/>
              <w:left w:val="single" w:sz="4" w:space="0" w:color="000000"/>
              <w:bottom w:val="single" w:sz="4" w:space="0" w:color="000000"/>
            </w:tcBorders>
          </w:tcPr>
          <w:p w14:paraId="7F2BD819" w14:textId="77777777" w:rsidR="00E73EDF" w:rsidRPr="008A6F2A" w:rsidRDefault="007653F1" w:rsidP="00C128E3">
            <w:pPr>
              <w:pStyle w:val="Small"/>
              <w:snapToGrid w:val="0"/>
              <w:spacing w:before="40" w:after="40"/>
            </w:pPr>
            <w:r w:rsidRPr="008A6F2A">
              <w:t>Coordinate in Y axis</w:t>
            </w:r>
          </w:p>
        </w:tc>
        <w:tc>
          <w:tcPr>
            <w:tcW w:w="866" w:type="dxa"/>
            <w:tcBorders>
              <w:top w:val="single" w:sz="4" w:space="0" w:color="000000"/>
              <w:left w:val="single" w:sz="4" w:space="0" w:color="000000"/>
              <w:bottom w:val="single" w:sz="4" w:space="0" w:color="000000"/>
            </w:tcBorders>
          </w:tcPr>
          <w:p w14:paraId="500E2587" w14:textId="77777777" w:rsidR="00E73EDF" w:rsidRPr="008A6F2A" w:rsidRDefault="007653F1" w:rsidP="00C128E3">
            <w:pPr>
              <w:pStyle w:val="Small"/>
              <w:snapToGrid w:val="0"/>
              <w:spacing w:before="40" w:after="40"/>
            </w:pPr>
            <w:r w:rsidRPr="008A6F2A">
              <w:t>*YCOO</w:t>
            </w:r>
          </w:p>
        </w:tc>
        <w:tc>
          <w:tcPr>
            <w:tcW w:w="849" w:type="dxa"/>
            <w:tcBorders>
              <w:top w:val="single" w:sz="4" w:space="0" w:color="000000"/>
              <w:left w:val="single" w:sz="4" w:space="0" w:color="000000"/>
              <w:bottom w:val="single" w:sz="4" w:space="0" w:color="000000"/>
            </w:tcBorders>
          </w:tcPr>
          <w:p w14:paraId="49C27BFE"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451B91D8" w14:textId="5C6F7033" w:rsidR="00E73EDF" w:rsidRPr="008A6F2A" w:rsidRDefault="00645532" w:rsidP="00C128E3">
            <w:pPr>
              <w:pStyle w:val="Small"/>
              <w:snapToGrid w:val="0"/>
              <w:spacing w:before="40" w:after="40"/>
            </w:pPr>
            <w:r>
              <w:t>Y-</w:t>
            </w:r>
            <w:r w:rsidR="007653F1" w:rsidRPr="008A6F2A">
              <w:t>coordinate or latitude</w:t>
            </w:r>
          </w:p>
        </w:tc>
      </w:tr>
      <w:tr w:rsidR="00E73EDF" w:rsidRPr="008A6F2A" w14:paraId="4B6726FC" w14:textId="77777777" w:rsidTr="00B30BC0">
        <w:tc>
          <w:tcPr>
            <w:tcW w:w="3767" w:type="dxa"/>
            <w:tcBorders>
              <w:top w:val="single" w:sz="4" w:space="0" w:color="000000"/>
              <w:left w:val="single" w:sz="4" w:space="0" w:color="000000"/>
              <w:bottom w:val="single" w:sz="4" w:space="0" w:color="000000"/>
            </w:tcBorders>
          </w:tcPr>
          <w:p w14:paraId="7D7F0E3F" w14:textId="77777777" w:rsidR="00E73EDF" w:rsidRPr="008A6F2A" w:rsidRDefault="007653F1" w:rsidP="00C128E3">
            <w:pPr>
              <w:pStyle w:val="Small"/>
              <w:snapToGrid w:val="0"/>
              <w:spacing w:before="40" w:after="40"/>
            </w:pPr>
            <w:r w:rsidRPr="008A6F2A">
              <w:t>Coordinate in X axis</w:t>
            </w:r>
          </w:p>
        </w:tc>
        <w:tc>
          <w:tcPr>
            <w:tcW w:w="866" w:type="dxa"/>
            <w:tcBorders>
              <w:top w:val="single" w:sz="4" w:space="0" w:color="000000"/>
              <w:left w:val="single" w:sz="4" w:space="0" w:color="000000"/>
              <w:bottom w:val="single" w:sz="4" w:space="0" w:color="000000"/>
            </w:tcBorders>
          </w:tcPr>
          <w:p w14:paraId="0E527D80" w14:textId="77777777" w:rsidR="00E73EDF" w:rsidRPr="008A6F2A" w:rsidRDefault="007653F1" w:rsidP="00C128E3">
            <w:pPr>
              <w:pStyle w:val="Small"/>
              <w:snapToGrid w:val="0"/>
              <w:spacing w:before="40" w:after="40"/>
            </w:pPr>
            <w:r w:rsidRPr="008A6F2A">
              <w:t>XCOO</w:t>
            </w:r>
          </w:p>
        </w:tc>
        <w:tc>
          <w:tcPr>
            <w:tcW w:w="849" w:type="dxa"/>
            <w:tcBorders>
              <w:top w:val="single" w:sz="4" w:space="0" w:color="000000"/>
              <w:left w:val="single" w:sz="4" w:space="0" w:color="000000"/>
              <w:bottom w:val="single" w:sz="4" w:space="0" w:color="000000"/>
            </w:tcBorders>
          </w:tcPr>
          <w:p w14:paraId="0DA55FA9"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1C5386CD" w14:textId="6A0D08AA" w:rsidR="00E73EDF" w:rsidRPr="008A6F2A" w:rsidRDefault="00645532" w:rsidP="00C128E3">
            <w:pPr>
              <w:pStyle w:val="Small"/>
              <w:snapToGrid w:val="0"/>
              <w:spacing w:before="40" w:after="40"/>
            </w:pPr>
            <w:r>
              <w:t>X-</w:t>
            </w:r>
            <w:r w:rsidR="007653F1" w:rsidRPr="008A6F2A">
              <w:t>coordinate or longitude</w:t>
            </w:r>
          </w:p>
        </w:tc>
      </w:tr>
      <w:tr w:rsidR="00E73EDF" w:rsidRPr="008A6F2A" w14:paraId="6E88E8B0" w14:textId="77777777" w:rsidTr="00B30BC0">
        <w:tc>
          <w:tcPr>
            <w:tcW w:w="3767" w:type="dxa"/>
            <w:tcBorders>
              <w:top w:val="single" w:sz="4" w:space="0" w:color="000000"/>
              <w:left w:val="single" w:sz="4" w:space="0" w:color="000000"/>
              <w:bottom w:val="single" w:sz="4" w:space="0" w:color="000000"/>
            </w:tcBorders>
          </w:tcPr>
          <w:p w14:paraId="4F4F7A72" w14:textId="77777777" w:rsidR="00E73EDF" w:rsidRPr="008A6F2A" w:rsidRDefault="007653F1" w:rsidP="00C128E3">
            <w:pPr>
              <w:pStyle w:val="Small"/>
              <w:snapToGrid w:val="0"/>
              <w:spacing w:before="40" w:after="40"/>
            </w:pPr>
            <w:r w:rsidRPr="008A6F2A">
              <w:t>Coordinate in Z axis</w:t>
            </w:r>
          </w:p>
        </w:tc>
        <w:tc>
          <w:tcPr>
            <w:tcW w:w="866" w:type="dxa"/>
            <w:tcBorders>
              <w:top w:val="single" w:sz="4" w:space="0" w:color="000000"/>
              <w:left w:val="single" w:sz="4" w:space="0" w:color="000000"/>
              <w:bottom w:val="single" w:sz="4" w:space="0" w:color="000000"/>
            </w:tcBorders>
          </w:tcPr>
          <w:p w14:paraId="37194CA5" w14:textId="77777777" w:rsidR="00E73EDF" w:rsidRPr="008A6F2A" w:rsidRDefault="007653F1" w:rsidP="00C128E3">
            <w:pPr>
              <w:pStyle w:val="Small"/>
              <w:snapToGrid w:val="0"/>
              <w:spacing w:before="40" w:after="40"/>
            </w:pPr>
            <w:r w:rsidRPr="008A6F2A">
              <w:t>ZCOO</w:t>
            </w:r>
          </w:p>
        </w:tc>
        <w:tc>
          <w:tcPr>
            <w:tcW w:w="849" w:type="dxa"/>
            <w:tcBorders>
              <w:top w:val="single" w:sz="4" w:space="0" w:color="000000"/>
              <w:left w:val="single" w:sz="4" w:space="0" w:color="000000"/>
              <w:bottom w:val="single" w:sz="4" w:space="0" w:color="000000"/>
            </w:tcBorders>
          </w:tcPr>
          <w:p w14:paraId="609E18A0"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2C23A54B" w14:textId="3C155493" w:rsidR="00E73EDF" w:rsidRPr="008A6F2A" w:rsidRDefault="00645532" w:rsidP="00C128E3">
            <w:pPr>
              <w:pStyle w:val="Small"/>
              <w:snapToGrid w:val="0"/>
              <w:spacing w:before="40" w:after="40"/>
            </w:pPr>
            <w:r>
              <w:t>Z-</w:t>
            </w:r>
            <w:r w:rsidR="007653F1" w:rsidRPr="008A6F2A">
              <w:t>coordinate (depth)</w:t>
            </w:r>
          </w:p>
        </w:tc>
      </w:tr>
    </w:tbl>
    <w:p w14:paraId="15539BDB" w14:textId="77777777" w:rsidR="00E73EDF" w:rsidRDefault="00E73EDF" w:rsidP="00B30BC0">
      <w:pPr>
        <w:spacing w:after="0" w:line="240" w:lineRule="auto"/>
      </w:pPr>
    </w:p>
    <w:p w14:paraId="205FA258" w14:textId="5200FA11" w:rsidR="00B30BC0" w:rsidRPr="00F2456F" w:rsidRDefault="00B30BC0" w:rsidP="00B30BC0">
      <w:pPr>
        <w:pStyle w:val="ListContinue2"/>
        <w:keepNext/>
        <w:keepLines/>
        <w:numPr>
          <w:ilvl w:val="2"/>
          <w:numId w:val="37"/>
        </w:numPr>
        <w:tabs>
          <w:tab w:val="clear" w:pos="432"/>
        </w:tabs>
        <w:spacing w:before="120" w:after="120" w:line="240" w:lineRule="auto"/>
        <w:rPr>
          <w:b/>
          <w:lang w:eastAsia="en-US"/>
        </w:rPr>
      </w:pPr>
      <w:r w:rsidRPr="00B30BC0">
        <w:rPr>
          <w:b/>
          <w:lang w:eastAsia="en-US"/>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BCECFF"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3385"/>
          <w:p w14:paraId="59692EF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3AACF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D0967C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DF090C"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36ADD6A" w14:textId="77777777" w:rsidR="00E73EDF" w:rsidRPr="008A6F2A" w:rsidRDefault="007653F1" w:rsidP="00C128E3">
            <w:pPr>
              <w:pStyle w:val="Small"/>
              <w:spacing w:before="40" w:after="40"/>
              <w:jc w:val="both"/>
              <w:rPr>
                <w:b/>
              </w:rPr>
            </w:pPr>
            <w:r w:rsidRPr="008A6F2A">
              <w:rPr>
                <w:b/>
              </w:rPr>
              <w:t>Comment</w:t>
            </w:r>
          </w:p>
        </w:tc>
      </w:tr>
      <w:tr w:rsidR="00E73EDF" w:rsidRPr="008A6F2A" w14:paraId="6185EBBD" w14:textId="77777777">
        <w:tc>
          <w:tcPr>
            <w:tcW w:w="3459" w:type="dxa"/>
            <w:tcBorders>
              <w:top w:val="single" w:sz="6" w:space="0" w:color="000000"/>
              <w:left w:val="single" w:sz="6" w:space="0" w:color="000000"/>
              <w:bottom w:val="single" w:sz="6" w:space="0" w:color="000000"/>
              <w:right w:val="single" w:sz="6" w:space="0" w:color="000000"/>
            </w:tcBorders>
          </w:tcPr>
          <w:p w14:paraId="5BDCC309" w14:textId="014510E1" w:rsidR="00E73EDF" w:rsidRPr="00544ABE" w:rsidRDefault="007653F1" w:rsidP="00D4449C">
            <w:pPr>
              <w:pStyle w:val="Small"/>
              <w:spacing w:before="40" w:after="40"/>
              <w:jc w:val="both"/>
            </w:pPr>
            <w:r w:rsidRPr="008A6F2A">
              <w:t xml:space="preserve">Record </w:t>
            </w:r>
            <w:del w:id="3386" w:author="Teh Stand" w:date="2022-06-15T09:22:00Z">
              <w:r w:rsidR="00F641A8" w:rsidRPr="00544ABE" w:rsidDel="00D4449C">
                <w:delText>Name</w:delText>
              </w:r>
            </w:del>
            <w:ins w:id="3387" w:author="Teh Stand" w:date="2022-06-15T09:22:00Z">
              <w:r w:rsidR="00D4449C">
                <w:t>n</w:t>
              </w:r>
              <w:r w:rsidR="00D4449C" w:rsidRPr="00544ABE">
                <w:t>ame</w:t>
              </w:r>
            </w:ins>
          </w:p>
        </w:tc>
        <w:tc>
          <w:tcPr>
            <w:tcW w:w="794" w:type="dxa"/>
            <w:tcBorders>
              <w:top w:val="single" w:sz="6" w:space="0" w:color="000000"/>
              <w:left w:val="single" w:sz="6" w:space="0" w:color="000000"/>
              <w:bottom w:val="single" w:sz="6" w:space="0" w:color="000000"/>
              <w:right w:val="single" w:sz="6" w:space="0" w:color="000000"/>
            </w:tcBorders>
          </w:tcPr>
          <w:p w14:paraId="3F33064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3850C71" w14:textId="77777777" w:rsidR="00E73EDF" w:rsidRPr="008A6F2A" w:rsidRDefault="007653F1" w:rsidP="00C128E3">
            <w:pPr>
              <w:pStyle w:val="Small"/>
              <w:spacing w:before="40" w:after="40"/>
              <w:jc w:val="both"/>
            </w:pPr>
            <w:r w:rsidRPr="008A6F2A">
              <w:t>{120}</w:t>
            </w:r>
          </w:p>
        </w:tc>
        <w:tc>
          <w:tcPr>
            <w:tcW w:w="794" w:type="dxa"/>
            <w:tcBorders>
              <w:top w:val="single" w:sz="6" w:space="0" w:color="000000"/>
              <w:left w:val="single" w:sz="6" w:space="0" w:color="000000"/>
              <w:bottom w:val="single" w:sz="6" w:space="0" w:color="000000"/>
              <w:right w:val="single" w:sz="6" w:space="0" w:color="000000"/>
            </w:tcBorders>
          </w:tcPr>
          <w:p w14:paraId="423B106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EF253CE" w14:textId="7AE4602B" w:rsidR="00E73EDF" w:rsidRPr="008A6F2A" w:rsidRDefault="007653F1" w:rsidP="00C128E3">
            <w:pPr>
              <w:pStyle w:val="Small"/>
              <w:spacing w:before="40" w:after="40"/>
              <w:jc w:val="both"/>
            </w:pPr>
            <w:r w:rsidRPr="008A6F2A">
              <w:t xml:space="preserve">{120} </w:t>
            </w:r>
            <w:r w:rsidR="00645532">
              <w:t>–</w:t>
            </w:r>
            <w:r w:rsidRPr="008A6F2A">
              <w:t xml:space="preserve"> Curve</w:t>
            </w:r>
          </w:p>
        </w:tc>
      </w:tr>
      <w:tr w:rsidR="00E73EDF" w:rsidRPr="008A6F2A" w14:paraId="70904901" w14:textId="77777777">
        <w:tc>
          <w:tcPr>
            <w:tcW w:w="3459" w:type="dxa"/>
            <w:tcBorders>
              <w:top w:val="single" w:sz="6" w:space="0" w:color="000000"/>
              <w:left w:val="single" w:sz="6" w:space="0" w:color="000000"/>
              <w:bottom w:val="single" w:sz="6" w:space="0" w:color="000000"/>
              <w:right w:val="single" w:sz="6" w:space="0" w:color="000000"/>
            </w:tcBorders>
          </w:tcPr>
          <w:p w14:paraId="69B18CB2" w14:textId="4FDAE8C9" w:rsidR="00E73EDF" w:rsidRPr="00544ABE" w:rsidRDefault="007653F1" w:rsidP="00D4449C">
            <w:pPr>
              <w:pStyle w:val="Small"/>
              <w:spacing w:before="40" w:after="40"/>
              <w:jc w:val="both"/>
            </w:pPr>
            <w:r w:rsidRPr="008A6F2A">
              <w:t xml:space="preserve">Record </w:t>
            </w:r>
            <w:del w:id="3388" w:author="Teh Stand" w:date="2022-06-15T09:22:00Z">
              <w:r w:rsidR="00F641A8" w:rsidRPr="00544ABE" w:rsidDel="00D4449C">
                <w:delText xml:space="preserve">Identification </w:delText>
              </w:r>
            </w:del>
            <w:ins w:id="3389" w:author="Teh Stand" w:date="2022-06-15T09:22:00Z">
              <w:r w:rsidR="00D4449C">
                <w:t>i</w:t>
              </w:r>
              <w:r w:rsidR="00D4449C" w:rsidRPr="00544ABE">
                <w:t xml:space="preserve">dentification </w:t>
              </w:r>
            </w:ins>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5B6F7D1A"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5F1F329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E5F85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3752819"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F0CEF1C" w14:textId="77777777">
        <w:tc>
          <w:tcPr>
            <w:tcW w:w="3459" w:type="dxa"/>
            <w:tcBorders>
              <w:top w:val="single" w:sz="6" w:space="0" w:color="000000"/>
              <w:left w:val="single" w:sz="6" w:space="0" w:color="000000"/>
              <w:bottom w:val="single" w:sz="6" w:space="0" w:color="000000"/>
              <w:right w:val="single" w:sz="6" w:space="0" w:color="000000"/>
            </w:tcBorders>
          </w:tcPr>
          <w:p w14:paraId="6A4DAA5D" w14:textId="470DDACE" w:rsidR="00E73EDF" w:rsidRPr="00544ABE" w:rsidRDefault="007653F1" w:rsidP="00D4449C">
            <w:pPr>
              <w:pStyle w:val="Small"/>
              <w:spacing w:before="40" w:after="40"/>
              <w:jc w:val="both"/>
            </w:pPr>
            <w:r w:rsidRPr="008A6F2A">
              <w:t xml:space="preserve">Record </w:t>
            </w:r>
            <w:del w:id="3390" w:author="Teh Stand" w:date="2022-06-15T09:22:00Z">
              <w:r w:rsidR="00F641A8" w:rsidRPr="00544ABE" w:rsidDel="00D4449C">
                <w:delText>Version</w:delText>
              </w:r>
            </w:del>
            <w:ins w:id="3391" w:author="Teh Stand" w:date="2022-06-15T09:22:00Z">
              <w:r w:rsidR="00D4449C">
                <w:t>v</w:t>
              </w:r>
              <w:r w:rsidR="00D4449C" w:rsidRPr="00544ABE">
                <w:t>ersion</w:t>
              </w:r>
            </w:ins>
          </w:p>
        </w:tc>
        <w:tc>
          <w:tcPr>
            <w:tcW w:w="794" w:type="dxa"/>
            <w:tcBorders>
              <w:top w:val="single" w:sz="6" w:space="0" w:color="000000"/>
              <w:left w:val="single" w:sz="6" w:space="0" w:color="000000"/>
              <w:bottom w:val="single" w:sz="6" w:space="0" w:color="000000"/>
              <w:right w:val="single" w:sz="6" w:space="0" w:color="000000"/>
            </w:tcBorders>
          </w:tcPr>
          <w:p w14:paraId="408DAD7E"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1645905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F441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5A39161"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332FE671" w14:textId="77777777">
        <w:tc>
          <w:tcPr>
            <w:tcW w:w="3459" w:type="dxa"/>
            <w:tcBorders>
              <w:top w:val="single" w:sz="6" w:space="0" w:color="000000"/>
              <w:left w:val="single" w:sz="6" w:space="0" w:color="000000"/>
              <w:bottom w:val="single" w:sz="6" w:space="0" w:color="000000"/>
              <w:right w:val="single" w:sz="6" w:space="0" w:color="000000"/>
            </w:tcBorders>
          </w:tcPr>
          <w:p w14:paraId="6E3DD9D7" w14:textId="7E461B34" w:rsidR="00E73EDF" w:rsidRPr="00544ABE" w:rsidRDefault="007653F1" w:rsidP="00D4449C">
            <w:pPr>
              <w:pStyle w:val="Small"/>
              <w:spacing w:before="40" w:after="40"/>
              <w:jc w:val="both"/>
            </w:pPr>
            <w:r w:rsidRPr="008A6F2A">
              <w:t xml:space="preserve">Record </w:t>
            </w:r>
            <w:del w:id="3392" w:author="Teh Stand" w:date="2022-06-15T09:22:00Z">
              <w:r w:rsidR="00F641A8" w:rsidRPr="00544ABE" w:rsidDel="00D4449C">
                <w:delText xml:space="preserve">Update </w:delText>
              </w:r>
            </w:del>
            <w:ins w:id="3393" w:author="Teh Stand" w:date="2022-06-15T09:22:00Z">
              <w:r w:rsidR="00D4449C">
                <w:t>u</w:t>
              </w:r>
              <w:r w:rsidR="00D4449C" w:rsidRPr="00544ABE">
                <w:t xml:space="preserve">pdate </w:t>
              </w:r>
            </w:ins>
            <w:del w:id="3394" w:author="Teh Stand" w:date="2022-06-15T09:22:00Z">
              <w:r w:rsidR="00F641A8" w:rsidRPr="00544ABE" w:rsidDel="00D4449C">
                <w:delText>Instruction</w:delText>
              </w:r>
            </w:del>
            <w:ins w:id="3395" w:author="Teh Stand" w:date="2022-06-15T09:22:00Z">
              <w:r w:rsidR="00D4449C">
                <w:t>i</w:t>
              </w:r>
              <w:r w:rsidR="00D4449C" w:rsidRPr="00544ABE">
                <w:t>nstruction</w:t>
              </w:r>
            </w:ins>
          </w:p>
        </w:tc>
        <w:tc>
          <w:tcPr>
            <w:tcW w:w="794" w:type="dxa"/>
            <w:tcBorders>
              <w:top w:val="single" w:sz="6" w:space="0" w:color="000000"/>
              <w:left w:val="single" w:sz="6" w:space="0" w:color="000000"/>
              <w:bottom w:val="single" w:sz="6" w:space="0" w:color="000000"/>
              <w:right w:val="single" w:sz="6" w:space="0" w:color="000000"/>
            </w:tcBorders>
          </w:tcPr>
          <w:p w14:paraId="55DAF0AF"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B5052D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387308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45DF293" w14:textId="6CD4D762"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FA84C40" w14:textId="77777777" w:rsidR="00E73EDF" w:rsidRDefault="00E73EDF" w:rsidP="00D4449C">
      <w:pPr>
        <w:spacing w:after="0" w:line="240" w:lineRule="auto"/>
      </w:pPr>
    </w:p>
    <w:p w14:paraId="0FE2B2B3" w14:textId="2B832AF4" w:rsidR="00D4449C" w:rsidRPr="00F2456F" w:rsidRDefault="00D4449C" w:rsidP="00D4449C">
      <w:pPr>
        <w:pStyle w:val="ListContinue2"/>
        <w:keepNext/>
        <w:keepLines/>
        <w:numPr>
          <w:ilvl w:val="2"/>
          <w:numId w:val="37"/>
        </w:numPr>
        <w:tabs>
          <w:tab w:val="clear" w:pos="432"/>
        </w:tabs>
        <w:spacing w:before="120" w:after="120" w:line="240" w:lineRule="auto"/>
        <w:rPr>
          <w:b/>
          <w:lang w:eastAsia="en-US"/>
        </w:rPr>
      </w:pPr>
      <w:r w:rsidRPr="00D4449C">
        <w:rPr>
          <w:b/>
          <w:lang w:eastAsia="en-US"/>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3659B6" w:rsidRPr="008A6F2A" w14:paraId="28DDBF0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345D6A"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1F09142"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018470"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642B95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8CE2E94" w14:textId="77777777" w:rsidR="00E73EDF" w:rsidRPr="008A6F2A" w:rsidRDefault="007653F1" w:rsidP="00C128E3">
            <w:pPr>
              <w:pStyle w:val="Small"/>
              <w:spacing w:before="40" w:after="40"/>
              <w:jc w:val="both"/>
              <w:rPr>
                <w:b/>
              </w:rPr>
            </w:pPr>
            <w:r w:rsidRPr="008A6F2A">
              <w:rPr>
                <w:b/>
              </w:rPr>
              <w:t>Comment</w:t>
            </w:r>
          </w:p>
        </w:tc>
      </w:tr>
      <w:tr w:rsidR="003659B6" w:rsidRPr="008A6F2A" w14:paraId="7B99BF50"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DF65286" w14:textId="0E76CDE5" w:rsidR="00E73EDF" w:rsidRPr="00544ABE" w:rsidRDefault="007653F1" w:rsidP="00D4449C">
            <w:pPr>
              <w:pStyle w:val="Small"/>
              <w:spacing w:before="40" w:after="40"/>
              <w:jc w:val="both"/>
            </w:pPr>
            <w:r w:rsidRPr="008A6F2A">
              <w:t xml:space="preserve">Referenced Record </w:t>
            </w:r>
            <w:del w:id="3396" w:author="Teh Stand" w:date="2022-06-15T09:23:00Z">
              <w:r w:rsidR="00DF49FB" w:rsidRPr="00544ABE" w:rsidDel="00D4449C">
                <w:delText>Name</w:delText>
              </w:r>
            </w:del>
            <w:ins w:id="3397" w:author="Teh Stand" w:date="2022-06-15T09:23:00Z">
              <w:r w:rsidR="00D4449C">
                <w:t>n</w:t>
              </w:r>
              <w:r w:rsidR="00D4449C" w:rsidRPr="00544ABE">
                <w:t>ame</w:t>
              </w:r>
            </w:ins>
          </w:p>
        </w:tc>
        <w:tc>
          <w:tcPr>
            <w:tcW w:w="793" w:type="dxa"/>
            <w:tcBorders>
              <w:top w:val="single" w:sz="6" w:space="0" w:color="000000"/>
              <w:left w:val="single" w:sz="6" w:space="0" w:color="000000"/>
              <w:bottom w:val="single" w:sz="6" w:space="0" w:color="000000"/>
              <w:right w:val="single" w:sz="6" w:space="0" w:color="000000"/>
            </w:tcBorders>
          </w:tcPr>
          <w:p w14:paraId="4DC8B67F"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280DFB7B" w14:textId="526C0B13" w:rsidR="00E73EDF" w:rsidRPr="008A6F2A" w:rsidRDefault="0036070B" w:rsidP="00C128E3">
            <w:pPr>
              <w:pStyle w:val="Small"/>
              <w:spacing w:before="40" w:after="40"/>
              <w:jc w:val="both"/>
            </w:pPr>
            <w:ins w:id="3398" w:author="Jeff Wootton" w:date="2022-07-11T08:36:00Z">
              <w:r>
                <w:t>{110}</w:t>
              </w:r>
            </w:ins>
          </w:p>
        </w:tc>
        <w:tc>
          <w:tcPr>
            <w:tcW w:w="793" w:type="dxa"/>
            <w:tcBorders>
              <w:top w:val="single" w:sz="6" w:space="0" w:color="000000"/>
              <w:left w:val="single" w:sz="6" w:space="0" w:color="000000"/>
              <w:bottom w:val="single" w:sz="6" w:space="0" w:color="000000"/>
              <w:right w:val="single" w:sz="6" w:space="0" w:color="000000"/>
            </w:tcBorders>
          </w:tcPr>
          <w:p w14:paraId="3B757341"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088A59E0" w14:textId="77777777" w:rsidR="00E73EDF" w:rsidRDefault="007653F1" w:rsidP="00C128E3">
            <w:pPr>
              <w:pStyle w:val="Small"/>
              <w:spacing w:before="40" w:after="40"/>
              <w:jc w:val="both"/>
              <w:rPr>
                <w:ins w:id="3399" w:author="Jeff Wootton" w:date="2022-07-11T08:36:00Z"/>
              </w:rPr>
            </w:pPr>
            <w:r w:rsidRPr="008A6F2A">
              <w:t>Record name of the referenced record</w:t>
            </w:r>
          </w:p>
          <w:p w14:paraId="23D348BA" w14:textId="0D809918" w:rsidR="0036070B" w:rsidRPr="008A6F2A" w:rsidRDefault="0036070B" w:rsidP="00C128E3">
            <w:pPr>
              <w:pStyle w:val="Small"/>
              <w:spacing w:before="40" w:after="40"/>
              <w:jc w:val="both"/>
            </w:pPr>
            <w:ins w:id="3400" w:author="Jeff Wootton" w:date="2022-07-11T08:36:00Z">
              <w:r>
                <w:t>{110} – Point</w:t>
              </w:r>
            </w:ins>
          </w:p>
        </w:tc>
      </w:tr>
      <w:tr w:rsidR="003659B6" w:rsidRPr="008A6F2A" w14:paraId="514BAC97"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44D65A9" w14:textId="30E3CF3E" w:rsidR="00E73EDF" w:rsidRPr="00544ABE" w:rsidRDefault="007653F1" w:rsidP="00D4449C">
            <w:pPr>
              <w:pStyle w:val="Small"/>
              <w:spacing w:before="40" w:after="40"/>
              <w:jc w:val="both"/>
            </w:pPr>
            <w:r w:rsidRPr="008A6F2A">
              <w:t xml:space="preserve">Referenced Record </w:t>
            </w:r>
            <w:del w:id="3401" w:author="Teh Stand" w:date="2022-06-15T09:23:00Z">
              <w:r w:rsidR="00DF49FB" w:rsidRPr="00544ABE" w:rsidDel="00D4449C">
                <w:delText>Identifier</w:delText>
              </w:r>
            </w:del>
            <w:ins w:id="3402" w:author="Teh Stand" w:date="2022-06-15T09:23:00Z">
              <w:r w:rsidR="00D4449C">
                <w:t>i</w:t>
              </w:r>
              <w:r w:rsidR="00D4449C" w:rsidRPr="00544ABE">
                <w:t>dentifier</w:t>
              </w:r>
            </w:ins>
          </w:p>
        </w:tc>
        <w:tc>
          <w:tcPr>
            <w:tcW w:w="793" w:type="dxa"/>
            <w:tcBorders>
              <w:top w:val="single" w:sz="6" w:space="0" w:color="000000"/>
              <w:left w:val="single" w:sz="6" w:space="0" w:color="000000"/>
              <w:bottom w:val="single" w:sz="6" w:space="0" w:color="000000"/>
              <w:right w:val="single" w:sz="6" w:space="0" w:color="000000"/>
            </w:tcBorders>
          </w:tcPr>
          <w:p w14:paraId="3841D924"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133FE4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2AE356B"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004424FD" w14:textId="77777777" w:rsidR="00E73EDF" w:rsidRPr="008A6F2A" w:rsidRDefault="007653F1" w:rsidP="00C128E3">
            <w:pPr>
              <w:pStyle w:val="Small"/>
              <w:spacing w:before="40" w:after="40"/>
              <w:jc w:val="both"/>
            </w:pPr>
            <w:r w:rsidRPr="008A6F2A">
              <w:t>Record identifier of the referenced record</w:t>
            </w:r>
          </w:p>
        </w:tc>
      </w:tr>
      <w:tr w:rsidR="003659B6" w:rsidRPr="008A6F2A" w14:paraId="4D128648"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F28FCEA" w14:textId="78BDFAA6" w:rsidR="00E73EDF" w:rsidRPr="00544ABE" w:rsidRDefault="007653F1" w:rsidP="00D4449C">
            <w:pPr>
              <w:pStyle w:val="Small"/>
              <w:spacing w:before="40" w:after="40"/>
              <w:jc w:val="both"/>
            </w:pPr>
            <w:r w:rsidRPr="008A6F2A">
              <w:t xml:space="preserve">Topology </w:t>
            </w:r>
            <w:del w:id="3403" w:author="Teh Stand" w:date="2022-06-15T09:23:00Z">
              <w:r w:rsidR="00DF49FB" w:rsidRPr="00544ABE" w:rsidDel="00D4449C">
                <w:delText>Indicator</w:delText>
              </w:r>
            </w:del>
            <w:ins w:id="3404" w:author="Teh Stand" w:date="2022-06-15T09:23:00Z">
              <w:r w:rsidR="00D4449C">
                <w:t>i</w:t>
              </w:r>
              <w:r w:rsidR="00D4449C" w:rsidRPr="00544ABE">
                <w:t>ndicator</w:t>
              </w:r>
            </w:ins>
          </w:p>
        </w:tc>
        <w:tc>
          <w:tcPr>
            <w:tcW w:w="793" w:type="dxa"/>
            <w:tcBorders>
              <w:top w:val="single" w:sz="6" w:space="0" w:color="000000"/>
              <w:left w:val="single" w:sz="6" w:space="0" w:color="000000"/>
              <w:bottom w:val="single" w:sz="6" w:space="0" w:color="000000"/>
              <w:right w:val="single" w:sz="6" w:space="0" w:color="000000"/>
            </w:tcBorders>
          </w:tcPr>
          <w:p w14:paraId="427B7FFD" w14:textId="77777777" w:rsidR="00E73EDF" w:rsidRPr="008A6F2A" w:rsidRDefault="007653F1" w:rsidP="00C128E3">
            <w:pPr>
              <w:pStyle w:val="Small"/>
              <w:spacing w:before="40" w:after="40"/>
              <w:jc w:val="both"/>
            </w:pPr>
            <w:r w:rsidRPr="008A6F2A">
              <w:t>TOPI</w:t>
            </w:r>
          </w:p>
        </w:tc>
        <w:tc>
          <w:tcPr>
            <w:tcW w:w="793" w:type="dxa"/>
            <w:tcBorders>
              <w:top w:val="single" w:sz="6" w:space="0" w:color="000000"/>
              <w:left w:val="single" w:sz="6" w:space="0" w:color="000000"/>
              <w:bottom w:val="single" w:sz="6" w:space="0" w:color="000000"/>
              <w:right w:val="single" w:sz="6" w:space="0" w:color="000000"/>
            </w:tcBorders>
          </w:tcPr>
          <w:p w14:paraId="16E9E4BB"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5F888E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AA94E93" w14:textId="51FC8E7E" w:rsidR="00E73EDF" w:rsidRPr="008A6F2A" w:rsidRDefault="007653F1" w:rsidP="00C128E3">
            <w:pPr>
              <w:pStyle w:val="Small"/>
              <w:spacing w:before="40"/>
              <w:jc w:val="both"/>
            </w:pPr>
            <w:r w:rsidRPr="008A6F2A">
              <w:t xml:space="preserve">{1} </w:t>
            </w:r>
            <w:r w:rsidR="00645532">
              <w:t>–</w:t>
            </w:r>
            <w:r w:rsidRPr="008A6F2A">
              <w:t xml:space="preserve"> Beginning point</w:t>
            </w:r>
          </w:p>
          <w:p w14:paraId="5C3847E0" w14:textId="1DF78E74" w:rsidR="00E73EDF" w:rsidRPr="008A6F2A" w:rsidRDefault="007653F1" w:rsidP="00C128E3">
            <w:pPr>
              <w:pStyle w:val="Small"/>
              <w:spacing w:before="0"/>
              <w:jc w:val="both"/>
            </w:pPr>
            <w:r w:rsidRPr="008A6F2A">
              <w:t xml:space="preserve">{2} </w:t>
            </w:r>
            <w:r w:rsidR="00645532">
              <w:t>–</w:t>
            </w:r>
            <w:r w:rsidRPr="008A6F2A">
              <w:t xml:space="preserve"> End point</w:t>
            </w:r>
          </w:p>
          <w:p w14:paraId="762A3A7B" w14:textId="34A2C906" w:rsidR="00E73EDF" w:rsidRPr="008A6F2A" w:rsidRDefault="007653F1" w:rsidP="00C128E3">
            <w:pPr>
              <w:pStyle w:val="Small"/>
              <w:spacing w:before="0" w:after="40"/>
              <w:jc w:val="both"/>
            </w:pPr>
            <w:r w:rsidRPr="008A6F2A">
              <w:t xml:space="preserve">{3} </w:t>
            </w:r>
            <w:r w:rsidR="00645532">
              <w:t>–</w:t>
            </w:r>
            <w:r w:rsidRPr="008A6F2A">
              <w:t xml:space="preserve"> Beginning &amp; End point</w:t>
            </w:r>
          </w:p>
        </w:tc>
      </w:tr>
    </w:tbl>
    <w:p w14:paraId="5AB64CE6" w14:textId="77777777" w:rsidR="00E73EDF" w:rsidRDefault="00E73EDF" w:rsidP="00D4449C">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spacing w:after="0" w:line="240" w:lineRule="auto"/>
        <w:rPr>
          <w:b/>
        </w:rPr>
      </w:pPr>
    </w:p>
    <w:p w14:paraId="20C7232B" w14:textId="613D2854" w:rsidR="00D4449C" w:rsidRPr="00F2456F" w:rsidRDefault="00D4449C" w:rsidP="00D4449C">
      <w:pPr>
        <w:pStyle w:val="ListContinue2"/>
        <w:keepNext/>
        <w:keepLines/>
        <w:numPr>
          <w:ilvl w:val="2"/>
          <w:numId w:val="37"/>
        </w:numPr>
        <w:tabs>
          <w:tab w:val="clear" w:pos="432"/>
        </w:tabs>
        <w:spacing w:before="120" w:after="120" w:line="240" w:lineRule="auto"/>
        <w:rPr>
          <w:b/>
          <w:lang w:eastAsia="en-US"/>
        </w:rPr>
      </w:pPr>
      <w:r w:rsidRPr="00D4449C">
        <w:rPr>
          <w:b/>
          <w:lang w:eastAsia="en-US"/>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48E695E"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11108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B3BFC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ED1A3C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855C7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6382FCB" w14:textId="77777777" w:rsidR="00E73EDF" w:rsidRPr="008A6F2A" w:rsidRDefault="007653F1" w:rsidP="00C128E3">
            <w:pPr>
              <w:pStyle w:val="Small"/>
              <w:spacing w:before="40" w:after="40"/>
              <w:jc w:val="both"/>
              <w:rPr>
                <w:b/>
              </w:rPr>
            </w:pPr>
            <w:r w:rsidRPr="008A6F2A">
              <w:rPr>
                <w:b/>
              </w:rPr>
              <w:t>Comment</w:t>
            </w:r>
          </w:p>
        </w:tc>
      </w:tr>
      <w:tr w:rsidR="00E73EDF" w:rsidRPr="008A6F2A" w14:paraId="5F983403" w14:textId="77777777" w:rsidTr="004903D7">
        <w:tc>
          <w:tcPr>
            <w:tcW w:w="3459" w:type="dxa"/>
            <w:tcBorders>
              <w:top w:val="double" w:sz="6" w:space="0" w:color="000000"/>
              <w:left w:val="single" w:sz="6" w:space="0" w:color="000000"/>
              <w:bottom w:val="single" w:sz="6" w:space="0" w:color="000000"/>
              <w:right w:val="single" w:sz="6" w:space="0" w:color="000000"/>
            </w:tcBorders>
          </w:tcPr>
          <w:p w14:paraId="166D2733" w14:textId="77777777" w:rsidR="00E73EDF" w:rsidRPr="008A6F2A" w:rsidRDefault="007653F1" w:rsidP="00C128E3">
            <w:pPr>
              <w:pStyle w:val="Small"/>
              <w:spacing w:before="40" w:after="40"/>
              <w:jc w:val="both"/>
            </w:pPr>
            <w:r w:rsidRPr="008A6F2A">
              <w:t>Interpolation</w:t>
            </w:r>
          </w:p>
        </w:tc>
        <w:tc>
          <w:tcPr>
            <w:tcW w:w="794" w:type="dxa"/>
            <w:tcBorders>
              <w:top w:val="double" w:sz="6" w:space="0" w:color="000000"/>
              <w:left w:val="single" w:sz="6" w:space="0" w:color="000000"/>
              <w:bottom w:val="single" w:sz="6" w:space="0" w:color="000000"/>
              <w:right w:val="single" w:sz="6" w:space="0" w:color="000000"/>
            </w:tcBorders>
          </w:tcPr>
          <w:p w14:paraId="7485804E" w14:textId="77777777" w:rsidR="00E73EDF" w:rsidRPr="008A6F2A" w:rsidRDefault="007653F1" w:rsidP="00C128E3">
            <w:pPr>
              <w:pStyle w:val="Small"/>
              <w:spacing w:before="40" w:after="40"/>
              <w:jc w:val="both"/>
            </w:pPr>
            <w:r w:rsidRPr="008A6F2A">
              <w:t>INTP</w:t>
            </w:r>
          </w:p>
        </w:tc>
        <w:tc>
          <w:tcPr>
            <w:tcW w:w="794" w:type="dxa"/>
            <w:tcBorders>
              <w:top w:val="double" w:sz="6" w:space="0" w:color="000000"/>
              <w:left w:val="single" w:sz="6" w:space="0" w:color="000000"/>
              <w:bottom w:val="single" w:sz="6" w:space="0" w:color="000000"/>
              <w:right w:val="single" w:sz="6" w:space="0" w:color="000000"/>
            </w:tcBorders>
          </w:tcPr>
          <w:p w14:paraId="409813B1" w14:textId="77777777" w:rsidR="00E73EDF" w:rsidRPr="008A6F2A" w:rsidRDefault="007653F1" w:rsidP="00C128E3">
            <w:pPr>
              <w:pStyle w:val="Small"/>
              <w:spacing w:before="40" w:after="40"/>
              <w:jc w:val="both"/>
            </w:pPr>
            <w:r w:rsidRPr="008A6F2A">
              <w:t>{4}</w:t>
            </w:r>
          </w:p>
        </w:tc>
        <w:tc>
          <w:tcPr>
            <w:tcW w:w="794" w:type="dxa"/>
            <w:tcBorders>
              <w:top w:val="double" w:sz="6" w:space="0" w:color="000000"/>
              <w:left w:val="single" w:sz="6" w:space="0" w:color="000000"/>
              <w:bottom w:val="single" w:sz="6" w:space="0" w:color="000000"/>
              <w:right w:val="single" w:sz="6" w:space="0" w:color="000000"/>
            </w:tcBorders>
          </w:tcPr>
          <w:p w14:paraId="253841BF" w14:textId="77777777" w:rsidR="00E73EDF" w:rsidRPr="008A6F2A" w:rsidRDefault="007653F1" w:rsidP="00C128E3">
            <w:pPr>
              <w:pStyle w:val="Small"/>
              <w:spacing w:before="40" w:after="40"/>
              <w:jc w:val="both"/>
            </w:pPr>
            <w:r w:rsidRPr="008A6F2A">
              <w:t>b11</w:t>
            </w:r>
          </w:p>
        </w:tc>
        <w:tc>
          <w:tcPr>
            <w:tcW w:w="4026" w:type="dxa"/>
            <w:tcBorders>
              <w:top w:val="double" w:sz="6" w:space="0" w:color="000000"/>
              <w:left w:val="single" w:sz="6" w:space="0" w:color="000000"/>
              <w:bottom w:val="single" w:sz="6" w:space="0" w:color="000000"/>
              <w:right w:val="single" w:sz="6" w:space="0" w:color="000000"/>
            </w:tcBorders>
          </w:tcPr>
          <w:p w14:paraId="7A3F0B0F" w14:textId="11BEA2C4" w:rsidR="00E73EDF" w:rsidRPr="008A6F2A" w:rsidRDefault="007653F1" w:rsidP="00C128E3">
            <w:pPr>
              <w:pStyle w:val="Small"/>
              <w:spacing w:before="40" w:after="40"/>
              <w:jc w:val="both"/>
            </w:pPr>
            <w:r w:rsidRPr="008A6F2A">
              <w:t xml:space="preserve">{4} </w:t>
            </w:r>
            <w:r w:rsidR="00645532">
              <w:t>–</w:t>
            </w:r>
            <w:r w:rsidRPr="008A6F2A">
              <w:t xml:space="preserve"> Loxodromic</w:t>
            </w:r>
          </w:p>
        </w:tc>
      </w:tr>
    </w:tbl>
    <w:p w14:paraId="24DFAEFE" w14:textId="77777777" w:rsidR="00E73EDF" w:rsidRDefault="00E73EDF" w:rsidP="00645532">
      <w:pPr>
        <w:spacing w:after="0" w:line="240" w:lineRule="auto"/>
      </w:pPr>
    </w:p>
    <w:p w14:paraId="16CAC896" w14:textId="7665051E" w:rsidR="00645532" w:rsidRPr="00F2456F" w:rsidRDefault="00645532" w:rsidP="00645532">
      <w:pPr>
        <w:pStyle w:val="ListContinue2"/>
        <w:keepNext/>
        <w:keepLines/>
        <w:numPr>
          <w:ilvl w:val="2"/>
          <w:numId w:val="37"/>
        </w:numPr>
        <w:tabs>
          <w:tab w:val="clear" w:pos="432"/>
        </w:tabs>
        <w:spacing w:before="120" w:after="120" w:line="240" w:lineRule="auto"/>
        <w:rPr>
          <w:b/>
          <w:lang w:eastAsia="en-US"/>
        </w:rPr>
      </w:pPr>
      <w:r w:rsidRPr="00645532">
        <w:rPr>
          <w:b/>
          <w:lang w:eastAsia="en-US"/>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17A7C3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34816E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A2A35C"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61D060"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839F14"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07AC8E9" w14:textId="77777777" w:rsidR="00E73EDF" w:rsidRPr="008A6F2A" w:rsidRDefault="007653F1" w:rsidP="00C128E3">
            <w:pPr>
              <w:pStyle w:val="Small"/>
              <w:spacing w:before="40" w:after="40"/>
              <w:jc w:val="both"/>
              <w:rPr>
                <w:b/>
              </w:rPr>
            </w:pPr>
            <w:r w:rsidRPr="008A6F2A">
              <w:rPr>
                <w:b/>
              </w:rPr>
              <w:t>Comment</w:t>
            </w:r>
          </w:p>
        </w:tc>
      </w:tr>
      <w:tr w:rsidR="00E73EDF" w:rsidRPr="008A6F2A" w14:paraId="4C5E00CA" w14:textId="77777777">
        <w:tc>
          <w:tcPr>
            <w:tcW w:w="3459" w:type="dxa"/>
            <w:tcBorders>
              <w:top w:val="single" w:sz="6" w:space="0" w:color="000000"/>
              <w:left w:val="single" w:sz="6" w:space="0" w:color="000000"/>
              <w:bottom w:val="single" w:sz="6" w:space="0" w:color="000000"/>
              <w:right w:val="single" w:sz="6" w:space="0" w:color="000000"/>
            </w:tcBorders>
          </w:tcPr>
          <w:p w14:paraId="32FC4790" w14:textId="66743504" w:rsidR="00E73EDF" w:rsidRPr="00544ABE" w:rsidRDefault="007653F1" w:rsidP="00645532">
            <w:pPr>
              <w:pStyle w:val="Small"/>
              <w:spacing w:before="40" w:after="40"/>
              <w:jc w:val="both"/>
            </w:pPr>
            <w:r w:rsidRPr="008A6F2A">
              <w:t xml:space="preserve">Record </w:t>
            </w:r>
            <w:del w:id="3405" w:author="Teh Stand" w:date="2022-06-15T09:29:00Z">
              <w:r w:rsidR="00DF49FB" w:rsidRPr="00544ABE" w:rsidDel="00645532">
                <w:delText>N</w:delText>
              </w:r>
              <w:r w:rsidRPr="00544ABE" w:rsidDel="00645532">
                <w:delText>ame</w:delText>
              </w:r>
            </w:del>
            <w:ins w:id="3406" w:author="Teh Stand" w:date="2022-06-15T09:29:00Z">
              <w:r w:rsidR="00645532">
                <w:t>n</w:t>
              </w:r>
              <w:r w:rsidR="00645532" w:rsidRPr="00544ABE">
                <w:t>ame</w:t>
              </w:r>
            </w:ins>
          </w:p>
        </w:tc>
        <w:tc>
          <w:tcPr>
            <w:tcW w:w="794" w:type="dxa"/>
            <w:tcBorders>
              <w:top w:val="single" w:sz="6" w:space="0" w:color="000000"/>
              <w:left w:val="single" w:sz="6" w:space="0" w:color="000000"/>
              <w:bottom w:val="single" w:sz="6" w:space="0" w:color="000000"/>
              <w:right w:val="single" w:sz="6" w:space="0" w:color="000000"/>
            </w:tcBorders>
          </w:tcPr>
          <w:p w14:paraId="13522347"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120049A" w14:textId="77777777" w:rsidR="00E73EDF" w:rsidRPr="008A6F2A" w:rsidRDefault="007653F1" w:rsidP="00C128E3">
            <w:pPr>
              <w:pStyle w:val="Small"/>
              <w:spacing w:before="40" w:after="40"/>
              <w:jc w:val="both"/>
            </w:pPr>
            <w:r w:rsidRPr="008A6F2A">
              <w:t>{125}</w:t>
            </w:r>
          </w:p>
        </w:tc>
        <w:tc>
          <w:tcPr>
            <w:tcW w:w="794" w:type="dxa"/>
            <w:tcBorders>
              <w:top w:val="single" w:sz="6" w:space="0" w:color="000000"/>
              <w:left w:val="single" w:sz="6" w:space="0" w:color="000000"/>
              <w:bottom w:val="single" w:sz="6" w:space="0" w:color="000000"/>
              <w:right w:val="single" w:sz="6" w:space="0" w:color="000000"/>
            </w:tcBorders>
          </w:tcPr>
          <w:p w14:paraId="545D6F6C"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885628" w14:textId="1FDC6809" w:rsidR="00E73EDF" w:rsidRPr="008A6F2A" w:rsidRDefault="007653F1" w:rsidP="00C128E3">
            <w:pPr>
              <w:pStyle w:val="Small"/>
              <w:spacing w:before="40" w:after="40"/>
              <w:jc w:val="both"/>
            </w:pPr>
            <w:r w:rsidRPr="008A6F2A">
              <w:t xml:space="preserve">{125} </w:t>
            </w:r>
            <w:r w:rsidR="00645532">
              <w:t>–</w:t>
            </w:r>
            <w:r w:rsidRPr="008A6F2A">
              <w:t xml:space="preserve"> Composite Curve</w:t>
            </w:r>
          </w:p>
        </w:tc>
      </w:tr>
      <w:tr w:rsidR="00E73EDF" w:rsidRPr="008A6F2A" w14:paraId="6F333B09" w14:textId="77777777">
        <w:tc>
          <w:tcPr>
            <w:tcW w:w="3459" w:type="dxa"/>
            <w:tcBorders>
              <w:top w:val="single" w:sz="6" w:space="0" w:color="000000"/>
              <w:left w:val="single" w:sz="6" w:space="0" w:color="000000"/>
              <w:bottom w:val="single" w:sz="6" w:space="0" w:color="000000"/>
              <w:right w:val="single" w:sz="6" w:space="0" w:color="000000"/>
            </w:tcBorders>
          </w:tcPr>
          <w:p w14:paraId="4D51316E" w14:textId="3A894FFD" w:rsidR="00E73EDF" w:rsidRPr="00544ABE" w:rsidRDefault="007653F1" w:rsidP="00645532">
            <w:pPr>
              <w:pStyle w:val="Small"/>
              <w:spacing w:before="40" w:after="40"/>
              <w:jc w:val="both"/>
            </w:pPr>
            <w:r w:rsidRPr="008A6F2A">
              <w:t xml:space="preserve">Record </w:t>
            </w:r>
            <w:del w:id="3407" w:author="Teh Stand" w:date="2022-06-15T09:29:00Z">
              <w:r w:rsidR="00DF49FB" w:rsidRPr="00544ABE" w:rsidDel="00645532">
                <w:delText>I</w:delText>
              </w:r>
              <w:r w:rsidRPr="00544ABE" w:rsidDel="00645532">
                <w:delText xml:space="preserve">dentification </w:delText>
              </w:r>
            </w:del>
            <w:ins w:id="3408" w:author="Teh Stand" w:date="2022-06-15T09:29:00Z">
              <w:r w:rsidR="00645532">
                <w:t>i</w:t>
              </w:r>
              <w:r w:rsidR="00645532" w:rsidRPr="00544ABE">
                <w:t xml:space="preserve">dentification </w:t>
              </w:r>
            </w:ins>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3EE21FF4"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3F0A9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9280F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96B29E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184F1B0" w14:textId="77777777">
        <w:tc>
          <w:tcPr>
            <w:tcW w:w="3459" w:type="dxa"/>
            <w:tcBorders>
              <w:top w:val="single" w:sz="6" w:space="0" w:color="000000"/>
              <w:left w:val="single" w:sz="6" w:space="0" w:color="000000"/>
              <w:bottom w:val="single" w:sz="6" w:space="0" w:color="000000"/>
              <w:right w:val="single" w:sz="6" w:space="0" w:color="000000"/>
            </w:tcBorders>
          </w:tcPr>
          <w:p w14:paraId="1B6CCA59" w14:textId="4246A1A9" w:rsidR="00E73EDF" w:rsidRPr="00544ABE" w:rsidRDefault="007653F1" w:rsidP="00645532">
            <w:pPr>
              <w:pStyle w:val="Small"/>
              <w:spacing w:before="40" w:after="40"/>
              <w:jc w:val="both"/>
            </w:pPr>
            <w:r w:rsidRPr="008A6F2A">
              <w:t xml:space="preserve">Record </w:t>
            </w:r>
            <w:del w:id="3409" w:author="Teh Stand" w:date="2022-06-15T09:29:00Z">
              <w:r w:rsidR="00DF49FB" w:rsidRPr="00544ABE" w:rsidDel="00645532">
                <w:delText>V</w:delText>
              </w:r>
              <w:r w:rsidRPr="00544ABE" w:rsidDel="00645532">
                <w:delText>ersion</w:delText>
              </w:r>
            </w:del>
            <w:ins w:id="3410" w:author="Teh Stand" w:date="2022-06-15T09:29:00Z">
              <w:r w:rsidR="00645532">
                <w:t>v</w:t>
              </w:r>
              <w:r w:rsidR="00645532" w:rsidRPr="00544ABE">
                <w:t>ersion</w:t>
              </w:r>
            </w:ins>
          </w:p>
        </w:tc>
        <w:tc>
          <w:tcPr>
            <w:tcW w:w="794" w:type="dxa"/>
            <w:tcBorders>
              <w:top w:val="single" w:sz="6" w:space="0" w:color="000000"/>
              <w:left w:val="single" w:sz="6" w:space="0" w:color="000000"/>
              <w:bottom w:val="single" w:sz="6" w:space="0" w:color="000000"/>
              <w:right w:val="single" w:sz="6" w:space="0" w:color="000000"/>
            </w:tcBorders>
          </w:tcPr>
          <w:p w14:paraId="379B7866"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6266A02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61A8309"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221B0B6"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85268C5" w14:textId="77777777">
        <w:tc>
          <w:tcPr>
            <w:tcW w:w="3459" w:type="dxa"/>
            <w:tcBorders>
              <w:top w:val="single" w:sz="6" w:space="0" w:color="000000"/>
              <w:left w:val="single" w:sz="6" w:space="0" w:color="000000"/>
              <w:bottom w:val="single" w:sz="6" w:space="0" w:color="000000"/>
              <w:right w:val="single" w:sz="6" w:space="0" w:color="000000"/>
            </w:tcBorders>
          </w:tcPr>
          <w:p w14:paraId="5438AFEC" w14:textId="4924243B" w:rsidR="00E73EDF" w:rsidRPr="00544ABE" w:rsidRDefault="007653F1" w:rsidP="00645532">
            <w:pPr>
              <w:pStyle w:val="Small"/>
              <w:spacing w:before="40" w:after="40"/>
              <w:jc w:val="both"/>
            </w:pPr>
            <w:r w:rsidRPr="008A6F2A">
              <w:t xml:space="preserve">Record </w:t>
            </w:r>
            <w:del w:id="3411" w:author="Teh Stand" w:date="2022-06-15T09:29:00Z">
              <w:r w:rsidR="00DF49FB" w:rsidRPr="00544ABE" w:rsidDel="00645532">
                <w:delText>U</w:delText>
              </w:r>
              <w:r w:rsidRPr="00544ABE" w:rsidDel="00645532">
                <w:delText xml:space="preserve">pdate </w:delText>
              </w:r>
            </w:del>
            <w:ins w:id="3412" w:author="Teh Stand" w:date="2022-06-15T09:29:00Z">
              <w:r w:rsidR="00645532">
                <w:t>u</w:t>
              </w:r>
              <w:r w:rsidR="00645532" w:rsidRPr="00544ABE">
                <w:t xml:space="preserve">pdate </w:t>
              </w:r>
            </w:ins>
            <w:del w:id="3413" w:author="Teh Stand" w:date="2022-06-15T09:29:00Z">
              <w:r w:rsidR="00DF49FB" w:rsidRPr="00544ABE" w:rsidDel="00645532">
                <w:delText>I</w:delText>
              </w:r>
              <w:r w:rsidRPr="00544ABE" w:rsidDel="00645532">
                <w:delText>nstruction</w:delText>
              </w:r>
            </w:del>
            <w:ins w:id="3414" w:author="Teh Stand" w:date="2022-06-15T09:29:00Z">
              <w:r w:rsidR="00645532">
                <w:t>i</w:t>
              </w:r>
              <w:r w:rsidR="00645532" w:rsidRPr="00544ABE">
                <w:t>nstruction</w:t>
              </w:r>
            </w:ins>
          </w:p>
        </w:tc>
        <w:tc>
          <w:tcPr>
            <w:tcW w:w="794" w:type="dxa"/>
            <w:tcBorders>
              <w:top w:val="single" w:sz="6" w:space="0" w:color="000000"/>
              <w:left w:val="single" w:sz="6" w:space="0" w:color="000000"/>
              <w:bottom w:val="single" w:sz="6" w:space="0" w:color="000000"/>
              <w:right w:val="single" w:sz="6" w:space="0" w:color="000000"/>
            </w:tcBorders>
          </w:tcPr>
          <w:p w14:paraId="1DC1D969"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0BE617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2AE07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968109F" w14:textId="61D0713A"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3C8A3292" w14:textId="77777777" w:rsidR="00E73EDF" w:rsidRDefault="00E73EDF" w:rsidP="00645532">
      <w:pPr>
        <w:spacing w:after="0" w:line="240" w:lineRule="auto"/>
      </w:pPr>
    </w:p>
    <w:p w14:paraId="328085C5" w14:textId="6AFE3C5C" w:rsidR="00645532" w:rsidRPr="00F2456F" w:rsidRDefault="00120D82" w:rsidP="00645532">
      <w:pPr>
        <w:pStyle w:val="ListContinue2"/>
        <w:keepNext/>
        <w:keepLines/>
        <w:numPr>
          <w:ilvl w:val="2"/>
          <w:numId w:val="37"/>
        </w:numPr>
        <w:tabs>
          <w:tab w:val="clear" w:pos="432"/>
        </w:tabs>
        <w:spacing w:before="120" w:after="120" w:line="240" w:lineRule="auto"/>
        <w:rPr>
          <w:b/>
          <w:lang w:eastAsia="en-US"/>
        </w:rPr>
      </w:pPr>
      <w:r w:rsidRPr="00120D82">
        <w:rPr>
          <w:b/>
          <w:lang w:eastAsia="en-US"/>
        </w:rPr>
        <w:t>Curve Component field - CUCO</w:t>
      </w:r>
    </w:p>
    <w:tbl>
      <w:tblPr>
        <w:tblW w:w="9841" w:type="dxa"/>
        <w:tblInd w:w="-244" w:type="dxa"/>
        <w:tblLayout w:type="fixed"/>
        <w:tblCellMar>
          <w:left w:w="57" w:type="dxa"/>
          <w:right w:w="57" w:type="dxa"/>
        </w:tblCellMar>
        <w:tblLook w:val="04A0" w:firstRow="1" w:lastRow="0" w:firstColumn="1" w:lastColumn="0" w:noHBand="0" w:noVBand="1"/>
      </w:tblPr>
      <w:tblGrid>
        <w:gridCol w:w="3457"/>
        <w:gridCol w:w="793"/>
        <w:gridCol w:w="793"/>
        <w:gridCol w:w="793"/>
        <w:gridCol w:w="4005"/>
      </w:tblGrid>
      <w:tr w:rsidR="00E73EDF" w:rsidRPr="008A6F2A" w14:paraId="1207E414" w14:textId="77777777" w:rsidTr="00120D82">
        <w:tc>
          <w:tcPr>
            <w:tcW w:w="3457"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9CBEED8"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96ACA8"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AA138"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B7A24F" w14:textId="77777777" w:rsidR="00E73EDF" w:rsidRPr="008A6F2A" w:rsidRDefault="007653F1" w:rsidP="00C128E3">
            <w:pPr>
              <w:pStyle w:val="Small"/>
              <w:spacing w:before="40" w:after="40"/>
              <w:jc w:val="both"/>
              <w:rPr>
                <w:b/>
              </w:rPr>
            </w:pPr>
            <w:r w:rsidRPr="008A6F2A">
              <w:rPr>
                <w:b/>
              </w:rPr>
              <w:t>Format</w:t>
            </w:r>
          </w:p>
        </w:tc>
        <w:tc>
          <w:tcPr>
            <w:tcW w:w="400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2DA76B0" w14:textId="77777777" w:rsidR="00E73EDF" w:rsidRPr="008A6F2A" w:rsidRDefault="007653F1" w:rsidP="00C128E3">
            <w:pPr>
              <w:pStyle w:val="Small"/>
              <w:spacing w:before="40" w:after="40"/>
              <w:jc w:val="both"/>
              <w:rPr>
                <w:b/>
              </w:rPr>
            </w:pPr>
            <w:r w:rsidRPr="008A6F2A">
              <w:rPr>
                <w:b/>
              </w:rPr>
              <w:t>Comment</w:t>
            </w:r>
          </w:p>
        </w:tc>
      </w:tr>
      <w:tr w:rsidR="00E73EDF" w:rsidRPr="008A6F2A" w14:paraId="2546667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53C59833" w14:textId="66D1C535" w:rsidR="00E73EDF" w:rsidRPr="00544ABE" w:rsidRDefault="007653F1" w:rsidP="00120D82">
            <w:pPr>
              <w:pStyle w:val="Small"/>
              <w:spacing w:before="40" w:after="40"/>
              <w:jc w:val="both"/>
            </w:pPr>
            <w:r w:rsidRPr="008A6F2A">
              <w:t xml:space="preserve">Referenced Record </w:t>
            </w:r>
            <w:del w:id="3415" w:author="Teh Stand" w:date="2022-06-15T09:31:00Z">
              <w:r w:rsidR="0049580D" w:rsidRPr="00544ABE" w:rsidDel="00120D82">
                <w:delText>N</w:delText>
              </w:r>
              <w:r w:rsidRPr="00544ABE" w:rsidDel="00120D82">
                <w:delText>ame</w:delText>
              </w:r>
            </w:del>
            <w:ins w:id="3416" w:author="Teh Stand" w:date="2022-06-15T09:31:00Z">
              <w:r w:rsidR="00120D82">
                <w:t>n</w:t>
              </w:r>
              <w:r w:rsidR="00120D82" w:rsidRPr="00544ABE">
                <w:t>ame</w:t>
              </w:r>
            </w:ins>
          </w:p>
        </w:tc>
        <w:tc>
          <w:tcPr>
            <w:tcW w:w="793" w:type="dxa"/>
            <w:tcBorders>
              <w:top w:val="single" w:sz="6" w:space="0" w:color="000000"/>
              <w:left w:val="single" w:sz="6" w:space="0" w:color="000000"/>
              <w:bottom w:val="single" w:sz="6" w:space="0" w:color="000000"/>
              <w:right w:val="single" w:sz="6" w:space="0" w:color="000000"/>
            </w:tcBorders>
          </w:tcPr>
          <w:p w14:paraId="5E6CD190"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FB076E1" w14:textId="7042394A" w:rsidR="00E73EDF" w:rsidRPr="008A6F2A" w:rsidRDefault="002B34AC" w:rsidP="002B34AC">
            <w:pPr>
              <w:pStyle w:val="Small"/>
              <w:spacing w:before="40" w:after="40"/>
            </w:pPr>
            <w:ins w:id="3417" w:author="Jeff Wootton" w:date="2022-07-11T08:37:00Z">
              <w:r>
                <w:t>{120} or {125}</w:t>
              </w:r>
            </w:ins>
          </w:p>
        </w:tc>
        <w:tc>
          <w:tcPr>
            <w:tcW w:w="793" w:type="dxa"/>
            <w:tcBorders>
              <w:top w:val="single" w:sz="6" w:space="0" w:color="000000"/>
              <w:left w:val="single" w:sz="6" w:space="0" w:color="000000"/>
              <w:bottom w:val="single" w:sz="6" w:space="0" w:color="000000"/>
              <w:right w:val="single" w:sz="6" w:space="0" w:color="000000"/>
            </w:tcBorders>
          </w:tcPr>
          <w:p w14:paraId="7FCD48FC"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54B96FD5" w14:textId="77777777" w:rsidR="00E73EDF" w:rsidRDefault="007653F1" w:rsidP="00C128E3">
            <w:pPr>
              <w:pStyle w:val="Small"/>
              <w:spacing w:before="40" w:after="40"/>
              <w:jc w:val="both"/>
              <w:rPr>
                <w:ins w:id="3418" w:author="Jeff Wootton" w:date="2022-07-11T08:37:00Z"/>
              </w:rPr>
            </w:pPr>
            <w:r w:rsidRPr="008A6F2A">
              <w:t>Record name of the referenced record</w:t>
            </w:r>
          </w:p>
          <w:p w14:paraId="6B72F8D4" w14:textId="77777777" w:rsidR="002B34AC" w:rsidRDefault="002B34AC" w:rsidP="00522ACE">
            <w:pPr>
              <w:pStyle w:val="Small"/>
              <w:spacing w:before="40"/>
              <w:jc w:val="both"/>
              <w:rPr>
                <w:ins w:id="3419" w:author="Jeff Wootton" w:date="2022-07-11T08:38:00Z"/>
              </w:rPr>
            </w:pPr>
            <w:ins w:id="3420" w:author="Jeff Wootton" w:date="2022-07-11T08:38:00Z">
              <w:r>
                <w:t>{120} – Curve</w:t>
              </w:r>
            </w:ins>
          </w:p>
          <w:p w14:paraId="0175F50B" w14:textId="34C0CED5" w:rsidR="002B34AC" w:rsidRPr="008A6F2A" w:rsidRDefault="002B34AC" w:rsidP="00522ACE">
            <w:pPr>
              <w:pStyle w:val="Small"/>
              <w:spacing w:before="0" w:after="40"/>
              <w:jc w:val="both"/>
            </w:pPr>
            <w:ins w:id="3421" w:author="Jeff Wootton" w:date="2022-07-11T08:38:00Z">
              <w:r>
                <w:t>{125} – Composite Curve</w:t>
              </w:r>
            </w:ins>
          </w:p>
        </w:tc>
      </w:tr>
      <w:tr w:rsidR="00E73EDF" w:rsidRPr="008A6F2A" w14:paraId="155734F9"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18D590F1" w14:textId="71EE0459" w:rsidR="00E73EDF" w:rsidRPr="00544ABE" w:rsidRDefault="007653F1" w:rsidP="00120D82">
            <w:pPr>
              <w:pStyle w:val="Small"/>
              <w:spacing w:before="40" w:after="40"/>
              <w:jc w:val="both"/>
            </w:pPr>
            <w:r w:rsidRPr="008A6F2A">
              <w:t xml:space="preserve">Referenced Record </w:t>
            </w:r>
            <w:del w:id="3422" w:author="Teh Stand" w:date="2022-06-15T09:31:00Z">
              <w:r w:rsidR="0049580D" w:rsidRPr="00544ABE" w:rsidDel="00120D82">
                <w:delText>I</w:delText>
              </w:r>
              <w:r w:rsidRPr="00544ABE" w:rsidDel="00120D82">
                <w:delText>dentifier</w:delText>
              </w:r>
            </w:del>
            <w:ins w:id="3423" w:author="Teh Stand" w:date="2022-06-15T09:31:00Z">
              <w:r w:rsidR="00120D82">
                <w:t>i</w:t>
              </w:r>
              <w:r w:rsidR="00120D82" w:rsidRPr="00544ABE">
                <w:t>dentifier</w:t>
              </w:r>
            </w:ins>
          </w:p>
        </w:tc>
        <w:tc>
          <w:tcPr>
            <w:tcW w:w="793" w:type="dxa"/>
            <w:tcBorders>
              <w:top w:val="single" w:sz="6" w:space="0" w:color="000000"/>
              <w:left w:val="single" w:sz="6" w:space="0" w:color="000000"/>
              <w:bottom w:val="single" w:sz="6" w:space="0" w:color="000000"/>
              <w:right w:val="single" w:sz="6" w:space="0" w:color="000000"/>
            </w:tcBorders>
          </w:tcPr>
          <w:p w14:paraId="542624E2"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661E48E"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489F3B5" w14:textId="77777777" w:rsidR="00E73EDF" w:rsidRPr="008A6F2A" w:rsidRDefault="007653F1" w:rsidP="00C128E3">
            <w:pPr>
              <w:pStyle w:val="Small"/>
              <w:spacing w:before="40" w:after="40"/>
              <w:jc w:val="both"/>
            </w:pPr>
            <w:r w:rsidRPr="008A6F2A">
              <w:t>b14</w:t>
            </w:r>
          </w:p>
        </w:tc>
        <w:tc>
          <w:tcPr>
            <w:tcW w:w="4005" w:type="dxa"/>
            <w:tcBorders>
              <w:top w:val="single" w:sz="6" w:space="0" w:color="000000"/>
              <w:left w:val="single" w:sz="6" w:space="0" w:color="000000"/>
              <w:bottom w:val="single" w:sz="6" w:space="0" w:color="000000"/>
              <w:right w:val="single" w:sz="6" w:space="0" w:color="000000"/>
            </w:tcBorders>
          </w:tcPr>
          <w:p w14:paraId="3B570B3F"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8E383F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4D97FA11" w14:textId="77777777" w:rsidR="00E73EDF" w:rsidRPr="008A6F2A" w:rsidRDefault="007653F1" w:rsidP="00C128E3">
            <w:pPr>
              <w:pStyle w:val="Small"/>
              <w:spacing w:before="40" w:after="40"/>
              <w:jc w:val="both"/>
            </w:pPr>
            <w:r w:rsidRPr="008A6F2A">
              <w:t>Orientation</w:t>
            </w:r>
          </w:p>
        </w:tc>
        <w:tc>
          <w:tcPr>
            <w:tcW w:w="793" w:type="dxa"/>
            <w:tcBorders>
              <w:top w:val="single" w:sz="6" w:space="0" w:color="000000"/>
              <w:left w:val="single" w:sz="6" w:space="0" w:color="000000"/>
              <w:bottom w:val="single" w:sz="6" w:space="0" w:color="000000"/>
              <w:right w:val="single" w:sz="6" w:space="0" w:color="000000"/>
            </w:tcBorders>
          </w:tcPr>
          <w:p w14:paraId="5A612E33" w14:textId="77777777" w:rsidR="00E73EDF" w:rsidRPr="008A6F2A" w:rsidRDefault="007653F1" w:rsidP="00C128E3">
            <w:pPr>
              <w:pStyle w:val="Small"/>
              <w:spacing w:before="40" w:after="40"/>
              <w:jc w:val="both"/>
            </w:pPr>
            <w:r w:rsidRPr="008A6F2A">
              <w:t>ORNT</w:t>
            </w:r>
          </w:p>
        </w:tc>
        <w:tc>
          <w:tcPr>
            <w:tcW w:w="793" w:type="dxa"/>
            <w:tcBorders>
              <w:top w:val="single" w:sz="6" w:space="0" w:color="000000"/>
              <w:left w:val="single" w:sz="6" w:space="0" w:color="000000"/>
              <w:bottom w:val="single" w:sz="6" w:space="0" w:color="000000"/>
              <w:right w:val="single" w:sz="6" w:space="0" w:color="000000"/>
            </w:tcBorders>
          </w:tcPr>
          <w:p w14:paraId="5D363411"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3784C57"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3915691E" w14:textId="5839615B" w:rsidR="00E73EDF" w:rsidRPr="008A6F2A" w:rsidRDefault="007653F1" w:rsidP="00C128E3">
            <w:pPr>
              <w:pStyle w:val="Small"/>
              <w:spacing w:before="40"/>
              <w:jc w:val="both"/>
            </w:pPr>
            <w:r w:rsidRPr="008A6F2A">
              <w:t xml:space="preserve">{1} </w:t>
            </w:r>
            <w:r w:rsidR="00120D82">
              <w:t>–</w:t>
            </w:r>
            <w:r w:rsidRPr="008A6F2A">
              <w:t xml:space="preserve"> Forward</w:t>
            </w:r>
          </w:p>
          <w:p w14:paraId="056E70A1" w14:textId="16341E1C" w:rsidR="00E73EDF" w:rsidRPr="008A6F2A" w:rsidRDefault="007653F1" w:rsidP="00C128E3">
            <w:pPr>
              <w:pStyle w:val="Small"/>
              <w:spacing w:before="0" w:after="40"/>
              <w:jc w:val="both"/>
            </w:pPr>
            <w:r w:rsidRPr="008A6F2A">
              <w:t xml:space="preserve">{2} </w:t>
            </w:r>
            <w:r w:rsidR="00120D82">
              <w:t>–</w:t>
            </w:r>
            <w:r w:rsidRPr="008A6F2A">
              <w:t xml:space="preserve"> Reverse</w:t>
            </w:r>
          </w:p>
        </w:tc>
      </w:tr>
    </w:tbl>
    <w:p w14:paraId="4B4A6C67" w14:textId="77777777" w:rsidR="00E73EDF" w:rsidRDefault="00E73EDF" w:rsidP="00120D82">
      <w:pPr>
        <w:spacing w:after="0" w:line="240" w:lineRule="auto"/>
      </w:pPr>
    </w:p>
    <w:p w14:paraId="5ADB0B78" w14:textId="10762C64" w:rsidR="00120D82" w:rsidRPr="00F2456F" w:rsidRDefault="00120D82" w:rsidP="00120D82">
      <w:pPr>
        <w:pStyle w:val="ListContinue2"/>
        <w:keepNext/>
        <w:keepLines/>
        <w:numPr>
          <w:ilvl w:val="2"/>
          <w:numId w:val="37"/>
        </w:numPr>
        <w:tabs>
          <w:tab w:val="clear" w:pos="432"/>
        </w:tabs>
        <w:spacing w:before="120" w:after="120" w:line="240" w:lineRule="auto"/>
        <w:rPr>
          <w:b/>
          <w:lang w:eastAsia="en-US"/>
        </w:rPr>
      </w:pPr>
      <w:r w:rsidRPr="00120D82">
        <w:rPr>
          <w:b/>
          <w:lang w:eastAsia="en-US"/>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1D9A1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A52872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B18402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C61308B"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7901651"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DB508C0" w14:textId="77777777" w:rsidR="00E73EDF" w:rsidRPr="008A6F2A" w:rsidRDefault="007653F1" w:rsidP="00C128E3">
            <w:pPr>
              <w:pStyle w:val="Small"/>
              <w:spacing w:before="40" w:after="40"/>
              <w:jc w:val="both"/>
              <w:rPr>
                <w:b/>
              </w:rPr>
            </w:pPr>
            <w:r w:rsidRPr="008A6F2A">
              <w:rPr>
                <w:b/>
              </w:rPr>
              <w:t>Comment</w:t>
            </w:r>
          </w:p>
        </w:tc>
      </w:tr>
      <w:tr w:rsidR="00E73EDF" w:rsidRPr="008A6F2A" w14:paraId="67BD995D" w14:textId="77777777">
        <w:tc>
          <w:tcPr>
            <w:tcW w:w="3459" w:type="dxa"/>
            <w:tcBorders>
              <w:top w:val="single" w:sz="6" w:space="0" w:color="000000"/>
              <w:left w:val="single" w:sz="6" w:space="0" w:color="000000"/>
              <w:bottom w:val="single" w:sz="6" w:space="0" w:color="000000"/>
              <w:right w:val="single" w:sz="6" w:space="0" w:color="000000"/>
            </w:tcBorders>
          </w:tcPr>
          <w:p w14:paraId="7BAD7DBB" w14:textId="16FF69BC" w:rsidR="00E73EDF" w:rsidRPr="00544ABE" w:rsidRDefault="007653F1" w:rsidP="00120D82">
            <w:pPr>
              <w:pStyle w:val="Small"/>
              <w:spacing w:before="40" w:after="40"/>
              <w:jc w:val="both"/>
            </w:pPr>
            <w:r w:rsidRPr="008A6F2A">
              <w:t xml:space="preserve">Record </w:t>
            </w:r>
            <w:del w:id="3424" w:author="Teh Stand" w:date="2022-06-15T09:34:00Z">
              <w:r w:rsidR="0049580D" w:rsidRPr="00544ABE" w:rsidDel="00120D82">
                <w:delText>N</w:delText>
              </w:r>
              <w:r w:rsidRPr="00544ABE" w:rsidDel="00120D82">
                <w:delText>ame</w:delText>
              </w:r>
            </w:del>
            <w:ins w:id="3425" w:author="Teh Stand" w:date="2022-06-15T09:34:00Z">
              <w:r w:rsidR="00120D82">
                <w:t>n</w:t>
              </w:r>
              <w:r w:rsidR="00120D82" w:rsidRPr="00544ABE">
                <w:t>ame</w:t>
              </w:r>
            </w:ins>
          </w:p>
        </w:tc>
        <w:tc>
          <w:tcPr>
            <w:tcW w:w="794" w:type="dxa"/>
            <w:tcBorders>
              <w:top w:val="single" w:sz="6" w:space="0" w:color="000000"/>
              <w:left w:val="single" w:sz="6" w:space="0" w:color="000000"/>
              <w:bottom w:val="single" w:sz="6" w:space="0" w:color="000000"/>
              <w:right w:val="single" w:sz="6" w:space="0" w:color="000000"/>
            </w:tcBorders>
          </w:tcPr>
          <w:p w14:paraId="49BD682B"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2520F91" w14:textId="77777777" w:rsidR="00E73EDF" w:rsidRPr="008A6F2A" w:rsidRDefault="007653F1" w:rsidP="00C128E3">
            <w:pPr>
              <w:pStyle w:val="Small"/>
              <w:spacing w:before="40" w:after="40"/>
              <w:jc w:val="both"/>
            </w:pPr>
            <w:r w:rsidRPr="008A6F2A">
              <w:t>{130}</w:t>
            </w:r>
          </w:p>
        </w:tc>
        <w:tc>
          <w:tcPr>
            <w:tcW w:w="794" w:type="dxa"/>
            <w:tcBorders>
              <w:top w:val="single" w:sz="6" w:space="0" w:color="000000"/>
              <w:left w:val="single" w:sz="6" w:space="0" w:color="000000"/>
              <w:bottom w:val="single" w:sz="6" w:space="0" w:color="000000"/>
              <w:right w:val="single" w:sz="6" w:space="0" w:color="000000"/>
            </w:tcBorders>
          </w:tcPr>
          <w:p w14:paraId="212BEE4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D607036" w14:textId="768AE77A" w:rsidR="00E73EDF" w:rsidRPr="008A6F2A" w:rsidRDefault="007653F1" w:rsidP="00C128E3">
            <w:pPr>
              <w:pStyle w:val="Small"/>
              <w:spacing w:before="40" w:after="40"/>
              <w:jc w:val="both"/>
            </w:pPr>
            <w:r w:rsidRPr="008A6F2A">
              <w:t xml:space="preserve">{130} </w:t>
            </w:r>
            <w:r w:rsidR="00120D82">
              <w:t>–</w:t>
            </w:r>
            <w:r w:rsidRPr="008A6F2A">
              <w:t xml:space="preserve"> Surface</w:t>
            </w:r>
          </w:p>
        </w:tc>
      </w:tr>
      <w:tr w:rsidR="00E73EDF" w:rsidRPr="008A6F2A" w14:paraId="14DB1C32" w14:textId="77777777">
        <w:tc>
          <w:tcPr>
            <w:tcW w:w="3459" w:type="dxa"/>
            <w:tcBorders>
              <w:top w:val="single" w:sz="6" w:space="0" w:color="000000"/>
              <w:left w:val="single" w:sz="6" w:space="0" w:color="000000"/>
              <w:bottom w:val="single" w:sz="6" w:space="0" w:color="000000"/>
              <w:right w:val="single" w:sz="6" w:space="0" w:color="000000"/>
            </w:tcBorders>
          </w:tcPr>
          <w:p w14:paraId="6FB16524" w14:textId="17970EC1" w:rsidR="00E73EDF" w:rsidRPr="00544ABE" w:rsidRDefault="007653F1" w:rsidP="00120D82">
            <w:pPr>
              <w:pStyle w:val="Small"/>
              <w:spacing w:before="40" w:after="40"/>
              <w:jc w:val="both"/>
            </w:pPr>
            <w:r w:rsidRPr="008A6F2A">
              <w:lastRenderedPageBreak/>
              <w:t xml:space="preserve">Record </w:t>
            </w:r>
            <w:del w:id="3426" w:author="Teh Stand" w:date="2022-06-15T09:34:00Z">
              <w:r w:rsidR="0049580D" w:rsidRPr="00544ABE" w:rsidDel="00120D82">
                <w:delText>I</w:delText>
              </w:r>
              <w:r w:rsidRPr="00544ABE" w:rsidDel="00120D82">
                <w:delText xml:space="preserve">dentification </w:delText>
              </w:r>
            </w:del>
            <w:ins w:id="3427" w:author="Teh Stand" w:date="2022-06-15T09:34:00Z">
              <w:r w:rsidR="00120D82">
                <w:t>i</w:t>
              </w:r>
              <w:r w:rsidR="00120D82" w:rsidRPr="00544ABE">
                <w:t xml:space="preserve">dentification </w:t>
              </w:r>
            </w:ins>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382068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E41F5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63363D"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0248A5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4E6DF49C" w14:textId="77777777">
        <w:tc>
          <w:tcPr>
            <w:tcW w:w="3459" w:type="dxa"/>
            <w:tcBorders>
              <w:top w:val="single" w:sz="6" w:space="0" w:color="000000"/>
              <w:left w:val="single" w:sz="6" w:space="0" w:color="000000"/>
              <w:bottom w:val="single" w:sz="6" w:space="0" w:color="000000"/>
              <w:right w:val="single" w:sz="6" w:space="0" w:color="000000"/>
            </w:tcBorders>
          </w:tcPr>
          <w:p w14:paraId="34D56AAE" w14:textId="7F14F752" w:rsidR="00E73EDF" w:rsidRPr="00544ABE" w:rsidRDefault="007653F1" w:rsidP="00120D82">
            <w:pPr>
              <w:pStyle w:val="Small"/>
              <w:spacing w:before="40" w:after="40"/>
              <w:jc w:val="both"/>
            </w:pPr>
            <w:r w:rsidRPr="008A6F2A">
              <w:t xml:space="preserve">Record </w:t>
            </w:r>
            <w:del w:id="3428" w:author="Teh Stand" w:date="2022-06-15T09:34:00Z">
              <w:r w:rsidR="0049580D" w:rsidRPr="00544ABE" w:rsidDel="00120D82">
                <w:delText>V</w:delText>
              </w:r>
              <w:r w:rsidRPr="00544ABE" w:rsidDel="00120D82">
                <w:delText>ersion</w:delText>
              </w:r>
            </w:del>
            <w:ins w:id="3429" w:author="Teh Stand" w:date="2022-06-15T09:34:00Z">
              <w:r w:rsidR="00120D82">
                <w:t>v</w:t>
              </w:r>
              <w:r w:rsidR="00120D82" w:rsidRPr="00544ABE">
                <w:t>ersion</w:t>
              </w:r>
            </w:ins>
          </w:p>
        </w:tc>
        <w:tc>
          <w:tcPr>
            <w:tcW w:w="794" w:type="dxa"/>
            <w:tcBorders>
              <w:top w:val="single" w:sz="6" w:space="0" w:color="000000"/>
              <w:left w:val="single" w:sz="6" w:space="0" w:color="000000"/>
              <w:bottom w:val="single" w:sz="6" w:space="0" w:color="000000"/>
              <w:right w:val="single" w:sz="6" w:space="0" w:color="000000"/>
            </w:tcBorders>
          </w:tcPr>
          <w:p w14:paraId="7A6A661D"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5EDC4ED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C93B96"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6FFCD25"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031E2E37" w14:textId="77777777">
        <w:tc>
          <w:tcPr>
            <w:tcW w:w="3459" w:type="dxa"/>
            <w:tcBorders>
              <w:top w:val="single" w:sz="6" w:space="0" w:color="000000"/>
              <w:left w:val="single" w:sz="6" w:space="0" w:color="000000"/>
              <w:bottom w:val="single" w:sz="6" w:space="0" w:color="000000"/>
              <w:right w:val="single" w:sz="6" w:space="0" w:color="000000"/>
            </w:tcBorders>
          </w:tcPr>
          <w:p w14:paraId="6B4DDB5D" w14:textId="45F53FF2" w:rsidR="00E73EDF" w:rsidRPr="00544ABE" w:rsidRDefault="007653F1" w:rsidP="00120D82">
            <w:pPr>
              <w:pStyle w:val="Small"/>
              <w:spacing w:before="40" w:after="40"/>
              <w:jc w:val="both"/>
            </w:pPr>
            <w:r w:rsidRPr="008A6F2A">
              <w:t xml:space="preserve">Record </w:t>
            </w:r>
            <w:del w:id="3430" w:author="Teh Stand" w:date="2022-06-15T09:34:00Z">
              <w:r w:rsidR="0049580D" w:rsidRPr="00544ABE" w:rsidDel="00120D82">
                <w:delText>U</w:delText>
              </w:r>
              <w:r w:rsidRPr="00544ABE" w:rsidDel="00120D82">
                <w:delText xml:space="preserve">pdate </w:delText>
              </w:r>
            </w:del>
            <w:ins w:id="3431" w:author="Teh Stand" w:date="2022-06-15T09:34:00Z">
              <w:r w:rsidR="00120D82">
                <w:t>u</w:t>
              </w:r>
              <w:r w:rsidR="00120D82" w:rsidRPr="00544ABE">
                <w:t xml:space="preserve">pdate </w:t>
              </w:r>
            </w:ins>
            <w:del w:id="3432" w:author="Teh Stand" w:date="2022-06-15T09:34:00Z">
              <w:r w:rsidR="0049580D" w:rsidRPr="00544ABE" w:rsidDel="00120D82">
                <w:delText>I</w:delText>
              </w:r>
              <w:r w:rsidRPr="00544ABE" w:rsidDel="00120D82">
                <w:delText>nstruction</w:delText>
              </w:r>
            </w:del>
            <w:ins w:id="3433" w:author="Teh Stand" w:date="2022-06-15T09:34:00Z">
              <w:r w:rsidR="00120D82">
                <w:t>i</w:t>
              </w:r>
              <w:r w:rsidR="00120D82" w:rsidRPr="00544ABE">
                <w:t>nstruction</w:t>
              </w:r>
            </w:ins>
          </w:p>
        </w:tc>
        <w:tc>
          <w:tcPr>
            <w:tcW w:w="794" w:type="dxa"/>
            <w:tcBorders>
              <w:top w:val="single" w:sz="6" w:space="0" w:color="000000"/>
              <w:left w:val="single" w:sz="6" w:space="0" w:color="000000"/>
              <w:bottom w:val="single" w:sz="6" w:space="0" w:color="000000"/>
              <w:right w:val="single" w:sz="6" w:space="0" w:color="000000"/>
            </w:tcBorders>
          </w:tcPr>
          <w:p w14:paraId="24E55EB2"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0E6E9953"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43FCC3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2EA5726" w14:textId="77777777" w:rsidR="00E73EDF" w:rsidRPr="008A6F2A" w:rsidRDefault="007653F1" w:rsidP="00C128E3">
            <w:pPr>
              <w:pStyle w:val="Small"/>
              <w:spacing w:before="40" w:after="40"/>
              <w:jc w:val="both"/>
            </w:pPr>
            <w:r w:rsidRPr="008A6F2A">
              <w:t>{1} – Insert</w:t>
            </w:r>
          </w:p>
        </w:tc>
      </w:tr>
    </w:tbl>
    <w:p w14:paraId="37DFAC8D" w14:textId="77777777" w:rsidR="00E73EDF" w:rsidRDefault="00E73EDF" w:rsidP="00120D82">
      <w:pPr>
        <w:spacing w:after="0" w:line="240" w:lineRule="auto"/>
      </w:pPr>
    </w:p>
    <w:p w14:paraId="32DF80A4" w14:textId="3A014244" w:rsidR="004856CC" w:rsidRPr="00F2456F" w:rsidRDefault="004856CC" w:rsidP="004856CC">
      <w:pPr>
        <w:pStyle w:val="ListContinue2"/>
        <w:keepNext/>
        <w:keepLines/>
        <w:numPr>
          <w:ilvl w:val="2"/>
          <w:numId w:val="37"/>
        </w:numPr>
        <w:tabs>
          <w:tab w:val="clear" w:pos="432"/>
        </w:tabs>
        <w:spacing w:before="120" w:after="120" w:line="240" w:lineRule="auto"/>
        <w:rPr>
          <w:b/>
          <w:lang w:eastAsia="en-US"/>
        </w:rPr>
      </w:pPr>
      <w:r w:rsidRPr="004856CC">
        <w:rPr>
          <w:b/>
          <w:lang w:eastAsia="en-US"/>
        </w:rPr>
        <w:t>Ring Association field - RIAS</w:t>
      </w:r>
    </w:p>
    <w:tbl>
      <w:tblPr>
        <w:tblW w:w="9841" w:type="dxa"/>
        <w:tblInd w:w="-244" w:type="dxa"/>
        <w:tblLayout w:type="fixed"/>
        <w:tblCellMar>
          <w:left w:w="57" w:type="dxa"/>
          <w:right w:w="57" w:type="dxa"/>
        </w:tblCellMar>
        <w:tblLook w:val="04A0" w:firstRow="1" w:lastRow="0" w:firstColumn="1" w:lastColumn="0" w:noHBand="0" w:noVBand="1"/>
      </w:tblPr>
      <w:tblGrid>
        <w:gridCol w:w="3450"/>
        <w:gridCol w:w="792"/>
        <w:gridCol w:w="791"/>
        <w:gridCol w:w="791"/>
        <w:gridCol w:w="4017"/>
      </w:tblGrid>
      <w:tr w:rsidR="00E73EDF" w:rsidRPr="008A6F2A" w14:paraId="2E42300E" w14:textId="77777777" w:rsidTr="004856CC">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70FA04E" w14:textId="77777777" w:rsidR="00E73EDF" w:rsidRPr="008A6F2A" w:rsidRDefault="007653F1" w:rsidP="00C128E3">
            <w:pPr>
              <w:pStyle w:val="Small"/>
              <w:spacing w:before="40" w:after="40"/>
              <w:jc w:val="both"/>
              <w:rPr>
                <w:b/>
              </w:rPr>
            </w:pPr>
            <w:r w:rsidRPr="008A6F2A">
              <w:rPr>
                <w:b/>
              </w:rPr>
              <w:t>Subfield name</w:t>
            </w:r>
          </w:p>
        </w:tc>
        <w:tc>
          <w:tcPr>
            <w:tcW w:w="79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85AEF9" w14:textId="77777777" w:rsidR="00E73EDF" w:rsidRPr="008A6F2A" w:rsidRDefault="007653F1" w:rsidP="00C128E3">
            <w:pPr>
              <w:pStyle w:val="Small"/>
              <w:spacing w:before="40" w:after="40"/>
              <w:jc w:val="both"/>
              <w:rPr>
                <w:b/>
              </w:rPr>
            </w:pPr>
            <w:r w:rsidRPr="008A6F2A">
              <w:rPr>
                <w:b/>
              </w:rPr>
              <w:t>Label</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9649BE" w14:textId="77777777" w:rsidR="00E73EDF" w:rsidRPr="008A6F2A" w:rsidRDefault="007653F1" w:rsidP="00C128E3">
            <w:pPr>
              <w:pStyle w:val="Small"/>
              <w:spacing w:before="40" w:after="40"/>
              <w:jc w:val="both"/>
              <w:rPr>
                <w:b/>
              </w:rPr>
            </w:pPr>
            <w:r w:rsidRPr="008A6F2A">
              <w:rPr>
                <w:b/>
              </w:rPr>
              <w:t>Value</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97DC36" w14:textId="77777777" w:rsidR="00E73EDF" w:rsidRPr="008A6F2A" w:rsidRDefault="007653F1" w:rsidP="00C128E3">
            <w:pPr>
              <w:pStyle w:val="Small"/>
              <w:spacing w:before="40" w:after="40"/>
              <w:jc w:val="both"/>
              <w:rPr>
                <w:b/>
              </w:rPr>
            </w:pPr>
            <w:r w:rsidRPr="008A6F2A">
              <w:rPr>
                <w:b/>
              </w:rPr>
              <w:t>Format</w:t>
            </w:r>
          </w:p>
        </w:tc>
        <w:tc>
          <w:tcPr>
            <w:tcW w:w="4017"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8E7C375" w14:textId="77777777" w:rsidR="00E73EDF" w:rsidRPr="008A6F2A" w:rsidRDefault="007653F1" w:rsidP="00C128E3">
            <w:pPr>
              <w:pStyle w:val="Small"/>
              <w:spacing w:before="40" w:after="40"/>
              <w:jc w:val="both"/>
              <w:rPr>
                <w:b/>
              </w:rPr>
            </w:pPr>
            <w:r w:rsidRPr="008A6F2A">
              <w:rPr>
                <w:b/>
              </w:rPr>
              <w:t>Comment</w:t>
            </w:r>
          </w:p>
        </w:tc>
      </w:tr>
      <w:tr w:rsidR="002B34AC" w:rsidRPr="008A6F2A" w14:paraId="4B8D0EB0"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3C3A46AD" w14:textId="16743647" w:rsidR="002B34AC" w:rsidRPr="00544ABE" w:rsidRDefault="002B34AC" w:rsidP="002B34AC">
            <w:pPr>
              <w:pStyle w:val="Small"/>
              <w:spacing w:before="40" w:after="40"/>
              <w:jc w:val="both"/>
            </w:pPr>
            <w:r w:rsidRPr="008A6F2A">
              <w:t xml:space="preserve">Referenced Record </w:t>
            </w:r>
            <w:del w:id="3434" w:author="Teh Stand" w:date="2022-06-15T09:36:00Z">
              <w:r w:rsidRPr="00544ABE" w:rsidDel="004856CC">
                <w:delText>Name</w:delText>
              </w:r>
            </w:del>
            <w:ins w:id="3435" w:author="Teh Stand" w:date="2022-06-15T09:36:00Z">
              <w:r>
                <w:t>n</w:t>
              </w:r>
              <w:r w:rsidRPr="00544ABE">
                <w:t>ame</w:t>
              </w:r>
            </w:ins>
          </w:p>
        </w:tc>
        <w:tc>
          <w:tcPr>
            <w:tcW w:w="792" w:type="dxa"/>
            <w:tcBorders>
              <w:top w:val="single" w:sz="6" w:space="0" w:color="000000"/>
              <w:left w:val="single" w:sz="6" w:space="0" w:color="000000"/>
              <w:bottom w:val="single" w:sz="6" w:space="0" w:color="000000"/>
              <w:right w:val="single" w:sz="6" w:space="0" w:color="000000"/>
            </w:tcBorders>
          </w:tcPr>
          <w:p w14:paraId="22B64087" w14:textId="77777777" w:rsidR="002B34AC" w:rsidRPr="008A6F2A" w:rsidRDefault="002B34AC" w:rsidP="002B34AC">
            <w:pPr>
              <w:pStyle w:val="Small"/>
              <w:spacing w:before="40" w:after="40"/>
              <w:jc w:val="both"/>
            </w:pPr>
            <w:r w:rsidRPr="008A6F2A">
              <w:t>*RRNM</w:t>
            </w:r>
          </w:p>
        </w:tc>
        <w:tc>
          <w:tcPr>
            <w:tcW w:w="791" w:type="dxa"/>
            <w:tcBorders>
              <w:top w:val="single" w:sz="6" w:space="0" w:color="000000"/>
              <w:left w:val="single" w:sz="6" w:space="0" w:color="000000"/>
              <w:bottom w:val="single" w:sz="6" w:space="0" w:color="000000"/>
              <w:right w:val="single" w:sz="6" w:space="0" w:color="000000"/>
            </w:tcBorders>
          </w:tcPr>
          <w:p w14:paraId="44D6412D" w14:textId="1259C535" w:rsidR="002B34AC" w:rsidRPr="008A6F2A" w:rsidRDefault="002B34AC" w:rsidP="002B34AC">
            <w:pPr>
              <w:pStyle w:val="Small"/>
              <w:spacing w:before="40" w:after="40"/>
            </w:pPr>
            <w:ins w:id="3436" w:author="Jeff Wootton" w:date="2022-07-11T08:39:00Z">
              <w:r>
                <w:t>{120} or {125}</w:t>
              </w:r>
            </w:ins>
          </w:p>
        </w:tc>
        <w:tc>
          <w:tcPr>
            <w:tcW w:w="791" w:type="dxa"/>
            <w:tcBorders>
              <w:top w:val="single" w:sz="6" w:space="0" w:color="000000"/>
              <w:left w:val="single" w:sz="6" w:space="0" w:color="000000"/>
              <w:bottom w:val="single" w:sz="6" w:space="0" w:color="000000"/>
              <w:right w:val="single" w:sz="6" w:space="0" w:color="000000"/>
            </w:tcBorders>
          </w:tcPr>
          <w:p w14:paraId="6A8F35C9" w14:textId="77777777" w:rsidR="002B34AC" w:rsidRPr="008A6F2A" w:rsidRDefault="002B34AC" w:rsidP="002B34AC">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444F7CF" w14:textId="77777777" w:rsidR="002B34AC" w:rsidRDefault="002B34AC" w:rsidP="002B34AC">
            <w:pPr>
              <w:pStyle w:val="Small"/>
              <w:spacing w:before="40" w:after="40"/>
              <w:jc w:val="both"/>
              <w:rPr>
                <w:ins w:id="3437" w:author="Jeff Wootton" w:date="2022-07-11T08:39:00Z"/>
              </w:rPr>
            </w:pPr>
            <w:r w:rsidRPr="008A6F2A">
              <w:t>Record name of the referenced record</w:t>
            </w:r>
          </w:p>
          <w:p w14:paraId="61869E8E" w14:textId="77777777" w:rsidR="002B34AC" w:rsidRDefault="002B34AC" w:rsidP="00522ACE">
            <w:pPr>
              <w:pStyle w:val="Small"/>
              <w:spacing w:before="40"/>
              <w:jc w:val="both"/>
              <w:rPr>
                <w:ins w:id="3438" w:author="Jeff Wootton" w:date="2022-07-11T08:39:00Z"/>
              </w:rPr>
            </w:pPr>
            <w:ins w:id="3439" w:author="Jeff Wootton" w:date="2022-07-11T08:39:00Z">
              <w:r>
                <w:t>{120} – Curve</w:t>
              </w:r>
            </w:ins>
          </w:p>
          <w:p w14:paraId="130F4314" w14:textId="047D9BF6" w:rsidR="002B34AC" w:rsidRPr="008A6F2A" w:rsidRDefault="002B34AC" w:rsidP="00522ACE">
            <w:pPr>
              <w:pStyle w:val="Small"/>
              <w:spacing w:before="0" w:after="40"/>
              <w:jc w:val="both"/>
            </w:pPr>
            <w:ins w:id="3440" w:author="Jeff Wootton" w:date="2022-07-11T08:39:00Z">
              <w:r>
                <w:t>{125} – Composite Curve</w:t>
              </w:r>
            </w:ins>
          </w:p>
        </w:tc>
      </w:tr>
      <w:tr w:rsidR="00E73EDF" w:rsidRPr="008A6F2A" w14:paraId="5ADF3632"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7D794728" w14:textId="762CE47D" w:rsidR="00E73EDF" w:rsidRPr="00544ABE" w:rsidRDefault="007653F1" w:rsidP="004856CC">
            <w:pPr>
              <w:pStyle w:val="Small"/>
              <w:spacing w:before="40" w:after="40"/>
              <w:jc w:val="both"/>
            </w:pPr>
            <w:r w:rsidRPr="008A6F2A">
              <w:t xml:space="preserve">Referenced Record </w:t>
            </w:r>
            <w:del w:id="3441" w:author="Teh Stand" w:date="2022-06-15T09:36:00Z">
              <w:r w:rsidR="0049580D" w:rsidRPr="00544ABE" w:rsidDel="004856CC">
                <w:delText>I</w:delText>
              </w:r>
              <w:r w:rsidRPr="00544ABE" w:rsidDel="004856CC">
                <w:delText>dentifier</w:delText>
              </w:r>
            </w:del>
            <w:ins w:id="3442" w:author="Teh Stand" w:date="2022-06-15T09:36:00Z">
              <w:r w:rsidR="004856CC">
                <w:t>i</w:t>
              </w:r>
              <w:r w:rsidR="004856CC" w:rsidRPr="00544ABE">
                <w:t>dentifier</w:t>
              </w:r>
            </w:ins>
          </w:p>
        </w:tc>
        <w:tc>
          <w:tcPr>
            <w:tcW w:w="792" w:type="dxa"/>
            <w:tcBorders>
              <w:top w:val="single" w:sz="6" w:space="0" w:color="000000"/>
              <w:left w:val="single" w:sz="6" w:space="0" w:color="000000"/>
              <w:bottom w:val="single" w:sz="6" w:space="0" w:color="000000"/>
              <w:right w:val="single" w:sz="6" w:space="0" w:color="000000"/>
            </w:tcBorders>
          </w:tcPr>
          <w:p w14:paraId="30ABC5D7" w14:textId="77777777" w:rsidR="00E73EDF" w:rsidRPr="008A6F2A" w:rsidRDefault="007653F1" w:rsidP="00C128E3">
            <w:pPr>
              <w:pStyle w:val="Small"/>
              <w:spacing w:before="40" w:after="40"/>
              <w:jc w:val="both"/>
            </w:pPr>
            <w:r w:rsidRPr="008A6F2A">
              <w:t>RRID</w:t>
            </w:r>
          </w:p>
        </w:tc>
        <w:tc>
          <w:tcPr>
            <w:tcW w:w="791" w:type="dxa"/>
            <w:tcBorders>
              <w:top w:val="single" w:sz="6" w:space="0" w:color="000000"/>
              <w:left w:val="single" w:sz="6" w:space="0" w:color="000000"/>
              <w:bottom w:val="single" w:sz="6" w:space="0" w:color="000000"/>
              <w:right w:val="single" w:sz="6" w:space="0" w:color="000000"/>
            </w:tcBorders>
          </w:tcPr>
          <w:p w14:paraId="48D189C5"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299F1B0B" w14:textId="77777777" w:rsidR="00E73EDF" w:rsidRPr="008A6F2A" w:rsidRDefault="007653F1" w:rsidP="00C128E3">
            <w:pPr>
              <w:pStyle w:val="Small"/>
              <w:spacing w:before="40" w:after="40"/>
              <w:jc w:val="both"/>
            </w:pPr>
            <w:r w:rsidRPr="008A6F2A">
              <w:t>b14</w:t>
            </w:r>
          </w:p>
        </w:tc>
        <w:tc>
          <w:tcPr>
            <w:tcW w:w="4017" w:type="dxa"/>
            <w:tcBorders>
              <w:top w:val="single" w:sz="6" w:space="0" w:color="000000"/>
              <w:left w:val="single" w:sz="6" w:space="0" w:color="000000"/>
              <w:bottom w:val="single" w:sz="6" w:space="0" w:color="000000"/>
              <w:right w:val="single" w:sz="6" w:space="0" w:color="000000"/>
            </w:tcBorders>
          </w:tcPr>
          <w:p w14:paraId="57DD2B9E"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2960409"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402F0849" w14:textId="77777777" w:rsidR="00E73EDF" w:rsidRPr="008A6F2A" w:rsidRDefault="007653F1" w:rsidP="00C128E3">
            <w:pPr>
              <w:pStyle w:val="Small"/>
              <w:spacing w:before="40" w:after="40"/>
              <w:jc w:val="both"/>
            </w:pPr>
            <w:r w:rsidRPr="008A6F2A">
              <w:t>Orientation</w:t>
            </w:r>
          </w:p>
        </w:tc>
        <w:tc>
          <w:tcPr>
            <w:tcW w:w="792" w:type="dxa"/>
            <w:tcBorders>
              <w:top w:val="single" w:sz="6" w:space="0" w:color="000000"/>
              <w:left w:val="single" w:sz="6" w:space="0" w:color="000000"/>
              <w:bottom w:val="single" w:sz="6" w:space="0" w:color="000000"/>
              <w:right w:val="single" w:sz="6" w:space="0" w:color="000000"/>
            </w:tcBorders>
          </w:tcPr>
          <w:p w14:paraId="675DB67A" w14:textId="77777777" w:rsidR="00E73EDF" w:rsidRPr="008A6F2A" w:rsidRDefault="007653F1" w:rsidP="00C128E3">
            <w:pPr>
              <w:pStyle w:val="Small"/>
              <w:spacing w:before="40" w:after="40"/>
              <w:jc w:val="both"/>
            </w:pPr>
            <w:r w:rsidRPr="008A6F2A">
              <w:t>ORNT</w:t>
            </w:r>
          </w:p>
        </w:tc>
        <w:tc>
          <w:tcPr>
            <w:tcW w:w="791" w:type="dxa"/>
            <w:tcBorders>
              <w:top w:val="single" w:sz="6" w:space="0" w:color="000000"/>
              <w:left w:val="single" w:sz="6" w:space="0" w:color="000000"/>
              <w:bottom w:val="single" w:sz="6" w:space="0" w:color="000000"/>
              <w:right w:val="single" w:sz="6" w:space="0" w:color="000000"/>
            </w:tcBorders>
          </w:tcPr>
          <w:p w14:paraId="112E5DFC"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3AD84318"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1592D28D" w14:textId="44AF01CF" w:rsidR="00E73EDF" w:rsidRPr="008A6F2A" w:rsidRDefault="007653F1" w:rsidP="00C128E3">
            <w:pPr>
              <w:pStyle w:val="Small"/>
              <w:spacing w:before="40"/>
              <w:jc w:val="both"/>
            </w:pPr>
            <w:r w:rsidRPr="008A6F2A">
              <w:t xml:space="preserve">{1} </w:t>
            </w:r>
            <w:r w:rsidR="004856CC">
              <w:t>–</w:t>
            </w:r>
            <w:r w:rsidRPr="008A6F2A">
              <w:t xml:space="preserve"> Forward</w:t>
            </w:r>
          </w:p>
          <w:p w14:paraId="3CA4351A" w14:textId="60410CDD" w:rsidR="00E73EDF" w:rsidRPr="008A6F2A" w:rsidRDefault="007653F1" w:rsidP="00C128E3">
            <w:pPr>
              <w:pStyle w:val="Small"/>
              <w:spacing w:before="0" w:after="40"/>
              <w:jc w:val="both"/>
            </w:pPr>
            <w:r w:rsidRPr="008A6F2A">
              <w:t xml:space="preserve">{2} </w:t>
            </w:r>
            <w:r w:rsidR="004856CC">
              <w:t>–</w:t>
            </w:r>
            <w:r w:rsidRPr="008A6F2A">
              <w:t xml:space="preserve"> Reverse</w:t>
            </w:r>
          </w:p>
        </w:tc>
      </w:tr>
      <w:tr w:rsidR="00E73EDF" w:rsidRPr="008A6F2A" w14:paraId="4BC9A6B4"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50257BB9" w14:textId="77777777" w:rsidR="00E73EDF" w:rsidRPr="008A6F2A" w:rsidRDefault="007653F1" w:rsidP="00C128E3">
            <w:pPr>
              <w:pStyle w:val="Small"/>
              <w:spacing w:before="40" w:after="40"/>
              <w:jc w:val="both"/>
            </w:pPr>
            <w:r w:rsidRPr="008A6F2A">
              <w:t>Usage indicator</w:t>
            </w:r>
          </w:p>
        </w:tc>
        <w:tc>
          <w:tcPr>
            <w:tcW w:w="792" w:type="dxa"/>
            <w:tcBorders>
              <w:top w:val="single" w:sz="6" w:space="0" w:color="000000"/>
              <w:left w:val="single" w:sz="6" w:space="0" w:color="000000"/>
              <w:bottom w:val="single" w:sz="6" w:space="0" w:color="000000"/>
              <w:right w:val="single" w:sz="6" w:space="0" w:color="000000"/>
            </w:tcBorders>
          </w:tcPr>
          <w:p w14:paraId="490859BA" w14:textId="77777777" w:rsidR="00E73EDF" w:rsidRPr="008A6F2A" w:rsidRDefault="007653F1" w:rsidP="00C128E3">
            <w:pPr>
              <w:pStyle w:val="Small"/>
              <w:spacing w:before="40" w:after="40"/>
              <w:jc w:val="both"/>
            </w:pPr>
            <w:r w:rsidRPr="008A6F2A">
              <w:t>USAG</w:t>
            </w:r>
          </w:p>
        </w:tc>
        <w:tc>
          <w:tcPr>
            <w:tcW w:w="791" w:type="dxa"/>
            <w:tcBorders>
              <w:top w:val="single" w:sz="6" w:space="0" w:color="000000"/>
              <w:left w:val="single" w:sz="6" w:space="0" w:color="000000"/>
              <w:bottom w:val="single" w:sz="6" w:space="0" w:color="000000"/>
              <w:right w:val="single" w:sz="6" w:space="0" w:color="000000"/>
            </w:tcBorders>
          </w:tcPr>
          <w:p w14:paraId="6067062A"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6B64720A"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777E259" w14:textId="45CD134E" w:rsidR="00E73EDF" w:rsidRPr="008A6F2A" w:rsidRDefault="007653F1" w:rsidP="00C128E3">
            <w:pPr>
              <w:pStyle w:val="Small"/>
              <w:spacing w:before="40"/>
              <w:jc w:val="both"/>
            </w:pPr>
            <w:r w:rsidRPr="008A6F2A">
              <w:t xml:space="preserve">{1} </w:t>
            </w:r>
            <w:r w:rsidR="004856CC">
              <w:t>–</w:t>
            </w:r>
            <w:r w:rsidRPr="008A6F2A">
              <w:t xml:space="preserve"> Exterior</w:t>
            </w:r>
          </w:p>
          <w:p w14:paraId="1D33156D" w14:textId="48342001" w:rsidR="00E73EDF" w:rsidRPr="008A6F2A" w:rsidRDefault="007653F1" w:rsidP="00C128E3">
            <w:pPr>
              <w:pStyle w:val="Small"/>
              <w:spacing w:before="0" w:after="40"/>
              <w:jc w:val="both"/>
            </w:pPr>
            <w:r w:rsidRPr="008A6F2A">
              <w:t xml:space="preserve">{2} </w:t>
            </w:r>
            <w:r w:rsidR="004856CC">
              <w:t>–</w:t>
            </w:r>
            <w:r w:rsidRPr="008A6F2A">
              <w:t xml:space="preserve"> Interior</w:t>
            </w:r>
          </w:p>
        </w:tc>
      </w:tr>
      <w:tr w:rsidR="00E73EDF" w:rsidRPr="008A6F2A" w14:paraId="49ED4D26"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120D1266" w14:textId="60D85FC6" w:rsidR="00E73EDF" w:rsidRPr="00544ABE" w:rsidRDefault="007653F1" w:rsidP="004856CC">
            <w:pPr>
              <w:pStyle w:val="Small"/>
              <w:spacing w:before="40" w:after="40"/>
              <w:jc w:val="both"/>
            </w:pPr>
            <w:r w:rsidRPr="008A6F2A">
              <w:t xml:space="preserve">Ring Association </w:t>
            </w:r>
            <w:del w:id="3443" w:author="Teh Stand" w:date="2022-06-15T09:36:00Z">
              <w:r w:rsidR="0049580D" w:rsidRPr="00544ABE" w:rsidDel="004856CC">
                <w:delText>U</w:delText>
              </w:r>
              <w:r w:rsidRPr="00544ABE" w:rsidDel="004856CC">
                <w:delText xml:space="preserve">pdate </w:delText>
              </w:r>
            </w:del>
            <w:ins w:id="3444" w:author="Teh Stand" w:date="2022-06-15T09:36:00Z">
              <w:r w:rsidR="004856CC">
                <w:t>u</w:t>
              </w:r>
              <w:r w:rsidR="004856CC" w:rsidRPr="00544ABE">
                <w:t xml:space="preserve">pdate </w:t>
              </w:r>
            </w:ins>
            <w:del w:id="3445" w:author="Teh Stand" w:date="2022-06-15T09:36:00Z">
              <w:r w:rsidR="0049580D" w:rsidRPr="00544ABE" w:rsidDel="004856CC">
                <w:delText>I</w:delText>
              </w:r>
              <w:r w:rsidRPr="00544ABE" w:rsidDel="004856CC">
                <w:delText>nstruction</w:delText>
              </w:r>
            </w:del>
            <w:ins w:id="3446" w:author="Teh Stand" w:date="2022-06-15T09:36:00Z">
              <w:r w:rsidR="004856CC">
                <w:t>i</w:t>
              </w:r>
              <w:r w:rsidR="004856CC" w:rsidRPr="00544ABE">
                <w:t>nstruction</w:t>
              </w:r>
            </w:ins>
          </w:p>
        </w:tc>
        <w:tc>
          <w:tcPr>
            <w:tcW w:w="792" w:type="dxa"/>
            <w:tcBorders>
              <w:top w:val="single" w:sz="6" w:space="0" w:color="000000"/>
              <w:left w:val="single" w:sz="6" w:space="0" w:color="000000"/>
              <w:bottom w:val="single" w:sz="6" w:space="0" w:color="000000"/>
              <w:right w:val="single" w:sz="6" w:space="0" w:color="000000"/>
            </w:tcBorders>
          </w:tcPr>
          <w:p w14:paraId="1A877FB7" w14:textId="77777777" w:rsidR="00E73EDF" w:rsidRPr="008A6F2A" w:rsidRDefault="007653F1" w:rsidP="00C128E3">
            <w:pPr>
              <w:pStyle w:val="Small"/>
              <w:spacing w:before="40" w:after="40"/>
              <w:jc w:val="both"/>
            </w:pPr>
            <w:r w:rsidRPr="008A6F2A">
              <w:t>RAUI</w:t>
            </w:r>
          </w:p>
        </w:tc>
        <w:tc>
          <w:tcPr>
            <w:tcW w:w="791" w:type="dxa"/>
            <w:tcBorders>
              <w:top w:val="single" w:sz="6" w:space="0" w:color="000000"/>
              <w:left w:val="single" w:sz="6" w:space="0" w:color="000000"/>
              <w:bottom w:val="single" w:sz="6" w:space="0" w:color="000000"/>
              <w:right w:val="single" w:sz="6" w:space="0" w:color="000000"/>
            </w:tcBorders>
          </w:tcPr>
          <w:p w14:paraId="5B3B4CD8" w14:textId="77777777" w:rsidR="00E73EDF" w:rsidRPr="008A6F2A" w:rsidRDefault="007653F1" w:rsidP="00C128E3">
            <w:pPr>
              <w:pStyle w:val="Small"/>
              <w:spacing w:before="40" w:after="40"/>
              <w:jc w:val="both"/>
            </w:pPr>
            <w:r w:rsidRPr="008A6F2A">
              <w:t>{1}</w:t>
            </w:r>
          </w:p>
        </w:tc>
        <w:tc>
          <w:tcPr>
            <w:tcW w:w="791" w:type="dxa"/>
            <w:tcBorders>
              <w:top w:val="single" w:sz="6" w:space="0" w:color="000000"/>
              <w:left w:val="single" w:sz="6" w:space="0" w:color="000000"/>
              <w:bottom w:val="single" w:sz="6" w:space="0" w:color="000000"/>
              <w:right w:val="single" w:sz="6" w:space="0" w:color="000000"/>
            </w:tcBorders>
          </w:tcPr>
          <w:p w14:paraId="0CFFF19C"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51E499CE" w14:textId="77777777" w:rsidR="00E73EDF" w:rsidRPr="008A6F2A" w:rsidRDefault="007653F1" w:rsidP="00C128E3">
            <w:pPr>
              <w:pStyle w:val="Small"/>
              <w:spacing w:before="40" w:after="40"/>
              <w:jc w:val="both"/>
            </w:pPr>
            <w:r w:rsidRPr="008A6F2A">
              <w:t>{1} – Insert</w:t>
            </w:r>
          </w:p>
        </w:tc>
      </w:tr>
    </w:tbl>
    <w:p w14:paraId="2FB5986D" w14:textId="77777777" w:rsidR="00E73EDF" w:rsidRDefault="00E73EDF" w:rsidP="004856CC">
      <w:pPr>
        <w:spacing w:after="0" w:line="240" w:lineRule="auto"/>
      </w:pPr>
      <w:bookmarkStart w:id="3447" w:name="_Toc207617075"/>
      <w:bookmarkStart w:id="3448" w:name="_Toc225648375"/>
      <w:bookmarkStart w:id="3449" w:name="_Toc225065232"/>
    </w:p>
    <w:p w14:paraId="0F021429" w14:textId="215529EF" w:rsidR="004856CC" w:rsidRPr="00F2456F" w:rsidRDefault="004856CC" w:rsidP="004856CC">
      <w:pPr>
        <w:pStyle w:val="ListContinue2"/>
        <w:keepNext/>
        <w:keepLines/>
        <w:numPr>
          <w:ilvl w:val="2"/>
          <w:numId w:val="37"/>
        </w:numPr>
        <w:tabs>
          <w:tab w:val="clear" w:pos="432"/>
        </w:tabs>
        <w:spacing w:before="120" w:after="120" w:line="240" w:lineRule="auto"/>
        <w:rPr>
          <w:b/>
          <w:lang w:eastAsia="en-US"/>
        </w:rPr>
      </w:pPr>
      <w:r w:rsidRPr="004856CC">
        <w:rPr>
          <w:b/>
          <w:lang w:eastAsia="en-US"/>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F6D4DA3" w14:textId="77777777" w:rsidTr="004856CC">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3447"/>
          <w:bookmarkEnd w:id="3448"/>
          <w:bookmarkEnd w:id="3449"/>
          <w:p w14:paraId="36FFB690"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B0B705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0E215D2"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C6BED1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723523" w14:textId="77777777" w:rsidR="00E73EDF" w:rsidRPr="008A6F2A" w:rsidRDefault="007653F1" w:rsidP="00C128E3">
            <w:pPr>
              <w:pStyle w:val="Small"/>
              <w:spacing w:before="40" w:after="40"/>
              <w:jc w:val="both"/>
              <w:rPr>
                <w:b/>
              </w:rPr>
            </w:pPr>
            <w:r w:rsidRPr="008A6F2A">
              <w:rPr>
                <w:b/>
              </w:rPr>
              <w:t>Comment</w:t>
            </w:r>
          </w:p>
        </w:tc>
      </w:tr>
      <w:tr w:rsidR="00E73EDF" w:rsidRPr="008A6F2A" w14:paraId="29C7A5ED" w14:textId="77777777">
        <w:tc>
          <w:tcPr>
            <w:tcW w:w="3459" w:type="dxa"/>
            <w:tcBorders>
              <w:top w:val="single" w:sz="6" w:space="0" w:color="000000"/>
              <w:left w:val="single" w:sz="6" w:space="0" w:color="000000"/>
              <w:bottom w:val="single" w:sz="6" w:space="0" w:color="000000"/>
              <w:right w:val="single" w:sz="6" w:space="0" w:color="000000"/>
            </w:tcBorders>
          </w:tcPr>
          <w:p w14:paraId="4F4862D2" w14:textId="7018AB7C" w:rsidR="00E73EDF" w:rsidRPr="00544ABE" w:rsidRDefault="007653F1" w:rsidP="004856CC">
            <w:pPr>
              <w:pStyle w:val="Small"/>
              <w:spacing w:before="40" w:after="40"/>
              <w:jc w:val="both"/>
            </w:pPr>
            <w:r w:rsidRPr="008A6F2A">
              <w:t xml:space="preserve">Record </w:t>
            </w:r>
            <w:del w:id="3450" w:author="Teh Stand" w:date="2022-06-15T09:38:00Z">
              <w:r w:rsidR="00892D30" w:rsidRPr="00544ABE" w:rsidDel="004856CC">
                <w:delText>N</w:delText>
              </w:r>
              <w:r w:rsidRPr="00544ABE" w:rsidDel="004856CC">
                <w:delText>ame</w:delText>
              </w:r>
            </w:del>
            <w:ins w:id="3451" w:author="Teh Stand" w:date="2022-06-15T09:38:00Z">
              <w:r w:rsidR="004856CC">
                <w:t>n</w:t>
              </w:r>
              <w:r w:rsidR="004856CC" w:rsidRPr="00544ABE">
                <w:t>ame</w:t>
              </w:r>
            </w:ins>
          </w:p>
        </w:tc>
        <w:tc>
          <w:tcPr>
            <w:tcW w:w="794" w:type="dxa"/>
            <w:tcBorders>
              <w:top w:val="single" w:sz="6" w:space="0" w:color="000000"/>
              <w:left w:val="single" w:sz="6" w:space="0" w:color="000000"/>
              <w:bottom w:val="single" w:sz="6" w:space="0" w:color="000000"/>
              <w:right w:val="single" w:sz="6" w:space="0" w:color="000000"/>
            </w:tcBorders>
          </w:tcPr>
          <w:p w14:paraId="2703EED4"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CEDFB01" w14:textId="77777777" w:rsidR="00E73EDF" w:rsidRPr="008A6F2A" w:rsidRDefault="007653F1" w:rsidP="00C128E3">
            <w:pPr>
              <w:pStyle w:val="Small"/>
              <w:spacing w:before="40" w:after="40"/>
              <w:jc w:val="both"/>
            </w:pPr>
            <w:r w:rsidRPr="008A6F2A">
              <w:t>{100}</w:t>
            </w:r>
          </w:p>
        </w:tc>
        <w:tc>
          <w:tcPr>
            <w:tcW w:w="794" w:type="dxa"/>
            <w:tcBorders>
              <w:top w:val="single" w:sz="6" w:space="0" w:color="000000"/>
              <w:left w:val="single" w:sz="6" w:space="0" w:color="000000"/>
              <w:bottom w:val="single" w:sz="6" w:space="0" w:color="000000"/>
              <w:right w:val="single" w:sz="6" w:space="0" w:color="000000"/>
            </w:tcBorders>
          </w:tcPr>
          <w:p w14:paraId="30C333D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BA8E78B" w14:textId="77777777" w:rsidR="00E73EDF" w:rsidRPr="008A6F2A" w:rsidRDefault="007653F1" w:rsidP="00C128E3">
            <w:pPr>
              <w:pStyle w:val="Small"/>
              <w:spacing w:before="40" w:after="40"/>
              <w:jc w:val="both"/>
            </w:pPr>
            <w:r w:rsidRPr="008A6F2A">
              <w:t>{100}  - Feature type</w:t>
            </w:r>
          </w:p>
        </w:tc>
      </w:tr>
      <w:tr w:rsidR="00E73EDF" w:rsidRPr="008A6F2A" w14:paraId="55C5B5AF" w14:textId="77777777">
        <w:tc>
          <w:tcPr>
            <w:tcW w:w="3459" w:type="dxa"/>
            <w:tcBorders>
              <w:top w:val="single" w:sz="6" w:space="0" w:color="000000"/>
              <w:left w:val="single" w:sz="6" w:space="0" w:color="000000"/>
              <w:bottom w:val="single" w:sz="6" w:space="0" w:color="000000"/>
              <w:right w:val="single" w:sz="6" w:space="0" w:color="000000"/>
            </w:tcBorders>
          </w:tcPr>
          <w:p w14:paraId="6B35342F" w14:textId="0250FEF8" w:rsidR="00E73EDF" w:rsidRPr="00544ABE" w:rsidRDefault="007653F1" w:rsidP="004856CC">
            <w:pPr>
              <w:pStyle w:val="Small"/>
              <w:spacing w:before="40" w:after="40"/>
              <w:jc w:val="both"/>
            </w:pPr>
            <w:r w:rsidRPr="008A6F2A">
              <w:t xml:space="preserve">Record </w:t>
            </w:r>
            <w:del w:id="3452" w:author="Teh Stand" w:date="2022-06-15T09:38:00Z">
              <w:r w:rsidR="00892D30" w:rsidRPr="00544ABE" w:rsidDel="004856CC">
                <w:delText>I</w:delText>
              </w:r>
              <w:r w:rsidRPr="00544ABE" w:rsidDel="004856CC">
                <w:delText xml:space="preserve">dentification </w:delText>
              </w:r>
            </w:del>
            <w:ins w:id="3453" w:author="Teh Stand" w:date="2022-06-15T09:38:00Z">
              <w:r w:rsidR="004856CC">
                <w:t>i</w:t>
              </w:r>
              <w:r w:rsidR="004856CC" w:rsidRPr="00544ABE">
                <w:t xml:space="preserve">dentification </w:t>
              </w:r>
            </w:ins>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731FED07"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AD50C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4A4DD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F9943AB"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C391832" w14:textId="77777777">
        <w:tc>
          <w:tcPr>
            <w:tcW w:w="3459" w:type="dxa"/>
            <w:tcBorders>
              <w:top w:val="single" w:sz="6" w:space="0" w:color="000000"/>
              <w:left w:val="single" w:sz="6" w:space="0" w:color="000000"/>
              <w:bottom w:val="single" w:sz="6" w:space="0" w:color="000000"/>
              <w:right w:val="single" w:sz="6" w:space="0" w:color="000000"/>
            </w:tcBorders>
          </w:tcPr>
          <w:p w14:paraId="1CD7EE1E" w14:textId="77777777" w:rsidR="00E73EDF" w:rsidRPr="008A6F2A" w:rsidRDefault="007653F1" w:rsidP="00C128E3">
            <w:pPr>
              <w:pStyle w:val="Small"/>
              <w:spacing w:before="40" w:after="40"/>
              <w:jc w:val="both"/>
            </w:pPr>
            <w:r w:rsidRPr="008A6F2A">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22D6ABD3" w14:textId="77777777" w:rsidR="00E73EDF" w:rsidRPr="008A6F2A" w:rsidRDefault="007653F1" w:rsidP="00C128E3">
            <w:pPr>
              <w:pStyle w:val="Small"/>
              <w:spacing w:before="40" w:after="40"/>
              <w:jc w:val="both"/>
            </w:pPr>
            <w:r w:rsidRPr="008A6F2A">
              <w:t>NFTC</w:t>
            </w:r>
          </w:p>
        </w:tc>
        <w:tc>
          <w:tcPr>
            <w:tcW w:w="794" w:type="dxa"/>
            <w:tcBorders>
              <w:top w:val="single" w:sz="6" w:space="0" w:color="000000"/>
              <w:left w:val="single" w:sz="6" w:space="0" w:color="000000"/>
              <w:bottom w:val="single" w:sz="6" w:space="0" w:color="000000"/>
              <w:right w:val="single" w:sz="6" w:space="0" w:color="000000"/>
            </w:tcBorders>
          </w:tcPr>
          <w:p w14:paraId="208A769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AF4A737"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6BFEECE" w14:textId="77777777" w:rsidR="00E73EDF" w:rsidRPr="008A6F2A" w:rsidRDefault="007653F1" w:rsidP="00C128E3">
            <w:pPr>
              <w:pStyle w:val="Small"/>
              <w:spacing w:before="40" w:after="40"/>
              <w:jc w:val="both"/>
            </w:pPr>
            <w:r w:rsidRPr="008A6F2A">
              <w:t>A valid feature type code as defined in the FTCS field of the Dataset General Information Record</w:t>
            </w:r>
          </w:p>
        </w:tc>
      </w:tr>
      <w:tr w:rsidR="00E73EDF" w:rsidRPr="008A6F2A" w14:paraId="02E4F8CF" w14:textId="77777777">
        <w:tc>
          <w:tcPr>
            <w:tcW w:w="3459" w:type="dxa"/>
            <w:tcBorders>
              <w:top w:val="single" w:sz="6" w:space="0" w:color="000000"/>
              <w:left w:val="single" w:sz="6" w:space="0" w:color="000000"/>
              <w:bottom w:val="single" w:sz="6" w:space="0" w:color="000000"/>
              <w:right w:val="single" w:sz="6" w:space="0" w:color="000000"/>
            </w:tcBorders>
          </w:tcPr>
          <w:p w14:paraId="15621B52" w14:textId="288600D6" w:rsidR="00E73EDF" w:rsidRPr="00544ABE" w:rsidRDefault="007653F1" w:rsidP="004856CC">
            <w:pPr>
              <w:pStyle w:val="Small"/>
              <w:spacing w:before="40" w:after="40"/>
              <w:jc w:val="both"/>
            </w:pPr>
            <w:r w:rsidRPr="008A6F2A">
              <w:t xml:space="preserve">Record </w:t>
            </w:r>
            <w:del w:id="3454" w:author="Teh Stand" w:date="2022-06-15T09:39:00Z">
              <w:r w:rsidR="00892D30" w:rsidRPr="00544ABE" w:rsidDel="004856CC">
                <w:delText>V</w:delText>
              </w:r>
              <w:r w:rsidRPr="00544ABE" w:rsidDel="004856CC">
                <w:delText>ersion</w:delText>
              </w:r>
            </w:del>
            <w:ins w:id="3455" w:author="Teh Stand" w:date="2022-06-15T09:39:00Z">
              <w:r w:rsidR="004856CC">
                <w:t>v</w:t>
              </w:r>
              <w:r w:rsidR="004856CC" w:rsidRPr="00544ABE">
                <w:t>ersion</w:t>
              </w:r>
            </w:ins>
          </w:p>
        </w:tc>
        <w:tc>
          <w:tcPr>
            <w:tcW w:w="794" w:type="dxa"/>
            <w:tcBorders>
              <w:top w:val="single" w:sz="6" w:space="0" w:color="000000"/>
              <w:left w:val="single" w:sz="6" w:space="0" w:color="000000"/>
              <w:bottom w:val="single" w:sz="6" w:space="0" w:color="000000"/>
              <w:right w:val="single" w:sz="6" w:space="0" w:color="000000"/>
            </w:tcBorders>
          </w:tcPr>
          <w:p w14:paraId="6FBED481"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6EB502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6EA23E"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B52CF3C"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7EBE0BB9" w14:textId="77777777">
        <w:tc>
          <w:tcPr>
            <w:tcW w:w="3459" w:type="dxa"/>
            <w:tcBorders>
              <w:top w:val="single" w:sz="6" w:space="0" w:color="000000"/>
              <w:left w:val="single" w:sz="6" w:space="0" w:color="000000"/>
              <w:bottom w:val="single" w:sz="6" w:space="0" w:color="000000"/>
              <w:right w:val="single" w:sz="6" w:space="0" w:color="000000"/>
            </w:tcBorders>
          </w:tcPr>
          <w:p w14:paraId="2529BFAB" w14:textId="5293D93F" w:rsidR="00E73EDF" w:rsidRPr="00544ABE" w:rsidRDefault="007653F1" w:rsidP="004856CC">
            <w:pPr>
              <w:pStyle w:val="Small"/>
              <w:spacing w:before="40" w:after="40"/>
              <w:jc w:val="both"/>
            </w:pPr>
            <w:r w:rsidRPr="008A6F2A">
              <w:t xml:space="preserve">Record </w:t>
            </w:r>
            <w:del w:id="3456" w:author="Teh Stand" w:date="2022-06-15T09:39:00Z">
              <w:r w:rsidR="00892D30" w:rsidRPr="00544ABE" w:rsidDel="004856CC">
                <w:delText>U</w:delText>
              </w:r>
              <w:r w:rsidRPr="00544ABE" w:rsidDel="004856CC">
                <w:delText xml:space="preserve">pdate </w:delText>
              </w:r>
            </w:del>
            <w:ins w:id="3457" w:author="Teh Stand" w:date="2022-06-15T09:39:00Z">
              <w:r w:rsidR="004856CC">
                <w:t>u</w:t>
              </w:r>
              <w:r w:rsidR="004856CC" w:rsidRPr="00544ABE">
                <w:t xml:space="preserve">pdate </w:t>
              </w:r>
            </w:ins>
            <w:del w:id="3458" w:author="Teh Stand" w:date="2022-06-15T09:39:00Z">
              <w:r w:rsidR="00892D30" w:rsidRPr="00544ABE" w:rsidDel="004856CC">
                <w:delText>I</w:delText>
              </w:r>
              <w:r w:rsidRPr="00544ABE" w:rsidDel="004856CC">
                <w:delText>nstruction</w:delText>
              </w:r>
            </w:del>
            <w:ins w:id="3459" w:author="Teh Stand" w:date="2022-06-15T09:39:00Z">
              <w:r w:rsidR="004856CC">
                <w:t>i</w:t>
              </w:r>
              <w:r w:rsidR="004856CC" w:rsidRPr="00544ABE">
                <w:t>nstruction</w:t>
              </w:r>
            </w:ins>
          </w:p>
        </w:tc>
        <w:tc>
          <w:tcPr>
            <w:tcW w:w="794" w:type="dxa"/>
            <w:tcBorders>
              <w:top w:val="single" w:sz="6" w:space="0" w:color="000000"/>
              <w:left w:val="single" w:sz="6" w:space="0" w:color="000000"/>
              <w:bottom w:val="single" w:sz="6" w:space="0" w:color="000000"/>
              <w:right w:val="single" w:sz="6" w:space="0" w:color="000000"/>
            </w:tcBorders>
          </w:tcPr>
          <w:p w14:paraId="4DAACBE1"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2C5C4F8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C63D13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C5F4A9B" w14:textId="46AE5D3D" w:rsidR="00E73EDF" w:rsidRPr="008A6F2A" w:rsidRDefault="007653F1" w:rsidP="00C128E3">
            <w:pPr>
              <w:pStyle w:val="Small"/>
              <w:spacing w:before="40" w:after="40"/>
              <w:jc w:val="both"/>
            </w:pPr>
            <w:r w:rsidRPr="008A6F2A">
              <w:t xml:space="preserve">{1} </w:t>
            </w:r>
            <w:r w:rsidR="004856CC">
              <w:t>–</w:t>
            </w:r>
            <w:r w:rsidRPr="008A6F2A">
              <w:t xml:space="preserve"> Insert</w:t>
            </w:r>
          </w:p>
        </w:tc>
      </w:tr>
    </w:tbl>
    <w:p w14:paraId="5BD4BC3B" w14:textId="77777777" w:rsidR="00E73EDF" w:rsidRDefault="00E73EDF" w:rsidP="004856CC">
      <w:pPr>
        <w:spacing w:after="0" w:line="240" w:lineRule="auto"/>
      </w:pPr>
      <w:bookmarkStart w:id="3460" w:name="_Toc225648376"/>
      <w:bookmarkStart w:id="3461" w:name="_Toc207617076"/>
      <w:bookmarkStart w:id="3462" w:name="_Toc225065233"/>
    </w:p>
    <w:p w14:paraId="4C2595A9" w14:textId="3E8F016F" w:rsidR="004856CC" w:rsidRPr="00F2456F" w:rsidRDefault="004856CC" w:rsidP="004856CC">
      <w:pPr>
        <w:pStyle w:val="ListContinue2"/>
        <w:keepNext/>
        <w:keepLines/>
        <w:numPr>
          <w:ilvl w:val="2"/>
          <w:numId w:val="37"/>
        </w:numPr>
        <w:tabs>
          <w:tab w:val="clear" w:pos="432"/>
        </w:tabs>
        <w:spacing w:before="120" w:after="120" w:line="240" w:lineRule="auto"/>
        <w:rPr>
          <w:b/>
          <w:lang w:eastAsia="en-US"/>
        </w:rPr>
      </w:pPr>
      <w:r w:rsidRPr="004856CC">
        <w:rPr>
          <w:b/>
          <w:lang w:eastAsia="en-US"/>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714A867" w14:textId="77777777" w:rsidTr="005630E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3460"/>
          <w:bookmarkEnd w:id="3461"/>
          <w:bookmarkEnd w:id="3462"/>
          <w:p w14:paraId="1762B47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B2ABC6"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174A3A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2B6CD2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9EA2831" w14:textId="77777777" w:rsidR="00E73EDF" w:rsidRPr="008A6F2A" w:rsidRDefault="007653F1" w:rsidP="00C128E3">
            <w:pPr>
              <w:pStyle w:val="Small"/>
              <w:spacing w:before="40" w:after="40"/>
              <w:jc w:val="both"/>
              <w:rPr>
                <w:b/>
              </w:rPr>
            </w:pPr>
            <w:r w:rsidRPr="008A6F2A">
              <w:rPr>
                <w:b/>
              </w:rPr>
              <w:t>Comment</w:t>
            </w:r>
          </w:p>
        </w:tc>
      </w:tr>
      <w:tr w:rsidR="00E73EDF" w:rsidRPr="008A6F2A" w14:paraId="348A15F1" w14:textId="77777777">
        <w:tc>
          <w:tcPr>
            <w:tcW w:w="3459" w:type="dxa"/>
            <w:tcBorders>
              <w:top w:val="single" w:sz="6" w:space="0" w:color="000000"/>
              <w:left w:val="single" w:sz="6" w:space="0" w:color="000000"/>
              <w:bottom w:val="single" w:sz="6" w:space="0" w:color="000000"/>
              <w:right w:val="single" w:sz="6" w:space="0" w:color="000000"/>
            </w:tcBorders>
          </w:tcPr>
          <w:p w14:paraId="6E8D77FE" w14:textId="58E223BD" w:rsidR="00E73EDF" w:rsidRPr="00544ABE" w:rsidRDefault="007653F1" w:rsidP="005630EA">
            <w:pPr>
              <w:pStyle w:val="Small"/>
              <w:spacing w:before="40" w:after="40"/>
              <w:jc w:val="both"/>
            </w:pPr>
            <w:r w:rsidRPr="008A6F2A">
              <w:t xml:space="preserve">Producing </w:t>
            </w:r>
            <w:del w:id="3463" w:author="Teh Stand" w:date="2022-06-15T09:40:00Z">
              <w:r w:rsidR="00892D30" w:rsidRPr="00544ABE" w:rsidDel="005630EA">
                <w:delText>A</w:delText>
              </w:r>
              <w:r w:rsidRPr="00544ABE" w:rsidDel="005630EA">
                <w:delText>gency</w:delText>
              </w:r>
            </w:del>
            <w:ins w:id="3464" w:author="Teh Stand" w:date="2022-06-15T09:40:00Z">
              <w:r w:rsidR="005630EA">
                <w:t>a</w:t>
              </w:r>
              <w:r w:rsidR="005630EA" w:rsidRPr="00544ABE">
                <w:t>gency</w:t>
              </w:r>
            </w:ins>
          </w:p>
        </w:tc>
        <w:tc>
          <w:tcPr>
            <w:tcW w:w="794" w:type="dxa"/>
            <w:tcBorders>
              <w:top w:val="single" w:sz="6" w:space="0" w:color="000000"/>
              <w:left w:val="single" w:sz="6" w:space="0" w:color="000000"/>
              <w:bottom w:val="single" w:sz="6" w:space="0" w:color="000000"/>
              <w:right w:val="single" w:sz="6" w:space="0" w:color="000000"/>
            </w:tcBorders>
          </w:tcPr>
          <w:p w14:paraId="44413FC9" w14:textId="77777777" w:rsidR="00E73EDF" w:rsidRPr="008A6F2A" w:rsidRDefault="007653F1" w:rsidP="00C128E3">
            <w:pPr>
              <w:pStyle w:val="Small"/>
              <w:spacing w:before="40" w:after="40"/>
              <w:jc w:val="both"/>
            </w:pPr>
            <w:r w:rsidRPr="008A6F2A">
              <w:t>AGEN</w:t>
            </w:r>
          </w:p>
        </w:tc>
        <w:tc>
          <w:tcPr>
            <w:tcW w:w="794" w:type="dxa"/>
            <w:tcBorders>
              <w:top w:val="single" w:sz="6" w:space="0" w:color="000000"/>
              <w:left w:val="single" w:sz="6" w:space="0" w:color="000000"/>
              <w:bottom w:val="single" w:sz="6" w:space="0" w:color="000000"/>
              <w:right w:val="single" w:sz="6" w:space="0" w:color="000000"/>
            </w:tcBorders>
          </w:tcPr>
          <w:p w14:paraId="1638ED3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0F23A98"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7BE8F3F" w14:textId="77777777" w:rsidR="00E73EDF" w:rsidRPr="008A6F2A" w:rsidRDefault="007653F1" w:rsidP="00C128E3">
            <w:pPr>
              <w:pStyle w:val="Small"/>
              <w:spacing w:before="40" w:after="40"/>
              <w:jc w:val="both"/>
            </w:pPr>
            <w:r w:rsidRPr="008A6F2A">
              <w:t>Agency code</w:t>
            </w:r>
          </w:p>
        </w:tc>
      </w:tr>
      <w:tr w:rsidR="00E73EDF" w:rsidRPr="008A6F2A" w14:paraId="1D119D65" w14:textId="77777777">
        <w:tc>
          <w:tcPr>
            <w:tcW w:w="3459" w:type="dxa"/>
            <w:tcBorders>
              <w:top w:val="single" w:sz="6" w:space="0" w:color="000000"/>
              <w:left w:val="single" w:sz="6" w:space="0" w:color="000000"/>
              <w:bottom w:val="single" w:sz="6" w:space="0" w:color="000000"/>
              <w:right w:val="single" w:sz="6" w:space="0" w:color="000000"/>
            </w:tcBorders>
          </w:tcPr>
          <w:p w14:paraId="30787EEA" w14:textId="13943292" w:rsidR="00E73EDF" w:rsidRPr="00544ABE" w:rsidRDefault="007653F1" w:rsidP="005630EA">
            <w:pPr>
              <w:pStyle w:val="Small"/>
              <w:spacing w:before="40" w:after="40"/>
              <w:jc w:val="both"/>
            </w:pPr>
            <w:r w:rsidRPr="008A6F2A">
              <w:t xml:space="preserve">Feature </w:t>
            </w:r>
            <w:del w:id="3465" w:author="Teh Stand" w:date="2022-06-15T09:41:00Z">
              <w:r w:rsidR="00892D30" w:rsidRPr="00544ABE" w:rsidDel="005630EA">
                <w:delText>I</w:delText>
              </w:r>
              <w:r w:rsidRPr="00544ABE" w:rsidDel="005630EA">
                <w:delText xml:space="preserve">dentification </w:delText>
              </w:r>
            </w:del>
            <w:ins w:id="3466" w:author="Teh Stand" w:date="2022-06-15T09:41:00Z">
              <w:r w:rsidR="005630EA">
                <w:t>i</w:t>
              </w:r>
              <w:r w:rsidR="005630EA" w:rsidRPr="00544ABE">
                <w:t xml:space="preserve">dentification </w:t>
              </w:r>
            </w:ins>
            <w:del w:id="3467" w:author="Teh Stand" w:date="2022-06-15T09:41:00Z">
              <w:r w:rsidR="00892D30" w:rsidRPr="00544ABE" w:rsidDel="005630EA">
                <w:delText>N</w:delText>
              </w:r>
              <w:r w:rsidRPr="00544ABE" w:rsidDel="005630EA">
                <w:delText>umber</w:delText>
              </w:r>
            </w:del>
            <w:ins w:id="3468" w:author="Teh Stand" w:date="2022-06-15T09:41:00Z">
              <w:r w:rsidR="005630EA">
                <w:t>n</w:t>
              </w:r>
              <w:r w:rsidR="005630EA" w:rsidRPr="00544ABE">
                <w:t>umber</w:t>
              </w:r>
            </w:ins>
          </w:p>
        </w:tc>
        <w:tc>
          <w:tcPr>
            <w:tcW w:w="794" w:type="dxa"/>
            <w:tcBorders>
              <w:top w:val="single" w:sz="6" w:space="0" w:color="000000"/>
              <w:left w:val="single" w:sz="6" w:space="0" w:color="000000"/>
              <w:bottom w:val="single" w:sz="6" w:space="0" w:color="000000"/>
              <w:right w:val="single" w:sz="6" w:space="0" w:color="000000"/>
            </w:tcBorders>
          </w:tcPr>
          <w:p w14:paraId="19A9B1F9" w14:textId="77777777" w:rsidR="00E73EDF" w:rsidRPr="008A6F2A" w:rsidRDefault="007653F1" w:rsidP="00C128E3">
            <w:pPr>
              <w:pStyle w:val="Small"/>
              <w:spacing w:before="40" w:after="40"/>
              <w:jc w:val="both"/>
            </w:pPr>
            <w:r w:rsidRPr="008A6F2A">
              <w:t>FIDN</w:t>
            </w:r>
          </w:p>
        </w:tc>
        <w:tc>
          <w:tcPr>
            <w:tcW w:w="794" w:type="dxa"/>
            <w:tcBorders>
              <w:top w:val="single" w:sz="6" w:space="0" w:color="000000"/>
              <w:left w:val="single" w:sz="6" w:space="0" w:color="000000"/>
              <w:bottom w:val="single" w:sz="6" w:space="0" w:color="000000"/>
              <w:right w:val="single" w:sz="6" w:space="0" w:color="000000"/>
            </w:tcBorders>
          </w:tcPr>
          <w:p w14:paraId="1E1D649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8A7D09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8FAEAE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1F50601" w14:textId="77777777">
        <w:tc>
          <w:tcPr>
            <w:tcW w:w="3459" w:type="dxa"/>
            <w:tcBorders>
              <w:top w:val="single" w:sz="6" w:space="0" w:color="000000"/>
              <w:left w:val="single" w:sz="6" w:space="0" w:color="000000"/>
              <w:bottom w:val="single" w:sz="6" w:space="0" w:color="000000"/>
              <w:right w:val="single" w:sz="6" w:space="0" w:color="000000"/>
            </w:tcBorders>
          </w:tcPr>
          <w:p w14:paraId="47CFF57F" w14:textId="2D6DF467" w:rsidR="00E73EDF" w:rsidRPr="00544ABE" w:rsidRDefault="007653F1" w:rsidP="005630EA">
            <w:pPr>
              <w:pStyle w:val="Small"/>
              <w:spacing w:before="40" w:after="40"/>
              <w:jc w:val="both"/>
            </w:pPr>
            <w:r w:rsidRPr="008A6F2A">
              <w:t xml:space="preserve">Feature </w:t>
            </w:r>
            <w:del w:id="3469" w:author="Teh Stand" w:date="2022-06-15T09:41:00Z">
              <w:r w:rsidR="00892D30" w:rsidRPr="00544ABE" w:rsidDel="005630EA">
                <w:delText>I</w:delText>
              </w:r>
              <w:r w:rsidRPr="00544ABE" w:rsidDel="005630EA">
                <w:delText xml:space="preserve">dentification </w:delText>
              </w:r>
            </w:del>
            <w:ins w:id="3470" w:author="Teh Stand" w:date="2022-06-15T09:41:00Z">
              <w:r w:rsidR="005630EA">
                <w:t>i</w:t>
              </w:r>
              <w:r w:rsidR="005630EA" w:rsidRPr="00544ABE">
                <w:t xml:space="preserve">dentification </w:t>
              </w:r>
            </w:ins>
            <w:del w:id="3471" w:author="Teh Stand" w:date="2022-06-15T09:41:00Z">
              <w:r w:rsidR="00892D30" w:rsidRPr="00544ABE" w:rsidDel="005630EA">
                <w:delText>S</w:delText>
              </w:r>
              <w:r w:rsidRPr="00544ABE" w:rsidDel="005630EA">
                <w:delText>ubdivision</w:delText>
              </w:r>
            </w:del>
            <w:ins w:id="3472" w:author="Teh Stand" w:date="2022-06-15T09:41:00Z">
              <w:r w:rsidR="005630EA">
                <w:t>s</w:t>
              </w:r>
              <w:r w:rsidR="005630EA" w:rsidRPr="00544ABE">
                <w:t>ubdivision</w:t>
              </w:r>
            </w:ins>
          </w:p>
        </w:tc>
        <w:tc>
          <w:tcPr>
            <w:tcW w:w="794" w:type="dxa"/>
            <w:tcBorders>
              <w:top w:val="single" w:sz="6" w:space="0" w:color="000000"/>
              <w:left w:val="single" w:sz="6" w:space="0" w:color="000000"/>
              <w:bottom w:val="single" w:sz="6" w:space="0" w:color="000000"/>
              <w:right w:val="single" w:sz="6" w:space="0" w:color="000000"/>
            </w:tcBorders>
          </w:tcPr>
          <w:p w14:paraId="1009DFC2" w14:textId="77777777" w:rsidR="00E73EDF" w:rsidRPr="008A6F2A" w:rsidRDefault="007653F1" w:rsidP="00C128E3">
            <w:pPr>
              <w:pStyle w:val="Small"/>
              <w:spacing w:before="40" w:after="40"/>
              <w:jc w:val="both"/>
            </w:pPr>
            <w:r w:rsidRPr="008A6F2A">
              <w:t>FIDS</w:t>
            </w:r>
          </w:p>
        </w:tc>
        <w:tc>
          <w:tcPr>
            <w:tcW w:w="794" w:type="dxa"/>
            <w:tcBorders>
              <w:top w:val="single" w:sz="6" w:space="0" w:color="000000"/>
              <w:left w:val="single" w:sz="6" w:space="0" w:color="000000"/>
              <w:bottom w:val="single" w:sz="6" w:space="0" w:color="000000"/>
              <w:right w:val="single" w:sz="6" w:space="0" w:color="000000"/>
            </w:tcBorders>
          </w:tcPr>
          <w:p w14:paraId="65D9C80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EDC8BD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DEE81C4" w14:textId="77777777" w:rsidR="00E73EDF" w:rsidRPr="008A6F2A" w:rsidRDefault="007653F1" w:rsidP="00C128E3">
            <w:pPr>
              <w:pStyle w:val="Small"/>
              <w:spacing w:before="40" w:after="40"/>
              <w:jc w:val="both"/>
            </w:pPr>
            <w:r w:rsidRPr="008A6F2A">
              <w:t>Range: 1 to 2</w:t>
            </w:r>
            <w:r w:rsidRPr="008A6F2A">
              <w:rPr>
                <w:vertAlign w:val="superscript"/>
              </w:rPr>
              <w:t>16</w:t>
            </w:r>
            <w:r w:rsidRPr="008A6F2A">
              <w:noBreakHyphen/>
              <w:t>2</w:t>
            </w:r>
          </w:p>
        </w:tc>
      </w:tr>
    </w:tbl>
    <w:p w14:paraId="0FF45159" w14:textId="77777777" w:rsidR="00E73EDF" w:rsidRDefault="00E73EDF" w:rsidP="005630EA">
      <w:pPr>
        <w:spacing w:after="0" w:line="240" w:lineRule="auto"/>
      </w:pPr>
    </w:p>
    <w:p w14:paraId="62A1375D" w14:textId="4959E1CF" w:rsidR="005630EA" w:rsidRPr="00F2456F" w:rsidRDefault="005630EA" w:rsidP="00522ACE">
      <w:pPr>
        <w:pStyle w:val="ListContinue2"/>
        <w:keepNext/>
        <w:keepLines/>
        <w:numPr>
          <w:ilvl w:val="2"/>
          <w:numId w:val="37"/>
        </w:numPr>
        <w:tabs>
          <w:tab w:val="clear" w:pos="432"/>
        </w:tabs>
        <w:spacing w:before="120" w:after="120" w:line="240" w:lineRule="auto"/>
        <w:rPr>
          <w:b/>
          <w:lang w:eastAsia="en-US"/>
        </w:rPr>
      </w:pPr>
      <w:r w:rsidRPr="005630EA">
        <w:rPr>
          <w:b/>
          <w:lang w:eastAsia="en-US"/>
        </w:rPr>
        <w:t>Spatial Association field - SPAS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74F1D09B" w14:textId="77777777" w:rsidTr="005630EA">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675366D" w14:textId="77777777" w:rsidR="00E73EDF" w:rsidRPr="008A6F2A" w:rsidRDefault="007653F1" w:rsidP="00522ACE">
            <w:pPr>
              <w:pStyle w:val="Small"/>
              <w:keepNext/>
              <w:keepLine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9B5B1B6" w14:textId="77777777" w:rsidR="00E73EDF" w:rsidRPr="008A6F2A" w:rsidRDefault="007653F1" w:rsidP="00522ACE">
            <w:pPr>
              <w:pStyle w:val="Small"/>
              <w:keepNext/>
              <w:keepLine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6F8336" w14:textId="77777777" w:rsidR="00E73EDF" w:rsidRPr="008A6F2A" w:rsidRDefault="007653F1" w:rsidP="00522ACE">
            <w:pPr>
              <w:pStyle w:val="Small"/>
              <w:keepNext/>
              <w:keepLine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097E44" w14:textId="77777777" w:rsidR="00E73EDF" w:rsidRPr="008A6F2A" w:rsidRDefault="007653F1" w:rsidP="00522ACE">
            <w:pPr>
              <w:pStyle w:val="Small"/>
              <w:keepNext/>
              <w:keepLine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E3DD3C4" w14:textId="77777777" w:rsidR="00E73EDF" w:rsidRPr="008A6F2A" w:rsidRDefault="007653F1" w:rsidP="00522ACE">
            <w:pPr>
              <w:pStyle w:val="Small"/>
              <w:keepNext/>
              <w:keepLines/>
              <w:spacing w:before="40" w:after="40"/>
              <w:jc w:val="both"/>
              <w:rPr>
                <w:b/>
              </w:rPr>
            </w:pPr>
            <w:r w:rsidRPr="008A6F2A">
              <w:rPr>
                <w:b/>
              </w:rPr>
              <w:t>Comment</w:t>
            </w:r>
          </w:p>
        </w:tc>
      </w:tr>
      <w:tr w:rsidR="00D224F5" w:rsidRPr="008A6F2A" w14:paraId="3FCB89B4" w14:textId="77777777" w:rsidTr="00522ACE">
        <w:trPr>
          <w:cantSplit/>
        </w:trPr>
        <w:tc>
          <w:tcPr>
            <w:tcW w:w="3458" w:type="dxa"/>
            <w:tcBorders>
              <w:top w:val="single" w:sz="6" w:space="0" w:color="000000"/>
              <w:left w:val="single" w:sz="6" w:space="0" w:color="000000"/>
              <w:bottom w:val="single" w:sz="6" w:space="0" w:color="000000"/>
              <w:right w:val="single" w:sz="6" w:space="0" w:color="000000"/>
            </w:tcBorders>
          </w:tcPr>
          <w:p w14:paraId="7BDCB24E" w14:textId="08DFCC69" w:rsidR="00D224F5" w:rsidRPr="008A6F2A" w:rsidRDefault="00D224F5" w:rsidP="00D224F5">
            <w:pPr>
              <w:pStyle w:val="Small"/>
              <w:spacing w:before="40" w:after="40"/>
              <w:jc w:val="both"/>
            </w:pPr>
            <w:r w:rsidRPr="008A6F2A">
              <w:t xml:space="preserve">Referenced Record </w:t>
            </w:r>
            <w:del w:id="3473" w:author="Teh Stand" w:date="2022-06-15T09:43:00Z">
              <w:r w:rsidRPr="008A6F2A" w:rsidDel="005630EA">
                <w:delText>Name</w:delText>
              </w:r>
            </w:del>
            <w:ins w:id="3474" w:author="Teh Stand" w:date="2022-06-15T09:43:00Z">
              <w:r>
                <w:t>n</w:t>
              </w:r>
              <w:r w:rsidRPr="008A6F2A">
                <w:t>ame</w:t>
              </w:r>
            </w:ins>
          </w:p>
        </w:tc>
        <w:tc>
          <w:tcPr>
            <w:tcW w:w="794" w:type="dxa"/>
            <w:tcBorders>
              <w:top w:val="single" w:sz="6" w:space="0" w:color="000000"/>
              <w:left w:val="single" w:sz="6" w:space="0" w:color="000000"/>
              <w:bottom w:val="single" w:sz="6" w:space="0" w:color="000000"/>
              <w:right w:val="single" w:sz="6" w:space="0" w:color="000000"/>
            </w:tcBorders>
          </w:tcPr>
          <w:p w14:paraId="5CB15F08" w14:textId="77777777" w:rsidR="00D224F5" w:rsidRPr="008A6F2A" w:rsidRDefault="00D224F5" w:rsidP="00D224F5">
            <w:pPr>
              <w:pStyle w:val="Small"/>
              <w:spacing w:before="40" w:after="40"/>
              <w:jc w:val="both"/>
            </w:pPr>
            <w:r w:rsidRPr="008A6F2A">
              <w:t>*RRNM</w:t>
            </w:r>
          </w:p>
        </w:tc>
        <w:tc>
          <w:tcPr>
            <w:tcW w:w="794" w:type="dxa"/>
            <w:tcBorders>
              <w:top w:val="single" w:sz="6" w:space="0" w:color="000000"/>
              <w:left w:val="single" w:sz="6" w:space="0" w:color="000000"/>
              <w:bottom w:val="single" w:sz="6" w:space="0" w:color="000000"/>
              <w:right w:val="single" w:sz="6" w:space="0" w:color="000000"/>
            </w:tcBorders>
          </w:tcPr>
          <w:p w14:paraId="7695C15E" w14:textId="77777777" w:rsidR="00D224F5" w:rsidRDefault="00D224F5" w:rsidP="00D224F5">
            <w:pPr>
              <w:pStyle w:val="Small"/>
              <w:spacing w:before="40" w:after="40"/>
              <w:jc w:val="both"/>
              <w:rPr>
                <w:ins w:id="3475" w:author="Jeff Wootton" w:date="2022-07-11T08:42:00Z"/>
              </w:rPr>
            </w:pPr>
            <w:ins w:id="3476" w:author="Jeff Wootton" w:date="2022-07-11T08:42:00Z">
              <w:r>
                <w:t>One of</w:t>
              </w:r>
            </w:ins>
          </w:p>
          <w:p w14:paraId="6A281C45" w14:textId="77777777" w:rsidR="00D224F5" w:rsidRDefault="00D224F5" w:rsidP="00522ACE">
            <w:pPr>
              <w:pStyle w:val="Small"/>
              <w:spacing w:before="40"/>
              <w:jc w:val="both"/>
              <w:rPr>
                <w:ins w:id="3477" w:author="Jeff Wootton" w:date="2022-07-11T08:42:00Z"/>
              </w:rPr>
            </w:pPr>
            <w:ins w:id="3478" w:author="Jeff Wootton" w:date="2022-07-11T08:42:00Z">
              <w:r>
                <w:t>{110}</w:t>
              </w:r>
            </w:ins>
          </w:p>
          <w:p w14:paraId="1FD17D47" w14:textId="77777777" w:rsidR="00D224F5" w:rsidRDefault="00D224F5" w:rsidP="00522ACE">
            <w:pPr>
              <w:pStyle w:val="Small"/>
              <w:spacing w:before="0"/>
              <w:jc w:val="both"/>
              <w:rPr>
                <w:ins w:id="3479" w:author="Jeff Wootton" w:date="2022-07-11T08:42:00Z"/>
              </w:rPr>
            </w:pPr>
            <w:ins w:id="3480" w:author="Jeff Wootton" w:date="2022-07-11T08:42:00Z">
              <w:r>
                <w:t>{115}</w:t>
              </w:r>
            </w:ins>
          </w:p>
          <w:p w14:paraId="42BFCA16" w14:textId="77777777" w:rsidR="00D224F5" w:rsidRDefault="00D224F5" w:rsidP="00522ACE">
            <w:pPr>
              <w:pStyle w:val="Small"/>
              <w:spacing w:before="0"/>
              <w:jc w:val="both"/>
              <w:rPr>
                <w:ins w:id="3481" w:author="Jeff Wootton" w:date="2022-07-11T08:42:00Z"/>
              </w:rPr>
            </w:pPr>
            <w:ins w:id="3482" w:author="Jeff Wootton" w:date="2022-07-11T08:42:00Z">
              <w:r>
                <w:t>{120}</w:t>
              </w:r>
            </w:ins>
          </w:p>
          <w:p w14:paraId="52B877CC" w14:textId="77777777" w:rsidR="00D224F5" w:rsidRDefault="00D224F5" w:rsidP="00522ACE">
            <w:pPr>
              <w:pStyle w:val="Small"/>
              <w:spacing w:before="0"/>
              <w:jc w:val="both"/>
              <w:rPr>
                <w:ins w:id="3483" w:author="Jeff Wootton" w:date="2022-07-11T08:42:00Z"/>
              </w:rPr>
            </w:pPr>
            <w:ins w:id="3484" w:author="Jeff Wootton" w:date="2022-07-11T08:42:00Z">
              <w:r>
                <w:t>{125}</w:t>
              </w:r>
            </w:ins>
          </w:p>
          <w:p w14:paraId="1B97AA1F" w14:textId="09D8A3BB" w:rsidR="00D224F5" w:rsidRPr="008A6F2A" w:rsidRDefault="00D224F5" w:rsidP="00522ACE">
            <w:pPr>
              <w:pStyle w:val="Small"/>
              <w:spacing w:before="0" w:after="40"/>
              <w:jc w:val="both"/>
            </w:pPr>
            <w:ins w:id="3485" w:author="Jeff Wootton" w:date="2022-07-11T08:42:00Z">
              <w:r>
                <w:t>{130}</w:t>
              </w:r>
            </w:ins>
          </w:p>
        </w:tc>
        <w:tc>
          <w:tcPr>
            <w:tcW w:w="794" w:type="dxa"/>
            <w:tcBorders>
              <w:top w:val="single" w:sz="6" w:space="0" w:color="000000"/>
              <w:left w:val="single" w:sz="6" w:space="0" w:color="000000"/>
              <w:bottom w:val="single" w:sz="6" w:space="0" w:color="000000"/>
              <w:right w:val="single" w:sz="6" w:space="0" w:color="000000"/>
            </w:tcBorders>
          </w:tcPr>
          <w:p w14:paraId="2466368A" w14:textId="77777777" w:rsidR="00D224F5" w:rsidRPr="008A6F2A" w:rsidRDefault="00D224F5" w:rsidP="00D224F5">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1828899" w14:textId="77777777" w:rsidR="00D224F5" w:rsidRDefault="00D224F5" w:rsidP="00D224F5">
            <w:pPr>
              <w:pStyle w:val="Small"/>
              <w:spacing w:before="40" w:after="40"/>
              <w:jc w:val="both"/>
              <w:rPr>
                <w:ins w:id="3486" w:author="Jeff Wootton" w:date="2022-07-11T08:43:00Z"/>
              </w:rPr>
            </w:pPr>
            <w:r w:rsidRPr="008A6F2A">
              <w:t>Record name of the referenced record</w:t>
            </w:r>
          </w:p>
          <w:p w14:paraId="131F7FA6" w14:textId="77777777" w:rsidR="00D224F5" w:rsidRPr="00C939D2" w:rsidRDefault="00D224F5" w:rsidP="00522ACE">
            <w:pPr>
              <w:pStyle w:val="Small"/>
              <w:spacing w:before="40"/>
              <w:jc w:val="both"/>
              <w:rPr>
                <w:ins w:id="3487" w:author="Jeff Wootton" w:date="2022-07-11T08:43:00Z"/>
                <w:lang w:val="fr-FR"/>
                <w:rPrChange w:id="3488" w:author="Teh Stand" w:date="2022-10-07T10:09:00Z">
                  <w:rPr>
                    <w:ins w:id="3489" w:author="Jeff Wootton" w:date="2022-07-11T08:43:00Z"/>
                  </w:rPr>
                </w:rPrChange>
              </w:rPr>
            </w:pPr>
            <w:ins w:id="3490" w:author="Jeff Wootton" w:date="2022-07-11T08:43:00Z">
              <w:r w:rsidRPr="00C939D2">
                <w:rPr>
                  <w:lang w:val="fr-FR"/>
                  <w:rPrChange w:id="3491" w:author="Teh Stand" w:date="2022-10-07T10:09:00Z">
                    <w:rPr/>
                  </w:rPrChange>
                </w:rPr>
                <w:t>{110} – Point</w:t>
              </w:r>
            </w:ins>
          </w:p>
          <w:p w14:paraId="3A70C3AB" w14:textId="77777777" w:rsidR="00D224F5" w:rsidRPr="00C939D2" w:rsidRDefault="00D224F5" w:rsidP="00522ACE">
            <w:pPr>
              <w:pStyle w:val="Small"/>
              <w:spacing w:before="0"/>
              <w:jc w:val="both"/>
              <w:rPr>
                <w:ins w:id="3492" w:author="Jeff Wootton" w:date="2022-07-11T08:43:00Z"/>
                <w:lang w:val="fr-FR"/>
                <w:rPrChange w:id="3493" w:author="Teh Stand" w:date="2022-10-07T10:09:00Z">
                  <w:rPr>
                    <w:ins w:id="3494" w:author="Jeff Wootton" w:date="2022-07-11T08:43:00Z"/>
                  </w:rPr>
                </w:rPrChange>
              </w:rPr>
            </w:pPr>
            <w:ins w:id="3495" w:author="Jeff Wootton" w:date="2022-07-11T08:43:00Z">
              <w:r w:rsidRPr="00C939D2">
                <w:rPr>
                  <w:lang w:val="fr-FR"/>
                  <w:rPrChange w:id="3496" w:author="Teh Stand" w:date="2022-10-07T10:09:00Z">
                    <w:rPr/>
                  </w:rPrChange>
                </w:rPr>
                <w:t>{115} – Multi Point</w:t>
              </w:r>
            </w:ins>
          </w:p>
          <w:p w14:paraId="130F5216" w14:textId="77777777" w:rsidR="00D224F5" w:rsidRPr="00C939D2" w:rsidRDefault="00D224F5" w:rsidP="00522ACE">
            <w:pPr>
              <w:pStyle w:val="Small"/>
              <w:spacing w:before="0"/>
              <w:jc w:val="both"/>
              <w:rPr>
                <w:ins w:id="3497" w:author="Jeff Wootton" w:date="2022-07-11T08:43:00Z"/>
                <w:lang w:val="fr-FR"/>
                <w:rPrChange w:id="3498" w:author="Teh Stand" w:date="2022-10-07T10:09:00Z">
                  <w:rPr>
                    <w:ins w:id="3499" w:author="Jeff Wootton" w:date="2022-07-11T08:43:00Z"/>
                  </w:rPr>
                </w:rPrChange>
              </w:rPr>
            </w:pPr>
            <w:ins w:id="3500" w:author="Jeff Wootton" w:date="2022-07-11T08:43:00Z">
              <w:r w:rsidRPr="00C939D2">
                <w:rPr>
                  <w:lang w:val="fr-FR"/>
                  <w:rPrChange w:id="3501" w:author="Teh Stand" w:date="2022-10-07T10:09:00Z">
                    <w:rPr/>
                  </w:rPrChange>
                </w:rPr>
                <w:t xml:space="preserve">{120} – </w:t>
              </w:r>
              <w:proofErr w:type="spellStart"/>
              <w:r w:rsidRPr="00C939D2">
                <w:rPr>
                  <w:lang w:val="fr-FR"/>
                  <w:rPrChange w:id="3502" w:author="Teh Stand" w:date="2022-10-07T10:09:00Z">
                    <w:rPr/>
                  </w:rPrChange>
                </w:rPr>
                <w:t>Curve</w:t>
              </w:r>
              <w:proofErr w:type="spellEnd"/>
            </w:ins>
          </w:p>
          <w:p w14:paraId="4DCCDD19" w14:textId="77777777" w:rsidR="00D224F5" w:rsidRPr="00C939D2" w:rsidRDefault="00D224F5" w:rsidP="00522ACE">
            <w:pPr>
              <w:pStyle w:val="Small"/>
              <w:spacing w:before="0"/>
              <w:jc w:val="both"/>
              <w:rPr>
                <w:ins w:id="3503" w:author="Jeff Wootton" w:date="2022-07-11T08:43:00Z"/>
                <w:lang w:val="fr-FR"/>
                <w:rPrChange w:id="3504" w:author="Teh Stand" w:date="2022-10-07T10:09:00Z">
                  <w:rPr>
                    <w:ins w:id="3505" w:author="Jeff Wootton" w:date="2022-07-11T08:43:00Z"/>
                  </w:rPr>
                </w:rPrChange>
              </w:rPr>
            </w:pPr>
            <w:ins w:id="3506" w:author="Jeff Wootton" w:date="2022-07-11T08:43:00Z">
              <w:r w:rsidRPr="00C939D2">
                <w:rPr>
                  <w:lang w:val="fr-FR"/>
                  <w:rPrChange w:id="3507" w:author="Teh Stand" w:date="2022-10-07T10:09:00Z">
                    <w:rPr/>
                  </w:rPrChange>
                </w:rPr>
                <w:t xml:space="preserve">{125} – Composite </w:t>
              </w:r>
              <w:proofErr w:type="spellStart"/>
              <w:r w:rsidRPr="00C939D2">
                <w:rPr>
                  <w:lang w:val="fr-FR"/>
                  <w:rPrChange w:id="3508" w:author="Teh Stand" w:date="2022-10-07T10:09:00Z">
                    <w:rPr/>
                  </w:rPrChange>
                </w:rPr>
                <w:t>Curve</w:t>
              </w:r>
              <w:proofErr w:type="spellEnd"/>
            </w:ins>
          </w:p>
          <w:p w14:paraId="0047065B" w14:textId="474AF062" w:rsidR="00D224F5" w:rsidRPr="008A6F2A" w:rsidRDefault="00D224F5" w:rsidP="00522ACE">
            <w:pPr>
              <w:pStyle w:val="Small"/>
              <w:spacing w:before="0" w:after="40"/>
              <w:jc w:val="both"/>
            </w:pPr>
            <w:ins w:id="3509" w:author="Jeff Wootton" w:date="2022-07-11T08:43:00Z">
              <w:r>
                <w:t>{130} – Surface</w:t>
              </w:r>
            </w:ins>
          </w:p>
        </w:tc>
      </w:tr>
      <w:tr w:rsidR="00E73EDF" w:rsidRPr="008A6F2A" w14:paraId="63A7A56C" w14:textId="77777777" w:rsidTr="005630EA">
        <w:tc>
          <w:tcPr>
            <w:tcW w:w="3458" w:type="dxa"/>
            <w:tcBorders>
              <w:top w:val="single" w:sz="6" w:space="0" w:color="000000"/>
              <w:left w:val="single" w:sz="6" w:space="0" w:color="000000"/>
              <w:bottom w:val="single" w:sz="6" w:space="0" w:color="000000"/>
              <w:right w:val="single" w:sz="6" w:space="0" w:color="000000"/>
            </w:tcBorders>
          </w:tcPr>
          <w:p w14:paraId="7E6EA484" w14:textId="63DE31A0" w:rsidR="00E73EDF" w:rsidRPr="008A6F2A" w:rsidRDefault="007653F1" w:rsidP="005630EA">
            <w:pPr>
              <w:pStyle w:val="Small"/>
              <w:spacing w:before="40" w:after="40"/>
              <w:jc w:val="both"/>
            </w:pPr>
            <w:r w:rsidRPr="008A6F2A">
              <w:t xml:space="preserve">Referenced Record </w:t>
            </w:r>
            <w:del w:id="3510" w:author="Teh Stand" w:date="2022-06-15T09:43:00Z">
              <w:r w:rsidR="00A71851" w:rsidRPr="008A6F2A" w:rsidDel="005630EA">
                <w:delText>I</w:delText>
              </w:r>
              <w:r w:rsidRPr="008A6F2A" w:rsidDel="005630EA">
                <w:delText>dentifier</w:delText>
              </w:r>
            </w:del>
            <w:ins w:id="3511" w:author="Teh Stand" w:date="2022-06-15T09:43:00Z">
              <w:r w:rsidR="005630EA">
                <w:t>i</w:t>
              </w:r>
              <w:r w:rsidR="005630EA" w:rsidRPr="008A6F2A">
                <w:t>dentifier</w:t>
              </w:r>
            </w:ins>
          </w:p>
        </w:tc>
        <w:tc>
          <w:tcPr>
            <w:tcW w:w="794" w:type="dxa"/>
            <w:tcBorders>
              <w:top w:val="single" w:sz="6" w:space="0" w:color="000000"/>
              <w:left w:val="single" w:sz="6" w:space="0" w:color="000000"/>
              <w:bottom w:val="single" w:sz="6" w:space="0" w:color="000000"/>
              <w:right w:val="single" w:sz="6" w:space="0" w:color="000000"/>
            </w:tcBorders>
          </w:tcPr>
          <w:p w14:paraId="75AA5A47" w14:textId="77777777" w:rsidR="00E73EDF" w:rsidRPr="008A6F2A" w:rsidRDefault="007653F1" w:rsidP="005630EA">
            <w:pPr>
              <w:pStyle w:val="Small"/>
              <w:spacing w:before="40" w:after="40"/>
              <w:jc w:val="both"/>
            </w:pPr>
            <w:r w:rsidRPr="008A6F2A">
              <w:t>RRID</w:t>
            </w:r>
          </w:p>
        </w:tc>
        <w:tc>
          <w:tcPr>
            <w:tcW w:w="794" w:type="dxa"/>
            <w:tcBorders>
              <w:top w:val="single" w:sz="6" w:space="0" w:color="000000"/>
              <w:left w:val="single" w:sz="6" w:space="0" w:color="000000"/>
              <w:bottom w:val="single" w:sz="6" w:space="0" w:color="000000"/>
              <w:right w:val="single" w:sz="6" w:space="0" w:color="000000"/>
            </w:tcBorders>
          </w:tcPr>
          <w:p w14:paraId="23565F97"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39DD8D4"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99426F8" w14:textId="77777777" w:rsidR="00E73EDF" w:rsidRPr="008A6F2A" w:rsidRDefault="007653F1" w:rsidP="005630EA">
            <w:pPr>
              <w:pStyle w:val="Small"/>
              <w:spacing w:before="40" w:after="40"/>
              <w:jc w:val="both"/>
            </w:pPr>
            <w:r w:rsidRPr="008A6F2A">
              <w:t>Record identifier of the referenced record</w:t>
            </w:r>
          </w:p>
        </w:tc>
      </w:tr>
      <w:tr w:rsidR="00E73EDF" w:rsidRPr="008A6F2A" w14:paraId="1C8D9007" w14:textId="77777777" w:rsidTr="005630EA">
        <w:tc>
          <w:tcPr>
            <w:tcW w:w="3458" w:type="dxa"/>
            <w:tcBorders>
              <w:top w:val="single" w:sz="6" w:space="0" w:color="000000"/>
              <w:left w:val="single" w:sz="6" w:space="0" w:color="000000"/>
              <w:bottom w:val="single" w:sz="6" w:space="0" w:color="000000"/>
              <w:right w:val="single" w:sz="6" w:space="0" w:color="000000"/>
            </w:tcBorders>
          </w:tcPr>
          <w:p w14:paraId="31821C51" w14:textId="77777777" w:rsidR="00E73EDF" w:rsidRPr="008A6F2A" w:rsidRDefault="007653F1" w:rsidP="005630EA">
            <w:pPr>
              <w:pStyle w:val="Small"/>
              <w:spacing w:before="40" w:after="40"/>
              <w:jc w:val="both"/>
            </w:pPr>
            <w:r w:rsidRPr="008A6F2A">
              <w:t>Orientation</w:t>
            </w:r>
          </w:p>
        </w:tc>
        <w:tc>
          <w:tcPr>
            <w:tcW w:w="794" w:type="dxa"/>
            <w:tcBorders>
              <w:top w:val="single" w:sz="6" w:space="0" w:color="000000"/>
              <w:left w:val="single" w:sz="6" w:space="0" w:color="000000"/>
              <w:bottom w:val="single" w:sz="6" w:space="0" w:color="000000"/>
              <w:right w:val="single" w:sz="6" w:space="0" w:color="000000"/>
            </w:tcBorders>
          </w:tcPr>
          <w:p w14:paraId="67852178" w14:textId="77777777" w:rsidR="00E73EDF" w:rsidRPr="008A6F2A" w:rsidRDefault="007653F1" w:rsidP="005630EA">
            <w:pPr>
              <w:pStyle w:val="Small"/>
              <w:spacing w:before="40" w:after="40"/>
              <w:jc w:val="both"/>
            </w:pPr>
            <w:r w:rsidRPr="008A6F2A">
              <w:t>ORNT</w:t>
            </w:r>
          </w:p>
        </w:tc>
        <w:tc>
          <w:tcPr>
            <w:tcW w:w="794" w:type="dxa"/>
            <w:tcBorders>
              <w:top w:val="single" w:sz="6" w:space="0" w:color="000000"/>
              <w:left w:val="single" w:sz="6" w:space="0" w:color="000000"/>
              <w:bottom w:val="single" w:sz="6" w:space="0" w:color="000000"/>
              <w:right w:val="single" w:sz="6" w:space="0" w:color="000000"/>
            </w:tcBorders>
          </w:tcPr>
          <w:p w14:paraId="7961F4D2"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DFA22A3"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00F94EA" w14:textId="36ED3988" w:rsidR="00E73EDF" w:rsidRPr="008A6F2A" w:rsidRDefault="005630EA" w:rsidP="005630EA">
            <w:pPr>
              <w:pStyle w:val="Small"/>
              <w:tabs>
                <w:tab w:val="left" w:pos="584"/>
              </w:tabs>
              <w:spacing w:before="40"/>
              <w:jc w:val="both"/>
            </w:pPr>
            <w:r>
              <w:t xml:space="preserve">{1} – </w:t>
            </w:r>
            <w:r w:rsidR="007653F1" w:rsidRPr="008A6F2A">
              <w:t>Forward</w:t>
            </w:r>
          </w:p>
          <w:p w14:paraId="30D0BCB6" w14:textId="68E2DA60" w:rsidR="00E73EDF" w:rsidRPr="008A6F2A" w:rsidRDefault="005630EA" w:rsidP="005630EA">
            <w:pPr>
              <w:pStyle w:val="Small"/>
              <w:tabs>
                <w:tab w:val="left" w:pos="584"/>
              </w:tabs>
              <w:spacing w:before="0"/>
              <w:jc w:val="both"/>
            </w:pPr>
            <w:r>
              <w:t xml:space="preserve">{2} – </w:t>
            </w:r>
            <w:r w:rsidR="007653F1" w:rsidRPr="008A6F2A">
              <w:t>Reverse</w:t>
            </w:r>
          </w:p>
          <w:p w14:paraId="52E45494" w14:textId="5F21896C" w:rsidR="00E73EDF" w:rsidRPr="008A6F2A" w:rsidRDefault="005630EA" w:rsidP="005630EA">
            <w:pPr>
              <w:pStyle w:val="Small"/>
              <w:tabs>
                <w:tab w:val="left" w:pos="584"/>
              </w:tabs>
              <w:spacing w:before="0" w:after="40"/>
              <w:jc w:val="both"/>
            </w:pPr>
            <w:r>
              <w:t xml:space="preserve">{255} – </w:t>
            </w:r>
            <w:r w:rsidR="007653F1" w:rsidRPr="008A6F2A">
              <w:t>NULL (Not Applicable)</w:t>
            </w:r>
          </w:p>
        </w:tc>
      </w:tr>
      <w:tr w:rsidR="00E73EDF" w:rsidRPr="008A6F2A" w14:paraId="4CBE5095" w14:textId="77777777" w:rsidTr="005630EA">
        <w:trPr>
          <w:cantSplit/>
        </w:trPr>
        <w:tc>
          <w:tcPr>
            <w:tcW w:w="3458" w:type="dxa"/>
            <w:tcBorders>
              <w:top w:val="single" w:sz="6" w:space="0" w:color="000000"/>
              <w:left w:val="single" w:sz="6" w:space="0" w:color="000000"/>
              <w:bottom w:val="single" w:sz="6" w:space="0" w:color="000000"/>
              <w:right w:val="single" w:sz="6" w:space="0" w:color="000000"/>
            </w:tcBorders>
          </w:tcPr>
          <w:p w14:paraId="7DDB2359" w14:textId="77777777" w:rsidR="00E73EDF" w:rsidRPr="008A6F2A" w:rsidRDefault="007653F1" w:rsidP="005630EA">
            <w:pPr>
              <w:pStyle w:val="Small"/>
              <w:spacing w:before="40" w:after="40"/>
              <w:jc w:val="both"/>
            </w:pPr>
            <w:r w:rsidRPr="008A6F2A">
              <w:t>Scale Minimum</w:t>
            </w:r>
          </w:p>
        </w:tc>
        <w:tc>
          <w:tcPr>
            <w:tcW w:w="794" w:type="dxa"/>
            <w:tcBorders>
              <w:top w:val="single" w:sz="6" w:space="0" w:color="000000"/>
              <w:left w:val="single" w:sz="6" w:space="0" w:color="000000"/>
              <w:bottom w:val="single" w:sz="6" w:space="0" w:color="000000"/>
              <w:right w:val="single" w:sz="6" w:space="0" w:color="000000"/>
            </w:tcBorders>
          </w:tcPr>
          <w:p w14:paraId="5AE8001F" w14:textId="77777777" w:rsidR="00E73EDF" w:rsidRPr="008A6F2A" w:rsidRDefault="007653F1" w:rsidP="005630EA">
            <w:pPr>
              <w:pStyle w:val="Small"/>
              <w:spacing w:before="40" w:after="40"/>
              <w:jc w:val="both"/>
            </w:pPr>
            <w:r w:rsidRPr="008A6F2A">
              <w:t>SMIN</w:t>
            </w:r>
          </w:p>
        </w:tc>
        <w:tc>
          <w:tcPr>
            <w:tcW w:w="794" w:type="dxa"/>
            <w:tcBorders>
              <w:top w:val="single" w:sz="6" w:space="0" w:color="000000"/>
              <w:left w:val="single" w:sz="6" w:space="0" w:color="000000"/>
              <w:bottom w:val="single" w:sz="6" w:space="0" w:color="000000"/>
              <w:right w:val="single" w:sz="6" w:space="0" w:color="000000"/>
            </w:tcBorders>
          </w:tcPr>
          <w:p w14:paraId="11598998"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004803"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2CD772FB" w14:textId="77777777" w:rsidR="00E73EDF" w:rsidRPr="008A6F2A" w:rsidRDefault="007653F1" w:rsidP="005630EA">
            <w:pPr>
              <w:pStyle w:val="Small"/>
              <w:tabs>
                <w:tab w:val="left" w:pos="584"/>
              </w:tabs>
              <w:spacing w:before="40" w:after="40"/>
              <w:jc w:val="both"/>
            </w:pPr>
            <w:r w:rsidRPr="008A6F2A">
              <w:t>Denominator of the largest scale for which the feature type can be depicted by the referenced spatial feature.</w:t>
            </w:r>
          </w:p>
          <w:p w14:paraId="6062E37E" w14:textId="4AB21B61" w:rsidR="00E73EDF" w:rsidRPr="008A6F2A" w:rsidRDefault="007653F1" w:rsidP="005630EA">
            <w:pPr>
              <w:pStyle w:val="Small"/>
              <w:tabs>
                <w:tab w:val="left" w:pos="584"/>
              </w:tabs>
              <w:spacing w:before="40" w:after="40"/>
              <w:jc w:val="both"/>
            </w:pPr>
            <w:r w:rsidRPr="008A6F2A">
              <w:t>If the value is 0 it does not apply</w:t>
            </w:r>
          </w:p>
        </w:tc>
      </w:tr>
      <w:tr w:rsidR="00E73EDF" w:rsidRPr="008A6F2A" w14:paraId="1326F89B" w14:textId="77777777" w:rsidTr="005630EA">
        <w:tc>
          <w:tcPr>
            <w:tcW w:w="3458" w:type="dxa"/>
            <w:tcBorders>
              <w:top w:val="single" w:sz="6" w:space="0" w:color="000000"/>
              <w:left w:val="single" w:sz="6" w:space="0" w:color="000000"/>
              <w:bottom w:val="single" w:sz="6" w:space="0" w:color="000000"/>
              <w:right w:val="single" w:sz="6" w:space="0" w:color="000000"/>
            </w:tcBorders>
          </w:tcPr>
          <w:p w14:paraId="3C264EFA" w14:textId="77777777" w:rsidR="00E73EDF" w:rsidRPr="008A6F2A" w:rsidRDefault="007653F1" w:rsidP="005630EA">
            <w:pPr>
              <w:pStyle w:val="Small"/>
              <w:spacing w:before="40" w:after="40"/>
              <w:jc w:val="both"/>
            </w:pPr>
            <w:r w:rsidRPr="008A6F2A">
              <w:t>Scale Maximum</w:t>
            </w:r>
          </w:p>
        </w:tc>
        <w:tc>
          <w:tcPr>
            <w:tcW w:w="794" w:type="dxa"/>
            <w:tcBorders>
              <w:top w:val="single" w:sz="6" w:space="0" w:color="000000"/>
              <w:left w:val="single" w:sz="6" w:space="0" w:color="000000"/>
              <w:bottom w:val="single" w:sz="6" w:space="0" w:color="000000"/>
              <w:right w:val="single" w:sz="6" w:space="0" w:color="000000"/>
            </w:tcBorders>
          </w:tcPr>
          <w:p w14:paraId="24B0A769" w14:textId="77777777" w:rsidR="00E73EDF" w:rsidRPr="008A6F2A" w:rsidRDefault="007653F1" w:rsidP="005630EA">
            <w:pPr>
              <w:pStyle w:val="Small"/>
              <w:spacing w:before="40" w:after="40"/>
              <w:jc w:val="both"/>
            </w:pPr>
            <w:r w:rsidRPr="008A6F2A">
              <w:t>SMAX</w:t>
            </w:r>
          </w:p>
        </w:tc>
        <w:tc>
          <w:tcPr>
            <w:tcW w:w="794" w:type="dxa"/>
            <w:tcBorders>
              <w:top w:val="single" w:sz="6" w:space="0" w:color="000000"/>
              <w:left w:val="single" w:sz="6" w:space="0" w:color="000000"/>
              <w:bottom w:val="single" w:sz="6" w:space="0" w:color="000000"/>
              <w:right w:val="single" w:sz="6" w:space="0" w:color="000000"/>
            </w:tcBorders>
          </w:tcPr>
          <w:p w14:paraId="281331C6"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694F7A"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A1AA6ED" w14:textId="77777777" w:rsidR="00E73EDF" w:rsidRPr="008A6F2A" w:rsidRDefault="007653F1" w:rsidP="005630EA">
            <w:pPr>
              <w:pStyle w:val="Small"/>
              <w:tabs>
                <w:tab w:val="left" w:pos="584"/>
              </w:tabs>
              <w:spacing w:before="40" w:after="40"/>
              <w:jc w:val="both"/>
            </w:pPr>
            <w:r w:rsidRPr="008A6F2A">
              <w:t>Denominator of the smallest scale for which the feature type can be depicted by the referenced spatial feature.</w:t>
            </w:r>
          </w:p>
          <w:p w14:paraId="6B82C75C" w14:textId="2DD140D7" w:rsidR="00E73EDF" w:rsidRPr="008A6F2A" w:rsidRDefault="007653F1" w:rsidP="005630EA">
            <w:pPr>
              <w:pStyle w:val="Small"/>
              <w:tabs>
                <w:tab w:val="left" w:pos="584"/>
              </w:tabs>
              <w:spacing w:before="40" w:after="40"/>
              <w:jc w:val="both"/>
            </w:pPr>
            <w:r w:rsidRPr="008A6F2A">
              <w:t>If the value is 2</w:t>
            </w:r>
            <w:r w:rsidRPr="008A6F2A">
              <w:rPr>
                <w:vertAlign w:val="superscript"/>
              </w:rPr>
              <w:t>32</w:t>
            </w:r>
            <w:r w:rsidRPr="008A6F2A">
              <w:t>-1 it does not apply</w:t>
            </w:r>
          </w:p>
        </w:tc>
      </w:tr>
      <w:tr w:rsidR="00E73EDF" w:rsidRPr="008A6F2A" w14:paraId="7A9B9502" w14:textId="77777777" w:rsidTr="005630EA">
        <w:tc>
          <w:tcPr>
            <w:tcW w:w="3458" w:type="dxa"/>
            <w:tcBorders>
              <w:top w:val="single" w:sz="6" w:space="0" w:color="000000"/>
              <w:left w:val="single" w:sz="6" w:space="0" w:color="000000"/>
              <w:bottom w:val="single" w:sz="6" w:space="0" w:color="000000"/>
              <w:right w:val="single" w:sz="6" w:space="0" w:color="000000"/>
            </w:tcBorders>
          </w:tcPr>
          <w:p w14:paraId="591C003D" w14:textId="77777777" w:rsidR="00E73EDF" w:rsidRPr="008A6F2A" w:rsidRDefault="007653F1" w:rsidP="005630EA">
            <w:pPr>
              <w:pStyle w:val="Small"/>
              <w:spacing w:before="40" w:after="40"/>
              <w:jc w:val="both"/>
            </w:pPr>
            <w:r w:rsidRPr="008A6F2A">
              <w:t>Spatial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2420B43" w14:textId="77777777" w:rsidR="00E73EDF" w:rsidRPr="008A6F2A" w:rsidRDefault="007653F1" w:rsidP="005630EA">
            <w:pPr>
              <w:pStyle w:val="Small"/>
              <w:spacing w:before="40" w:after="40"/>
              <w:jc w:val="both"/>
            </w:pPr>
            <w:r w:rsidRPr="008A6F2A">
              <w:t>SAUI</w:t>
            </w:r>
          </w:p>
        </w:tc>
        <w:tc>
          <w:tcPr>
            <w:tcW w:w="794" w:type="dxa"/>
            <w:tcBorders>
              <w:top w:val="single" w:sz="6" w:space="0" w:color="000000"/>
              <w:left w:val="single" w:sz="6" w:space="0" w:color="000000"/>
              <w:bottom w:val="single" w:sz="6" w:space="0" w:color="000000"/>
              <w:right w:val="single" w:sz="6" w:space="0" w:color="000000"/>
            </w:tcBorders>
          </w:tcPr>
          <w:p w14:paraId="5AB6E0C8" w14:textId="77777777" w:rsidR="00E73EDF" w:rsidRPr="008A6F2A" w:rsidRDefault="007653F1" w:rsidP="005630EA">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4DA3186"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1AAA57E" w14:textId="385FA17A" w:rsidR="00E73EDF" w:rsidRPr="008A6F2A" w:rsidRDefault="007653F1" w:rsidP="005630EA">
            <w:pPr>
              <w:pStyle w:val="Small"/>
              <w:spacing w:before="40" w:after="40"/>
              <w:jc w:val="both"/>
            </w:pPr>
            <w:r w:rsidRPr="008A6F2A">
              <w:t xml:space="preserve">{1} </w:t>
            </w:r>
            <w:r w:rsidR="005630EA">
              <w:t>–</w:t>
            </w:r>
            <w:r w:rsidRPr="008A6F2A">
              <w:t xml:space="preserve"> Insert</w:t>
            </w:r>
          </w:p>
        </w:tc>
      </w:tr>
    </w:tbl>
    <w:p w14:paraId="3DB05D72" w14:textId="77777777" w:rsidR="00E73EDF" w:rsidRDefault="00E73EDF" w:rsidP="00925F98">
      <w:pPr>
        <w:spacing w:after="0" w:line="240" w:lineRule="auto"/>
      </w:pPr>
      <w:bookmarkStart w:id="3512" w:name="_Toc207617079"/>
      <w:bookmarkStart w:id="3513" w:name="_Toc225648378"/>
      <w:bookmarkStart w:id="3514" w:name="_Toc225065235"/>
    </w:p>
    <w:p w14:paraId="5C72A606" w14:textId="36362316" w:rsidR="00925F98" w:rsidRPr="00F2456F" w:rsidRDefault="00925F98" w:rsidP="00925F98">
      <w:pPr>
        <w:pStyle w:val="ListContinue2"/>
        <w:numPr>
          <w:ilvl w:val="2"/>
          <w:numId w:val="37"/>
        </w:numPr>
        <w:tabs>
          <w:tab w:val="clear" w:pos="432"/>
        </w:tabs>
        <w:spacing w:before="120" w:after="120" w:line="240" w:lineRule="auto"/>
        <w:rPr>
          <w:b/>
          <w:lang w:eastAsia="en-US"/>
        </w:rPr>
      </w:pPr>
      <w:r w:rsidRPr="00925F98">
        <w:rPr>
          <w:b/>
          <w:lang w:eastAsia="en-US"/>
        </w:rPr>
        <w:lastRenderedPageBreak/>
        <w:t>Feature Association field – FASC</w:t>
      </w:r>
    </w:p>
    <w:tbl>
      <w:tblPr>
        <w:tblW w:w="9940" w:type="dxa"/>
        <w:tblInd w:w="-244" w:type="dxa"/>
        <w:tblLayout w:type="fixed"/>
        <w:tblCellMar>
          <w:left w:w="57" w:type="dxa"/>
          <w:right w:w="57" w:type="dxa"/>
        </w:tblCellMar>
        <w:tblLook w:val="04A0" w:firstRow="1" w:lastRow="0" w:firstColumn="1" w:lastColumn="0" w:noHBand="0" w:noVBand="1"/>
      </w:tblPr>
      <w:tblGrid>
        <w:gridCol w:w="3484"/>
        <w:gridCol w:w="800"/>
        <w:gridCol w:w="800"/>
        <w:gridCol w:w="800"/>
        <w:gridCol w:w="4056"/>
      </w:tblGrid>
      <w:tr w:rsidR="00E73EDF" w:rsidRPr="008A6F2A" w14:paraId="6D3E1947" w14:textId="77777777" w:rsidTr="00925F98">
        <w:tc>
          <w:tcPr>
            <w:tcW w:w="348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3512"/>
          <w:bookmarkEnd w:id="3513"/>
          <w:bookmarkEnd w:id="3514"/>
          <w:p w14:paraId="6C9572AA" w14:textId="77777777" w:rsidR="00E73EDF" w:rsidRPr="008A6F2A" w:rsidRDefault="007653F1" w:rsidP="00C128E3">
            <w:pPr>
              <w:pStyle w:val="Small"/>
              <w:spacing w:before="40" w:after="40"/>
              <w:jc w:val="both"/>
              <w:rPr>
                <w:b/>
              </w:rPr>
            </w:pPr>
            <w:r w:rsidRPr="008A6F2A">
              <w:rPr>
                <w:b/>
              </w:rPr>
              <w:t>Subfield name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C5CCE88" w14:textId="77777777" w:rsidR="00E73EDF" w:rsidRPr="008A6F2A" w:rsidRDefault="007653F1" w:rsidP="00C128E3">
            <w:pPr>
              <w:pStyle w:val="Small"/>
              <w:spacing w:before="40" w:after="40"/>
              <w:jc w:val="both"/>
              <w:rPr>
                <w:b/>
              </w:rPr>
            </w:pPr>
            <w:r w:rsidRPr="008A6F2A">
              <w:rPr>
                <w:b/>
              </w:rPr>
              <w:t>Label</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F6C0B1A" w14:textId="77777777" w:rsidR="00E73EDF" w:rsidRPr="008A6F2A" w:rsidRDefault="007653F1" w:rsidP="00C128E3">
            <w:pPr>
              <w:pStyle w:val="Small"/>
              <w:spacing w:before="40" w:after="40"/>
              <w:jc w:val="both"/>
              <w:rPr>
                <w:b/>
              </w:rPr>
            </w:pPr>
            <w:r w:rsidRPr="008A6F2A">
              <w:rPr>
                <w:b/>
              </w:rPr>
              <w:t>Value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EF2BA29" w14:textId="77777777" w:rsidR="00E73EDF" w:rsidRPr="008A6F2A" w:rsidRDefault="007653F1" w:rsidP="00C128E3">
            <w:pPr>
              <w:pStyle w:val="Small"/>
              <w:spacing w:before="40" w:after="40"/>
              <w:jc w:val="both"/>
              <w:rPr>
                <w:b/>
              </w:rPr>
            </w:pPr>
            <w:r w:rsidRPr="008A6F2A">
              <w:rPr>
                <w:b/>
              </w:rPr>
              <w:t>Format</w:t>
            </w:r>
          </w:p>
        </w:tc>
        <w:tc>
          <w:tcPr>
            <w:tcW w:w="405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0DCAF4E" w14:textId="77777777" w:rsidR="00E73EDF" w:rsidRPr="008A6F2A" w:rsidRDefault="007653F1" w:rsidP="00C128E3">
            <w:pPr>
              <w:pStyle w:val="Small"/>
              <w:spacing w:before="40" w:after="40"/>
              <w:jc w:val="both"/>
              <w:rPr>
                <w:b/>
              </w:rPr>
            </w:pPr>
            <w:r w:rsidRPr="008A6F2A">
              <w:rPr>
                <w:b/>
              </w:rPr>
              <w:t>Comment</w:t>
            </w:r>
          </w:p>
        </w:tc>
      </w:tr>
      <w:tr w:rsidR="00E73EDF" w:rsidRPr="008A6F2A" w14:paraId="1E7514C8"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25C9FC0" w14:textId="3FC10A28" w:rsidR="00E73EDF" w:rsidRPr="008A6F2A" w:rsidRDefault="007653F1" w:rsidP="00925F98">
            <w:pPr>
              <w:pStyle w:val="Small"/>
              <w:spacing w:before="40" w:after="40"/>
              <w:jc w:val="both"/>
            </w:pPr>
            <w:r w:rsidRPr="008A6F2A">
              <w:t xml:space="preserve">Referenced Record </w:t>
            </w:r>
            <w:del w:id="3515" w:author="Teh Stand" w:date="2022-06-15T09:47:00Z">
              <w:r w:rsidR="00A71851" w:rsidRPr="008A6F2A" w:rsidDel="00925F98">
                <w:delText>N</w:delText>
              </w:r>
              <w:r w:rsidRPr="008A6F2A" w:rsidDel="00925F98">
                <w:delText>ame</w:delText>
              </w:r>
            </w:del>
            <w:ins w:id="3516" w:author="Teh Stand" w:date="2022-06-15T09:47:00Z">
              <w:r w:rsidR="00925F98">
                <w:t>n</w:t>
              </w:r>
              <w:r w:rsidR="00925F98" w:rsidRPr="008A6F2A">
                <w:t>ame</w:t>
              </w:r>
            </w:ins>
          </w:p>
        </w:tc>
        <w:tc>
          <w:tcPr>
            <w:tcW w:w="800" w:type="dxa"/>
            <w:tcBorders>
              <w:top w:val="single" w:sz="6" w:space="0" w:color="000000"/>
              <w:left w:val="single" w:sz="6" w:space="0" w:color="000000"/>
              <w:bottom w:val="single" w:sz="6" w:space="0" w:color="000000"/>
              <w:right w:val="single" w:sz="6" w:space="0" w:color="000000"/>
            </w:tcBorders>
          </w:tcPr>
          <w:p w14:paraId="36692C0B" w14:textId="2BA066C5" w:rsidR="00E73EDF" w:rsidRPr="008A6F2A" w:rsidRDefault="007653F1" w:rsidP="00C128E3">
            <w:pPr>
              <w:pStyle w:val="Small"/>
              <w:spacing w:before="40" w:after="40"/>
              <w:jc w:val="both"/>
            </w:pPr>
            <w:r w:rsidRPr="008A6F2A">
              <w:t>RRNM</w:t>
            </w:r>
          </w:p>
        </w:tc>
        <w:tc>
          <w:tcPr>
            <w:tcW w:w="800" w:type="dxa"/>
            <w:tcBorders>
              <w:top w:val="single" w:sz="6" w:space="0" w:color="000000"/>
              <w:left w:val="single" w:sz="6" w:space="0" w:color="000000"/>
              <w:bottom w:val="single" w:sz="6" w:space="0" w:color="000000"/>
              <w:right w:val="single" w:sz="6" w:space="0" w:color="000000"/>
            </w:tcBorders>
          </w:tcPr>
          <w:p w14:paraId="7BCB6AAD" w14:textId="5B420A3C" w:rsidR="00E73EDF" w:rsidRPr="008A6F2A" w:rsidRDefault="00D224F5" w:rsidP="00C128E3">
            <w:pPr>
              <w:pStyle w:val="Small"/>
              <w:spacing w:before="40" w:after="40"/>
              <w:jc w:val="both"/>
            </w:pPr>
            <w:ins w:id="3517" w:author="Jeff Wootton" w:date="2022-07-11T08:43:00Z">
              <w:r>
                <w:t>{100}</w:t>
              </w:r>
            </w:ins>
          </w:p>
        </w:tc>
        <w:tc>
          <w:tcPr>
            <w:tcW w:w="800" w:type="dxa"/>
            <w:tcBorders>
              <w:top w:val="single" w:sz="6" w:space="0" w:color="000000"/>
              <w:left w:val="single" w:sz="6" w:space="0" w:color="000000"/>
              <w:bottom w:val="single" w:sz="6" w:space="0" w:color="000000"/>
              <w:right w:val="single" w:sz="6" w:space="0" w:color="000000"/>
            </w:tcBorders>
          </w:tcPr>
          <w:p w14:paraId="45C86708"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07DD2582" w14:textId="77777777" w:rsidR="00E73EDF" w:rsidRDefault="007653F1" w:rsidP="00C128E3">
            <w:pPr>
              <w:pStyle w:val="Small"/>
              <w:spacing w:before="40" w:after="40"/>
              <w:jc w:val="both"/>
              <w:rPr>
                <w:ins w:id="3518" w:author="Jeff Wootton" w:date="2022-07-11T08:43:00Z"/>
              </w:rPr>
            </w:pPr>
            <w:r w:rsidRPr="008A6F2A">
              <w:t>Record name of the referenced record</w:t>
            </w:r>
          </w:p>
          <w:p w14:paraId="3425853C" w14:textId="55D75DB7" w:rsidR="00D224F5" w:rsidRPr="008A6F2A" w:rsidRDefault="00D224F5" w:rsidP="00C128E3">
            <w:pPr>
              <w:pStyle w:val="Small"/>
              <w:spacing w:before="40" w:after="40"/>
              <w:jc w:val="both"/>
            </w:pPr>
            <w:ins w:id="3519" w:author="Jeff Wootton" w:date="2022-07-11T08:44:00Z">
              <w:r>
                <w:t>{100} – Feature Type</w:t>
              </w:r>
            </w:ins>
          </w:p>
        </w:tc>
      </w:tr>
      <w:tr w:rsidR="00E73EDF" w:rsidRPr="008A6F2A" w14:paraId="6E7C874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CAB0929" w14:textId="1F24CE4A" w:rsidR="00E73EDF" w:rsidRPr="008A6F2A" w:rsidRDefault="007653F1" w:rsidP="00925F98">
            <w:pPr>
              <w:pStyle w:val="Small"/>
              <w:spacing w:before="40" w:after="40"/>
              <w:jc w:val="both"/>
            </w:pPr>
            <w:r w:rsidRPr="008A6F2A">
              <w:t xml:space="preserve">Referenced Record </w:t>
            </w:r>
            <w:del w:id="3520" w:author="Teh Stand" w:date="2022-06-15T09:47:00Z">
              <w:r w:rsidR="00A71851" w:rsidRPr="008A6F2A" w:rsidDel="00925F98">
                <w:delText>I</w:delText>
              </w:r>
              <w:r w:rsidRPr="008A6F2A" w:rsidDel="00925F98">
                <w:delText>dentifier</w:delText>
              </w:r>
            </w:del>
            <w:ins w:id="3521" w:author="Teh Stand" w:date="2022-06-15T09:47:00Z">
              <w:r w:rsidR="00925F98">
                <w:t>i</w:t>
              </w:r>
              <w:r w:rsidR="00925F98" w:rsidRPr="008A6F2A">
                <w:t>dentifier</w:t>
              </w:r>
            </w:ins>
          </w:p>
        </w:tc>
        <w:tc>
          <w:tcPr>
            <w:tcW w:w="800" w:type="dxa"/>
            <w:tcBorders>
              <w:top w:val="single" w:sz="6" w:space="0" w:color="000000"/>
              <w:left w:val="single" w:sz="6" w:space="0" w:color="000000"/>
              <w:bottom w:val="single" w:sz="6" w:space="0" w:color="000000"/>
              <w:right w:val="single" w:sz="6" w:space="0" w:color="000000"/>
            </w:tcBorders>
          </w:tcPr>
          <w:p w14:paraId="188B2ED5" w14:textId="77777777" w:rsidR="00E73EDF" w:rsidRPr="008A6F2A" w:rsidRDefault="007653F1" w:rsidP="00C128E3">
            <w:pPr>
              <w:pStyle w:val="Small"/>
              <w:spacing w:before="40" w:after="40"/>
              <w:jc w:val="both"/>
            </w:pPr>
            <w:r w:rsidRPr="008A6F2A">
              <w:t>RRID</w:t>
            </w:r>
          </w:p>
        </w:tc>
        <w:tc>
          <w:tcPr>
            <w:tcW w:w="800" w:type="dxa"/>
            <w:tcBorders>
              <w:top w:val="single" w:sz="6" w:space="0" w:color="000000"/>
              <w:left w:val="single" w:sz="6" w:space="0" w:color="000000"/>
              <w:bottom w:val="single" w:sz="6" w:space="0" w:color="000000"/>
              <w:right w:val="single" w:sz="6" w:space="0" w:color="000000"/>
            </w:tcBorders>
          </w:tcPr>
          <w:p w14:paraId="2E90590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72B51FFC" w14:textId="77777777" w:rsidR="00E73EDF" w:rsidRPr="008A6F2A" w:rsidRDefault="007653F1" w:rsidP="00C128E3">
            <w:pPr>
              <w:pStyle w:val="Small"/>
              <w:spacing w:before="40" w:after="40"/>
              <w:jc w:val="both"/>
            </w:pPr>
            <w:r w:rsidRPr="008A6F2A">
              <w:t>b14</w:t>
            </w:r>
          </w:p>
        </w:tc>
        <w:tc>
          <w:tcPr>
            <w:tcW w:w="4056" w:type="dxa"/>
            <w:tcBorders>
              <w:top w:val="single" w:sz="6" w:space="0" w:color="000000"/>
              <w:left w:val="single" w:sz="6" w:space="0" w:color="000000"/>
              <w:bottom w:val="single" w:sz="6" w:space="0" w:color="000000"/>
              <w:right w:val="single" w:sz="6" w:space="0" w:color="000000"/>
            </w:tcBorders>
          </w:tcPr>
          <w:p w14:paraId="299905B4"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CCC466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3A5FAF07" w14:textId="77777777" w:rsidR="00E73EDF" w:rsidRPr="008A6F2A" w:rsidRDefault="007653F1" w:rsidP="00C128E3">
            <w:pPr>
              <w:pStyle w:val="Small"/>
              <w:spacing w:before="40" w:after="40"/>
              <w:jc w:val="both"/>
            </w:pPr>
            <w:r w:rsidRPr="008A6F2A">
              <w:t>Numeric Feature Association Code</w:t>
            </w:r>
          </w:p>
        </w:tc>
        <w:tc>
          <w:tcPr>
            <w:tcW w:w="800" w:type="dxa"/>
            <w:tcBorders>
              <w:top w:val="single" w:sz="6" w:space="0" w:color="000000"/>
              <w:left w:val="single" w:sz="6" w:space="0" w:color="000000"/>
              <w:bottom w:val="single" w:sz="6" w:space="0" w:color="000000"/>
              <w:right w:val="single" w:sz="6" w:space="0" w:color="000000"/>
            </w:tcBorders>
          </w:tcPr>
          <w:p w14:paraId="03CA6468" w14:textId="77777777" w:rsidR="00E73EDF" w:rsidRPr="008A6F2A" w:rsidRDefault="007653F1" w:rsidP="00C128E3">
            <w:pPr>
              <w:pStyle w:val="Small"/>
              <w:spacing w:before="40" w:after="40"/>
              <w:jc w:val="both"/>
            </w:pPr>
            <w:r w:rsidRPr="008A6F2A">
              <w:t>NFAC</w:t>
            </w:r>
          </w:p>
        </w:tc>
        <w:tc>
          <w:tcPr>
            <w:tcW w:w="800" w:type="dxa"/>
            <w:tcBorders>
              <w:top w:val="single" w:sz="6" w:space="0" w:color="000000"/>
              <w:left w:val="single" w:sz="6" w:space="0" w:color="000000"/>
              <w:bottom w:val="single" w:sz="6" w:space="0" w:color="000000"/>
              <w:right w:val="single" w:sz="6" w:space="0" w:color="000000"/>
            </w:tcBorders>
          </w:tcPr>
          <w:p w14:paraId="067A9A7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85636F"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4471BE" w14:textId="77777777" w:rsidR="00E73EDF" w:rsidRPr="008A6F2A" w:rsidRDefault="007653F1" w:rsidP="00C128E3">
            <w:pPr>
              <w:pStyle w:val="Small"/>
              <w:spacing w:before="40" w:after="40"/>
              <w:jc w:val="both"/>
            </w:pPr>
            <w:r w:rsidRPr="008A6F2A">
              <w:t>A valid code for the feature association as defined in the FACS field of the Dataset General Information Record</w:t>
            </w:r>
          </w:p>
        </w:tc>
      </w:tr>
      <w:tr w:rsidR="00E73EDF" w:rsidRPr="008A6F2A" w14:paraId="69324EF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3B51EEE" w14:textId="5A26F1B7" w:rsidR="00E73EDF" w:rsidRPr="008A6F2A" w:rsidRDefault="007653F1" w:rsidP="00C128E3">
            <w:pPr>
              <w:pStyle w:val="Small"/>
              <w:spacing w:before="40" w:after="40"/>
              <w:jc w:val="both"/>
            </w:pPr>
            <w:r w:rsidRPr="008A6F2A">
              <w:t>Numeric Association</w:t>
            </w:r>
            <w:r w:rsidR="00A71851" w:rsidRPr="008A6F2A">
              <w:t xml:space="preserve"> </w:t>
            </w:r>
            <w:r w:rsidRPr="008A6F2A">
              <w:t>Role Code</w:t>
            </w:r>
          </w:p>
        </w:tc>
        <w:tc>
          <w:tcPr>
            <w:tcW w:w="800" w:type="dxa"/>
            <w:tcBorders>
              <w:top w:val="single" w:sz="6" w:space="0" w:color="000000"/>
              <w:left w:val="single" w:sz="6" w:space="0" w:color="000000"/>
              <w:bottom w:val="single" w:sz="6" w:space="0" w:color="000000"/>
              <w:right w:val="single" w:sz="6" w:space="0" w:color="000000"/>
            </w:tcBorders>
          </w:tcPr>
          <w:p w14:paraId="167057B8" w14:textId="77777777" w:rsidR="00E73EDF" w:rsidRPr="008A6F2A" w:rsidRDefault="007653F1" w:rsidP="00C128E3">
            <w:pPr>
              <w:pStyle w:val="Small"/>
              <w:spacing w:before="40" w:after="40"/>
              <w:jc w:val="both"/>
            </w:pPr>
            <w:r w:rsidRPr="008A6F2A">
              <w:t>NARC</w:t>
            </w:r>
          </w:p>
        </w:tc>
        <w:tc>
          <w:tcPr>
            <w:tcW w:w="800" w:type="dxa"/>
            <w:tcBorders>
              <w:top w:val="single" w:sz="6" w:space="0" w:color="000000"/>
              <w:left w:val="single" w:sz="6" w:space="0" w:color="000000"/>
              <w:bottom w:val="single" w:sz="6" w:space="0" w:color="000000"/>
              <w:right w:val="single" w:sz="6" w:space="0" w:color="000000"/>
            </w:tcBorders>
          </w:tcPr>
          <w:p w14:paraId="6EE1FDB7"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6ECF4772"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F4C4E5" w14:textId="77777777" w:rsidR="00E73EDF" w:rsidRPr="008A6F2A" w:rsidRDefault="007653F1" w:rsidP="00C128E3">
            <w:pPr>
              <w:pStyle w:val="Small"/>
              <w:spacing w:before="40" w:after="40"/>
              <w:jc w:val="both"/>
            </w:pPr>
            <w:r w:rsidRPr="008A6F2A">
              <w:t>A valid code for the role as defined in the ARCS field of the Dataset General Information Record</w:t>
            </w:r>
          </w:p>
        </w:tc>
      </w:tr>
      <w:tr w:rsidR="00E73EDF" w:rsidRPr="008A6F2A" w14:paraId="175102C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A0D6341" w14:textId="77777777" w:rsidR="00E73EDF" w:rsidRPr="008A6F2A" w:rsidRDefault="007653F1" w:rsidP="00C128E3">
            <w:pPr>
              <w:pStyle w:val="Small"/>
              <w:spacing w:before="40" w:after="40"/>
              <w:jc w:val="both"/>
            </w:pPr>
            <w:r w:rsidRPr="008A6F2A">
              <w:t>Feature Association Update Instruction</w:t>
            </w:r>
          </w:p>
        </w:tc>
        <w:tc>
          <w:tcPr>
            <w:tcW w:w="800" w:type="dxa"/>
            <w:tcBorders>
              <w:top w:val="single" w:sz="6" w:space="0" w:color="000000"/>
              <w:left w:val="single" w:sz="6" w:space="0" w:color="000000"/>
              <w:bottom w:val="single" w:sz="6" w:space="0" w:color="000000"/>
              <w:right w:val="single" w:sz="6" w:space="0" w:color="000000"/>
            </w:tcBorders>
          </w:tcPr>
          <w:p w14:paraId="7EA58D8D" w14:textId="77777777" w:rsidR="00E73EDF" w:rsidRPr="008A6F2A" w:rsidRDefault="007653F1" w:rsidP="00C128E3">
            <w:pPr>
              <w:pStyle w:val="Small"/>
              <w:spacing w:before="40" w:after="40"/>
              <w:jc w:val="both"/>
            </w:pPr>
            <w:r w:rsidRPr="008A6F2A">
              <w:t>FAUI</w:t>
            </w:r>
          </w:p>
        </w:tc>
        <w:tc>
          <w:tcPr>
            <w:tcW w:w="800" w:type="dxa"/>
            <w:tcBorders>
              <w:top w:val="single" w:sz="6" w:space="0" w:color="000000"/>
              <w:left w:val="single" w:sz="6" w:space="0" w:color="000000"/>
              <w:bottom w:val="single" w:sz="6" w:space="0" w:color="000000"/>
              <w:right w:val="single" w:sz="6" w:space="0" w:color="000000"/>
            </w:tcBorders>
          </w:tcPr>
          <w:p w14:paraId="30344B5E" w14:textId="77777777" w:rsidR="00E73EDF" w:rsidRPr="008A6F2A" w:rsidRDefault="007653F1" w:rsidP="00C128E3">
            <w:pPr>
              <w:pStyle w:val="Small"/>
              <w:spacing w:before="40" w:after="40"/>
              <w:jc w:val="both"/>
            </w:pPr>
            <w:r w:rsidRPr="008A6F2A">
              <w:t>{1}</w:t>
            </w:r>
          </w:p>
        </w:tc>
        <w:tc>
          <w:tcPr>
            <w:tcW w:w="800" w:type="dxa"/>
            <w:tcBorders>
              <w:top w:val="single" w:sz="6" w:space="0" w:color="000000"/>
              <w:left w:val="single" w:sz="6" w:space="0" w:color="000000"/>
              <w:bottom w:val="single" w:sz="6" w:space="0" w:color="000000"/>
              <w:right w:val="single" w:sz="6" w:space="0" w:color="000000"/>
            </w:tcBorders>
          </w:tcPr>
          <w:p w14:paraId="613C136A"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58C1A12C" w14:textId="112314D9" w:rsidR="00E73EDF" w:rsidRPr="008A6F2A" w:rsidRDefault="007E4FCD" w:rsidP="00925F98">
            <w:pPr>
              <w:pStyle w:val="Small"/>
              <w:spacing w:before="40" w:after="40"/>
              <w:jc w:val="both"/>
            </w:pPr>
            <w:r w:rsidRPr="007E4FCD">
              <w:t>{1} – Insert</w:t>
            </w:r>
          </w:p>
        </w:tc>
      </w:tr>
      <w:tr w:rsidR="00E73EDF" w:rsidRPr="008A6F2A" w14:paraId="4FF473F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19E383ED" w14:textId="77777777" w:rsidR="00E73EDF" w:rsidRPr="008A6F2A" w:rsidRDefault="007653F1" w:rsidP="00C128E3">
            <w:pPr>
              <w:pStyle w:val="Small"/>
              <w:snapToGrid w:val="0"/>
              <w:spacing w:before="40" w:after="40"/>
            </w:pPr>
            <w:r w:rsidRPr="008A6F2A">
              <w:t>Numeric Attribute Code</w:t>
            </w:r>
          </w:p>
        </w:tc>
        <w:tc>
          <w:tcPr>
            <w:tcW w:w="800" w:type="dxa"/>
            <w:tcBorders>
              <w:top w:val="single" w:sz="6" w:space="0" w:color="000000"/>
              <w:left w:val="single" w:sz="6" w:space="0" w:color="000000"/>
              <w:bottom w:val="single" w:sz="6" w:space="0" w:color="000000"/>
              <w:right w:val="single" w:sz="6" w:space="0" w:color="000000"/>
            </w:tcBorders>
          </w:tcPr>
          <w:p w14:paraId="4848DE75" w14:textId="77777777" w:rsidR="00E73EDF" w:rsidRPr="008A6F2A" w:rsidRDefault="007653F1" w:rsidP="00C128E3">
            <w:pPr>
              <w:pStyle w:val="Small"/>
              <w:snapToGrid w:val="0"/>
              <w:spacing w:before="40" w:after="40"/>
            </w:pPr>
            <w:r w:rsidRPr="008A6F2A">
              <w:t>*NATC</w:t>
            </w:r>
          </w:p>
        </w:tc>
        <w:tc>
          <w:tcPr>
            <w:tcW w:w="800" w:type="dxa"/>
            <w:tcBorders>
              <w:top w:val="single" w:sz="6" w:space="0" w:color="000000"/>
              <w:left w:val="single" w:sz="6" w:space="0" w:color="000000"/>
              <w:bottom w:val="single" w:sz="6" w:space="0" w:color="000000"/>
              <w:right w:val="single" w:sz="6" w:space="0" w:color="000000"/>
            </w:tcBorders>
          </w:tcPr>
          <w:p w14:paraId="2E8B13A9"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7DF61D"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03578776" w14:textId="77777777" w:rsidR="00E73EDF" w:rsidRPr="008A6F2A" w:rsidRDefault="007653F1" w:rsidP="00C128E3">
            <w:pPr>
              <w:pStyle w:val="Small"/>
              <w:snapToGrid w:val="0"/>
              <w:spacing w:before="40" w:after="40"/>
            </w:pPr>
            <w:r w:rsidRPr="008A6F2A">
              <w:t>A valid attribute code as defined in the ATCS field of the Dataset General Information Record</w:t>
            </w:r>
          </w:p>
        </w:tc>
      </w:tr>
      <w:tr w:rsidR="00E73EDF" w:rsidRPr="008A6F2A" w14:paraId="54AF93A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70108F42" w14:textId="22CC1BD4" w:rsidR="00E73EDF" w:rsidRPr="008A6F2A" w:rsidRDefault="007653F1" w:rsidP="00925F98">
            <w:pPr>
              <w:pStyle w:val="Small"/>
              <w:snapToGrid w:val="0"/>
              <w:spacing w:before="40" w:after="40"/>
            </w:pPr>
            <w:r w:rsidRPr="008A6F2A">
              <w:t xml:space="preserve">Attribute </w:t>
            </w:r>
            <w:del w:id="3522" w:author="Teh Stand" w:date="2022-06-15T09:47:00Z">
              <w:r w:rsidR="00A71851" w:rsidRPr="008A6F2A" w:rsidDel="00925F98">
                <w:delText>I</w:delText>
              </w:r>
              <w:r w:rsidRPr="008A6F2A" w:rsidDel="00925F98">
                <w:delText>ndex</w:delText>
              </w:r>
            </w:del>
            <w:ins w:id="3523" w:author="Teh Stand" w:date="2022-06-15T09:47:00Z">
              <w:r w:rsidR="00925F98">
                <w:t>i</w:t>
              </w:r>
              <w:r w:rsidR="00925F98" w:rsidRPr="008A6F2A">
                <w:t>ndex</w:t>
              </w:r>
            </w:ins>
          </w:p>
        </w:tc>
        <w:tc>
          <w:tcPr>
            <w:tcW w:w="800" w:type="dxa"/>
            <w:tcBorders>
              <w:top w:val="single" w:sz="6" w:space="0" w:color="000000"/>
              <w:left w:val="single" w:sz="6" w:space="0" w:color="000000"/>
              <w:bottom w:val="single" w:sz="6" w:space="0" w:color="000000"/>
              <w:right w:val="single" w:sz="6" w:space="0" w:color="000000"/>
            </w:tcBorders>
          </w:tcPr>
          <w:p w14:paraId="4654C559" w14:textId="77777777" w:rsidR="00E73EDF" w:rsidRPr="008A6F2A" w:rsidRDefault="007653F1" w:rsidP="00C128E3">
            <w:pPr>
              <w:pStyle w:val="Small"/>
              <w:snapToGrid w:val="0"/>
              <w:spacing w:before="40" w:after="40"/>
            </w:pPr>
            <w:r w:rsidRPr="008A6F2A">
              <w:t>ATIX</w:t>
            </w:r>
          </w:p>
        </w:tc>
        <w:tc>
          <w:tcPr>
            <w:tcW w:w="800" w:type="dxa"/>
            <w:tcBorders>
              <w:top w:val="single" w:sz="6" w:space="0" w:color="000000"/>
              <w:left w:val="single" w:sz="6" w:space="0" w:color="000000"/>
              <w:bottom w:val="single" w:sz="6" w:space="0" w:color="000000"/>
              <w:right w:val="single" w:sz="6" w:space="0" w:color="000000"/>
            </w:tcBorders>
          </w:tcPr>
          <w:p w14:paraId="3D23B03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1D2CE3E3"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5E2F3921" w14:textId="72FE269E" w:rsidR="00E73EDF" w:rsidRPr="008A6F2A" w:rsidRDefault="007653F1" w:rsidP="00C128E3">
            <w:pPr>
              <w:pStyle w:val="Small"/>
              <w:snapToGrid w:val="0"/>
              <w:spacing w:before="40" w:after="40"/>
            </w:pPr>
            <w:r w:rsidRPr="008A6F2A">
              <w:t>Index (position) of the attribute in the sequence of attributes with the same code and the same parent (starting with 1)</w:t>
            </w:r>
          </w:p>
        </w:tc>
      </w:tr>
      <w:tr w:rsidR="00E73EDF" w:rsidRPr="008A6F2A" w14:paraId="15250376"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6EBF9639" w14:textId="15738F6F" w:rsidR="00E73EDF" w:rsidRPr="008A6F2A" w:rsidRDefault="007653F1" w:rsidP="00925F98">
            <w:pPr>
              <w:pStyle w:val="Small"/>
              <w:snapToGrid w:val="0"/>
              <w:spacing w:before="40" w:after="40"/>
            </w:pPr>
            <w:r w:rsidRPr="008A6F2A">
              <w:t xml:space="preserve">Parent </w:t>
            </w:r>
            <w:del w:id="3524" w:author="Teh Stand" w:date="2022-06-15T09:48:00Z">
              <w:r w:rsidR="00A71851" w:rsidRPr="008A6F2A" w:rsidDel="00925F98">
                <w:delText>I</w:delText>
              </w:r>
              <w:r w:rsidRPr="008A6F2A" w:rsidDel="00925F98">
                <w:delText>ndex</w:delText>
              </w:r>
            </w:del>
            <w:ins w:id="3525" w:author="Teh Stand" w:date="2022-06-15T09:48:00Z">
              <w:r w:rsidR="00925F98">
                <w:t>i</w:t>
              </w:r>
              <w:r w:rsidR="00925F98" w:rsidRPr="008A6F2A">
                <w:t>ndex</w:t>
              </w:r>
            </w:ins>
          </w:p>
        </w:tc>
        <w:tc>
          <w:tcPr>
            <w:tcW w:w="800" w:type="dxa"/>
            <w:tcBorders>
              <w:top w:val="single" w:sz="6" w:space="0" w:color="000000"/>
              <w:left w:val="single" w:sz="6" w:space="0" w:color="000000"/>
              <w:bottom w:val="single" w:sz="6" w:space="0" w:color="000000"/>
              <w:right w:val="single" w:sz="6" w:space="0" w:color="000000"/>
            </w:tcBorders>
          </w:tcPr>
          <w:p w14:paraId="46F309E2" w14:textId="77777777" w:rsidR="00E73EDF" w:rsidRPr="008A6F2A" w:rsidRDefault="007653F1" w:rsidP="00C128E3">
            <w:pPr>
              <w:pStyle w:val="Small"/>
              <w:snapToGrid w:val="0"/>
              <w:spacing w:before="40" w:after="40"/>
            </w:pPr>
            <w:r w:rsidRPr="008A6F2A">
              <w:t>PAIX</w:t>
            </w:r>
          </w:p>
        </w:tc>
        <w:tc>
          <w:tcPr>
            <w:tcW w:w="800" w:type="dxa"/>
            <w:tcBorders>
              <w:top w:val="single" w:sz="6" w:space="0" w:color="000000"/>
              <w:left w:val="single" w:sz="6" w:space="0" w:color="000000"/>
              <w:bottom w:val="single" w:sz="6" w:space="0" w:color="000000"/>
              <w:right w:val="single" w:sz="6" w:space="0" w:color="000000"/>
            </w:tcBorders>
          </w:tcPr>
          <w:p w14:paraId="74CF02A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44A4F165"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vAlign w:val="center"/>
          </w:tcPr>
          <w:p w14:paraId="06CD82F1" w14:textId="2B015FD6" w:rsidR="00E73EDF" w:rsidRPr="008A6F2A" w:rsidRDefault="007653F1" w:rsidP="00C128E3">
            <w:pPr>
              <w:pStyle w:val="Small"/>
              <w:snapToGrid w:val="0"/>
              <w:spacing w:before="40" w:after="40"/>
            </w:pPr>
            <w:r w:rsidRPr="008A6F2A">
              <w:t>Index (position) of the parent complex attribute within this FASC field (starting  with 1). If the attribute has no parent (top level attribute) the value is 0</w:t>
            </w:r>
          </w:p>
        </w:tc>
      </w:tr>
      <w:tr w:rsidR="00E73EDF" w:rsidRPr="008A6F2A" w14:paraId="0D6CF24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8028A47" w14:textId="77777777" w:rsidR="00E73EDF" w:rsidRPr="008A6F2A" w:rsidRDefault="007653F1" w:rsidP="00C128E3">
            <w:pPr>
              <w:pStyle w:val="Small"/>
              <w:snapToGrid w:val="0"/>
              <w:spacing w:before="40" w:after="40"/>
            </w:pPr>
            <w:r w:rsidRPr="008A6F2A">
              <w:t>Attribute Instruction</w:t>
            </w:r>
          </w:p>
        </w:tc>
        <w:tc>
          <w:tcPr>
            <w:tcW w:w="800" w:type="dxa"/>
            <w:tcBorders>
              <w:top w:val="single" w:sz="6" w:space="0" w:color="000000"/>
              <w:left w:val="single" w:sz="6" w:space="0" w:color="000000"/>
              <w:bottom w:val="single" w:sz="6" w:space="0" w:color="000000"/>
              <w:right w:val="single" w:sz="6" w:space="0" w:color="000000"/>
            </w:tcBorders>
          </w:tcPr>
          <w:p w14:paraId="247F996A" w14:textId="77777777" w:rsidR="00E73EDF" w:rsidRPr="008A6F2A" w:rsidRDefault="007653F1" w:rsidP="00C128E3">
            <w:pPr>
              <w:pStyle w:val="Small"/>
              <w:snapToGrid w:val="0"/>
              <w:spacing w:before="40" w:after="40"/>
            </w:pPr>
            <w:r w:rsidRPr="008A6F2A">
              <w:t>ATIN</w:t>
            </w:r>
          </w:p>
        </w:tc>
        <w:tc>
          <w:tcPr>
            <w:tcW w:w="800" w:type="dxa"/>
            <w:tcBorders>
              <w:top w:val="single" w:sz="6" w:space="0" w:color="000000"/>
              <w:left w:val="single" w:sz="6" w:space="0" w:color="000000"/>
              <w:bottom w:val="single" w:sz="6" w:space="0" w:color="000000"/>
              <w:right w:val="single" w:sz="6" w:space="0" w:color="000000"/>
            </w:tcBorders>
          </w:tcPr>
          <w:p w14:paraId="4E2D464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39ED2825" w14:textId="77777777" w:rsidR="00E73EDF" w:rsidRPr="008A6F2A" w:rsidRDefault="007653F1" w:rsidP="00C128E3">
            <w:pPr>
              <w:pStyle w:val="Small"/>
              <w:snapToGrid w:val="0"/>
              <w:spacing w:before="40" w:after="40"/>
            </w:pPr>
            <w:r w:rsidRPr="008A6F2A">
              <w:t>b11</w:t>
            </w:r>
          </w:p>
        </w:tc>
        <w:tc>
          <w:tcPr>
            <w:tcW w:w="4056" w:type="dxa"/>
            <w:tcBorders>
              <w:top w:val="single" w:sz="6" w:space="0" w:color="000000"/>
              <w:left w:val="single" w:sz="6" w:space="0" w:color="000000"/>
              <w:bottom w:val="single" w:sz="6" w:space="0" w:color="000000"/>
              <w:right w:val="single" w:sz="6" w:space="0" w:color="000000"/>
            </w:tcBorders>
            <w:vAlign w:val="center"/>
          </w:tcPr>
          <w:p w14:paraId="5A29E8EF" w14:textId="68E3A7D3" w:rsidR="00E73EDF" w:rsidRPr="008A6F2A" w:rsidDel="00D224F5" w:rsidRDefault="007653F1">
            <w:pPr>
              <w:pStyle w:val="Small"/>
              <w:snapToGrid w:val="0"/>
              <w:spacing w:before="40" w:after="40"/>
              <w:rPr>
                <w:del w:id="3526" w:author="Jeff Wootton" w:date="2022-07-11T08:44:00Z"/>
              </w:rPr>
              <w:pPrChange w:id="3527" w:author="Jeff Wootton" w:date="2022-07-11T08:44:00Z">
                <w:pPr>
                  <w:pStyle w:val="Small"/>
                  <w:snapToGrid w:val="0"/>
                  <w:spacing w:before="40"/>
                </w:pPr>
              </w:pPrChange>
            </w:pPr>
            <w:r w:rsidRPr="008A6F2A">
              <w:t xml:space="preserve">{1} </w:t>
            </w:r>
            <w:r w:rsidR="00925F98">
              <w:t>–</w:t>
            </w:r>
            <w:r w:rsidRPr="008A6F2A">
              <w:t xml:space="preserve"> Insert</w:t>
            </w:r>
          </w:p>
          <w:p w14:paraId="14D9FC55" w14:textId="6C65EE3E" w:rsidR="00E73EDF" w:rsidRPr="008A6F2A" w:rsidDel="00D224F5" w:rsidRDefault="007653F1">
            <w:pPr>
              <w:pStyle w:val="Small"/>
              <w:spacing w:before="0" w:after="40"/>
              <w:rPr>
                <w:del w:id="3528" w:author="Jeff Wootton" w:date="2022-07-11T08:44:00Z"/>
              </w:rPr>
              <w:pPrChange w:id="3529" w:author="Jeff Wootton" w:date="2022-07-11T08:44:00Z">
                <w:pPr>
                  <w:pStyle w:val="Small"/>
                  <w:spacing w:before="0"/>
                </w:pPr>
              </w:pPrChange>
            </w:pPr>
            <w:del w:id="3530" w:author="Jeff Wootton" w:date="2022-07-11T08:44:00Z">
              <w:r w:rsidRPr="008A6F2A" w:rsidDel="00D224F5">
                <w:delText xml:space="preserve">{2} </w:delText>
              </w:r>
              <w:r w:rsidR="00925F98" w:rsidDel="00D224F5">
                <w:delText>–</w:delText>
              </w:r>
              <w:r w:rsidRPr="008A6F2A" w:rsidDel="00D224F5">
                <w:delText xml:space="preserve"> Delete</w:delText>
              </w:r>
            </w:del>
          </w:p>
          <w:p w14:paraId="09B204C0" w14:textId="0F3199F7" w:rsidR="00E73EDF" w:rsidRPr="008A6F2A" w:rsidRDefault="007653F1" w:rsidP="00D224F5">
            <w:pPr>
              <w:pStyle w:val="Small"/>
              <w:snapToGrid w:val="0"/>
              <w:spacing w:before="40" w:after="40"/>
            </w:pPr>
            <w:del w:id="3531" w:author="Jeff Wootton" w:date="2022-07-11T08:44:00Z">
              <w:r w:rsidRPr="008A6F2A" w:rsidDel="00D224F5">
                <w:delText xml:space="preserve">{3} </w:delText>
              </w:r>
              <w:r w:rsidR="00925F98" w:rsidDel="00D224F5">
                <w:delText>–</w:delText>
              </w:r>
              <w:r w:rsidRPr="008A6F2A" w:rsidDel="00D224F5">
                <w:delText xml:space="preserve"> Modify</w:delText>
              </w:r>
            </w:del>
          </w:p>
        </w:tc>
      </w:tr>
      <w:tr w:rsidR="00E73EDF" w:rsidRPr="008A6F2A" w14:paraId="29C59D43"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27963314" w14:textId="6965300B" w:rsidR="00E73EDF" w:rsidRPr="008A6F2A" w:rsidRDefault="007653F1" w:rsidP="00925F98">
            <w:pPr>
              <w:pStyle w:val="Small"/>
              <w:snapToGrid w:val="0"/>
              <w:spacing w:before="40" w:after="40"/>
            </w:pPr>
            <w:r w:rsidRPr="008A6F2A">
              <w:t xml:space="preserve">Attribute </w:t>
            </w:r>
            <w:del w:id="3532" w:author="Teh Stand" w:date="2022-06-15T09:48:00Z">
              <w:r w:rsidR="00A71851" w:rsidRPr="008A6F2A" w:rsidDel="00925F98">
                <w:delText>V</w:delText>
              </w:r>
              <w:r w:rsidRPr="008A6F2A" w:rsidDel="00925F98">
                <w:delText>alue</w:delText>
              </w:r>
            </w:del>
            <w:ins w:id="3533" w:author="Teh Stand" w:date="2022-06-15T09:48:00Z">
              <w:r w:rsidR="00925F98">
                <w:t>v</w:t>
              </w:r>
              <w:r w:rsidR="00925F98" w:rsidRPr="008A6F2A">
                <w:t>alue</w:t>
              </w:r>
            </w:ins>
          </w:p>
        </w:tc>
        <w:tc>
          <w:tcPr>
            <w:tcW w:w="800" w:type="dxa"/>
            <w:tcBorders>
              <w:top w:val="single" w:sz="6" w:space="0" w:color="000000"/>
              <w:left w:val="single" w:sz="6" w:space="0" w:color="000000"/>
              <w:bottom w:val="single" w:sz="6" w:space="0" w:color="000000"/>
              <w:right w:val="single" w:sz="6" w:space="0" w:color="000000"/>
            </w:tcBorders>
          </w:tcPr>
          <w:p w14:paraId="48325816" w14:textId="77777777" w:rsidR="00E73EDF" w:rsidRPr="008A6F2A" w:rsidRDefault="007653F1" w:rsidP="00C128E3">
            <w:pPr>
              <w:pStyle w:val="Small"/>
              <w:snapToGrid w:val="0"/>
              <w:spacing w:before="40" w:after="40"/>
            </w:pPr>
            <w:r w:rsidRPr="008A6F2A">
              <w:t>ATVL</w:t>
            </w:r>
          </w:p>
        </w:tc>
        <w:tc>
          <w:tcPr>
            <w:tcW w:w="800" w:type="dxa"/>
            <w:tcBorders>
              <w:top w:val="single" w:sz="6" w:space="0" w:color="000000"/>
              <w:left w:val="single" w:sz="6" w:space="0" w:color="000000"/>
              <w:bottom w:val="single" w:sz="6" w:space="0" w:color="000000"/>
              <w:right w:val="single" w:sz="6" w:space="0" w:color="000000"/>
            </w:tcBorders>
          </w:tcPr>
          <w:p w14:paraId="4E6A2B51"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5A0CAEC5" w14:textId="77777777" w:rsidR="00E73EDF" w:rsidRPr="008A6F2A" w:rsidRDefault="007653F1" w:rsidP="00C128E3">
            <w:pPr>
              <w:pStyle w:val="Small"/>
              <w:snapToGrid w:val="0"/>
              <w:spacing w:before="40" w:after="40"/>
            </w:pPr>
            <w:r w:rsidRPr="008A6F2A">
              <w:t>A()</w:t>
            </w:r>
          </w:p>
        </w:tc>
        <w:tc>
          <w:tcPr>
            <w:tcW w:w="4056" w:type="dxa"/>
            <w:tcBorders>
              <w:top w:val="single" w:sz="6" w:space="0" w:color="000000"/>
              <w:left w:val="single" w:sz="6" w:space="0" w:color="000000"/>
              <w:bottom w:val="single" w:sz="6" w:space="0" w:color="000000"/>
              <w:right w:val="single" w:sz="6" w:space="0" w:color="000000"/>
            </w:tcBorders>
            <w:vAlign w:val="center"/>
          </w:tcPr>
          <w:p w14:paraId="3399AE6F" w14:textId="488275DE" w:rsidR="00E73EDF" w:rsidRPr="008A6F2A" w:rsidRDefault="007653F1" w:rsidP="00C128E3">
            <w:pPr>
              <w:pStyle w:val="Small"/>
              <w:snapToGrid w:val="0"/>
              <w:spacing w:before="40" w:after="40"/>
            </w:pPr>
            <w:r w:rsidRPr="008A6F2A">
              <w:t>A string containing a valid value for the domain of the attribute specified by the subfields above</w:t>
            </w:r>
          </w:p>
        </w:tc>
      </w:tr>
    </w:tbl>
    <w:p w14:paraId="1D2ECB04" w14:textId="77777777" w:rsidR="00E73EDF" w:rsidRDefault="00E73EDF" w:rsidP="007E4FCD">
      <w:pPr>
        <w:spacing w:after="0" w:line="240" w:lineRule="auto"/>
      </w:pPr>
    </w:p>
    <w:p w14:paraId="34296307" w14:textId="2D3AF48F" w:rsidR="007E4FCD" w:rsidRPr="00F2456F" w:rsidRDefault="007E4FCD" w:rsidP="007E4FCD">
      <w:pPr>
        <w:pStyle w:val="ListContinue2"/>
        <w:numPr>
          <w:ilvl w:val="2"/>
          <w:numId w:val="37"/>
        </w:numPr>
        <w:tabs>
          <w:tab w:val="clear" w:pos="432"/>
        </w:tabs>
        <w:spacing w:before="120" w:after="120" w:line="240" w:lineRule="auto"/>
        <w:rPr>
          <w:b/>
          <w:lang w:eastAsia="en-US"/>
        </w:rPr>
      </w:pPr>
      <w:r w:rsidRPr="007E4FCD">
        <w:rPr>
          <w:b/>
          <w:lang w:eastAsia="en-US"/>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E73EDF" w:rsidRPr="008A6F2A" w14:paraId="02316A8C" w14:textId="77777777" w:rsidTr="007E4FC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65EF109"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1D2FE"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182341"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0D4B4E"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B0ECF3E" w14:textId="77777777" w:rsidR="00E73EDF" w:rsidRPr="008A6F2A" w:rsidRDefault="007653F1" w:rsidP="00C128E3">
            <w:pPr>
              <w:pStyle w:val="Small"/>
              <w:spacing w:before="40" w:after="40"/>
              <w:jc w:val="both"/>
              <w:rPr>
                <w:b/>
              </w:rPr>
            </w:pPr>
            <w:r w:rsidRPr="008A6F2A">
              <w:rPr>
                <w:b/>
              </w:rPr>
              <w:t>Comment</w:t>
            </w:r>
          </w:p>
        </w:tc>
      </w:tr>
      <w:tr w:rsidR="00D224F5" w:rsidRPr="008A6F2A" w14:paraId="4A9BB906"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3CD13B6D" w14:textId="0021417B" w:rsidR="00D224F5" w:rsidRPr="008A6F2A" w:rsidRDefault="00D224F5" w:rsidP="00D224F5">
            <w:pPr>
              <w:pStyle w:val="Small"/>
              <w:spacing w:before="40" w:after="40"/>
              <w:jc w:val="both"/>
            </w:pPr>
            <w:r w:rsidRPr="008A6F2A">
              <w:t xml:space="preserve">Referenced Record </w:t>
            </w:r>
            <w:del w:id="3534" w:author="Teh Stand" w:date="2022-06-15T09:52:00Z">
              <w:r w:rsidRPr="008A6F2A" w:rsidDel="007E4FCD">
                <w:delText>Name</w:delText>
              </w:r>
            </w:del>
            <w:ins w:id="3535" w:author="Teh Stand" w:date="2022-06-15T09:52:00Z">
              <w:r>
                <w:t>n</w:t>
              </w:r>
              <w:r w:rsidRPr="008A6F2A">
                <w:t>ame</w:t>
              </w:r>
            </w:ins>
          </w:p>
        </w:tc>
        <w:tc>
          <w:tcPr>
            <w:tcW w:w="793" w:type="dxa"/>
            <w:tcBorders>
              <w:top w:val="single" w:sz="6" w:space="0" w:color="000000"/>
              <w:left w:val="single" w:sz="6" w:space="0" w:color="000000"/>
              <w:bottom w:val="single" w:sz="6" w:space="0" w:color="000000"/>
              <w:right w:val="single" w:sz="6" w:space="0" w:color="000000"/>
            </w:tcBorders>
          </w:tcPr>
          <w:p w14:paraId="41E191C7" w14:textId="77777777" w:rsidR="00D224F5" w:rsidRPr="008A6F2A" w:rsidRDefault="00D224F5" w:rsidP="00D224F5">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5A24D39" w14:textId="06F758C6" w:rsidR="00D224F5" w:rsidRPr="008A6F2A" w:rsidRDefault="00D224F5" w:rsidP="00D224F5">
            <w:pPr>
              <w:pStyle w:val="Small"/>
              <w:spacing w:before="40" w:after="40"/>
            </w:pPr>
            <w:ins w:id="3536" w:author="Jeff Wootton" w:date="2022-07-11T08:45:00Z">
              <w:r>
                <w:t>{120} or {125}</w:t>
              </w:r>
            </w:ins>
          </w:p>
        </w:tc>
        <w:tc>
          <w:tcPr>
            <w:tcW w:w="793" w:type="dxa"/>
            <w:tcBorders>
              <w:top w:val="single" w:sz="6" w:space="0" w:color="000000"/>
              <w:left w:val="single" w:sz="6" w:space="0" w:color="000000"/>
              <w:bottom w:val="single" w:sz="6" w:space="0" w:color="000000"/>
              <w:right w:val="single" w:sz="6" w:space="0" w:color="000000"/>
            </w:tcBorders>
          </w:tcPr>
          <w:p w14:paraId="3E793396" w14:textId="77777777" w:rsidR="00D224F5" w:rsidRPr="008A6F2A" w:rsidRDefault="00D224F5" w:rsidP="00D224F5">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8D874A3" w14:textId="77777777" w:rsidR="00D224F5" w:rsidRDefault="00D224F5" w:rsidP="00D224F5">
            <w:pPr>
              <w:pStyle w:val="Small"/>
              <w:spacing w:before="40" w:after="40"/>
              <w:jc w:val="both"/>
              <w:rPr>
                <w:ins w:id="3537" w:author="Jeff Wootton" w:date="2022-07-11T08:45:00Z"/>
              </w:rPr>
            </w:pPr>
            <w:r w:rsidRPr="008A6F2A">
              <w:t>Record name of the referenced record</w:t>
            </w:r>
          </w:p>
          <w:p w14:paraId="5555F450" w14:textId="77777777" w:rsidR="00D224F5" w:rsidRDefault="00D224F5" w:rsidP="00522ACE">
            <w:pPr>
              <w:pStyle w:val="Small"/>
              <w:spacing w:before="40"/>
              <w:jc w:val="both"/>
              <w:rPr>
                <w:ins w:id="3538" w:author="Jeff Wootton" w:date="2022-07-11T08:46:00Z"/>
              </w:rPr>
            </w:pPr>
            <w:ins w:id="3539" w:author="Jeff Wootton" w:date="2022-07-11T08:46:00Z">
              <w:r>
                <w:t>{120} – Curve</w:t>
              </w:r>
            </w:ins>
          </w:p>
          <w:p w14:paraId="4ABCDDF4" w14:textId="5D8A77E7" w:rsidR="00D224F5" w:rsidRPr="008A6F2A" w:rsidRDefault="00D224F5" w:rsidP="00522ACE">
            <w:pPr>
              <w:pStyle w:val="Small"/>
              <w:spacing w:before="0" w:after="40"/>
              <w:jc w:val="both"/>
            </w:pPr>
            <w:ins w:id="3540" w:author="Jeff Wootton" w:date="2022-07-11T08:46:00Z">
              <w:r>
                <w:t>{125} – Composite Curve</w:t>
              </w:r>
            </w:ins>
          </w:p>
        </w:tc>
      </w:tr>
      <w:tr w:rsidR="00E73EDF" w:rsidRPr="008A6F2A" w14:paraId="4DC20AB0"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5315FDC9" w14:textId="5567FBC5" w:rsidR="00E73EDF" w:rsidRPr="008A6F2A" w:rsidRDefault="007653F1" w:rsidP="007E4FCD">
            <w:pPr>
              <w:pStyle w:val="Small"/>
              <w:spacing w:before="40" w:after="40"/>
              <w:jc w:val="both"/>
            </w:pPr>
            <w:r w:rsidRPr="008A6F2A">
              <w:t xml:space="preserve">Referenced Record </w:t>
            </w:r>
            <w:del w:id="3541" w:author="Teh Stand" w:date="2022-06-15T09:52:00Z">
              <w:r w:rsidR="00A85405" w:rsidRPr="008A6F2A" w:rsidDel="007E4FCD">
                <w:delText>I</w:delText>
              </w:r>
              <w:r w:rsidRPr="008A6F2A" w:rsidDel="007E4FCD">
                <w:delText>dentifier</w:delText>
              </w:r>
            </w:del>
            <w:ins w:id="3542" w:author="Teh Stand" w:date="2022-06-15T09:52:00Z">
              <w:r w:rsidR="007E4FCD">
                <w:t>i</w:t>
              </w:r>
              <w:r w:rsidR="007E4FCD" w:rsidRPr="008A6F2A">
                <w:t>dentifier</w:t>
              </w:r>
            </w:ins>
          </w:p>
        </w:tc>
        <w:tc>
          <w:tcPr>
            <w:tcW w:w="793" w:type="dxa"/>
            <w:tcBorders>
              <w:top w:val="single" w:sz="6" w:space="0" w:color="000000"/>
              <w:left w:val="single" w:sz="6" w:space="0" w:color="000000"/>
              <w:bottom w:val="single" w:sz="6" w:space="0" w:color="000000"/>
              <w:right w:val="single" w:sz="6" w:space="0" w:color="000000"/>
            </w:tcBorders>
          </w:tcPr>
          <w:p w14:paraId="0DB5E35C"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15E0040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4E06946C"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6D78C8F3"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BC626A7"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2820D7E2" w14:textId="77777777" w:rsidR="00E73EDF" w:rsidRPr="008A6F2A" w:rsidRDefault="007653F1" w:rsidP="00C128E3">
            <w:pPr>
              <w:pStyle w:val="Small"/>
              <w:spacing w:before="40" w:after="40"/>
              <w:jc w:val="both"/>
            </w:pPr>
            <w:r w:rsidRPr="008A6F2A">
              <w:t>Mask Indicator</w:t>
            </w:r>
          </w:p>
        </w:tc>
        <w:tc>
          <w:tcPr>
            <w:tcW w:w="793" w:type="dxa"/>
            <w:tcBorders>
              <w:top w:val="single" w:sz="6" w:space="0" w:color="000000"/>
              <w:left w:val="single" w:sz="6" w:space="0" w:color="000000"/>
              <w:bottom w:val="single" w:sz="6" w:space="0" w:color="000000"/>
              <w:right w:val="single" w:sz="6" w:space="0" w:color="000000"/>
            </w:tcBorders>
          </w:tcPr>
          <w:p w14:paraId="0F06B9B1" w14:textId="77777777" w:rsidR="00E73EDF" w:rsidRPr="008A6F2A" w:rsidRDefault="007653F1" w:rsidP="00C128E3">
            <w:pPr>
              <w:pStyle w:val="Small"/>
              <w:spacing w:before="40" w:after="40"/>
              <w:jc w:val="both"/>
            </w:pPr>
            <w:r w:rsidRPr="008A6F2A">
              <w:t>MIND</w:t>
            </w:r>
          </w:p>
        </w:tc>
        <w:tc>
          <w:tcPr>
            <w:tcW w:w="793" w:type="dxa"/>
            <w:tcBorders>
              <w:top w:val="single" w:sz="6" w:space="0" w:color="000000"/>
              <w:left w:val="single" w:sz="6" w:space="0" w:color="000000"/>
              <w:bottom w:val="single" w:sz="6" w:space="0" w:color="000000"/>
              <w:right w:val="single" w:sz="6" w:space="0" w:color="000000"/>
            </w:tcBorders>
          </w:tcPr>
          <w:p w14:paraId="100E84CF" w14:textId="77777777" w:rsidR="00E73EDF" w:rsidRPr="008A6F2A" w:rsidRDefault="007653F1" w:rsidP="00C128E3">
            <w:pPr>
              <w:pStyle w:val="Small"/>
              <w:spacing w:before="40" w:after="40"/>
              <w:jc w:val="both"/>
            </w:pPr>
            <w:r w:rsidRPr="008A6F2A">
              <w:t>{1} or {2}</w:t>
            </w:r>
          </w:p>
        </w:tc>
        <w:tc>
          <w:tcPr>
            <w:tcW w:w="793" w:type="dxa"/>
            <w:tcBorders>
              <w:top w:val="single" w:sz="6" w:space="0" w:color="000000"/>
              <w:left w:val="single" w:sz="6" w:space="0" w:color="000000"/>
              <w:bottom w:val="single" w:sz="6" w:space="0" w:color="000000"/>
              <w:right w:val="single" w:sz="6" w:space="0" w:color="000000"/>
            </w:tcBorders>
          </w:tcPr>
          <w:p w14:paraId="1809B3F2" w14:textId="77777777" w:rsidR="00E73EDF" w:rsidRPr="008A6F2A" w:rsidRDefault="007653F1" w:rsidP="00C128E3">
            <w:pPr>
              <w:pStyle w:val="Small"/>
              <w:snapToGrid w:val="0"/>
              <w:spacing w:before="40" w:after="40"/>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7490DFA" w14:textId="6859830C" w:rsidR="00E73EDF" w:rsidRPr="008A6F2A" w:rsidRDefault="007653F1" w:rsidP="00C128E3">
            <w:pPr>
              <w:pStyle w:val="Small"/>
              <w:snapToGrid w:val="0"/>
              <w:spacing w:before="40"/>
            </w:pPr>
            <w:r w:rsidRPr="008A6F2A">
              <w:t xml:space="preserve">{1} – Truncated by the </w:t>
            </w:r>
            <w:del w:id="3543" w:author="Jeff Wootton" w:date="2022-10-26T05:59:00Z">
              <w:r w:rsidRPr="008A6F2A" w:rsidDel="00D54FF5">
                <w:delText xml:space="preserve">dataset </w:delText>
              </w:r>
            </w:del>
            <w:ins w:id="3544" w:author="Jeff Wootton" w:date="2022-10-26T05:59:00Z">
              <w:r w:rsidR="00D54FF5" w:rsidRPr="008A6F2A">
                <w:t>data</w:t>
              </w:r>
              <w:r w:rsidR="00D54FF5">
                <w:t xml:space="preserve"> coverage</w:t>
              </w:r>
              <w:r w:rsidR="00D54FF5" w:rsidRPr="008A6F2A">
                <w:t xml:space="preserve"> </w:t>
              </w:r>
            </w:ins>
            <w:r w:rsidRPr="008A6F2A">
              <w:t>limit</w:t>
            </w:r>
          </w:p>
          <w:p w14:paraId="58A9F919" w14:textId="7409F474" w:rsidR="00E73EDF" w:rsidRPr="008A6F2A" w:rsidRDefault="007653F1" w:rsidP="00C128E3">
            <w:pPr>
              <w:pStyle w:val="Small"/>
              <w:snapToGrid w:val="0"/>
              <w:spacing w:before="0" w:after="40"/>
            </w:pPr>
            <w:r w:rsidRPr="008A6F2A">
              <w:t>{2} – Sup</w:t>
            </w:r>
            <w:ins w:id="3545" w:author="Jeff Wootton" w:date="2022-10-26T06:01:00Z">
              <w:r w:rsidR="00D54FF5">
                <w:t>p</w:t>
              </w:r>
            </w:ins>
            <w:r w:rsidRPr="008A6F2A">
              <w:t>ress portrayal</w:t>
            </w:r>
          </w:p>
        </w:tc>
      </w:tr>
      <w:tr w:rsidR="00E73EDF" w:rsidRPr="008A6F2A" w14:paraId="0E62AB0C"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4BC57DBA" w14:textId="77777777" w:rsidR="00E73EDF" w:rsidRPr="008A6F2A" w:rsidRDefault="007653F1" w:rsidP="00C128E3">
            <w:pPr>
              <w:pStyle w:val="Small"/>
              <w:spacing w:before="40" w:after="40"/>
              <w:jc w:val="both"/>
            </w:pPr>
            <w:r w:rsidRPr="008A6F2A">
              <w:t>Mask Update Instruction</w:t>
            </w:r>
          </w:p>
        </w:tc>
        <w:tc>
          <w:tcPr>
            <w:tcW w:w="793" w:type="dxa"/>
            <w:tcBorders>
              <w:top w:val="single" w:sz="6" w:space="0" w:color="000000"/>
              <w:left w:val="single" w:sz="6" w:space="0" w:color="000000"/>
              <w:bottom w:val="single" w:sz="6" w:space="0" w:color="000000"/>
              <w:right w:val="single" w:sz="6" w:space="0" w:color="000000"/>
            </w:tcBorders>
          </w:tcPr>
          <w:p w14:paraId="72753716" w14:textId="77777777" w:rsidR="00E73EDF" w:rsidRPr="008A6F2A" w:rsidRDefault="007653F1" w:rsidP="00C128E3">
            <w:pPr>
              <w:pStyle w:val="Small"/>
              <w:spacing w:before="40" w:after="40"/>
              <w:jc w:val="both"/>
            </w:pPr>
            <w:r w:rsidRPr="008A6F2A">
              <w:t>MUIN</w:t>
            </w:r>
          </w:p>
        </w:tc>
        <w:tc>
          <w:tcPr>
            <w:tcW w:w="793" w:type="dxa"/>
            <w:tcBorders>
              <w:top w:val="single" w:sz="6" w:space="0" w:color="000000"/>
              <w:left w:val="single" w:sz="6" w:space="0" w:color="000000"/>
              <w:bottom w:val="single" w:sz="6" w:space="0" w:color="000000"/>
              <w:right w:val="single" w:sz="6" w:space="0" w:color="000000"/>
            </w:tcBorders>
          </w:tcPr>
          <w:p w14:paraId="15CF4420" w14:textId="77777777" w:rsidR="00E73EDF" w:rsidRPr="008A6F2A" w:rsidRDefault="007653F1" w:rsidP="00C128E3">
            <w:pPr>
              <w:pStyle w:val="Small"/>
              <w:spacing w:before="40" w:after="40"/>
              <w:jc w:val="both"/>
            </w:pPr>
            <w:r w:rsidRPr="008A6F2A">
              <w:t>{1}</w:t>
            </w:r>
          </w:p>
        </w:tc>
        <w:tc>
          <w:tcPr>
            <w:tcW w:w="793" w:type="dxa"/>
            <w:tcBorders>
              <w:top w:val="single" w:sz="6" w:space="0" w:color="000000"/>
              <w:left w:val="single" w:sz="6" w:space="0" w:color="000000"/>
              <w:bottom w:val="single" w:sz="6" w:space="0" w:color="000000"/>
              <w:right w:val="single" w:sz="6" w:space="0" w:color="000000"/>
            </w:tcBorders>
          </w:tcPr>
          <w:p w14:paraId="4B75404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6C30275A" w14:textId="107FED04" w:rsidR="00E73EDF" w:rsidRPr="008A6F2A" w:rsidRDefault="007653F1" w:rsidP="00C128E3">
            <w:pPr>
              <w:pStyle w:val="Small"/>
              <w:spacing w:before="40" w:after="40"/>
              <w:jc w:val="both"/>
            </w:pPr>
            <w:r w:rsidRPr="008A6F2A">
              <w:t xml:space="preserve">{1} </w:t>
            </w:r>
            <w:r w:rsidR="007E4FCD">
              <w:t>–</w:t>
            </w:r>
            <w:r w:rsidRPr="008A6F2A">
              <w:t xml:space="preserve"> Insert</w:t>
            </w:r>
          </w:p>
        </w:tc>
      </w:tr>
    </w:tbl>
    <w:p w14:paraId="7A48AEDE" w14:textId="77777777" w:rsidR="00E73EDF" w:rsidRPr="008A6F2A" w:rsidRDefault="00E73EDF" w:rsidP="00C128E3">
      <w:pPr>
        <w:spacing w:line="240" w:lineRule="auto"/>
      </w:pPr>
    </w:p>
    <w:p w14:paraId="26915C75" w14:textId="72B0D602" w:rsidR="00A411F1" w:rsidRPr="008A6F2A" w:rsidRDefault="00A411F1" w:rsidP="0076149D">
      <w:pPr>
        <w:pStyle w:val="ListContinue2"/>
        <w:keepNext/>
        <w:keepLines/>
        <w:pageBreakBefore/>
        <w:numPr>
          <w:ilvl w:val="0"/>
          <w:numId w:val="37"/>
        </w:numPr>
        <w:tabs>
          <w:tab w:val="clear" w:pos="800"/>
        </w:tabs>
        <w:spacing w:before="120" w:after="200" w:line="240" w:lineRule="auto"/>
        <w:rPr>
          <w:b/>
          <w:sz w:val="22"/>
          <w:szCs w:val="22"/>
          <w:lang w:eastAsia="en-US"/>
        </w:rPr>
      </w:pPr>
      <w:r w:rsidRPr="008A6F2A">
        <w:rPr>
          <w:b/>
          <w:sz w:val="22"/>
          <w:szCs w:val="22"/>
          <w:lang w:eastAsia="en-US"/>
        </w:rPr>
        <w:lastRenderedPageBreak/>
        <w:t xml:space="preserve">Update </w:t>
      </w:r>
      <w:del w:id="3546" w:author="Jeff Wootton" w:date="2022-10-11T04:32:00Z">
        <w:r w:rsidRPr="008A6F2A" w:rsidDel="00D24503">
          <w:rPr>
            <w:b/>
            <w:sz w:val="22"/>
            <w:szCs w:val="22"/>
            <w:lang w:eastAsia="en-US"/>
          </w:rPr>
          <w:delText xml:space="preserve">dataset </w:delText>
        </w:r>
      </w:del>
      <w:ins w:id="3547" w:author="Jeff Wootton" w:date="2022-10-11T04:32:00Z">
        <w:r w:rsidR="00D24503">
          <w:rPr>
            <w:b/>
            <w:sz w:val="22"/>
            <w:szCs w:val="22"/>
            <w:lang w:eastAsia="en-US"/>
          </w:rPr>
          <w:t>D</w:t>
        </w:r>
        <w:r w:rsidR="00D24503" w:rsidRPr="008A6F2A">
          <w:rPr>
            <w:b/>
            <w:sz w:val="22"/>
            <w:szCs w:val="22"/>
            <w:lang w:eastAsia="en-US"/>
          </w:rPr>
          <w:t xml:space="preserve">ataset </w:t>
        </w:r>
      </w:ins>
      <w:del w:id="3548" w:author="Jeff Wootton" w:date="2022-10-11T04:32:00Z">
        <w:r w:rsidRPr="008A6F2A" w:rsidDel="00D24503">
          <w:rPr>
            <w:b/>
            <w:sz w:val="22"/>
            <w:szCs w:val="22"/>
            <w:lang w:eastAsia="en-US"/>
          </w:rPr>
          <w:delText>structure</w:delText>
        </w:r>
      </w:del>
      <w:ins w:id="3549" w:author="Jeff Wootton" w:date="2022-10-11T04:32:00Z">
        <w:r w:rsidR="00D24503">
          <w:rPr>
            <w:b/>
            <w:sz w:val="22"/>
            <w:szCs w:val="22"/>
            <w:lang w:eastAsia="en-US"/>
          </w:rPr>
          <w:t>S</w:t>
        </w:r>
        <w:r w:rsidR="00D24503" w:rsidRPr="008A6F2A">
          <w:rPr>
            <w:b/>
            <w:sz w:val="22"/>
            <w:szCs w:val="22"/>
            <w:lang w:eastAsia="en-US"/>
          </w:rPr>
          <w:t>tructure</w:t>
        </w:r>
      </w:ins>
    </w:p>
    <w:p w14:paraId="54A3C58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Update dataset file</w:t>
      </w:r>
    </w:p>
    <w:p w14:paraId="29DC912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0DBA1E61"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|--&lt;1&gt;- Dataset General Information record</w:t>
      </w:r>
    </w:p>
    <w:p w14:paraId="382C171A"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p>
    <w:p w14:paraId="0E7F0C33"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|--&lt;1&gt;-DSID (13\\*1): Dataset Identification field</w:t>
      </w:r>
    </w:p>
    <w:p w14:paraId="3B03CC81" w14:textId="54633521"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r w:rsidR="00260981" w:rsidRPr="008A6F2A">
        <w:rPr>
          <w:rFonts w:ascii="Courier" w:hAnsi="Courier"/>
        </w:rPr>
        <w:tab/>
      </w:r>
      <w:r w:rsidR="00260981" w:rsidRPr="00926480">
        <w:rPr>
          <w:rFonts w:ascii="Courier" w:hAnsi="Courier"/>
        </w:rPr>
        <w:tab/>
      </w:r>
      <w:r w:rsidR="00260981" w:rsidRPr="00926480">
        <w:rPr>
          <w:rFonts w:ascii="Courier" w:hAnsi="Courier"/>
        </w:rPr>
        <w:tab/>
      </w:r>
      <w:r w:rsidRPr="008A6F2A">
        <w:rPr>
          <w:rFonts w:ascii="Courier" w:hAnsi="Courier"/>
        </w:rPr>
        <w:t>|</w:t>
      </w:r>
    </w:p>
    <w:p w14:paraId="03AF4426" w14:textId="77777777" w:rsidR="00260981" w:rsidRPr="008A6F2A" w:rsidRDefault="0026098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75D61335"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w:t>
      </w:r>
    </w:p>
    <w:p w14:paraId="30ABDB4E"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4C090D56"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2517975"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5AAD2F7B"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41036171" w14:textId="77777777" w:rsidR="00260981" w:rsidRPr="008A6F2A" w:rsidRDefault="0026098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39BE0B23" w14:textId="77777777" w:rsidR="00260981" w:rsidRPr="00926480" w:rsidRDefault="00260981" w:rsidP="00C128E3">
      <w:pPr>
        <w:pStyle w:val="NoSpacing1"/>
        <w:spacing w:line="240" w:lineRule="auto"/>
        <w:rPr>
          <w:rFonts w:cs="Courier New"/>
        </w:rPr>
      </w:pPr>
      <w:r w:rsidRPr="008A6F2A">
        <w:rPr>
          <w:rFonts w:cs="Courier New"/>
        </w:rPr>
        <w:tab/>
        <w:t xml:space="preserve"> </w:t>
      </w:r>
      <w:r w:rsidRPr="00926480">
        <w:rPr>
          <w:rFonts w:cs="Courier New"/>
        </w:rPr>
        <w:t>|</w:t>
      </w:r>
      <w:r w:rsidRPr="00926480">
        <w:rPr>
          <w:rFonts w:cs="Courier New"/>
        </w:rPr>
        <w:tab/>
      </w:r>
      <w:r w:rsidRPr="00926480">
        <w:rPr>
          <w:rFonts w:cs="Courier New"/>
        </w:rPr>
        <w:tab/>
      </w:r>
      <w:r w:rsidRPr="00926480">
        <w:rPr>
          <w:rFonts w:cs="Courier New"/>
        </w:rPr>
        <w:tab/>
      </w:r>
      <w:r w:rsidRPr="00926480">
        <w:rPr>
          <w:rFonts w:cs="Courier New"/>
        </w:rPr>
        <w:tab/>
        <w:t>|</w:t>
      </w:r>
    </w:p>
    <w:p w14:paraId="4ABE0472"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|--&lt;0..1&gt;-IACS (*2): Information Association Codes field</w:t>
      </w:r>
    </w:p>
    <w:p w14:paraId="76BD753C"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w:t>
      </w:r>
    </w:p>
    <w:p w14:paraId="5D47673F"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|-&lt;0..1&gt;-FACS (*2): Feature Association Codes field</w:t>
      </w:r>
    </w:p>
    <w:p w14:paraId="1750BDD2"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w:t>
      </w:r>
    </w:p>
    <w:p w14:paraId="0F8EE447" w14:textId="77777777" w:rsidR="00260981" w:rsidRPr="00926480" w:rsidRDefault="00260981" w:rsidP="00C128E3">
      <w:pPr>
        <w:pStyle w:val="NoSpacing1"/>
        <w:spacing w:line="240" w:lineRule="auto"/>
        <w:rPr>
          <w:rFonts w:cs="Courier New"/>
        </w:rPr>
      </w:pPr>
      <w:r w:rsidRPr="00926480">
        <w:rPr>
          <w:rFonts w:cs="Courier New"/>
        </w:rPr>
        <w:tab/>
        <w:t xml:space="preserve"> |</w:t>
      </w:r>
      <w:r w:rsidRPr="00926480">
        <w:rPr>
          <w:rFonts w:cs="Courier New"/>
        </w:rPr>
        <w:tab/>
      </w:r>
      <w:r w:rsidRPr="00926480">
        <w:rPr>
          <w:rFonts w:cs="Courier New"/>
        </w:rPr>
        <w:tab/>
      </w:r>
      <w:r w:rsidRPr="00926480">
        <w:rPr>
          <w:rFonts w:cs="Courier New"/>
        </w:rPr>
        <w:tab/>
      </w:r>
      <w:r w:rsidRPr="00926480">
        <w:rPr>
          <w:rFonts w:cs="Courier New"/>
        </w:rPr>
        <w:tab/>
        <w:t>|-&lt;0..1&gt;-ARCS (*2): Association Role Codes field</w:t>
      </w:r>
    </w:p>
    <w:p w14:paraId="5BD9C42D" w14:textId="77777777" w:rsidR="00E73EDF" w:rsidRPr="00926480" w:rsidRDefault="007653F1" w:rsidP="00C128E3">
      <w:pPr>
        <w:pStyle w:val="NoSpacing2"/>
        <w:spacing w:line="240" w:lineRule="auto"/>
        <w:jc w:val="both"/>
        <w:rPr>
          <w:rFonts w:ascii="Courier" w:hAnsi="Courier"/>
        </w:rPr>
      </w:pPr>
      <w:r w:rsidRPr="00926480">
        <w:rPr>
          <w:rFonts w:ascii="Courier" w:hAnsi="Courier"/>
        </w:rPr>
        <w:t xml:space="preserve">   |</w:t>
      </w:r>
    </w:p>
    <w:p w14:paraId="4C47CC56"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w:t>
      </w:r>
    </w:p>
    <w:p w14:paraId="7976EA50" w14:textId="6DBDD481"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|--&lt;0..*&gt;--Information </w:t>
      </w:r>
      <w:ins w:id="3550" w:author="Jeff Wootton" w:date="2022-10-26T06:05:00Z">
        <w:r w:rsidR="00D54FF5">
          <w:rPr>
            <w:rFonts w:ascii="Courier" w:hAnsi="Courier"/>
          </w:rPr>
          <w:t xml:space="preserve">Type </w:t>
        </w:r>
      </w:ins>
      <w:r w:rsidRPr="00926480">
        <w:rPr>
          <w:rFonts w:ascii="Courier" w:hAnsi="Courier"/>
        </w:rPr>
        <w:t>record</w:t>
      </w:r>
    </w:p>
    <w:p w14:paraId="6207EE8E"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6557A236"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eastAsia="Times New Roman" w:hAnsi="Courier" w:cs="Arial"/>
          <w:lang w:eastAsia="en-US"/>
        </w:rPr>
        <w:t xml:space="preserve">   |</w:t>
      </w:r>
      <w:r w:rsidRPr="00926480">
        <w:rPr>
          <w:rFonts w:ascii="Courier" w:hAnsi="Courier"/>
        </w:rPr>
        <w:t xml:space="preserve">   |--&lt;1&gt;-IRID (5): Information Type Record Identifier field</w:t>
      </w:r>
    </w:p>
    <w:p w14:paraId="6DF6EFA5"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      |</w:t>
      </w:r>
    </w:p>
    <w:p w14:paraId="35547AB6"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      |--&lt;0..*&gt;- ATTR (*5): Attribute field</w:t>
      </w:r>
    </w:p>
    <w:p w14:paraId="04F47602"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      |</w:t>
      </w:r>
      <w:r w:rsidRPr="00926480">
        <w:rPr>
          <w:rFonts w:ascii="Courier" w:hAnsi="Courier"/>
        </w:rPr>
        <w:tab/>
      </w:r>
      <w:r w:rsidRPr="00926480">
        <w:rPr>
          <w:rFonts w:ascii="Courier" w:hAnsi="Courier"/>
        </w:rPr>
        <w:tab/>
      </w:r>
      <w:r w:rsidRPr="00926480">
        <w:rPr>
          <w:rFonts w:ascii="Courier" w:hAnsi="Courier"/>
        </w:rPr>
        <w:tab/>
      </w:r>
    </w:p>
    <w:p w14:paraId="315FCEB2"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      |--&lt;0..*&gt;- INAS (5\\*5): Information Association field</w:t>
      </w:r>
    </w:p>
    <w:p w14:paraId="43893D55"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w:t>
      </w:r>
    </w:p>
    <w:p w14:paraId="0302C857"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w:t>
      </w:r>
    </w:p>
    <w:p w14:paraId="1CCC58A5" w14:textId="77777777" w:rsidR="00E73EDF" w:rsidRPr="00926480" w:rsidRDefault="007653F1" w:rsidP="00C128E3">
      <w:pPr>
        <w:autoSpaceDE w:val="0"/>
        <w:autoSpaceDN w:val="0"/>
        <w:adjustRightInd w:val="0"/>
        <w:spacing w:after="0" w:line="240" w:lineRule="auto"/>
        <w:rPr>
          <w:rFonts w:ascii="Courier" w:hAnsi="Courier"/>
        </w:rPr>
      </w:pPr>
      <w:r w:rsidRPr="00926480">
        <w:rPr>
          <w:rFonts w:ascii="Courier" w:hAnsi="Courier"/>
        </w:rPr>
        <w:t xml:space="preserve">   |--&lt;0..*&gt;-- Point record</w:t>
      </w:r>
    </w:p>
    <w:p w14:paraId="66717DC5"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2AF2D884"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|--&lt;1&gt;-PRID (4): Point Record Identifier field</w:t>
      </w:r>
    </w:p>
    <w:p w14:paraId="416913A6"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77239D05"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|-&lt;0..*&gt;-</w:t>
      </w:r>
      <w:r w:rsidRPr="00926480">
        <w:rPr>
          <w:rFonts w:ascii="Courier" w:hAnsi="Courier"/>
        </w:rPr>
        <w:t>INAS (5\\*5): Information Association field</w:t>
      </w:r>
    </w:p>
    <w:p w14:paraId="2C4BC13A"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7140A403"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r w:rsidRPr="00926480">
        <w:rPr>
          <w:rFonts w:ascii="Courier" w:hAnsi="Courier" w:cs="Arial"/>
        </w:rPr>
        <w:t xml:space="preserve"> alternate coordinate representations</w:t>
      </w:r>
    </w:p>
    <w:p w14:paraId="57E0EE0A" w14:textId="77777777" w:rsidR="00E73EDF" w:rsidRPr="00926480" w:rsidRDefault="007653F1" w:rsidP="00C128E3">
      <w:pPr>
        <w:autoSpaceDE w:val="0"/>
        <w:autoSpaceDN w:val="0"/>
        <w:adjustRightInd w:val="0"/>
        <w:spacing w:after="0" w:line="240" w:lineRule="auto"/>
        <w:rPr>
          <w:rFonts w:ascii="Courier" w:eastAsia="Times New Roman" w:hAnsi="Courier" w:cs="Arial"/>
          <w:lang w:eastAsia="en-US"/>
        </w:rPr>
      </w:pPr>
      <w:r w:rsidRPr="00926480">
        <w:rPr>
          <w:rFonts w:ascii="Courier" w:eastAsia="Times New Roman" w:hAnsi="Courier" w:cs="Arial"/>
          <w:lang w:eastAsia="en-US"/>
        </w:rPr>
        <w:t xml:space="preserve">   |      |</w:t>
      </w:r>
    </w:p>
    <w:p w14:paraId="6B18E5A6" w14:textId="1589DCA8" w:rsidR="00E73EDF" w:rsidRPr="0076198D" w:rsidRDefault="007653F1" w:rsidP="00C128E3">
      <w:pPr>
        <w:autoSpaceDE w:val="0"/>
        <w:autoSpaceDN w:val="0"/>
        <w:adjustRightInd w:val="0"/>
        <w:spacing w:after="0" w:line="240" w:lineRule="auto"/>
        <w:rPr>
          <w:rFonts w:ascii="Courier" w:eastAsia="Times New Roman" w:hAnsi="Courier" w:cs="Arial"/>
          <w:lang w:val="en-US" w:eastAsia="en-US"/>
        </w:rPr>
      </w:pPr>
      <w:r w:rsidRPr="0076198D">
        <w:rPr>
          <w:rFonts w:ascii="Courier" w:eastAsia="Times New Roman" w:hAnsi="Courier" w:cs="Arial"/>
          <w:lang w:val="en-US" w:eastAsia="en-US"/>
        </w:rPr>
        <w:t xml:space="preserve">   |      </w:t>
      </w:r>
      <w:r w:rsidRPr="0076198D">
        <w:rPr>
          <w:rFonts w:ascii="Courier" w:hAnsi="Courier" w:cs="Arial"/>
          <w:lang w:val="en-US"/>
        </w:rPr>
        <w:t>*-&lt;</w:t>
      </w:r>
      <w:r w:rsidR="00B3025B" w:rsidRPr="0076198D">
        <w:rPr>
          <w:rFonts w:ascii="Courier" w:hAnsi="Courier" w:cs="Arial"/>
          <w:lang w:val="en-US"/>
        </w:rPr>
        <w:t>0..</w:t>
      </w:r>
      <w:r w:rsidRPr="0076198D">
        <w:rPr>
          <w:rFonts w:ascii="Courier" w:hAnsi="Courier" w:cs="Arial"/>
          <w:lang w:val="en-US"/>
        </w:rPr>
        <w:t>1&gt;-C2IT (2): 2-D Integer Coordinate Tuple field</w:t>
      </w:r>
    </w:p>
    <w:p w14:paraId="352F005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76198D">
        <w:rPr>
          <w:rFonts w:ascii="Courier" w:eastAsia="Times New Roman" w:hAnsi="Courier" w:cs="Arial"/>
          <w:lang w:val="en-US" w:eastAsia="en-US"/>
        </w:rPr>
        <w:t xml:space="preserve">   </w:t>
      </w:r>
      <w:r w:rsidRPr="008A6F2A">
        <w:rPr>
          <w:rFonts w:ascii="Courier" w:eastAsia="Times New Roman" w:hAnsi="Courier" w:cs="Arial"/>
          <w:lang w:eastAsia="en-US"/>
        </w:rPr>
        <w:t>|      |</w:t>
      </w:r>
    </w:p>
    <w:p w14:paraId="672D37A9" w14:textId="36923045"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352885" w:rsidRPr="008A6F2A">
        <w:rPr>
          <w:rFonts w:ascii="Courier" w:hAnsi="Courier" w:cs="Arial"/>
        </w:rPr>
        <w:t>0..</w:t>
      </w:r>
      <w:r w:rsidRPr="008A6F2A">
        <w:rPr>
          <w:rFonts w:ascii="Courier" w:hAnsi="Courier" w:cs="Arial"/>
        </w:rPr>
        <w:t>1&gt;-C3IT (4): 3-D Integer Coordinate Tuple field</w:t>
      </w:r>
    </w:p>
    <w:p w14:paraId="4CBD4CB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1535387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35C4E0B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Multi Point record </w:t>
      </w:r>
    </w:p>
    <w:p w14:paraId="5CEE778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6C0062" w14:textId="77777777" w:rsidR="00E73EDF" w:rsidRPr="008A6F2A" w:rsidRDefault="007653F1" w:rsidP="00C128E3">
      <w:pPr>
        <w:spacing w:after="0" w:line="240" w:lineRule="auto"/>
        <w:rPr>
          <w:rFonts w:ascii="Courier" w:hAnsi="Courier"/>
        </w:rPr>
      </w:pPr>
      <w:r w:rsidRPr="008A6F2A">
        <w:rPr>
          <w:rFonts w:ascii="Courier" w:hAnsi="Courier"/>
        </w:rPr>
        <w:t xml:space="preserve">   |   |--&lt;1&gt;-MRID (4): Multi Point Record Identifier field</w:t>
      </w:r>
    </w:p>
    <w:p w14:paraId="21578BFE" w14:textId="77777777" w:rsidR="00E73EDF" w:rsidRPr="008A6F2A" w:rsidRDefault="007653F1" w:rsidP="00C128E3">
      <w:pPr>
        <w:spacing w:after="0" w:line="240" w:lineRule="auto"/>
        <w:rPr>
          <w:rFonts w:ascii="Courier" w:hAnsi="Courier"/>
        </w:rPr>
      </w:pPr>
      <w:r w:rsidRPr="008A6F2A">
        <w:rPr>
          <w:rFonts w:ascii="Courier" w:hAnsi="Courier"/>
        </w:rPr>
        <w:lastRenderedPageBreak/>
        <w:t xml:space="preserve">   |      |</w:t>
      </w:r>
    </w:p>
    <w:p w14:paraId="36A24154"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9B0F3E2"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      |</w:t>
      </w:r>
    </w:p>
    <w:p w14:paraId="6488D9B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|-&lt;0..1&gt;-COCC (3): Coordinate Control field</w:t>
      </w:r>
    </w:p>
    <w:p w14:paraId="7114957F"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3DB8117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 xml:space="preserve"> alternate coordinate representations</w:t>
      </w:r>
    </w:p>
    <w:p w14:paraId="5981C98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31D4A0F"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*-&lt;0..*&gt;-C2IL (*2): 2-D Integer Coordinate List field</w:t>
      </w:r>
    </w:p>
    <w:p w14:paraId="75AF119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5843B104"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*-&lt;0..*&gt;-C3IL (1\\*3): 3-D Integer Coordinate List field</w:t>
      </w:r>
    </w:p>
    <w:p w14:paraId="37EABF65"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43BD507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50C4F01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Curve record </w:t>
      </w:r>
    </w:p>
    <w:p w14:paraId="2E3AD2A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21AF6081" w14:textId="77777777" w:rsidR="00E73EDF" w:rsidRPr="008A6F2A" w:rsidRDefault="007653F1" w:rsidP="00C128E3">
      <w:pPr>
        <w:spacing w:after="0" w:line="240" w:lineRule="auto"/>
        <w:rPr>
          <w:rFonts w:ascii="Courier" w:hAnsi="Courier"/>
        </w:rPr>
      </w:pPr>
      <w:r w:rsidRPr="008A6F2A">
        <w:rPr>
          <w:rFonts w:ascii="Courier" w:hAnsi="Courier"/>
        </w:rPr>
        <w:t xml:space="preserve">   |   |--&lt;1&gt;-CRID (4): Curve Record Identifier field</w:t>
      </w:r>
    </w:p>
    <w:p w14:paraId="6015EB8F"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FABDB7"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54CFD7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75A53604" w14:textId="7D07208C" w:rsidR="00E73EDF" w:rsidRPr="008A6F2A" w:rsidRDefault="007653F1" w:rsidP="00C128E3">
      <w:pPr>
        <w:spacing w:after="0" w:line="240" w:lineRule="auto"/>
        <w:rPr>
          <w:rFonts w:ascii="Courier" w:hAnsi="Courier"/>
        </w:rPr>
      </w:pPr>
      <w:r w:rsidRPr="008A6F2A">
        <w:rPr>
          <w:rFonts w:ascii="Courier" w:eastAsia="Times New Roman" w:hAnsi="Courier" w:cs="Arial"/>
          <w:lang w:eastAsia="en-US"/>
        </w:rPr>
        <w:t xml:space="preserve">   </w:t>
      </w:r>
      <w:r w:rsidRPr="008A6F2A">
        <w:rPr>
          <w:rFonts w:ascii="Courier" w:hAnsi="Courier"/>
        </w:rPr>
        <w:t>|      |-&lt;</w:t>
      </w:r>
      <w:r w:rsidR="00B3025B" w:rsidRPr="008A6F2A">
        <w:rPr>
          <w:rFonts w:ascii="Courier" w:hAnsi="Courier"/>
        </w:rPr>
        <w:t>0..</w:t>
      </w:r>
      <w:r w:rsidRPr="008A6F2A">
        <w:rPr>
          <w:rFonts w:ascii="Courier" w:hAnsi="Courier"/>
        </w:rPr>
        <w:t>1&gt;-PTAS (*3): Point Association field</w:t>
      </w:r>
    </w:p>
    <w:p w14:paraId="5E162B97"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3932EAD" w14:textId="77777777" w:rsidR="00E73EDF" w:rsidRPr="008A6F2A" w:rsidRDefault="007653F1" w:rsidP="00C128E3">
      <w:pPr>
        <w:spacing w:after="0" w:line="240" w:lineRule="auto"/>
        <w:rPr>
          <w:rFonts w:ascii="Courier" w:hAnsi="Courier"/>
        </w:rPr>
      </w:pPr>
      <w:r w:rsidRPr="008A6F2A">
        <w:rPr>
          <w:rFonts w:ascii="Courier" w:hAnsi="Courier"/>
        </w:rPr>
        <w:t xml:space="preserve">   |      |-&lt;0..1&gt;-SECC (3): Segment Control field</w:t>
      </w:r>
    </w:p>
    <w:p w14:paraId="10726F21"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11DF505" w14:textId="79CA7001"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1&gt;-SEGH (1): Segment Header field</w:t>
      </w:r>
    </w:p>
    <w:p w14:paraId="454D84DA" w14:textId="77777777" w:rsidR="00E73EDF" w:rsidRPr="008A6F2A" w:rsidRDefault="007653F1" w:rsidP="00C128E3">
      <w:pPr>
        <w:spacing w:after="0" w:line="240" w:lineRule="auto"/>
        <w:rPr>
          <w:rFonts w:ascii="Courier" w:hAnsi="Courier" w:cs="Arial"/>
        </w:rPr>
      </w:pPr>
      <w:r w:rsidRPr="008A6F2A">
        <w:rPr>
          <w:rFonts w:ascii="Courier" w:hAnsi="Courier" w:cs="Arial"/>
        </w:rPr>
        <w:t xml:space="preserve">   |          |</w:t>
      </w:r>
    </w:p>
    <w:p w14:paraId="49EE7656"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r w:rsidRPr="008A6F2A">
        <w:rPr>
          <w:rFonts w:ascii="Courier" w:eastAsia="Times New Roman" w:hAnsi="Courier" w:cs="Arial"/>
          <w:lang w:val="de-DE" w:eastAsia="en-US"/>
        </w:rPr>
        <w:t>|          |-&lt;0..1&gt;-COCC (3): Coordinate Control Field</w:t>
      </w:r>
      <w:r w:rsidRPr="008A6F2A">
        <w:rPr>
          <w:rFonts w:ascii="Courier" w:eastAsia="Times New Roman" w:hAnsi="Courier" w:cs="Arial"/>
          <w:lang w:eastAsia="en-US"/>
        </w:rPr>
        <w:t xml:space="preserve"> </w:t>
      </w:r>
    </w:p>
    <w:p w14:paraId="5C3EA49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A3D55E0"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|-&lt;1..*&gt;-C2IL (*2): 2-D Integer Coordinate List field</w:t>
      </w:r>
    </w:p>
    <w:p w14:paraId="4E14597A"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7DB974C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p>
    <w:p w14:paraId="4EC135B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Composite Curve record </w:t>
      </w:r>
    </w:p>
    <w:p w14:paraId="653624B6"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92B50A7" w14:textId="77777777" w:rsidR="00E73EDF" w:rsidRPr="008A6F2A" w:rsidRDefault="007653F1" w:rsidP="00C128E3">
      <w:pPr>
        <w:spacing w:after="0" w:line="240" w:lineRule="auto"/>
        <w:rPr>
          <w:rFonts w:ascii="Courier" w:hAnsi="Courier"/>
        </w:rPr>
      </w:pPr>
      <w:r w:rsidRPr="008A6F2A">
        <w:rPr>
          <w:rFonts w:ascii="Courier" w:hAnsi="Courier"/>
        </w:rPr>
        <w:t xml:space="preserve">   |   |--&lt;1&gt;-CCID (4): Composite Curve Record Identifier field</w:t>
      </w:r>
    </w:p>
    <w:p w14:paraId="3DC1FE2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63FA55C"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62B7A50B"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3A43830B"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|-&lt;0..1&gt;-CCOC (3): Curve Component Control field</w:t>
      </w:r>
    </w:p>
    <w:p w14:paraId="4B0713F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996A654"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|-&lt;0..*&gt;-CUCO (*3): Curve Component field</w:t>
      </w:r>
    </w:p>
    <w:p w14:paraId="5377C10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3435F61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152E156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Surface record </w:t>
      </w:r>
    </w:p>
    <w:p w14:paraId="23F752AE"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22B9D46" w14:textId="77777777" w:rsidR="00E73EDF" w:rsidRPr="008A6F2A" w:rsidRDefault="007653F1" w:rsidP="00C128E3">
      <w:pPr>
        <w:spacing w:after="0" w:line="240" w:lineRule="auto"/>
        <w:rPr>
          <w:rFonts w:ascii="Courier" w:hAnsi="Courier"/>
        </w:rPr>
      </w:pPr>
      <w:r w:rsidRPr="008A6F2A">
        <w:rPr>
          <w:rFonts w:ascii="Courier" w:hAnsi="Courier"/>
        </w:rPr>
        <w:t xml:space="preserve">   |   |--&lt;1&gt;-SRID (4): Surface Record Identifier field</w:t>
      </w:r>
    </w:p>
    <w:p w14:paraId="3E3D6BE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56094B1"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75353119"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4A99461" w14:textId="131A4F03"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..*&gt;-RIAS (*5): Ring Association Field</w:t>
      </w:r>
    </w:p>
    <w:p w14:paraId="48AE104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58B42340"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w:t>
      </w:r>
    </w:p>
    <w:p w14:paraId="11B940D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Feature Type record </w:t>
      </w:r>
    </w:p>
    <w:p w14:paraId="0AF8615A"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5BB81D9" w14:textId="77777777" w:rsidR="00E73EDF" w:rsidRPr="008A6F2A" w:rsidRDefault="007653F1" w:rsidP="00C128E3">
      <w:pPr>
        <w:spacing w:after="0" w:line="240" w:lineRule="auto"/>
        <w:rPr>
          <w:rFonts w:ascii="Courier" w:hAnsi="Courier"/>
        </w:rPr>
      </w:pPr>
      <w:r w:rsidRPr="008A6F2A">
        <w:rPr>
          <w:rFonts w:ascii="Courier" w:hAnsi="Courier"/>
        </w:rPr>
        <w:t xml:space="preserve">       |--&lt;1&gt;-FRID (5): Feature Type Record Identifier field </w:t>
      </w:r>
    </w:p>
    <w:p w14:paraId="35715EF7" w14:textId="77777777" w:rsidR="00E73EDF" w:rsidRPr="008A6F2A" w:rsidRDefault="007653F1" w:rsidP="00C128E3">
      <w:pPr>
        <w:spacing w:after="0" w:line="240" w:lineRule="auto"/>
        <w:rPr>
          <w:rFonts w:ascii="Courier" w:hAnsi="Courier"/>
        </w:rPr>
      </w:pPr>
      <w:r w:rsidRPr="008A6F2A">
        <w:rPr>
          <w:rFonts w:ascii="Courier" w:hAnsi="Courier"/>
        </w:rPr>
        <w:t xml:space="preserve">          |</w:t>
      </w:r>
      <w:r w:rsidRPr="008A6F2A">
        <w:rPr>
          <w:rFonts w:ascii="Courier" w:hAnsi="Courier"/>
        </w:rPr>
        <w:tab/>
      </w:r>
      <w:r w:rsidRPr="008A6F2A">
        <w:rPr>
          <w:rFonts w:ascii="Courier" w:hAnsi="Courier"/>
        </w:rPr>
        <w:tab/>
      </w:r>
    </w:p>
    <w:p w14:paraId="5954EA64" w14:textId="77777777" w:rsidR="00E73EDF" w:rsidRPr="008A6F2A" w:rsidRDefault="007653F1" w:rsidP="00C128E3">
      <w:pPr>
        <w:spacing w:after="0" w:line="240" w:lineRule="auto"/>
        <w:rPr>
          <w:rFonts w:ascii="Courier" w:hAnsi="Courier"/>
        </w:rPr>
      </w:pPr>
      <w:r w:rsidRPr="008A6F2A">
        <w:rPr>
          <w:rFonts w:ascii="Courier" w:hAnsi="Courier"/>
        </w:rPr>
        <w:t xml:space="preserve">          |-&lt;1&gt;-FOID (3): Feature Object Identifier field</w:t>
      </w:r>
    </w:p>
    <w:p w14:paraId="29B0F52B"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4BA293F" w14:textId="77777777" w:rsidR="00E73EDF" w:rsidRPr="008A6F2A" w:rsidRDefault="007653F1" w:rsidP="00C128E3">
      <w:pPr>
        <w:spacing w:after="0" w:line="240" w:lineRule="auto"/>
        <w:rPr>
          <w:rFonts w:ascii="Courier" w:hAnsi="Courier"/>
        </w:rPr>
      </w:pPr>
      <w:r w:rsidRPr="008A6F2A">
        <w:rPr>
          <w:rFonts w:ascii="Courier" w:hAnsi="Courier"/>
        </w:rPr>
        <w:t xml:space="preserve">          |-&lt;0..*&gt;-ATTR (*5): Attribute field</w:t>
      </w:r>
    </w:p>
    <w:p w14:paraId="74CD1952"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B514AE8" w14:textId="77777777" w:rsidR="00E73EDF" w:rsidRPr="008A6F2A" w:rsidRDefault="007653F1" w:rsidP="00C128E3">
      <w:pPr>
        <w:spacing w:after="0" w:line="240" w:lineRule="auto"/>
        <w:rPr>
          <w:rFonts w:ascii="Courier" w:hAnsi="Courier"/>
        </w:rPr>
      </w:pPr>
      <w:r w:rsidRPr="008A6F2A">
        <w:rPr>
          <w:rFonts w:ascii="Courier" w:hAnsi="Courier"/>
        </w:rPr>
        <w:t xml:space="preserve">          |-&lt;0..*&gt;-INAS (5\\*5): Information Association field</w:t>
      </w:r>
    </w:p>
    <w:p w14:paraId="78B3AAA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1FA7AD8E" w14:textId="77777777" w:rsidR="00E73EDF" w:rsidRPr="008A6F2A" w:rsidRDefault="007653F1" w:rsidP="00C128E3">
      <w:pPr>
        <w:spacing w:after="0" w:line="240" w:lineRule="auto"/>
        <w:rPr>
          <w:rFonts w:ascii="Courier" w:hAnsi="Courier"/>
        </w:rPr>
      </w:pPr>
      <w:r w:rsidRPr="008A6F2A">
        <w:rPr>
          <w:rFonts w:ascii="Courier" w:hAnsi="Courier"/>
        </w:rPr>
        <w:t xml:space="preserve">          |-&lt;0..*&gt;-SPAS (*6): Spatial Association field</w:t>
      </w:r>
    </w:p>
    <w:p w14:paraId="7EB9DA0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3AEF3124" w14:textId="77777777" w:rsidR="00E73EDF" w:rsidRPr="008A6F2A" w:rsidRDefault="007653F1" w:rsidP="00C128E3">
      <w:pPr>
        <w:spacing w:after="0" w:line="240" w:lineRule="auto"/>
        <w:rPr>
          <w:rFonts w:ascii="Courier" w:hAnsi="Courier"/>
        </w:rPr>
      </w:pPr>
      <w:r w:rsidRPr="008A6F2A">
        <w:rPr>
          <w:rFonts w:ascii="Courier" w:hAnsi="Courier"/>
        </w:rPr>
        <w:lastRenderedPageBreak/>
        <w:t xml:space="preserve">          |-&lt;0..*&gt;-FASC (*5): Feature Association field</w:t>
      </w:r>
    </w:p>
    <w:p w14:paraId="053CF4D8"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E89AFE1" w14:textId="77777777" w:rsidR="00E73EDF" w:rsidRPr="008A6F2A" w:rsidRDefault="007653F1" w:rsidP="00C128E3">
      <w:pPr>
        <w:spacing w:after="0" w:line="240" w:lineRule="auto"/>
        <w:rPr>
          <w:rFonts w:ascii="Courier" w:hAnsi="Courier"/>
        </w:rPr>
      </w:pPr>
      <w:r w:rsidRPr="008A6F2A">
        <w:rPr>
          <w:rFonts w:ascii="Courier" w:hAnsi="Courier"/>
        </w:rPr>
        <w:t xml:space="preserve">          |-&lt;0..*&gt;-MASK (*4): Masked Spatial Type field</w:t>
      </w:r>
    </w:p>
    <w:p w14:paraId="532D010F" w14:textId="77777777" w:rsidR="00E73EDF" w:rsidRPr="008A6F2A" w:rsidRDefault="007653F1" w:rsidP="00926480">
      <w:pPr>
        <w:spacing w:after="0" w:line="240" w:lineRule="auto"/>
      </w:pPr>
      <w:r w:rsidRPr="008A6F2A">
        <w:tab/>
      </w:r>
      <w:r w:rsidRPr="008A6F2A">
        <w:tab/>
      </w:r>
      <w:r w:rsidRPr="008A6F2A">
        <w:tab/>
      </w:r>
      <w:r w:rsidRPr="008A6F2A">
        <w:tab/>
      </w:r>
      <w:r w:rsidRPr="008A6F2A">
        <w:tab/>
      </w:r>
    </w:p>
    <w:p w14:paraId="644C84F2" w14:textId="205CF5F9" w:rsidR="00926480" w:rsidRPr="00926480" w:rsidRDefault="00926480" w:rsidP="00926480">
      <w:pPr>
        <w:pStyle w:val="ListContinue2"/>
        <w:numPr>
          <w:ilvl w:val="1"/>
          <w:numId w:val="37"/>
        </w:numPr>
        <w:tabs>
          <w:tab w:val="clear" w:pos="800"/>
        </w:tabs>
        <w:spacing w:before="120" w:after="120" w:line="240" w:lineRule="auto"/>
        <w:rPr>
          <w:b/>
          <w:lang w:eastAsia="en-US"/>
        </w:rPr>
      </w:pPr>
      <w:r w:rsidRPr="00926480">
        <w:rPr>
          <w:b/>
          <w:lang w:eastAsia="en-US"/>
        </w:rPr>
        <w:t xml:space="preserve">Field </w:t>
      </w:r>
      <w:r w:rsidR="008C062E">
        <w:rPr>
          <w:b/>
          <w:lang w:eastAsia="en-US"/>
        </w:rPr>
        <w:t>c</w:t>
      </w:r>
      <w:r w:rsidRPr="00926480">
        <w:rPr>
          <w:b/>
          <w:lang w:eastAsia="en-US"/>
        </w:rPr>
        <w:t>ontent</w:t>
      </w:r>
    </w:p>
    <w:p w14:paraId="40AD1D73" w14:textId="075521C3" w:rsidR="00926480" w:rsidRPr="00926480" w:rsidRDefault="00926480" w:rsidP="00926480">
      <w:pPr>
        <w:pStyle w:val="ListContinue2"/>
        <w:numPr>
          <w:ilvl w:val="2"/>
          <w:numId w:val="37"/>
        </w:numPr>
        <w:tabs>
          <w:tab w:val="clear" w:pos="432"/>
        </w:tabs>
        <w:spacing w:before="120" w:after="120" w:line="240" w:lineRule="auto"/>
        <w:rPr>
          <w:b/>
          <w:lang w:eastAsia="en-US"/>
        </w:rPr>
      </w:pPr>
      <w:r w:rsidRPr="00926480">
        <w:rPr>
          <w:b/>
          <w:lang w:eastAsia="en-US"/>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E73EDF" w:rsidRPr="008A6F2A" w14:paraId="2885CE84" w14:textId="77777777" w:rsidTr="00926480">
        <w:trPr>
          <w:trHeight w:val="212"/>
        </w:trPr>
        <w:tc>
          <w:tcPr>
            <w:tcW w:w="2582"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C7C4A6" w14:textId="77777777" w:rsidR="00E73EDF" w:rsidRPr="008A6F2A" w:rsidRDefault="007653F1" w:rsidP="00C128E3">
            <w:pPr>
              <w:pStyle w:val="Small"/>
              <w:spacing w:before="40" w:after="40"/>
              <w:jc w:val="both"/>
              <w:rPr>
                <w:b/>
              </w:rPr>
            </w:pPr>
            <w:r w:rsidRPr="008A6F2A">
              <w:rPr>
                <w:b/>
              </w:rPr>
              <w:t>Subfield name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9CFEB39" w14:textId="77777777" w:rsidR="00E73EDF" w:rsidRPr="008A6F2A" w:rsidRDefault="007653F1" w:rsidP="00C128E3">
            <w:pPr>
              <w:pStyle w:val="Small"/>
              <w:spacing w:before="40" w:after="40"/>
              <w:jc w:val="both"/>
              <w:rPr>
                <w:b/>
              </w:rPr>
            </w:pPr>
            <w:r w:rsidRPr="008A6F2A">
              <w:rPr>
                <w:b/>
              </w:rPr>
              <w:t>Label</w:t>
            </w:r>
          </w:p>
        </w:tc>
        <w:tc>
          <w:tcPr>
            <w:tcW w:w="211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87FB828" w14:textId="77777777" w:rsidR="00E73EDF" w:rsidRPr="008A6F2A" w:rsidRDefault="007653F1" w:rsidP="00C128E3">
            <w:pPr>
              <w:pStyle w:val="Small"/>
              <w:spacing w:before="40" w:after="40"/>
              <w:jc w:val="both"/>
              <w:rPr>
                <w:b/>
              </w:rPr>
            </w:pPr>
            <w:r w:rsidRPr="008A6F2A">
              <w:rPr>
                <w:b/>
              </w:rPr>
              <w:t>Value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6C8B731" w14:textId="77777777" w:rsidR="00E73EDF" w:rsidRPr="008A6F2A" w:rsidRDefault="007653F1" w:rsidP="00C128E3">
            <w:pPr>
              <w:pStyle w:val="Small"/>
              <w:spacing w:before="40" w:after="40"/>
              <w:jc w:val="both"/>
              <w:rPr>
                <w:b/>
              </w:rPr>
            </w:pPr>
            <w:r w:rsidRPr="008A6F2A">
              <w:rPr>
                <w:b/>
              </w:rPr>
              <w:t>Format</w:t>
            </w:r>
          </w:p>
        </w:tc>
        <w:tc>
          <w:tcPr>
            <w:tcW w:w="3482"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D28926A" w14:textId="77777777" w:rsidR="00E73EDF" w:rsidRPr="008A6F2A" w:rsidRDefault="007653F1" w:rsidP="00C128E3">
            <w:pPr>
              <w:pStyle w:val="Small"/>
              <w:spacing w:before="40" w:after="40"/>
              <w:jc w:val="both"/>
              <w:rPr>
                <w:b/>
              </w:rPr>
            </w:pPr>
            <w:r w:rsidRPr="008A6F2A">
              <w:rPr>
                <w:b/>
              </w:rPr>
              <w:t>Comment</w:t>
            </w:r>
          </w:p>
        </w:tc>
      </w:tr>
      <w:tr w:rsidR="00E73EDF" w:rsidRPr="008A6F2A" w14:paraId="321E87C6"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305067E9" w14:textId="2CEED3CA" w:rsidR="00E73EDF" w:rsidRPr="008A6F2A" w:rsidRDefault="007653F1" w:rsidP="00926480">
            <w:pPr>
              <w:pStyle w:val="Small"/>
              <w:spacing w:before="40" w:after="40"/>
            </w:pPr>
            <w:r w:rsidRPr="008A6F2A">
              <w:t xml:space="preserve">Record </w:t>
            </w:r>
            <w:del w:id="3551" w:author="Teh Stand" w:date="2022-06-15T10:16:00Z">
              <w:r w:rsidR="00A85405" w:rsidRPr="008A6F2A" w:rsidDel="00926480">
                <w:delText>N</w:delText>
              </w:r>
              <w:r w:rsidRPr="008A6F2A" w:rsidDel="00926480">
                <w:delText>ame</w:delText>
              </w:r>
            </w:del>
            <w:ins w:id="3552" w:author="Teh Stand" w:date="2022-06-15T10:16:00Z">
              <w:r w:rsidR="00926480">
                <w:t>n</w:t>
              </w:r>
              <w:r w:rsidR="00926480" w:rsidRPr="008A6F2A">
                <w:t>ame</w:t>
              </w:r>
            </w:ins>
          </w:p>
        </w:tc>
        <w:tc>
          <w:tcPr>
            <w:tcW w:w="845" w:type="dxa"/>
            <w:tcBorders>
              <w:top w:val="single" w:sz="6" w:space="0" w:color="000000"/>
              <w:left w:val="single" w:sz="6" w:space="0" w:color="000000"/>
              <w:bottom w:val="single" w:sz="6" w:space="0" w:color="000000"/>
              <w:right w:val="single" w:sz="6" w:space="0" w:color="000000"/>
            </w:tcBorders>
          </w:tcPr>
          <w:p w14:paraId="17AF13D6" w14:textId="77777777" w:rsidR="00E73EDF" w:rsidRPr="008A6F2A" w:rsidRDefault="007653F1" w:rsidP="00C128E3">
            <w:pPr>
              <w:pStyle w:val="Small"/>
              <w:spacing w:before="40" w:after="40"/>
            </w:pPr>
            <w:r w:rsidRPr="008A6F2A">
              <w:t>RCNM</w:t>
            </w:r>
          </w:p>
        </w:tc>
        <w:tc>
          <w:tcPr>
            <w:tcW w:w="2112" w:type="dxa"/>
            <w:tcBorders>
              <w:top w:val="single" w:sz="6" w:space="0" w:color="000000"/>
              <w:left w:val="single" w:sz="6" w:space="0" w:color="000000"/>
              <w:bottom w:val="single" w:sz="6" w:space="0" w:color="000000"/>
              <w:right w:val="single" w:sz="6" w:space="0" w:color="000000"/>
            </w:tcBorders>
          </w:tcPr>
          <w:p w14:paraId="3298C971" w14:textId="77777777" w:rsidR="00E73EDF" w:rsidRPr="008A6F2A" w:rsidRDefault="007653F1" w:rsidP="00C128E3">
            <w:pPr>
              <w:pStyle w:val="Small"/>
              <w:spacing w:before="40" w:after="40"/>
            </w:pPr>
            <w:r w:rsidRPr="008A6F2A">
              <w:t>{10}</w:t>
            </w:r>
          </w:p>
        </w:tc>
        <w:tc>
          <w:tcPr>
            <w:tcW w:w="845" w:type="dxa"/>
            <w:tcBorders>
              <w:top w:val="single" w:sz="6" w:space="0" w:color="000000"/>
              <w:left w:val="single" w:sz="6" w:space="0" w:color="000000"/>
              <w:bottom w:val="single" w:sz="6" w:space="0" w:color="000000"/>
              <w:right w:val="single" w:sz="6" w:space="0" w:color="000000"/>
            </w:tcBorders>
          </w:tcPr>
          <w:p w14:paraId="2A74BF95"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5BE66E33" w14:textId="3B2F909B" w:rsidR="00E73EDF" w:rsidRPr="008A6F2A" w:rsidRDefault="007653F1" w:rsidP="005E709A">
            <w:pPr>
              <w:pStyle w:val="Small"/>
              <w:spacing w:before="40" w:after="40"/>
            </w:pPr>
            <w:r w:rsidRPr="008A6F2A">
              <w:t xml:space="preserve">{10} </w:t>
            </w:r>
            <w:del w:id="3553" w:author="Teh Stand" w:date="2022-06-15T10:19:00Z">
              <w:r w:rsidRPr="008A6F2A" w:rsidDel="005E709A">
                <w:delText>-</w:delText>
              </w:r>
            </w:del>
            <w:ins w:id="3554" w:author="Teh Stand" w:date="2022-06-15T10:19:00Z">
              <w:r w:rsidR="005E709A">
                <w:t>–</w:t>
              </w:r>
            </w:ins>
            <w:r w:rsidRPr="008A6F2A">
              <w:t xml:space="preserve"> </w:t>
            </w:r>
            <w:del w:id="3555" w:author="Teh Stand" w:date="2022-06-15T10:19:00Z">
              <w:r w:rsidRPr="008A6F2A" w:rsidDel="005E709A">
                <w:delText xml:space="preserve">Dataset </w:delText>
              </w:r>
            </w:del>
            <w:ins w:id="3556" w:author="Teh Stand" w:date="2022-06-15T10:19:00Z">
              <w:r w:rsidR="005E709A" w:rsidRPr="008A6F2A">
                <w:t>Data</w:t>
              </w:r>
              <w:r w:rsidR="005E709A">
                <w:t xml:space="preserve"> S</w:t>
              </w:r>
              <w:r w:rsidR="005E709A" w:rsidRPr="008A6F2A">
                <w:t xml:space="preserve">et </w:t>
              </w:r>
            </w:ins>
            <w:r w:rsidRPr="008A6F2A">
              <w:t>Identification</w:t>
            </w:r>
          </w:p>
        </w:tc>
      </w:tr>
      <w:tr w:rsidR="00E73EDF" w:rsidRPr="008A6F2A" w14:paraId="322D2D6E"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584B8A53" w14:textId="3BEB9BEC" w:rsidR="00E73EDF" w:rsidRPr="008A6F2A" w:rsidRDefault="007653F1" w:rsidP="00926480">
            <w:pPr>
              <w:pStyle w:val="Small"/>
              <w:spacing w:before="40" w:after="40"/>
            </w:pPr>
            <w:r w:rsidRPr="008A6F2A">
              <w:t xml:space="preserve">Record </w:t>
            </w:r>
            <w:del w:id="3557" w:author="Teh Stand" w:date="2022-06-15T10:17:00Z">
              <w:r w:rsidR="00A85405" w:rsidRPr="008A6F2A" w:rsidDel="00926480">
                <w:delText>I</w:delText>
              </w:r>
              <w:r w:rsidRPr="008A6F2A" w:rsidDel="00926480">
                <w:delText xml:space="preserve">dentification </w:delText>
              </w:r>
            </w:del>
            <w:ins w:id="3558" w:author="Teh Stand" w:date="2022-06-15T10:17:00Z">
              <w:r w:rsidR="00926480">
                <w:t>i</w:t>
              </w:r>
              <w:r w:rsidR="00926480" w:rsidRPr="008A6F2A">
                <w:t xml:space="preserve">dentification </w:t>
              </w:r>
            </w:ins>
            <w:r w:rsidRPr="008A6F2A">
              <w:t>number</w:t>
            </w:r>
          </w:p>
        </w:tc>
        <w:tc>
          <w:tcPr>
            <w:tcW w:w="845" w:type="dxa"/>
            <w:tcBorders>
              <w:top w:val="single" w:sz="6" w:space="0" w:color="000000"/>
              <w:left w:val="single" w:sz="6" w:space="0" w:color="000000"/>
              <w:bottom w:val="single" w:sz="6" w:space="0" w:color="000000"/>
              <w:right w:val="single" w:sz="6" w:space="0" w:color="000000"/>
            </w:tcBorders>
          </w:tcPr>
          <w:p w14:paraId="6506725C" w14:textId="77777777" w:rsidR="00E73EDF" w:rsidRPr="008A6F2A" w:rsidRDefault="007653F1" w:rsidP="00C128E3">
            <w:pPr>
              <w:pStyle w:val="Small"/>
              <w:spacing w:before="40" w:after="40"/>
            </w:pPr>
            <w:r w:rsidRPr="008A6F2A">
              <w:t>RCID</w:t>
            </w:r>
          </w:p>
        </w:tc>
        <w:tc>
          <w:tcPr>
            <w:tcW w:w="2112" w:type="dxa"/>
            <w:tcBorders>
              <w:top w:val="single" w:sz="6" w:space="0" w:color="000000"/>
              <w:left w:val="single" w:sz="6" w:space="0" w:color="000000"/>
              <w:bottom w:val="single" w:sz="6" w:space="0" w:color="000000"/>
              <w:right w:val="single" w:sz="6" w:space="0" w:color="000000"/>
            </w:tcBorders>
          </w:tcPr>
          <w:p w14:paraId="435E15F4" w14:textId="77777777" w:rsidR="00E73EDF" w:rsidRPr="008A6F2A" w:rsidRDefault="007653F1" w:rsidP="00C128E3">
            <w:pPr>
              <w:pStyle w:val="Small"/>
              <w:spacing w:before="40" w:after="40"/>
            </w:pPr>
            <w:r w:rsidRPr="008A6F2A">
              <w:t>{1}</w:t>
            </w:r>
          </w:p>
        </w:tc>
        <w:tc>
          <w:tcPr>
            <w:tcW w:w="845" w:type="dxa"/>
            <w:tcBorders>
              <w:top w:val="single" w:sz="6" w:space="0" w:color="000000"/>
              <w:left w:val="single" w:sz="6" w:space="0" w:color="000000"/>
              <w:bottom w:val="single" w:sz="6" w:space="0" w:color="000000"/>
              <w:right w:val="single" w:sz="6" w:space="0" w:color="000000"/>
            </w:tcBorders>
          </w:tcPr>
          <w:p w14:paraId="0B7D0603" w14:textId="77777777" w:rsidR="00E73EDF" w:rsidRPr="008A6F2A" w:rsidRDefault="007653F1" w:rsidP="00C128E3">
            <w:pPr>
              <w:pStyle w:val="Small"/>
              <w:spacing w:before="40" w:after="40"/>
            </w:pPr>
            <w:r w:rsidRPr="008A6F2A">
              <w:t>b14</w:t>
            </w:r>
          </w:p>
        </w:tc>
        <w:tc>
          <w:tcPr>
            <w:tcW w:w="3482" w:type="dxa"/>
            <w:tcBorders>
              <w:top w:val="single" w:sz="6" w:space="0" w:color="000000"/>
              <w:left w:val="single" w:sz="6" w:space="0" w:color="000000"/>
              <w:bottom w:val="single" w:sz="6" w:space="0" w:color="000000"/>
              <w:right w:val="single" w:sz="6" w:space="0" w:color="000000"/>
            </w:tcBorders>
          </w:tcPr>
          <w:p w14:paraId="565C68CC" w14:textId="77777777" w:rsidR="00E73EDF" w:rsidRPr="008A6F2A" w:rsidRDefault="007653F1" w:rsidP="00C128E3">
            <w:pPr>
              <w:pStyle w:val="Small"/>
              <w:spacing w:before="40" w:after="40"/>
            </w:pPr>
            <w:r w:rsidRPr="008A6F2A">
              <w:t>Only one record</w:t>
            </w:r>
          </w:p>
        </w:tc>
      </w:tr>
      <w:tr w:rsidR="00E73EDF" w:rsidRPr="008A6F2A" w14:paraId="19A43D8A"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0A34AE34" w14:textId="6A345681" w:rsidR="00E73EDF" w:rsidRPr="008A6F2A" w:rsidRDefault="007653F1" w:rsidP="00926480">
            <w:pPr>
              <w:pStyle w:val="Small"/>
              <w:spacing w:before="40" w:after="40"/>
            </w:pPr>
            <w:r w:rsidRPr="008A6F2A">
              <w:t xml:space="preserve">Encoding </w:t>
            </w:r>
            <w:del w:id="3559" w:author="Teh Stand" w:date="2022-06-15T10:17:00Z">
              <w:r w:rsidR="002C152C" w:rsidRPr="008A6F2A" w:rsidDel="00926480">
                <w:delText>S</w:delText>
              </w:r>
              <w:r w:rsidRPr="008A6F2A" w:rsidDel="00926480">
                <w:delText>pecification</w:delText>
              </w:r>
            </w:del>
            <w:ins w:id="3560" w:author="Teh Stand" w:date="2022-06-15T10:17:00Z">
              <w:r w:rsidR="00926480">
                <w:t>s</w:t>
              </w:r>
              <w:r w:rsidR="00926480" w:rsidRPr="008A6F2A">
                <w:t>pecification</w:t>
              </w:r>
            </w:ins>
          </w:p>
        </w:tc>
        <w:tc>
          <w:tcPr>
            <w:tcW w:w="845" w:type="dxa"/>
            <w:tcBorders>
              <w:top w:val="single" w:sz="6" w:space="0" w:color="000000"/>
              <w:left w:val="single" w:sz="6" w:space="0" w:color="000000"/>
              <w:bottom w:val="single" w:sz="6" w:space="0" w:color="000000"/>
              <w:right w:val="single" w:sz="6" w:space="0" w:color="000000"/>
            </w:tcBorders>
          </w:tcPr>
          <w:p w14:paraId="220BC12E" w14:textId="77777777" w:rsidR="00E73EDF" w:rsidRPr="008A6F2A" w:rsidRDefault="007653F1" w:rsidP="00C128E3">
            <w:pPr>
              <w:pStyle w:val="Small"/>
              <w:spacing w:before="40" w:after="40"/>
            </w:pPr>
            <w:r w:rsidRPr="008A6F2A">
              <w:t>ENSP</w:t>
            </w:r>
          </w:p>
        </w:tc>
        <w:tc>
          <w:tcPr>
            <w:tcW w:w="2112" w:type="dxa"/>
            <w:tcBorders>
              <w:top w:val="single" w:sz="6" w:space="0" w:color="000000"/>
              <w:left w:val="single" w:sz="6" w:space="0" w:color="000000"/>
              <w:bottom w:val="single" w:sz="6" w:space="0" w:color="000000"/>
              <w:right w:val="single" w:sz="6" w:space="0" w:color="000000"/>
            </w:tcBorders>
          </w:tcPr>
          <w:p w14:paraId="37FED5B5" w14:textId="77777777" w:rsidR="00E73EDF" w:rsidRPr="008A6F2A" w:rsidRDefault="007653F1" w:rsidP="00C128E3">
            <w:pPr>
              <w:pStyle w:val="Small"/>
              <w:spacing w:before="40" w:after="40"/>
            </w:pPr>
            <w:r w:rsidRPr="008A6F2A">
              <w:t>‘S-100 Part 10a’</w:t>
            </w:r>
          </w:p>
        </w:tc>
        <w:tc>
          <w:tcPr>
            <w:tcW w:w="845" w:type="dxa"/>
            <w:tcBorders>
              <w:top w:val="single" w:sz="6" w:space="0" w:color="000000"/>
              <w:left w:val="single" w:sz="6" w:space="0" w:color="000000"/>
              <w:bottom w:val="single" w:sz="6" w:space="0" w:color="000000"/>
              <w:right w:val="single" w:sz="6" w:space="0" w:color="000000"/>
            </w:tcBorders>
          </w:tcPr>
          <w:p w14:paraId="46594BF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AC4C41B" w14:textId="77777777" w:rsidR="00E73EDF" w:rsidRPr="008A6F2A" w:rsidRDefault="007653F1" w:rsidP="00C128E3">
            <w:pPr>
              <w:pStyle w:val="Small"/>
              <w:spacing w:before="40" w:after="40"/>
            </w:pPr>
            <w:r w:rsidRPr="008A6F2A">
              <w:t>Encoding specification that defines the encoding</w:t>
            </w:r>
          </w:p>
        </w:tc>
      </w:tr>
      <w:tr w:rsidR="00E73EDF" w:rsidRPr="008A6F2A" w14:paraId="68C1F370" w14:textId="77777777" w:rsidTr="00926480">
        <w:trPr>
          <w:trHeight w:val="70"/>
        </w:trPr>
        <w:tc>
          <w:tcPr>
            <w:tcW w:w="2582" w:type="dxa"/>
            <w:tcBorders>
              <w:top w:val="single" w:sz="6" w:space="0" w:color="000000"/>
              <w:left w:val="single" w:sz="6" w:space="0" w:color="000000"/>
              <w:bottom w:val="single" w:sz="6" w:space="0" w:color="000000"/>
              <w:right w:val="single" w:sz="6" w:space="0" w:color="000000"/>
            </w:tcBorders>
          </w:tcPr>
          <w:p w14:paraId="4CD9A907" w14:textId="212EEB19" w:rsidR="00E73EDF" w:rsidRPr="008A6F2A" w:rsidRDefault="007653F1" w:rsidP="00926480">
            <w:pPr>
              <w:pStyle w:val="Small"/>
              <w:spacing w:before="40" w:after="40"/>
            </w:pPr>
            <w:r w:rsidRPr="008A6F2A">
              <w:t xml:space="preserve">Encoding </w:t>
            </w:r>
            <w:del w:id="3561" w:author="Teh Stand" w:date="2022-06-15T10:17:00Z">
              <w:r w:rsidR="002C152C" w:rsidRPr="008A6F2A" w:rsidDel="00926480">
                <w:delText>S</w:delText>
              </w:r>
              <w:r w:rsidRPr="008A6F2A" w:rsidDel="00926480">
                <w:delText xml:space="preserve">pecification </w:delText>
              </w:r>
            </w:del>
            <w:ins w:id="3562" w:author="Teh Stand" w:date="2022-06-15T10:17:00Z">
              <w:r w:rsidR="00926480">
                <w:t>s</w:t>
              </w:r>
              <w:r w:rsidR="00926480" w:rsidRPr="008A6F2A">
                <w:t xml:space="preserve">pecification </w:t>
              </w:r>
            </w:ins>
            <w:del w:id="3563" w:author="Teh Stand" w:date="2022-06-15T10:17:00Z">
              <w:r w:rsidR="002C152C" w:rsidRPr="008A6F2A" w:rsidDel="00926480">
                <w:delText>E</w:delText>
              </w:r>
              <w:r w:rsidRPr="008A6F2A" w:rsidDel="00926480">
                <w:delText>dition</w:delText>
              </w:r>
            </w:del>
            <w:ins w:id="3564" w:author="Teh Stand" w:date="2022-06-15T10:17:00Z">
              <w:r w:rsidR="00926480">
                <w:t>e</w:t>
              </w:r>
              <w:r w:rsidR="00926480" w:rsidRPr="008A6F2A">
                <w:t>dition</w:t>
              </w:r>
            </w:ins>
          </w:p>
        </w:tc>
        <w:tc>
          <w:tcPr>
            <w:tcW w:w="845" w:type="dxa"/>
            <w:tcBorders>
              <w:top w:val="single" w:sz="6" w:space="0" w:color="000000"/>
              <w:left w:val="single" w:sz="6" w:space="0" w:color="000000"/>
              <w:bottom w:val="single" w:sz="6" w:space="0" w:color="000000"/>
              <w:right w:val="single" w:sz="6" w:space="0" w:color="000000"/>
            </w:tcBorders>
          </w:tcPr>
          <w:p w14:paraId="55365FD6" w14:textId="77777777" w:rsidR="00E73EDF" w:rsidRPr="008A6F2A" w:rsidRDefault="007653F1" w:rsidP="00C128E3">
            <w:pPr>
              <w:pStyle w:val="Small"/>
              <w:spacing w:before="40" w:after="40"/>
            </w:pPr>
            <w:r w:rsidRPr="008A6F2A">
              <w:t>ENED</w:t>
            </w:r>
          </w:p>
        </w:tc>
        <w:tc>
          <w:tcPr>
            <w:tcW w:w="2112" w:type="dxa"/>
            <w:tcBorders>
              <w:top w:val="single" w:sz="6" w:space="0" w:color="000000"/>
              <w:left w:val="single" w:sz="6" w:space="0" w:color="000000"/>
              <w:bottom w:val="single" w:sz="6" w:space="0" w:color="000000"/>
              <w:right w:val="single" w:sz="6" w:space="0" w:color="000000"/>
            </w:tcBorders>
          </w:tcPr>
          <w:p w14:paraId="22077CF8" w14:textId="6E050D7B" w:rsidR="00E73EDF" w:rsidRPr="008A6F2A" w:rsidRDefault="007653F1" w:rsidP="00C128E3">
            <w:pPr>
              <w:pStyle w:val="Small"/>
              <w:spacing w:before="40" w:after="40"/>
            </w:pPr>
            <w:r w:rsidRPr="008A6F2A">
              <w:t>“</w:t>
            </w:r>
            <w:del w:id="3565" w:author="Jeff Wootton" w:date="2022-07-11T08:48:00Z">
              <w:r w:rsidRPr="008A6F2A" w:rsidDel="008222D6">
                <w:delText>1.1</w:delText>
              </w:r>
            </w:del>
            <w:ins w:id="3566" w:author="Jeff Wootton" w:date="2022-07-11T08:48:00Z">
              <w:r w:rsidR="008222D6">
                <w:t>5.0</w:t>
              </w:r>
            </w:ins>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45202F9"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948CBDF" w14:textId="77777777" w:rsidR="00E73EDF" w:rsidRPr="008A6F2A" w:rsidRDefault="007653F1" w:rsidP="00C128E3">
            <w:pPr>
              <w:pStyle w:val="Small"/>
              <w:spacing w:before="40" w:after="40"/>
            </w:pPr>
            <w:r w:rsidRPr="008A6F2A">
              <w:t>Edition of the encoding specification</w:t>
            </w:r>
          </w:p>
        </w:tc>
      </w:tr>
      <w:tr w:rsidR="00E73EDF" w:rsidRPr="008A6F2A" w14:paraId="7E00C71C" w14:textId="77777777" w:rsidTr="00926480">
        <w:trPr>
          <w:trHeight w:val="393"/>
        </w:trPr>
        <w:tc>
          <w:tcPr>
            <w:tcW w:w="2582" w:type="dxa"/>
            <w:tcBorders>
              <w:top w:val="single" w:sz="6" w:space="0" w:color="000000"/>
              <w:left w:val="single" w:sz="6" w:space="0" w:color="000000"/>
              <w:bottom w:val="single" w:sz="6" w:space="0" w:color="000000"/>
              <w:right w:val="single" w:sz="6" w:space="0" w:color="000000"/>
            </w:tcBorders>
          </w:tcPr>
          <w:p w14:paraId="73A51030" w14:textId="481C1167" w:rsidR="00E73EDF" w:rsidRPr="008A6F2A" w:rsidRDefault="007653F1" w:rsidP="00926480">
            <w:pPr>
              <w:pStyle w:val="Small"/>
              <w:spacing w:before="40" w:after="40"/>
            </w:pPr>
            <w:r w:rsidRPr="008A6F2A">
              <w:t xml:space="preserve">Product </w:t>
            </w:r>
            <w:del w:id="3567" w:author="Teh Stand" w:date="2022-06-15T10:17:00Z">
              <w:r w:rsidR="002C152C" w:rsidRPr="008A6F2A" w:rsidDel="00926480">
                <w:delText>I</w:delText>
              </w:r>
              <w:r w:rsidRPr="008A6F2A" w:rsidDel="00926480">
                <w:delText>dentifier</w:delText>
              </w:r>
            </w:del>
            <w:ins w:id="3568" w:author="Teh Stand" w:date="2022-06-15T10:17:00Z">
              <w:r w:rsidR="00926480">
                <w:t>i</w:t>
              </w:r>
              <w:r w:rsidR="00926480" w:rsidRPr="008A6F2A">
                <w:t>dentifier</w:t>
              </w:r>
            </w:ins>
          </w:p>
        </w:tc>
        <w:tc>
          <w:tcPr>
            <w:tcW w:w="845" w:type="dxa"/>
            <w:tcBorders>
              <w:top w:val="single" w:sz="6" w:space="0" w:color="000000"/>
              <w:left w:val="single" w:sz="6" w:space="0" w:color="000000"/>
              <w:bottom w:val="single" w:sz="6" w:space="0" w:color="000000"/>
              <w:right w:val="single" w:sz="6" w:space="0" w:color="000000"/>
            </w:tcBorders>
          </w:tcPr>
          <w:p w14:paraId="1E6AEEFC" w14:textId="77777777" w:rsidR="00E73EDF" w:rsidRPr="008A6F2A" w:rsidRDefault="007653F1" w:rsidP="00C128E3">
            <w:pPr>
              <w:pStyle w:val="Small"/>
              <w:spacing w:before="40" w:after="40"/>
            </w:pPr>
            <w:r w:rsidRPr="008A6F2A">
              <w:t>PRSP</w:t>
            </w:r>
          </w:p>
        </w:tc>
        <w:tc>
          <w:tcPr>
            <w:tcW w:w="2112" w:type="dxa"/>
            <w:tcBorders>
              <w:top w:val="single" w:sz="6" w:space="0" w:color="000000"/>
              <w:left w:val="single" w:sz="6" w:space="0" w:color="000000"/>
              <w:bottom w:val="single" w:sz="6" w:space="0" w:color="000000"/>
              <w:right w:val="single" w:sz="6" w:space="0" w:color="000000"/>
            </w:tcBorders>
          </w:tcPr>
          <w:p w14:paraId="075F029B" w14:textId="208DAA54" w:rsidR="00E73EDF" w:rsidRPr="008A6F2A" w:rsidRDefault="007653F1" w:rsidP="00C128E3">
            <w:pPr>
              <w:pStyle w:val="Small"/>
              <w:spacing w:before="40" w:after="40"/>
            </w:pPr>
            <w:r w:rsidRPr="008A6F2A">
              <w:t>“INT.IHO.S-101.1.</w:t>
            </w:r>
            <w:del w:id="3569" w:author="Jeff Wootton" w:date="2022-07-11T08:48:00Z">
              <w:r w:rsidRPr="008A6F2A" w:rsidDel="008222D6">
                <w:delText>0</w:delText>
              </w:r>
            </w:del>
            <w:ins w:id="3570" w:author="Jeff Wootton" w:date="2022-07-11T08:48:00Z">
              <w:r w:rsidR="008222D6">
                <w:t>1</w:t>
              </w:r>
            </w:ins>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62F3AB9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90B3519" w14:textId="47658924" w:rsidR="00E73EDF" w:rsidRPr="008A6F2A" w:rsidRDefault="007653F1" w:rsidP="005E709A">
            <w:pPr>
              <w:pStyle w:val="Small"/>
              <w:spacing w:before="40" w:after="40"/>
            </w:pPr>
            <w:r w:rsidRPr="008A6F2A">
              <w:t xml:space="preserve">Unique identifier for the data product as specified in the </w:t>
            </w:r>
            <w:r w:rsidR="005E709A">
              <w:t>P</w:t>
            </w:r>
            <w:r w:rsidRPr="008A6F2A">
              <w:t xml:space="preserve">roduct </w:t>
            </w:r>
            <w:r w:rsidR="005E709A">
              <w:t>S</w:t>
            </w:r>
            <w:r w:rsidRPr="008A6F2A">
              <w:t>pecification</w:t>
            </w:r>
          </w:p>
        </w:tc>
      </w:tr>
      <w:tr w:rsidR="00E73EDF" w:rsidRPr="008A6F2A" w14:paraId="3D6F3AF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EE384DD" w14:textId="07E834DF" w:rsidR="00E73EDF" w:rsidRPr="008A6F2A" w:rsidRDefault="007653F1" w:rsidP="00926480">
            <w:pPr>
              <w:pStyle w:val="Small"/>
              <w:spacing w:before="40" w:after="40"/>
            </w:pPr>
            <w:r w:rsidRPr="008A6F2A">
              <w:t xml:space="preserve">Product </w:t>
            </w:r>
            <w:del w:id="3571" w:author="Teh Stand" w:date="2022-06-15T10:17:00Z">
              <w:r w:rsidR="002C152C" w:rsidRPr="008A6F2A" w:rsidDel="00926480">
                <w:delText>E</w:delText>
              </w:r>
              <w:r w:rsidRPr="008A6F2A" w:rsidDel="00926480">
                <w:delText>dition</w:delText>
              </w:r>
            </w:del>
            <w:ins w:id="3572" w:author="Teh Stand" w:date="2022-06-15T10:17:00Z">
              <w:r w:rsidR="00926480">
                <w:t>e</w:t>
              </w:r>
              <w:r w:rsidR="00926480" w:rsidRPr="008A6F2A">
                <w:t>dition</w:t>
              </w:r>
            </w:ins>
          </w:p>
        </w:tc>
        <w:tc>
          <w:tcPr>
            <w:tcW w:w="845" w:type="dxa"/>
            <w:tcBorders>
              <w:top w:val="single" w:sz="6" w:space="0" w:color="000000"/>
              <w:left w:val="single" w:sz="6" w:space="0" w:color="000000"/>
              <w:bottom w:val="single" w:sz="6" w:space="0" w:color="000000"/>
              <w:right w:val="single" w:sz="6" w:space="0" w:color="000000"/>
            </w:tcBorders>
          </w:tcPr>
          <w:p w14:paraId="796D10B0" w14:textId="77777777" w:rsidR="00E73EDF" w:rsidRPr="008A6F2A" w:rsidRDefault="007653F1" w:rsidP="00C128E3">
            <w:pPr>
              <w:pStyle w:val="Small"/>
              <w:spacing w:before="40" w:after="40"/>
            </w:pPr>
            <w:r w:rsidRPr="008A6F2A">
              <w:t>PRED</w:t>
            </w:r>
          </w:p>
        </w:tc>
        <w:tc>
          <w:tcPr>
            <w:tcW w:w="2112" w:type="dxa"/>
            <w:tcBorders>
              <w:top w:val="single" w:sz="6" w:space="0" w:color="000000"/>
              <w:left w:val="single" w:sz="6" w:space="0" w:color="000000"/>
              <w:bottom w:val="single" w:sz="6" w:space="0" w:color="000000"/>
              <w:right w:val="single" w:sz="6" w:space="0" w:color="000000"/>
            </w:tcBorders>
          </w:tcPr>
          <w:p w14:paraId="68261A42" w14:textId="6C6B0BE3" w:rsidR="00E73EDF" w:rsidRPr="008A6F2A" w:rsidRDefault="007653F1" w:rsidP="00C128E3">
            <w:pPr>
              <w:pStyle w:val="Small"/>
              <w:spacing w:before="40" w:after="40"/>
            </w:pPr>
            <w:r w:rsidRPr="008A6F2A">
              <w:t>“1.</w:t>
            </w:r>
            <w:del w:id="3573" w:author="Jeff Wootton" w:date="2022-07-11T08:48:00Z">
              <w:r w:rsidRPr="008A6F2A" w:rsidDel="008222D6">
                <w:delText>0</w:delText>
              </w:r>
            </w:del>
            <w:ins w:id="3574" w:author="Jeff Wootton" w:date="2022-07-11T08:48:00Z">
              <w:r w:rsidR="008222D6">
                <w:t>1</w:t>
              </w:r>
            </w:ins>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8CA4C9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3E904F0" w14:textId="0EB65512" w:rsidR="00E73EDF" w:rsidRPr="008A6F2A" w:rsidRDefault="007653F1" w:rsidP="005E709A">
            <w:pPr>
              <w:pStyle w:val="Small"/>
              <w:spacing w:before="40" w:after="40"/>
            </w:pPr>
            <w:r w:rsidRPr="008A6F2A">
              <w:t xml:space="preserve">Edition of the </w:t>
            </w:r>
            <w:r w:rsidR="005E709A">
              <w:t>P</w:t>
            </w:r>
            <w:r w:rsidRPr="008A6F2A">
              <w:t xml:space="preserve">roduct </w:t>
            </w:r>
            <w:r w:rsidR="005E709A">
              <w:t>S</w:t>
            </w:r>
            <w:r w:rsidRPr="008A6F2A">
              <w:t>pecification</w:t>
            </w:r>
          </w:p>
        </w:tc>
      </w:tr>
      <w:tr w:rsidR="00E73EDF" w:rsidRPr="008A6F2A" w14:paraId="1ADEF12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F36C08B" w14:textId="5ACEA5DF" w:rsidR="00E73EDF" w:rsidRPr="008A6F2A" w:rsidRDefault="007653F1" w:rsidP="00926480">
            <w:pPr>
              <w:pStyle w:val="Small"/>
              <w:spacing w:before="40" w:after="40"/>
            </w:pPr>
            <w:r w:rsidRPr="008A6F2A">
              <w:t xml:space="preserve">Application </w:t>
            </w:r>
            <w:del w:id="3575" w:author="Teh Stand" w:date="2022-06-15T10:17:00Z">
              <w:r w:rsidR="002C152C" w:rsidRPr="008A6F2A" w:rsidDel="00926480">
                <w:delText>P</w:delText>
              </w:r>
              <w:r w:rsidRPr="008A6F2A" w:rsidDel="00926480">
                <w:delText>rofile</w:delText>
              </w:r>
            </w:del>
            <w:ins w:id="3576" w:author="Teh Stand" w:date="2022-06-15T10:17:00Z">
              <w:r w:rsidR="00926480">
                <w:t>p</w:t>
              </w:r>
              <w:r w:rsidR="00926480" w:rsidRPr="008A6F2A">
                <w:t>rofile</w:t>
              </w:r>
            </w:ins>
          </w:p>
        </w:tc>
        <w:tc>
          <w:tcPr>
            <w:tcW w:w="845" w:type="dxa"/>
            <w:tcBorders>
              <w:top w:val="single" w:sz="6" w:space="0" w:color="000000"/>
              <w:left w:val="single" w:sz="6" w:space="0" w:color="000000"/>
              <w:bottom w:val="single" w:sz="6" w:space="0" w:color="000000"/>
              <w:right w:val="single" w:sz="6" w:space="0" w:color="000000"/>
            </w:tcBorders>
          </w:tcPr>
          <w:p w14:paraId="22857D06" w14:textId="77777777" w:rsidR="00E73EDF" w:rsidRPr="008A6F2A" w:rsidRDefault="007653F1" w:rsidP="00C128E3">
            <w:pPr>
              <w:pStyle w:val="Small"/>
              <w:spacing w:before="40" w:after="40"/>
            </w:pPr>
            <w:r w:rsidRPr="008A6F2A">
              <w:t>PROF</w:t>
            </w:r>
          </w:p>
        </w:tc>
        <w:tc>
          <w:tcPr>
            <w:tcW w:w="2112" w:type="dxa"/>
            <w:tcBorders>
              <w:top w:val="single" w:sz="6" w:space="0" w:color="000000"/>
              <w:left w:val="single" w:sz="6" w:space="0" w:color="000000"/>
              <w:bottom w:val="single" w:sz="6" w:space="0" w:color="000000"/>
              <w:right w:val="single" w:sz="6" w:space="0" w:color="000000"/>
            </w:tcBorders>
          </w:tcPr>
          <w:p w14:paraId="761A11A3" w14:textId="77777777" w:rsidR="00E73EDF" w:rsidRPr="008A6F2A" w:rsidRDefault="007653F1" w:rsidP="00C128E3">
            <w:pPr>
              <w:pStyle w:val="Small"/>
              <w:spacing w:before="40" w:after="40"/>
            </w:pPr>
            <w:r w:rsidRPr="008A6F2A">
              <w:t>“2”</w:t>
            </w:r>
          </w:p>
        </w:tc>
        <w:tc>
          <w:tcPr>
            <w:tcW w:w="845" w:type="dxa"/>
            <w:tcBorders>
              <w:top w:val="single" w:sz="6" w:space="0" w:color="000000"/>
              <w:left w:val="single" w:sz="6" w:space="0" w:color="000000"/>
              <w:bottom w:val="single" w:sz="6" w:space="0" w:color="000000"/>
              <w:right w:val="single" w:sz="6" w:space="0" w:color="000000"/>
            </w:tcBorders>
          </w:tcPr>
          <w:p w14:paraId="61239ED6"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E916510" w14:textId="27D36AA9" w:rsidR="00E73EDF" w:rsidRPr="008A6F2A" w:rsidRDefault="007653F1" w:rsidP="00C128E3">
            <w:pPr>
              <w:pStyle w:val="Small"/>
              <w:spacing w:before="40" w:after="40"/>
            </w:pPr>
            <w:r w:rsidRPr="008A6F2A">
              <w:t xml:space="preserve">“2” – </w:t>
            </w:r>
            <w:r w:rsidR="00095E45" w:rsidRPr="008A6F2A">
              <w:t>Update dataset profile</w:t>
            </w:r>
          </w:p>
        </w:tc>
      </w:tr>
      <w:tr w:rsidR="00E73EDF" w:rsidRPr="008A6F2A" w14:paraId="677479A3"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5D7276E" w14:textId="1F1BB2A7" w:rsidR="00E73EDF" w:rsidRPr="008A6F2A" w:rsidRDefault="007653F1" w:rsidP="00926480">
            <w:pPr>
              <w:pStyle w:val="Small"/>
              <w:spacing w:before="40" w:after="40"/>
            </w:pPr>
            <w:r w:rsidRPr="008A6F2A">
              <w:t xml:space="preserve">Dataset </w:t>
            </w:r>
            <w:del w:id="3577" w:author="Teh Stand" w:date="2022-06-15T10:17:00Z">
              <w:r w:rsidR="002C152C" w:rsidRPr="008A6F2A" w:rsidDel="00926480">
                <w:delText>F</w:delText>
              </w:r>
              <w:r w:rsidRPr="008A6F2A" w:rsidDel="00926480">
                <w:delText xml:space="preserve">ile </w:delText>
              </w:r>
            </w:del>
            <w:ins w:id="3578" w:author="Teh Stand" w:date="2022-06-15T10:17:00Z">
              <w:r w:rsidR="00926480">
                <w:t>f</w:t>
              </w:r>
              <w:r w:rsidR="00926480" w:rsidRPr="008A6F2A">
                <w:t xml:space="preserve">ile </w:t>
              </w:r>
            </w:ins>
            <w:del w:id="3579" w:author="Teh Stand" w:date="2022-06-15T10:17:00Z">
              <w:r w:rsidR="002C152C" w:rsidRPr="008A6F2A" w:rsidDel="00926480">
                <w:delText>I</w:delText>
              </w:r>
              <w:r w:rsidRPr="008A6F2A" w:rsidDel="00926480">
                <w:delText>dentifier</w:delText>
              </w:r>
            </w:del>
            <w:ins w:id="3580" w:author="Teh Stand" w:date="2022-06-15T10:17:00Z">
              <w:r w:rsidR="00926480">
                <w:t>i</w:t>
              </w:r>
              <w:r w:rsidR="00926480" w:rsidRPr="008A6F2A">
                <w:t>dentifier</w:t>
              </w:r>
            </w:ins>
          </w:p>
        </w:tc>
        <w:tc>
          <w:tcPr>
            <w:tcW w:w="845" w:type="dxa"/>
            <w:tcBorders>
              <w:top w:val="single" w:sz="6" w:space="0" w:color="000000"/>
              <w:left w:val="single" w:sz="6" w:space="0" w:color="000000"/>
              <w:bottom w:val="single" w:sz="6" w:space="0" w:color="000000"/>
              <w:right w:val="single" w:sz="6" w:space="0" w:color="000000"/>
            </w:tcBorders>
          </w:tcPr>
          <w:p w14:paraId="5A10B03A" w14:textId="77777777" w:rsidR="00E73EDF" w:rsidRPr="008A6F2A" w:rsidRDefault="007653F1" w:rsidP="00C128E3">
            <w:pPr>
              <w:pStyle w:val="Small"/>
              <w:spacing w:before="40" w:after="40"/>
            </w:pPr>
            <w:r w:rsidRPr="008A6F2A">
              <w:t>DSNM</w:t>
            </w:r>
          </w:p>
        </w:tc>
        <w:tc>
          <w:tcPr>
            <w:tcW w:w="2112" w:type="dxa"/>
            <w:tcBorders>
              <w:top w:val="single" w:sz="6" w:space="0" w:color="000000"/>
              <w:left w:val="single" w:sz="6" w:space="0" w:color="000000"/>
              <w:bottom w:val="single" w:sz="6" w:space="0" w:color="000000"/>
              <w:right w:val="single" w:sz="6" w:space="0" w:color="000000"/>
            </w:tcBorders>
          </w:tcPr>
          <w:p w14:paraId="4D459848"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01EFDBA0"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9C937F4" w14:textId="2230D876" w:rsidR="00E73EDF" w:rsidRPr="008A6F2A" w:rsidRDefault="007653F1" w:rsidP="005E709A">
            <w:pPr>
              <w:pStyle w:val="Small"/>
              <w:spacing w:before="40" w:after="40"/>
            </w:pPr>
            <w:r w:rsidRPr="008A6F2A">
              <w:t xml:space="preserve">The file </w:t>
            </w:r>
            <w:del w:id="3581" w:author="Teh Stand" w:date="2022-06-15T10:19:00Z">
              <w:r w:rsidRPr="008A6F2A" w:rsidDel="005E709A">
                <w:delText xml:space="preserve">name </w:delText>
              </w:r>
            </w:del>
            <w:ins w:id="3582" w:author="Teh Stand" w:date="2022-06-15T10:19:00Z">
              <w:r w:rsidR="005E709A">
                <w:t>identifier</w:t>
              </w:r>
              <w:r w:rsidR="005E709A" w:rsidRPr="008A6F2A">
                <w:t xml:space="preserve"> </w:t>
              </w:r>
            </w:ins>
            <w:r w:rsidRPr="008A6F2A">
              <w:t>including the extension but excluding any path information</w:t>
            </w:r>
          </w:p>
        </w:tc>
      </w:tr>
      <w:tr w:rsidR="00E73EDF" w:rsidRPr="008A6F2A" w14:paraId="42703E75"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A6B4591" w14:textId="0F49340C" w:rsidR="00E73EDF" w:rsidRPr="008A6F2A" w:rsidRDefault="007653F1" w:rsidP="00926480">
            <w:pPr>
              <w:pStyle w:val="Small"/>
              <w:spacing w:before="40" w:after="40"/>
            </w:pPr>
            <w:r w:rsidRPr="008A6F2A">
              <w:t xml:space="preserve">Dataset </w:t>
            </w:r>
            <w:del w:id="3583" w:author="Teh Stand" w:date="2022-06-15T10:17:00Z">
              <w:r w:rsidR="002C152C" w:rsidRPr="008A6F2A" w:rsidDel="00926480">
                <w:delText>T</w:delText>
              </w:r>
              <w:r w:rsidRPr="008A6F2A" w:rsidDel="00926480">
                <w:delText>itle</w:delText>
              </w:r>
            </w:del>
            <w:ins w:id="3584" w:author="Teh Stand" w:date="2022-06-15T10:17:00Z">
              <w:r w:rsidR="00926480">
                <w:t>t</w:t>
              </w:r>
              <w:r w:rsidR="00926480" w:rsidRPr="008A6F2A">
                <w:t>itle</w:t>
              </w:r>
            </w:ins>
          </w:p>
        </w:tc>
        <w:tc>
          <w:tcPr>
            <w:tcW w:w="845" w:type="dxa"/>
            <w:tcBorders>
              <w:top w:val="single" w:sz="6" w:space="0" w:color="000000"/>
              <w:left w:val="single" w:sz="6" w:space="0" w:color="000000"/>
              <w:bottom w:val="single" w:sz="6" w:space="0" w:color="000000"/>
              <w:right w:val="single" w:sz="6" w:space="0" w:color="000000"/>
            </w:tcBorders>
          </w:tcPr>
          <w:p w14:paraId="0058C656" w14:textId="77777777" w:rsidR="00E73EDF" w:rsidRPr="008A6F2A" w:rsidRDefault="007653F1" w:rsidP="00C128E3">
            <w:pPr>
              <w:pStyle w:val="Small"/>
              <w:spacing w:before="40" w:after="40"/>
            </w:pPr>
            <w:r w:rsidRPr="008A6F2A">
              <w:t>DSTL</w:t>
            </w:r>
          </w:p>
        </w:tc>
        <w:tc>
          <w:tcPr>
            <w:tcW w:w="2112" w:type="dxa"/>
            <w:tcBorders>
              <w:top w:val="single" w:sz="6" w:space="0" w:color="000000"/>
              <w:left w:val="single" w:sz="6" w:space="0" w:color="000000"/>
              <w:bottom w:val="single" w:sz="6" w:space="0" w:color="000000"/>
              <w:right w:val="single" w:sz="6" w:space="0" w:color="000000"/>
            </w:tcBorders>
          </w:tcPr>
          <w:p w14:paraId="68BD920E"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4B99017F"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47DB4844" w14:textId="77777777" w:rsidR="00E73EDF" w:rsidRPr="008A6F2A" w:rsidRDefault="007653F1" w:rsidP="00C128E3">
            <w:pPr>
              <w:pStyle w:val="Small"/>
              <w:spacing w:before="40" w:after="40"/>
            </w:pPr>
            <w:r w:rsidRPr="008A6F2A">
              <w:t>The title of the dataset</w:t>
            </w:r>
          </w:p>
        </w:tc>
      </w:tr>
      <w:tr w:rsidR="00E73EDF" w:rsidRPr="008A6F2A" w14:paraId="176C16E2" w14:textId="77777777" w:rsidTr="00926480">
        <w:trPr>
          <w:trHeight w:val="408"/>
        </w:trPr>
        <w:tc>
          <w:tcPr>
            <w:tcW w:w="2582" w:type="dxa"/>
            <w:tcBorders>
              <w:top w:val="single" w:sz="6" w:space="0" w:color="000000"/>
              <w:left w:val="single" w:sz="6" w:space="0" w:color="000000"/>
              <w:bottom w:val="single" w:sz="6" w:space="0" w:color="000000"/>
              <w:right w:val="single" w:sz="6" w:space="0" w:color="000000"/>
            </w:tcBorders>
          </w:tcPr>
          <w:p w14:paraId="6718DB9A" w14:textId="5DFF6DFC" w:rsidR="00E73EDF" w:rsidRPr="008A6F2A" w:rsidRDefault="007653F1" w:rsidP="005E709A">
            <w:pPr>
              <w:pStyle w:val="Small"/>
              <w:spacing w:before="40" w:after="40"/>
            </w:pPr>
            <w:r w:rsidRPr="008A6F2A">
              <w:t xml:space="preserve">Dataset </w:t>
            </w:r>
            <w:del w:id="3585" w:author="Teh Stand" w:date="2022-06-15T10:17:00Z">
              <w:r w:rsidR="002C152C" w:rsidRPr="008A6F2A" w:rsidDel="005E709A">
                <w:delText>R</w:delText>
              </w:r>
              <w:r w:rsidRPr="008A6F2A" w:rsidDel="005E709A">
                <w:delText xml:space="preserve">eference </w:delText>
              </w:r>
            </w:del>
            <w:ins w:id="3586" w:author="Teh Stand" w:date="2022-06-15T10:17:00Z">
              <w:r w:rsidR="005E709A">
                <w:t>r</w:t>
              </w:r>
              <w:r w:rsidR="005E709A" w:rsidRPr="008A6F2A">
                <w:t xml:space="preserve">eference </w:t>
              </w:r>
            </w:ins>
            <w:del w:id="3587" w:author="Teh Stand" w:date="2022-06-15T10:17:00Z">
              <w:r w:rsidR="002C152C" w:rsidRPr="008A6F2A" w:rsidDel="005E709A">
                <w:delText>D</w:delText>
              </w:r>
              <w:r w:rsidRPr="008A6F2A" w:rsidDel="005E709A">
                <w:delText>ate</w:delText>
              </w:r>
            </w:del>
            <w:ins w:id="3588" w:author="Teh Stand" w:date="2022-06-15T10:17:00Z">
              <w:r w:rsidR="005E709A">
                <w:t>d</w:t>
              </w:r>
              <w:r w:rsidR="005E709A" w:rsidRPr="008A6F2A">
                <w:t>ate</w:t>
              </w:r>
            </w:ins>
          </w:p>
        </w:tc>
        <w:tc>
          <w:tcPr>
            <w:tcW w:w="845" w:type="dxa"/>
            <w:tcBorders>
              <w:top w:val="single" w:sz="6" w:space="0" w:color="000000"/>
              <w:left w:val="single" w:sz="6" w:space="0" w:color="000000"/>
              <w:bottom w:val="single" w:sz="6" w:space="0" w:color="000000"/>
              <w:right w:val="single" w:sz="6" w:space="0" w:color="000000"/>
            </w:tcBorders>
          </w:tcPr>
          <w:p w14:paraId="3FAD9FA0" w14:textId="77777777" w:rsidR="00E73EDF" w:rsidRPr="008A6F2A" w:rsidRDefault="007653F1" w:rsidP="00C128E3">
            <w:pPr>
              <w:pStyle w:val="Small"/>
              <w:spacing w:before="40" w:after="40"/>
            </w:pPr>
            <w:r w:rsidRPr="008A6F2A">
              <w:t>DSRD</w:t>
            </w:r>
          </w:p>
        </w:tc>
        <w:tc>
          <w:tcPr>
            <w:tcW w:w="2112" w:type="dxa"/>
            <w:tcBorders>
              <w:top w:val="single" w:sz="6" w:space="0" w:color="000000"/>
              <w:left w:val="single" w:sz="6" w:space="0" w:color="000000"/>
              <w:bottom w:val="single" w:sz="6" w:space="0" w:color="000000"/>
              <w:right w:val="single" w:sz="6" w:space="0" w:color="000000"/>
            </w:tcBorders>
          </w:tcPr>
          <w:p w14:paraId="02D1A08F"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3F0942D9" w14:textId="77777777" w:rsidR="00E73EDF" w:rsidRPr="008A6F2A" w:rsidRDefault="007653F1" w:rsidP="00C128E3">
            <w:pPr>
              <w:pStyle w:val="Small"/>
              <w:spacing w:before="40" w:after="40"/>
            </w:pPr>
            <w:r w:rsidRPr="008A6F2A">
              <w:t>A(8)</w:t>
            </w:r>
          </w:p>
        </w:tc>
        <w:tc>
          <w:tcPr>
            <w:tcW w:w="3482" w:type="dxa"/>
            <w:tcBorders>
              <w:top w:val="single" w:sz="6" w:space="0" w:color="000000"/>
              <w:left w:val="single" w:sz="6" w:space="0" w:color="000000"/>
              <w:bottom w:val="single" w:sz="6" w:space="0" w:color="000000"/>
              <w:right w:val="single" w:sz="6" w:space="0" w:color="000000"/>
            </w:tcBorders>
          </w:tcPr>
          <w:p w14:paraId="615661D0" w14:textId="77777777" w:rsidR="00E73EDF" w:rsidRPr="008A6F2A" w:rsidRDefault="007653F1" w:rsidP="00C128E3">
            <w:pPr>
              <w:pStyle w:val="Small"/>
              <w:spacing w:before="40" w:after="40"/>
            </w:pPr>
            <w:r w:rsidRPr="008A6F2A">
              <w:t>The reference date of the dataset</w:t>
            </w:r>
          </w:p>
          <w:p w14:paraId="49F35762" w14:textId="77777777" w:rsidR="00E73EDF" w:rsidRPr="008A6F2A" w:rsidRDefault="007653F1" w:rsidP="00C128E3">
            <w:pPr>
              <w:pStyle w:val="Small"/>
              <w:spacing w:before="40" w:after="40"/>
            </w:pPr>
            <w:r w:rsidRPr="008A6F2A">
              <w:t>Format: YYYYMMDD according to ISO 8601</w:t>
            </w:r>
          </w:p>
        </w:tc>
      </w:tr>
      <w:tr w:rsidR="00E73EDF" w:rsidRPr="008A6F2A" w14:paraId="364DF55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28B68C22" w14:textId="0ED2A8FC" w:rsidR="00E73EDF" w:rsidRPr="008A6F2A" w:rsidRDefault="007653F1" w:rsidP="005E709A">
            <w:pPr>
              <w:pStyle w:val="Small"/>
              <w:spacing w:before="40" w:after="40"/>
            </w:pPr>
            <w:r w:rsidRPr="008A6F2A">
              <w:t xml:space="preserve">Dataset </w:t>
            </w:r>
            <w:del w:id="3589" w:author="Teh Stand" w:date="2022-06-15T10:18:00Z">
              <w:r w:rsidR="002C152C" w:rsidRPr="008A6F2A" w:rsidDel="005E709A">
                <w:delText>L</w:delText>
              </w:r>
              <w:r w:rsidRPr="008A6F2A" w:rsidDel="005E709A">
                <w:delText>anguage</w:delText>
              </w:r>
            </w:del>
            <w:ins w:id="3590" w:author="Teh Stand" w:date="2022-06-15T10:18:00Z">
              <w:r w:rsidR="005E709A">
                <w:t>l</w:t>
              </w:r>
              <w:r w:rsidR="005E709A" w:rsidRPr="008A6F2A">
                <w:t>anguage</w:t>
              </w:r>
            </w:ins>
          </w:p>
        </w:tc>
        <w:tc>
          <w:tcPr>
            <w:tcW w:w="845" w:type="dxa"/>
            <w:tcBorders>
              <w:top w:val="single" w:sz="6" w:space="0" w:color="000000"/>
              <w:left w:val="single" w:sz="6" w:space="0" w:color="000000"/>
              <w:bottom w:val="single" w:sz="6" w:space="0" w:color="000000"/>
              <w:right w:val="single" w:sz="6" w:space="0" w:color="000000"/>
            </w:tcBorders>
          </w:tcPr>
          <w:p w14:paraId="7E2AB862" w14:textId="77777777" w:rsidR="00E73EDF" w:rsidRPr="008A6F2A" w:rsidRDefault="007653F1" w:rsidP="00C128E3">
            <w:pPr>
              <w:pStyle w:val="Small"/>
              <w:spacing w:before="40" w:after="40"/>
            </w:pPr>
            <w:r w:rsidRPr="008A6F2A">
              <w:t>DSLG</w:t>
            </w:r>
          </w:p>
        </w:tc>
        <w:tc>
          <w:tcPr>
            <w:tcW w:w="2112" w:type="dxa"/>
            <w:tcBorders>
              <w:top w:val="single" w:sz="6" w:space="0" w:color="000000"/>
              <w:left w:val="single" w:sz="6" w:space="0" w:color="000000"/>
              <w:bottom w:val="single" w:sz="6" w:space="0" w:color="000000"/>
              <w:right w:val="single" w:sz="6" w:space="0" w:color="000000"/>
            </w:tcBorders>
          </w:tcPr>
          <w:p w14:paraId="47F0851B" w14:textId="77777777" w:rsidR="00E73EDF" w:rsidRPr="008A6F2A" w:rsidRDefault="007653F1" w:rsidP="00C128E3">
            <w:pPr>
              <w:pStyle w:val="Small"/>
              <w:spacing w:before="40" w:after="40"/>
            </w:pPr>
            <w:r w:rsidRPr="008A6F2A">
              <w:t>“EN”</w:t>
            </w:r>
          </w:p>
        </w:tc>
        <w:tc>
          <w:tcPr>
            <w:tcW w:w="845" w:type="dxa"/>
            <w:tcBorders>
              <w:top w:val="single" w:sz="6" w:space="0" w:color="000000"/>
              <w:left w:val="single" w:sz="6" w:space="0" w:color="000000"/>
              <w:bottom w:val="single" w:sz="6" w:space="0" w:color="000000"/>
              <w:right w:val="single" w:sz="6" w:space="0" w:color="000000"/>
            </w:tcBorders>
          </w:tcPr>
          <w:p w14:paraId="712F403C"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CC03F6C" w14:textId="77777777" w:rsidR="00E73EDF" w:rsidRPr="008A6F2A" w:rsidRDefault="007653F1" w:rsidP="00C128E3">
            <w:pPr>
              <w:pStyle w:val="Small"/>
              <w:spacing w:before="40" w:after="40"/>
            </w:pPr>
            <w:r w:rsidRPr="008A6F2A">
              <w:t>The (primary) language used in this dataset</w:t>
            </w:r>
          </w:p>
        </w:tc>
      </w:tr>
      <w:tr w:rsidR="00E73EDF" w:rsidRPr="008A6F2A" w14:paraId="312A9941"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7CAD689" w14:textId="7204851C" w:rsidR="00E73EDF" w:rsidRPr="008A6F2A" w:rsidRDefault="007653F1" w:rsidP="005E709A">
            <w:pPr>
              <w:pStyle w:val="Small"/>
              <w:spacing w:before="40" w:after="40"/>
            </w:pPr>
            <w:r w:rsidRPr="008A6F2A">
              <w:t xml:space="preserve">Dataset </w:t>
            </w:r>
            <w:del w:id="3591" w:author="Teh Stand" w:date="2022-06-15T10:18:00Z">
              <w:r w:rsidR="002C152C" w:rsidRPr="008A6F2A" w:rsidDel="005E709A">
                <w:delText>A</w:delText>
              </w:r>
              <w:r w:rsidRPr="008A6F2A" w:rsidDel="005E709A">
                <w:delText>bstract</w:delText>
              </w:r>
            </w:del>
            <w:ins w:id="3592" w:author="Teh Stand" w:date="2022-06-15T10:18:00Z">
              <w:r w:rsidR="005E709A">
                <w:t>a</w:t>
              </w:r>
              <w:r w:rsidR="005E709A" w:rsidRPr="008A6F2A">
                <w:t>bstract</w:t>
              </w:r>
            </w:ins>
          </w:p>
        </w:tc>
        <w:tc>
          <w:tcPr>
            <w:tcW w:w="845" w:type="dxa"/>
            <w:tcBorders>
              <w:top w:val="single" w:sz="6" w:space="0" w:color="000000"/>
              <w:left w:val="single" w:sz="6" w:space="0" w:color="000000"/>
              <w:bottom w:val="single" w:sz="6" w:space="0" w:color="000000"/>
              <w:right w:val="single" w:sz="6" w:space="0" w:color="000000"/>
            </w:tcBorders>
          </w:tcPr>
          <w:p w14:paraId="6B95393B" w14:textId="77777777" w:rsidR="00E73EDF" w:rsidRPr="008A6F2A" w:rsidRDefault="007653F1" w:rsidP="00C128E3">
            <w:pPr>
              <w:pStyle w:val="Small"/>
              <w:spacing w:before="40" w:after="40"/>
            </w:pPr>
            <w:r w:rsidRPr="008A6F2A">
              <w:t>DSAB</w:t>
            </w:r>
          </w:p>
        </w:tc>
        <w:tc>
          <w:tcPr>
            <w:tcW w:w="2112" w:type="dxa"/>
            <w:tcBorders>
              <w:top w:val="single" w:sz="6" w:space="0" w:color="000000"/>
              <w:left w:val="single" w:sz="6" w:space="0" w:color="000000"/>
              <w:bottom w:val="single" w:sz="6" w:space="0" w:color="000000"/>
              <w:right w:val="single" w:sz="6" w:space="0" w:color="000000"/>
            </w:tcBorders>
          </w:tcPr>
          <w:p w14:paraId="56C1891D" w14:textId="77777777" w:rsidR="00E73EDF" w:rsidRPr="008A6F2A" w:rsidRDefault="007653F1" w:rsidP="00C128E3">
            <w:pPr>
              <w:pStyle w:val="Small"/>
              <w:spacing w:before="40" w:after="40"/>
            </w:pPr>
            <w:r w:rsidRPr="008A6F2A">
              <w:t>omitted</w:t>
            </w:r>
          </w:p>
        </w:tc>
        <w:tc>
          <w:tcPr>
            <w:tcW w:w="845" w:type="dxa"/>
            <w:tcBorders>
              <w:top w:val="single" w:sz="6" w:space="0" w:color="000000"/>
              <w:left w:val="single" w:sz="6" w:space="0" w:color="000000"/>
              <w:bottom w:val="single" w:sz="6" w:space="0" w:color="000000"/>
              <w:right w:val="single" w:sz="6" w:space="0" w:color="000000"/>
            </w:tcBorders>
          </w:tcPr>
          <w:p w14:paraId="59B600F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64FDEFE" w14:textId="77777777" w:rsidR="00E73EDF" w:rsidRPr="008A6F2A" w:rsidRDefault="007653F1" w:rsidP="00C128E3">
            <w:pPr>
              <w:pStyle w:val="Small"/>
              <w:spacing w:before="40" w:after="40"/>
            </w:pPr>
            <w:r w:rsidRPr="008A6F2A">
              <w:t>The abstract of the dataset</w:t>
            </w:r>
          </w:p>
        </w:tc>
      </w:tr>
      <w:tr w:rsidR="00E73EDF" w:rsidRPr="008A6F2A" w14:paraId="32BF0A23"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4A462A6E" w14:textId="1DA5518B" w:rsidR="00E73EDF" w:rsidRPr="008A6F2A" w:rsidRDefault="007653F1" w:rsidP="005E709A">
            <w:pPr>
              <w:pStyle w:val="Small"/>
              <w:spacing w:before="40" w:after="40"/>
            </w:pPr>
            <w:r w:rsidRPr="008A6F2A">
              <w:t xml:space="preserve">Dataset </w:t>
            </w:r>
            <w:del w:id="3593" w:author="Teh Stand" w:date="2022-06-15T10:18:00Z">
              <w:r w:rsidR="002C152C" w:rsidRPr="008A6F2A" w:rsidDel="005E709A">
                <w:delText>E</w:delText>
              </w:r>
              <w:r w:rsidRPr="008A6F2A" w:rsidDel="005E709A">
                <w:delText>dition</w:delText>
              </w:r>
            </w:del>
            <w:ins w:id="3594" w:author="Teh Stand" w:date="2022-06-15T10:18:00Z">
              <w:r w:rsidR="005E709A">
                <w:t>e</w:t>
              </w:r>
              <w:r w:rsidR="005E709A" w:rsidRPr="008A6F2A">
                <w:t>dition</w:t>
              </w:r>
            </w:ins>
          </w:p>
        </w:tc>
        <w:tc>
          <w:tcPr>
            <w:tcW w:w="845" w:type="dxa"/>
            <w:tcBorders>
              <w:top w:val="single" w:sz="6" w:space="0" w:color="000000"/>
              <w:left w:val="single" w:sz="6" w:space="0" w:color="000000"/>
              <w:bottom w:val="single" w:sz="6" w:space="0" w:color="000000"/>
              <w:right w:val="single" w:sz="6" w:space="0" w:color="000000"/>
            </w:tcBorders>
          </w:tcPr>
          <w:p w14:paraId="00D6934F" w14:textId="77777777" w:rsidR="00E73EDF" w:rsidRPr="008A6F2A" w:rsidRDefault="007653F1" w:rsidP="00C128E3">
            <w:pPr>
              <w:pStyle w:val="Small"/>
              <w:spacing w:before="40" w:after="40"/>
            </w:pPr>
            <w:r w:rsidRPr="008A6F2A">
              <w:t>DSED</w:t>
            </w:r>
          </w:p>
        </w:tc>
        <w:tc>
          <w:tcPr>
            <w:tcW w:w="2112" w:type="dxa"/>
            <w:tcBorders>
              <w:top w:val="single" w:sz="6" w:space="0" w:color="000000"/>
              <w:left w:val="single" w:sz="6" w:space="0" w:color="000000"/>
              <w:bottom w:val="single" w:sz="6" w:space="0" w:color="000000"/>
              <w:right w:val="single" w:sz="6" w:space="0" w:color="000000"/>
            </w:tcBorders>
          </w:tcPr>
          <w:p w14:paraId="42DDECE7"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56D64464"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750A99E6" w14:textId="0CC910BB" w:rsidR="00E73EDF" w:rsidRPr="008A6F2A" w:rsidRDefault="007653F1" w:rsidP="00C128E3">
            <w:pPr>
              <w:pStyle w:val="Small"/>
              <w:spacing w:before="40" w:after="40"/>
            </w:pPr>
            <w:r w:rsidRPr="008A6F2A">
              <w:t xml:space="preserve">[edition number].[update number] </w:t>
            </w:r>
            <w:r w:rsidR="00A85405" w:rsidRPr="008A6F2A">
              <w:t xml:space="preserve">for example </w:t>
            </w:r>
            <w:r w:rsidRPr="008A6F2A">
              <w:t>4.20</w:t>
            </w:r>
          </w:p>
        </w:tc>
      </w:tr>
      <w:tr w:rsidR="00E73EDF" w:rsidRPr="008A6F2A" w14:paraId="2E130BA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5F4A4AC" w14:textId="23F299AF" w:rsidR="00E73EDF" w:rsidRPr="008A6F2A" w:rsidRDefault="007653F1" w:rsidP="005E709A">
            <w:pPr>
              <w:pStyle w:val="Small"/>
              <w:spacing w:before="40" w:after="40"/>
            </w:pPr>
            <w:r w:rsidRPr="008A6F2A">
              <w:t xml:space="preserve">Dataset </w:t>
            </w:r>
            <w:del w:id="3595" w:author="Teh Stand" w:date="2022-06-15T10:18:00Z">
              <w:r w:rsidR="002C152C" w:rsidRPr="008A6F2A" w:rsidDel="005E709A">
                <w:delText>T</w:delText>
              </w:r>
              <w:r w:rsidRPr="008A6F2A" w:rsidDel="005E709A">
                <w:delText xml:space="preserve">opic </w:delText>
              </w:r>
            </w:del>
            <w:ins w:id="3596" w:author="Teh Stand" w:date="2022-06-15T10:18:00Z">
              <w:r w:rsidR="005E709A">
                <w:t>t</w:t>
              </w:r>
              <w:r w:rsidR="005E709A" w:rsidRPr="008A6F2A">
                <w:t xml:space="preserve">opic </w:t>
              </w:r>
            </w:ins>
            <w:del w:id="3597" w:author="Teh Stand" w:date="2022-06-15T10:18:00Z">
              <w:r w:rsidR="002C152C" w:rsidRPr="008A6F2A" w:rsidDel="005E709A">
                <w:delText>C</w:delText>
              </w:r>
              <w:r w:rsidRPr="008A6F2A" w:rsidDel="005E709A">
                <w:delText>ategory</w:delText>
              </w:r>
            </w:del>
            <w:ins w:id="3598" w:author="Teh Stand" w:date="2022-06-15T10:18:00Z">
              <w:r w:rsidR="005E709A">
                <w:t>c</w:t>
              </w:r>
              <w:r w:rsidR="005E709A" w:rsidRPr="008A6F2A">
                <w:t>ategory</w:t>
              </w:r>
            </w:ins>
          </w:p>
        </w:tc>
        <w:tc>
          <w:tcPr>
            <w:tcW w:w="845" w:type="dxa"/>
            <w:tcBorders>
              <w:top w:val="single" w:sz="6" w:space="0" w:color="000000"/>
              <w:left w:val="single" w:sz="6" w:space="0" w:color="000000"/>
              <w:bottom w:val="single" w:sz="6" w:space="0" w:color="000000"/>
              <w:right w:val="single" w:sz="6" w:space="0" w:color="000000"/>
            </w:tcBorders>
          </w:tcPr>
          <w:p w14:paraId="755E5105" w14:textId="77777777" w:rsidR="00E73EDF" w:rsidRPr="008A6F2A" w:rsidRDefault="007653F1" w:rsidP="00C128E3">
            <w:pPr>
              <w:pStyle w:val="Small"/>
              <w:spacing w:before="40" w:after="40"/>
            </w:pPr>
            <w:r w:rsidRPr="008A6F2A">
              <w:t>*DSTC</w:t>
            </w:r>
          </w:p>
        </w:tc>
        <w:tc>
          <w:tcPr>
            <w:tcW w:w="2112" w:type="dxa"/>
            <w:tcBorders>
              <w:top w:val="single" w:sz="6" w:space="0" w:color="000000"/>
              <w:left w:val="single" w:sz="6" w:space="0" w:color="000000"/>
              <w:bottom w:val="single" w:sz="6" w:space="0" w:color="000000"/>
              <w:right w:val="single" w:sz="6" w:space="0" w:color="000000"/>
            </w:tcBorders>
          </w:tcPr>
          <w:p w14:paraId="3E57144B" w14:textId="77777777" w:rsidR="00E73EDF" w:rsidRPr="008A6F2A" w:rsidRDefault="007653F1" w:rsidP="00C128E3">
            <w:pPr>
              <w:pStyle w:val="Small"/>
              <w:spacing w:before="40" w:after="40"/>
            </w:pPr>
            <w:r w:rsidRPr="008A6F2A">
              <w:t>{14}{18}</w:t>
            </w:r>
          </w:p>
        </w:tc>
        <w:tc>
          <w:tcPr>
            <w:tcW w:w="845" w:type="dxa"/>
            <w:tcBorders>
              <w:top w:val="single" w:sz="6" w:space="0" w:color="000000"/>
              <w:left w:val="single" w:sz="6" w:space="0" w:color="000000"/>
              <w:bottom w:val="single" w:sz="6" w:space="0" w:color="000000"/>
              <w:right w:val="single" w:sz="6" w:space="0" w:color="000000"/>
            </w:tcBorders>
          </w:tcPr>
          <w:p w14:paraId="2DB2553E"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2D7CF6C1" w14:textId="77777777" w:rsidR="00E73EDF" w:rsidRPr="008A6F2A" w:rsidRDefault="007653F1" w:rsidP="00C128E3">
            <w:pPr>
              <w:pStyle w:val="Small"/>
              <w:spacing w:before="40" w:after="40"/>
            </w:pPr>
            <w:r w:rsidRPr="008A6F2A">
              <w:t>A set of topic categories</w:t>
            </w:r>
          </w:p>
        </w:tc>
      </w:tr>
    </w:tbl>
    <w:p w14:paraId="2BB3C337" w14:textId="77777777" w:rsidR="00E73EDF" w:rsidRDefault="00E73EDF" w:rsidP="005E709A">
      <w:pPr>
        <w:spacing w:after="0" w:line="240" w:lineRule="auto"/>
      </w:pPr>
    </w:p>
    <w:p w14:paraId="09A1D3CF" w14:textId="055790B7" w:rsidR="005E709A" w:rsidRPr="00926480" w:rsidRDefault="005E709A" w:rsidP="005E709A">
      <w:pPr>
        <w:pStyle w:val="ListContinue2"/>
        <w:numPr>
          <w:ilvl w:val="2"/>
          <w:numId w:val="37"/>
        </w:numPr>
        <w:tabs>
          <w:tab w:val="clear" w:pos="432"/>
        </w:tabs>
        <w:spacing w:before="120" w:after="120" w:line="240" w:lineRule="auto"/>
        <w:rPr>
          <w:b/>
          <w:lang w:eastAsia="en-US"/>
        </w:rPr>
      </w:pPr>
      <w:r w:rsidRPr="005E709A">
        <w:rPr>
          <w:b/>
          <w:lang w:eastAsia="en-US"/>
        </w:rPr>
        <w:t>Dataset Structure Information field - DSSI</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44AB6A62" w14:textId="77777777" w:rsidTr="005E709A">
        <w:trPr>
          <w:trHeight w:val="20"/>
        </w:trPr>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2A0DA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65B415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E6C035"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068990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7C39157" w14:textId="77777777" w:rsidR="00E73EDF" w:rsidRPr="008A6F2A" w:rsidRDefault="007653F1" w:rsidP="00C128E3">
            <w:pPr>
              <w:pStyle w:val="Small"/>
              <w:spacing w:before="40" w:after="40"/>
              <w:jc w:val="both"/>
              <w:rPr>
                <w:b/>
              </w:rPr>
            </w:pPr>
            <w:r w:rsidRPr="008A6F2A">
              <w:rPr>
                <w:b/>
              </w:rPr>
              <w:t>Comment</w:t>
            </w:r>
          </w:p>
        </w:tc>
      </w:tr>
      <w:tr w:rsidR="00E73EDF" w:rsidRPr="008A6F2A" w14:paraId="6F49C51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F1CF8C8"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1580FFED" w14:textId="77777777" w:rsidR="00E73EDF" w:rsidRPr="008A6F2A" w:rsidRDefault="007653F1" w:rsidP="00C128E3">
            <w:pPr>
              <w:spacing w:before="40" w:after="40" w:line="240" w:lineRule="auto"/>
              <w:jc w:val="left"/>
              <w:rPr>
                <w:sz w:val="16"/>
              </w:rPr>
            </w:pPr>
            <w:r w:rsidRPr="008A6F2A">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10E6F6E6"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079A9A31"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511A0BF6"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0AA869BC"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C1BE730"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5810DCE" w14:textId="77777777" w:rsidR="00E73EDF" w:rsidRPr="008A6F2A" w:rsidRDefault="007653F1" w:rsidP="00C128E3">
            <w:pPr>
              <w:spacing w:before="40" w:after="40" w:line="240" w:lineRule="auto"/>
              <w:jc w:val="left"/>
              <w:rPr>
                <w:sz w:val="16"/>
              </w:rPr>
            </w:pPr>
            <w:r w:rsidRPr="008A6F2A">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52FB6AEE"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2421729"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0C7F4C8D"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0C4CAB5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ED00B9"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1441B897" w14:textId="77777777" w:rsidR="00E73EDF" w:rsidRPr="008A6F2A" w:rsidRDefault="007653F1" w:rsidP="00C128E3">
            <w:pPr>
              <w:spacing w:before="40" w:after="40" w:line="240" w:lineRule="auto"/>
              <w:jc w:val="left"/>
              <w:rPr>
                <w:sz w:val="16"/>
              </w:rPr>
            </w:pPr>
            <w:r w:rsidRPr="008A6F2A">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3853243D"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68A21884"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2D93706C"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0B52CF3F"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456D73D" w14:textId="21AF7B33" w:rsidR="00E73EDF" w:rsidRPr="008A6F2A" w:rsidRDefault="007653F1" w:rsidP="009108CE">
            <w:pPr>
              <w:spacing w:before="40" w:after="40" w:line="240" w:lineRule="auto"/>
              <w:jc w:val="left"/>
              <w:rPr>
                <w:sz w:val="16"/>
              </w:rPr>
            </w:pPr>
            <w:r w:rsidRPr="008A6F2A">
              <w:rPr>
                <w:sz w:val="16"/>
              </w:rPr>
              <w:t xml:space="preserve">Coordinate </w:t>
            </w:r>
            <w:del w:id="3599" w:author="Teh Stand" w:date="2022-06-15T10:23:00Z">
              <w:r w:rsidR="002C152C" w:rsidRPr="008A6F2A" w:rsidDel="009108CE">
                <w:rPr>
                  <w:sz w:val="16"/>
                </w:rPr>
                <w:delText>M</w:delText>
              </w:r>
              <w:r w:rsidRPr="008A6F2A" w:rsidDel="009108CE">
                <w:rPr>
                  <w:sz w:val="16"/>
                </w:rPr>
                <w:delText xml:space="preserve">ultiplication </w:delText>
              </w:r>
            </w:del>
            <w:ins w:id="3600" w:author="Teh Stand" w:date="2022-06-15T10:23:00Z">
              <w:r w:rsidR="009108CE">
                <w:rPr>
                  <w:sz w:val="16"/>
                </w:rPr>
                <w:t>m</w:t>
              </w:r>
              <w:r w:rsidR="009108CE" w:rsidRPr="008A6F2A">
                <w:rPr>
                  <w:sz w:val="16"/>
                </w:rPr>
                <w:t xml:space="preserve">ultiplication </w:t>
              </w:r>
            </w:ins>
            <w:del w:id="3601" w:author="Teh Stand" w:date="2022-06-15T10:23:00Z">
              <w:r w:rsidR="002C152C" w:rsidRPr="008A6F2A" w:rsidDel="009108CE">
                <w:rPr>
                  <w:sz w:val="16"/>
                </w:rPr>
                <w:delText>F</w:delText>
              </w:r>
              <w:r w:rsidRPr="008A6F2A" w:rsidDel="009108CE">
                <w:rPr>
                  <w:sz w:val="16"/>
                </w:rPr>
                <w:delText xml:space="preserve">actor </w:delText>
              </w:r>
            </w:del>
            <w:ins w:id="3602" w:author="Teh Stand" w:date="2022-06-15T10:23:00Z">
              <w:r w:rsidR="009108CE">
                <w:rPr>
                  <w:sz w:val="16"/>
                </w:rPr>
                <w:t>f</w:t>
              </w:r>
              <w:r w:rsidR="009108CE" w:rsidRPr="008A6F2A">
                <w:rPr>
                  <w:sz w:val="16"/>
                </w:rPr>
                <w:t xml:space="preserve">actor </w:t>
              </w:r>
            </w:ins>
            <w:r w:rsidRPr="008A6F2A">
              <w:rPr>
                <w:sz w:val="16"/>
              </w:rPr>
              <w:t xml:space="preserve">for </w:t>
            </w:r>
            <w:del w:id="3603" w:author="Teh Stand" w:date="2022-06-15T10:23:00Z">
              <w:r w:rsidR="002C152C" w:rsidRPr="008A6F2A" w:rsidDel="009108CE">
                <w:rPr>
                  <w:sz w:val="16"/>
                </w:rPr>
                <w:delText>X</w:delText>
              </w:r>
            </w:del>
            <w:ins w:id="3604" w:author="Teh Stand" w:date="2022-06-15T10:23:00Z">
              <w:r w:rsidR="009108CE">
                <w:rPr>
                  <w:sz w:val="16"/>
                </w:rPr>
                <w:t>x</w:t>
              </w:r>
            </w:ins>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428C31CD" w14:textId="77777777" w:rsidR="00E73EDF" w:rsidRPr="008A6F2A" w:rsidRDefault="007653F1" w:rsidP="00C128E3">
            <w:pPr>
              <w:spacing w:before="40" w:after="40" w:line="240" w:lineRule="auto"/>
              <w:jc w:val="left"/>
              <w:rPr>
                <w:sz w:val="16"/>
              </w:rPr>
            </w:pPr>
            <w:r w:rsidRPr="008A6F2A">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75F5C0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059D76D"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AA3F7F"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3161364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02E54AC7" w14:textId="5D83C71D" w:rsidR="00E73EDF" w:rsidRPr="008A6F2A" w:rsidRDefault="007653F1" w:rsidP="009108CE">
            <w:pPr>
              <w:spacing w:before="40" w:after="40" w:line="240" w:lineRule="auto"/>
              <w:jc w:val="left"/>
              <w:rPr>
                <w:sz w:val="16"/>
              </w:rPr>
            </w:pPr>
            <w:r w:rsidRPr="008A6F2A">
              <w:rPr>
                <w:sz w:val="16"/>
              </w:rPr>
              <w:t xml:space="preserve">Coordinate </w:t>
            </w:r>
            <w:del w:id="3605" w:author="Teh Stand" w:date="2022-06-15T10:23:00Z">
              <w:r w:rsidR="002C152C" w:rsidRPr="008A6F2A" w:rsidDel="009108CE">
                <w:rPr>
                  <w:sz w:val="16"/>
                </w:rPr>
                <w:delText>M</w:delText>
              </w:r>
              <w:r w:rsidRPr="008A6F2A" w:rsidDel="009108CE">
                <w:rPr>
                  <w:sz w:val="16"/>
                </w:rPr>
                <w:delText xml:space="preserve">ultiplication </w:delText>
              </w:r>
            </w:del>
            <w:ins w:id="3606" w:author="Teh Stand" w:date="2022-06-15T10:23:00Z">
              <w:r w:rsidR="009108CE">
                <w:rPr>
                  <w:sz w:val="16"/>
                </w:rPr>
                <w:t>m</w:t>
              </w:r>
              <w:r w:rsidR="009108CE" w:rsidRPr="008A6F2A">
                <w:rPr>
                  <w:sz w:val="16"/>
                </w:rPr>
                <w:t xml:space="preserve">ultiplication </w:t>
              </w:r>
            </w:ins>
            <w:del w:id="3607" w:author="Teh Stand" w:date="2022-06-15T10:23:00Z">
              <w:r w:rsidR="002C152C" w:rsidRPr="008A6F2A" w:rsidDel="009108CE">
                <w:rPr>
                  <w:sz w:val="16"/>
                </w:rPr>
                <w:delText>F</w:delText>
              </w:r>
              <w:r w:rsidRPr="008A6F2A" w:rsidDel="009108CE">
                <w:rPr>
                  <w:sz w:val="16"/>
                </w:rPr>
                <w:delText xml:space="preserve">actor </w:delText>
              </w:r>
            </w:del>
            <w:ins w:id="3608" w:author="Teh Stand" w:date="2022-06-15T10:23:00Z">
              <w:r w:rsidR="009108CE">
                <w:rPr>
                  <w:sz w:val="16"/>
                </w:rPr>
                <w:t>f</w:t>
              </w:r>
              <w:r w:rsidR="009108CE" w:rsidRPr="008A6F2A">
                <w:rPr>
                  <w:sz w:val="16"/>
                </w:rPr>
                <w:t xml:space="preserve">actor </w:t>
              </w:r>
            </w:ins>
            <w:r w:rsidRPr="008A6F2A">
              <w:rPr>
                <w:sz w:val="16"/>
              </w:rPr>
              <w:t xml:space="preserve">for </w:t>
            </w:r>
            <w:del w:id="3609" w:author="Teh Stand" w:date="2022-06-15T10:23:00Z">
              <w:r w:rsidR="002C152C" w:rsidRPr="008A6F2A" w:rsidDel="009108CE">
                <w:rPr>
                  <w:sz w:val="16"/>
                </w:rPr>
                <w:delText>Y</w:delText>
              </w:r>
            </w:del>
            <w:ins w:id="3610" w:author="Teh Stand" w:date="2022-06-15T10:23:00Z">
              <w:r w:rsidR="009108CE">
                <w:rPr>
                  <w:sz w:val="16"/>
                </w:rPr>
                <w:t>y</w:t>
              </w:r>
            </w:ins>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3172722F" w14:textId="77777777" w:rsidR="00E73EDF" w:rsidRPr="008A6F2A" w:rsidRDefault="007653F1" w:rsidP="00C128E3">
            <w:pPr>
              <w:spacing w:before="40" w:after="40" w:line="240" w:lineRule="auto"/>
              <w:jc w:val="left"/>
              <w:rPr>
                <w:sz w:val="16"/>
              </w:rPr>
            </w:pPr>
            <w:r w:rsidRPr="008A6F2A">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0E93504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47B0D5B"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FBC2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309D11A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6B34A0" w14:textId="6987F4A2" w:rsidR="00E73EDF" w:rsidRPr="008A6F2A" w:rsidRDefault="007653F1" w:rsidP="009108CE">
            <w:pPr>
              <w:spacing w:before="40" w:after="40" w:line="240" w:lineRule="auto"/>
              <w:jc w:val="left"/>
              <w:rPr>
                <w:sz w:val="16"/>
              </w:rPr>
            </w:pPr>
            <w:r w:rsidRPr="008A6F2A">
              <w:rPr>
                <w:sz w:val="16"/>
              </w:rPr>
              <w:t xml:space="preserve">Coordinate </w:t>
            </w:r>
            <w:del w:id="3611" w:author="Teh Stand" w:date="2022-06-15T10:24:00Z">
              <w:r w:rsidR="002C152C" w:rsidRPr="006B70B8" w:rsidDel="009108CE">
                <w:rPr>
                  <w:sz w:val="16"/>
                </w:rPr>
                <w:delText>M</w:delText>
              </w:r>
              <w:r w:rsidRPr="008A6F2A" w:rsidDel="009108CE">
                <w:rPr>
                  <w:sz w:val="16"/>
                </w:rPr>
                <w:delText xml:space="preserve">ultiplication </w:delText>
              </w:r>
            </w:del>
            <w:ins w:id="3612" w:author="Teh Stand" w:date="2022-06-15T10:24:00Z">
              <w:r w:rsidR="009108CE">
                <w:rPr>
                  <w:sz w:val="16"/>
                </w:rPr>
                <w:t>m</w:t>
              </w:r>
              <w:r w:rsidR="009108CE" w:rsidRPr="008A6F2A">
                <w:rPr>
                  <w:sz w:val="16"/>
                </w:rPr>
                <w:t xml:space="preserve">ultiplication </w:t>
              </w:r>
            </w:ins>
            <w:del w:id="3613" w:author="Teh Stand" w:date="2022-06-15T10:24:00Z">
              <w:r w:rsidR="002C152C" w:rsidRPr="006B70B8" w:rsidDel="009108CE">
                <w:rPr>
                  <w:sz w:val="16"/>
                </w:rPr>
                <w:delText>F</w:delText>
              </w:r>
              <w:r w:rsidRPr="008A6F2A" w:rsidDel="009108CE">
                <w:rPr>
                  <w:sz w:val="16"/>
                </w:rPr>
                <w:delText xml:space="preserve">actor </w:delText>
              </w:r>
            </w:del>
            <w:ins w:id="3614" w:author="Teh Stand" w:date="2022-06-15T10:24:00Z">
              <w:r w:rsidR="009108CE">
                <w:rPr>
                  <w:sz w:val="16"/>
                </w:rPr>
                <w:t>f</w:t>
              </w:r>
              <w:r w:rsidR="009108CE" w:rsidRPr="008A6F2A">
                <w:rPr>
                  <w:sz w:val="16"/>
                </w:rPr>
                <w:t xml:space="preserve">actor </w:t>
              </w:r>
            </w:ins>
            <w:r w:rsidRPr="008A6F2A">
              <w:rPr>
                <w:sz w:val="16"/>
              </w:rPr>
              <w:t xml:space="preserve">for </w:t>
            </w:r>
            <w:del w:id="3615" w:author="Teh Stand" w:date="2022-06-15T10:24:00Z">
              <w:r w:rsidR="002C152C" w:rsidRPr="006B70B8" w:rsidDel="009108CE">
                <w:rPr>
                  <w:sz w:val="16"/>
                </w:rPr>
                <w:delText>Z</w:delText>
              </w:r>
            </w:del>
            <w:ins w:id="3616" w:author="Teh Stand" w:date="2022-06-15T10:24:00Z">
              <w:r w:rsidR="009108CE">
                <w:rPr>
                  <w:sz w:val="16"/>
                </w:rPr>
                <w:t>z</w:t>
              </w:r>
            </w:ins>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20CED63D" w14:textId="77777777" w:rsidR="00E73EDF" w:rsidRPr="008A6F2A" w:rsidRDefault="007653F1" w:rsidP="00C128E3">
            <w:pPr>
              <w:spacing w:before="40" w:after="40" w:line="240" w:lineRule="auto"/>
              <w:jc w:val="left"/>
              <w:rPr>
                <w:sz w:val="16"/>
              </w:rPr>
            </w:pPr>
            <w:r w:rsidRPr="008A6F2A">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39FD9C3B" w14:textId="77777777" w:rsidR="00E73EDF" w:rsidRPr="008A6F2A" w:rsidRDefault="007653F1" w:rsidP="00C128E3">
            <w:pPr>
              <w:spacing w:before="40" w:after="40" w:line="240" w:lineRule="auto"/>
              <w:jc w:val="left"/>
              <w:rPr>
                <w:sz w:val="16"/>
              </w:rPr>
            </w:pPr>
            <w:r w:rsidRPr="008A6F2A">
              <w:rPr>
                <w:sz w:val="16"/>
              </w:rPr>
              <w:t>{10</w:t>
            </w:r>
            <w:del w:id="3617" w:author="Teh Stand" w:date="2022-03-15T07:35:00Z">
              <w:r w:rsidRPr="008A6F2A" w:rsidDel="002307F6">
                <w:rPr>
                  <w:sz w:val="16"/>
                </w:rPr>
                <w:delText>0</w:delText>
              </w:r>
            </w:del>
            <w:r w:rsidRPr="008A6F2A">
              <w:rPr>
                <w:sz w:val="16"/>
              </w:rPr>
              <w:t xml:space="preserve">} </w:t>
            </w:r>
          </w:p>
        </w:tc>
        <w:tc>
          <w:tcPr>
            <w:tcW w:w="794" w:type="dxa"/>
            <w:tcBorders>
              <w:top w:val="single" w:sz="6" w:space="0" w:color="000000"/>
              <w:left w:val="single" w:sz="6" w:space="0" w:color="000000"/>
              <w:bottom w:val="single" w:sz="6" w:space="0" w:color="000000"/>
              <w:right w:val="single" w:sz="6" w:space="0" w:color="000000"/>
            </w:tcBorders>
          </w:tcPr>
          <w:p w14:paraId="515F548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39C73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5698771A"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4BA163F" w14:textId="0152FE34" w:rsidR="00E73EDF" w:rsidRPr="008A6F2A" w:rsidRDefault="007653F1" w:rsidP="009108CE">
            <w:pPr>
              <w:spacing w:before="40" w:after="40" w:line="240" w:lineRule="auto"/>
              <w:jc w:val="left"/>
              <w:rPr>
                <w:sz w:val="16"/>
              </w:rPr>
            </w:pPr>
            <w:r w:rsidRPr="008A6F2A">
              <w:rPr>
                <w:sz w:val="16"/>
              </w:rPr>
              <w:t xml:space="preserve">Number of Information Type </w:t>
            </w:r>
            <w:del w:id="3618" w:author="Teh Stand" w:date="2022-06-15T10:24:00Z">
              <w:r w:rsidR="002C152C" w:rsidRPr="006B70B8" w:rsidDel="009108CE">
                <w:rPr>
                  <w:sz w:val="16"/>
                </w:rPr>
                <w:delText>R</w:delText>
              </w:r>
              <w:r w:rsidRPr="008A6F2A" w:rsidDel="009108CE">
                <w:rPr>
                  <w:sz w:val="16"/>
                </w:rPr>
                <w:delText>ecords</w:delText>
              </w:r>
            </w:del>
            <w:ins w:id="3619" w:author="Teh Stand" w:date="2022-06-15T10:24:00Z">
              <w:r w:rsidR="009108CE">
                <w:rPr>
                  <w:sz w:val="16"/>
                </w:rPr>
                <w:t>r</w:t>
              </w:r>
              <w:r w:rsidR="009108CE" w:rsidRPr="008A6F2A">
                <w:rPr>
                  <w:sz w:val="16"/>
                </w:rPr>
                <w:t>ecords</w:t>
              </w:r>
            </w:ins>
          </w:p>
        </w:tc>
        <w:tc>
          <w:tcPr>
            <w:tcW w:w="794" w:type="dxa"/>
            <w:tcBorders>
              <w:top w:val="single" w:sz="6" w:space="0" w:color="000000"/>
              <w:left w:val="single" w:sz="6" w:space="0" w:color="000000"/>
              <w:bottom w:val="single" w:sz="6" w:space="0" w:color="000000"/>
              <w:right w:val="single" w:sz="6" w:space="0" w:color="000000"/>
            </w:tcBorders>
          </w:tcPr>
          <w:p w14:paraId="41F430AD" w14:textId="77777777" w:rsidR="00E73EDF" w:rsidRPr="008A6F2A" w:rsidRDefault="007653F1" w:rsidP="00C128E3">
            <w:pPr>
              <w:spacing w:before="40" w:after="40" w:line="240" w:lineRule="auto"/>
              <w:jc w:val="left"/>
              <w:rPr>
                <w:sz w:val="16"/>
              </w:rPr>
            </w:pPr>
            <w:r w:rsidRPr="008A6F2A">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4FFC22C1"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6CE3203"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F616624"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58B797F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321DFC62"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43681092" w14:textId="77777777" w:rsidR="00E73EDF" w:rsidRPr="008A6F2A" w:rsidRDefault="007653F1" w:rsidP="00C128E3">
            <w:pPr>
              <w:spacing w:before="40" w:after="40" w:line="240" w:lineRule="auto"/>
              <w:jc w:val="left"/>
              <w:rPr>
                <w:sz w:val="16"/>
              </w:rPr>
            </w:pPr>
            <w:r w:rsidRPr="008A6F2A">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0A508A22"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4ECFECB4"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B891A1"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CBCBFC9"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64DCDB4"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41D9263E" w14:textId="77777777" w:rsidR="00E73EDF" w:rsidRPr="008A6F2A" w:rsidRDefault="007653F1" w:rsidP="00C128E3">
            <w:pPr>
              <w:spacing w:before="40" w:after="40" w:line="240" w:lineRule="auto"/>
              <w:jc w:val="left"/>
              <w:rPr>
                <w:sz w:val="16"/>
              </w:rPr>
            </w:pPr>
            <w:r w:rsidRPr="008A6F2A">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429CE6A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84A3FA2"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377F9F2"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6F7649EB"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165A0F"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0489DBB4" w14:textId="77777777" w:rsidR="00E73EDF" w:rsidRPr="008A6F2A" w:rsidRDefault="007653F1" w:rsidP="00C128E3">
            <w:pPr>
              <w:spacing w:before="40" w:after="40" w:line="240" w:lineRule="auto"/>
              <w:jc w:val="left"/>
              <w:rPr>
                <w:sz w:val="16"/>
              </w:rPr>
            </w:pPr>
            <w:r w:rsidRPr="008A6F2A">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37BE2B3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58D620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F6A073"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1BF63FA6"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7FEBD2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72AC241D" w14:textId="77777777" w:rsidR="00E73EDF" w:rsidRPr="008A6F2A" w:rsidRDefault="007653F1" w:rsidP="00C128E3">
            <w:pPr>
              <w:spacing w:before="40" w:after="40" w:line="240" w:lineRule="auto"/>
              <w:jc w:val="left"/>
              <w:rPr>
                <w:sz w:val="16"/>
              </w:rPr>
            </w:pPr>
            <w:r w:rsidRPr="008A6F2A">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50F25249"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B4BAE2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64329C"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28BAFD32"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F486E4"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4FE7AC86" w14:textId="77777777" w:rsidR="00E73EDF" w:rsidRPr="008A6F2A" w:rsidRDefault="007653F1" w:rsidP="00C128E3">
            <w:pPr>
              <w:spacing w:before="40" w:after="40" w:line="240" w:lineRule="auto"/>
              <w:jc w:val="left"/>
              <w:rPr>
                <w:sz w:val="16"/>
              </w:rPr>
            </w:pPr>
            <w:r w:rsidRPr="008A6F2A">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05D26667"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3AF291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C8A051"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B82E1C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89042BA" w14:textId="44F5AB90" w:rsidR="00E73EDF" w:rsidRPr="008A6F2A" w:rsidRDefault="007653F1" w:rsidP="00C128E3">
            <w:pPr>
              <w:spacing w:before="40" w:after="40" w:line="240" w:lineRule="auto"/>
              <w:jc w:val="left"/>
              <w:rPr>
                <w:sz w:val="16"/>
              </w:rPr>
            </w:pPr>
            <w:r w:rsidRPr="008A6F2A">
              <w:rPr>
                <w:sz w:val="16"/>
              </w:rPr>
              <w:t xml:space="preserve">Number of Feature Type </w:t>
            </w:r>
            <w:r w:rsidR="002C152C" w:rsidRPr="006B70B8">
              <w:rPr>
                <w:sz w:val="16"/>
              </w:rPr>
              <w:t>R</w:t>
            </w:r>
            <w:r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5CB210" w14:textId="77777777" w:rsidR="00E73EDF" w:rsidRPr="008A6F2A" w:rsidRDefault="007653F1" w:rsidP="00C128E3">
            <w:pPr>
              <w:spacing w:before="40" w:after="40" w:line="240" w:lineRule="auto"/>
              <w:jc w:val="left"/>
              <w:rPr>
                <w:sz w:val="16"/>
              </w:rPr>
            </w:pPr>
            <w:r w:rsidRPr="008A6F2A">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1C27D726"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F757D4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542101"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771C74E5" w14:textId="77777777" w:rsidR="00E73EDF" w:rsidRDefault="00E73EDF" w:rsidP="009108CE">
      <w:pPr>
        <w:spacing w:after="0" w:line="240" w:lineRule="auto"/>
      </w:pPr>
    </w:p>
    <w:p w14:paraId="70F551B8" w14:textId="07B6FAD5" w:rsidR="009108CE" w:rsidRPr="00926480" w:rsidRDefault="009108CE" w:rsidP="009108CE">
      <w:pPr>
        <w:pStyle w:val="ListContinue2"/>
        <w:numPr>
          <w:ilvl w:val="2"/>
          <w:numId w:val="37"/>
        </w:numPr>
        <w:tabs>
          <w:tab w:val="clear" w:pos="432"/>
        </w:tabs>
        <w:spacing w:before="120" w:after="120" w:line="240" w:lineRule="auto"/>
        <w:rPr>
          <w:b/>
          <w:lang w:eastAsia="en-US"/>
        </w:rPr>
      </w:pPr>
      <w:r w:rsidRPr="009108CE">
        <w:rPr>
          <w:b/>
          <w:lang w:eastAsia="en-US"/>
        </w:rPr>
        <w:t>Attribute Code field structure - ATCS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516D689" w14:textId="77777777" w:rsidTr="009108CE">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5663D37"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E476610"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2329B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4030F6B"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473447A" w14:textId="77777777" w:rsidR="00F6237C" w:rsidRPr="0076198D" w:rsidRDefault="00F6237C" w:rsidP="00C128E3">
            <w:pPr>
              <w:pStyle w:val="Small"/>
              <w:spacing w:before="40" w:after="40"/>
              <w:jc w:val="both"/>
              <w:rPr>
                <w:b/>
              </w:rPr>
            </w:pPr>
            <w:r w:rsidRPr="0076198D">
              <w:rPr>
                <w:b/>
              </w:rPr>
              <w:t>Comment</w:t>
            </w:r>
          </w:p>
        </w:tc>
      </w:tr>
      <w:tr w:rsidR="006B70B8" w:rsidRPr="006B70B8" w14:paraId="0E0A6CEA"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83113EC" w14:textId="77777777" w:rsidR="00F6237C" w:rsidRPr="006B70B8" w:rsidRDefault="00F6237C" w:rsidP="00C128E3">
            <w:pPr>
              <w:pStyle w:val="Small"/>
              <w:spacing w:before="40" w:after="40"/>
              <w:jc w:val="both"/>
            </w:pPr>
            <w:r w:rsidRPr="006B70B8">
              <w:t>Attribute Code</w:t>
            </w:r>
          </w:p>
        </w:tc>
        <w:tc>
          <w:tcPr>
            <w:tcW w:w="794" w:type="dxa"/>
            <w:tcBorders>
              <w:top w:val="single" w:sz="6" w:space="0" w:color="000000"/>
              <w:left w:val="single" w:sz="6" w:space="0" w:color="000000"/>
              <w:bottom w:val="single" w:sz="6" w:space="0" w:color="000000"/>
              <w:right w:val="single" w:sz="6" w:space="0" w:color="000000"/>
            </w:tcBorders>
          </w:tcPr>
          <w:p w14:paraId="7DD60984" w14:textId="500BB01E" w:rsidR="00F6237C" w:rsidRPr="006B70B8" w:rsidRDefault="009108CE" w:rsidP="00C128E3">
            <w:pPr>
              <w:pStyle w:val="Small"/>
              <w:spacing w:before="40" w:after="40"/>
              <w:jc w:val="both"/>
            </w:pPr>
            <w:ins w:id="3620" w:author="Teh Stand" w:date="2022-06-15T10:28:00Z">
              <w:r>
                <w:t>*</w:t>
              </w:r>
            </w:ins>
            <w:r w:rsidR="00F6237C" w:rsidRPr="006B70B8">
              <w:t>ATCD</w:t>
            </w:r>
          </w:p>
        </w:tc>
        <w:tc>
          <w:tcPr>
            <w:tcW w:w="794" w:type="dxa"/>
            <w:tcBorders>
              <w:top w:val="single" w:sz="6" w:space="0" w:color="000000"/>
              <w:left w:val="single" w:sz="6" w:space="0" w:color="000000"/>
              <w:bottom w:val="single" w:sz="6" w:space="0" w:color="000000"/>
              <w:right w:val="single" w:sz="6" w:space="0" w:color="000000"/>
            </w:tcBorders>
          </w:tcPr>
          <w:p w14:paraId="1738036B"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E7DA17" w14:textId="785AE685" w:rsidR="00F6237C" w:rsidRPr="006B70B8" w:rsidRDefault="00F6237C" w:rsidP="00C128E3">
            <w:pPr>
              <w:pStyle w:val="Small"/>
              <w:spacing w:before="40" w:after="40"/>
              <w:jc w:val="both"/>
            </w:pPr>
            <w:r w:rsidRPr="006B70B8">
              <w:t>A</w:t>
            </w:r>
            <w:ins w:id="3621" w:author="Teh Stand" w:date="2022-12-08T10:31: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0BA6835E" w14:textId="5F7A15B6" w:rsidR="00F6237C" w:rsidRPr="006B70B8" w:rsidRDefault="00F6237C" w:rsidP="009108CE">
            <w:pPr>
              <w:pStyle w:val="Small"/>
              <w:spacing w:before="40" w:after="40"/>
              <w:jc w:val="both"/>
            </w:pPr>
            <w:r w:rsidRPr="006B70B8">
              <w:t xml:space="preserve">The code as defined in the </w:t>
            </w:r>
            <w:r w:rsidR="009108CE">
              <w:t>F</w:t>
            </w:r>
            <w:r w:rsidRPr="006B70B8">
              <w:t xml:space="preserve">eature </w:t>
            </w:r>
            <w:r w:rsidR="009108CE">
              <w:t>C</w:t>
            </w:r>
            <w:r w:rsidRPr="006B70B8">
              <w:t>atalogue</w:t>
            </w:r>
          </w:p>
        </w:tc>
      </w:tr>
      <w:tr w:rsidR="006B70B8" w:rsidRPr="006B70B8" w14:paraId="05C67113"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1011696" w14:textId="77777777" w:rsidR="00F6237C" w:rsidRPr="006B70B8" w:rsidRDefault="00F6237C" w:rsidP="00C128E3">
            <w:pPr>
              <w:pStyle w:val="Small"/>
              <w:spacing w:before="40" w:after="40"/>
              <w:jc w:val="both"/>
            </w:pPr>
            <w:r w:rsidRPr="006B70B8">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1CC6091" w14:textId="77777777" w:rsidR="00F6237C" w:rsidRPr="006B70B8" w:rsidRDefault="00F6237C" w:rsidP="00C128E3">
            <w:pPr>
              <w:pStyle w:val="Small"/>
              <w:spacing w:before="40" w:after="40"/>
              <w:jc w:val="both"/>
            </w:pPr>
            <w:r w:rsidRPr="006B70B8">
              <w:t>ANCD</w:t>
            </w:r>
          </w:p>
        </w:tc>
        <w:tc>
          <w:tcPr>
            <w:tcW w:w="794" w:type="dxa"/>
            <w:tcBorders>
              <w:top w:val="single" w:sz="6" w:space="0" w:color="000000"/>
              <w:left w:val="single" w:sz="6" w:space="0" w:color="000000"/>
              <w:bottom w:val="single" w:sz="6" w:space="0" w:color="000000"/>
              <w:right w:val="single" w:sz="6" w:space="0" w:color="000000"/>
            </w:tcBorders>
          </w:tcPr>
          <w:p w14:paraId="78A17FF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6B789D6"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A2FC5DD" w14:textId="77777777" w:rsidR="00F6237C" w:rsidRPr="006B70B8" w:rsidRDefault="00F6237C" w:rsidP="00C128E3">
            <w:pPr>
              <w:pStyle w:val="Small"/>
              <w:spacing w:before="40" w:after="40"/>
              <w:jc w:val="both"/>
            </w:pPr>
            <w:r w:rsidRPr="006B70B8">
              <w:t>The code used within the NATC subfield</w:t>
            </w:r>
          </w:p>
        </w:tc>
      </w:tr>
    </w:tbl>
    <w:p w14:paraId="53C0BFAE" w14:textId="2D72E437" w:rsidR="000412A7" w:rsidRPr="00926480" w:rsidRDefault="000412A7" w:rsidP="000412A7">
      <w:pPr>
        <w:pStyle w:val="ListContinue2"/>
        <w:numPr>
          <w:ilvl w:val="2"/>
          <w:numId w:val="37"/>
        </w:numPr>
        <w:tabs>
          <w:tab w:val="clear" w:pos="432"/>
        </w:tabs>
        <w:spacing w:before="120" w:after="120" w:line="240" w:lineRule="auto"/>
        <w:rPr>
          <w:b/>
          <w:lang w:eastAsia="en-US"/>
        </w:rPr>
      </w:pPr>
      <w:r w:rsidRPr="000412A7">
        <w:rPr>
          <w:b/>
          <w:lang w:eastAsia="en-US"/>
        </w:rPr>
        <w:lastRenderedPageBreak/>
        <w:t>Information Type Codes field structure - ITCS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9D67CEE"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0DE5822"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E814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6282D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4413A87"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56F4C80" w14:textId="77777777" w:rsidR="00F6237C" w:rsidRPr="0076198D" w:rsidRDefault="00F6237C" w:rsidP="00C128E3">
            <w:pPr>
              <w:pStyle w:val="Small"/>
              <w:spacing w:before="40" w:after="40"/>
              <w:jc w:val="both"/>
              <w:rPr>
                <w:b/>
              </w:rPr>
            </w:pPr>
            <w:r w:rsidRPr="0076198D">
              <w:rPr>
                <w:b/>
              </w:rPr>
              <w:t>Comment</w:t>
            </w:r>
          </w:p>
        </w:tc>
      </w:tr>
      <w:tr w:rsidR="006B70B8" w:rsidRPr="006B70B8" w14:paraId="67DFF37F"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483734D" w14:textId="77777777" w:rsidR="00F6237C" w:rsidRPr="006B70B8" w:rsidRDefault="00F6237C" w:rsidP="00C128E3">
            <w:pPr>
              <w:pStyle w:val="Small"/>
              <w:spacing w:before="40" w:after="40"/>
              <w:jc w:val="both"/>
            </w:pPr>
            <w:r w:rsidRPr="006B70B8">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51EB3DB1" w14:textId="1A35CDB2" w:rsidR="00F6237C" w:rsidRPr="006B70B8" w:rsidRDefault="000412A7" w:rsidP="00C128E3">
            <w:pPr>
              <w:pStyle w:val="Small"/>
              <w:spacing w:before="40" w:after="40"/>
              <w:jc w:val="both"/>
            </w:pPr>
            <w:ins w:id="3622" w:author="Teh Stand" w:date="2022-06-15T10:29:00Z">
              <w:r>
                <w:t>*</w:t>
              </w:r>
            </w:ins>
            <w:r w:rsidR="00F6237C" w:rsidRPr="006B70B8">
              <w:t>ITCD</w:t>
            </w:r>
          </w:p>
        </w:tc>
        <w:tc>
          <w:tcPr>
            <w:tcW w:w="794" w:type="dxa"/>
            <w:tcBorders>
              <w:top w:val="single" w:sz="6" w:space="0" w:color="000000"/>
              <w:left w:val="single" w:sz="6" w:space="0" w:color="000000"/>
              <w:bottom w:val="single" w:sz="6" w:space="0" w:color="000000"/>
              <w:right w:val="single" w:sz="6" w:space="0" w:color="000000"/>
            </w:tcBorders>
          </w:tcPr>
          <w:p w14:paraId="48AA9EA5"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94F6A2" w14:textId="524A6BF5" w:rsidR="00F6237C" w:rsidRPr="006B70B8" w:rsidRDefault="00F6237C" w:rsidP="00C128E3">
            <w:pPr>
              <w:pStyle w:val="Small"/>
              <w:spacing w:before="40" w:after="40"/>
              <w:jc w:val="both"/>
            </w:pPr>
            <w:r w:rsidRPr="006B70B8">
              <w:t>A</w:t>
            </w:r>
            <w:ins w:id="3623" w:author="Teh Stand" w:date="2022-12-08T10:31: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71C684C2" w14:textId="2D4DBC1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A2D2AAE"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8D3411" w14:textId="77777777" w:rsidR="00F6237C" w:rsidRPr="006B70B8" w:rsidRDefault="00F6237C" w:rsidP="00C128E3">
            <w:pPr>
              <w:pStyle w:val="Small"/>
              <w:spacing w:before="40" w:after="40"/>
              <w:jc w:val="both"/>
            </w:pPr>
            <w:r w:rsidRPr="006B70B8">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65133D5A" w14:textId="77777777" w:rsidR="00F6237C" w:rsidRPr="006B70B8" w:rsidRDefault="00F6237C" w:rsidP="00C128E3">
            <w:pPr>
              <w:pStyle w:val="Small"/>
              <w:spacing w:before="40" w:after="40"/>
              <w:jc w:val="both"/>
            </w:pPr>
            <w:r w:rsidRPr="006B70B8">
              <w:t>ITNC</w:t>
            </w:r>
          </w:p>
        </w:tc>
        <w:tc>
          <w:tcPr>
            <w:tcW w:w="794" w:type="dxa"/>
            <w:tcBorders>
              <w:top w:val="single" w:sz="6" w:space="0" w:color="000000"/>
              <w:left w:val="single" w:sz="6" w:space="0" w:color="000000"/>
              <w:bottom w:val="single" w:sz="6" w:space="0" w:color="000000"/>
              <w:right w:val="single" w:sz="6" w:space="0" w:color="000000"/>
            </w:tcBorders>
          </w:tcPr>
          <w:p w14:paraId="2E2582FC"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01EB67D"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54BDB69" w14:textId="77777777" w:rsidR="00F6237C" w:rsidRPr="006B70B8" w:rsidRDefault="00F6237C" w:rsidP="00C128E3">
            <w:pPr>
              <w:pStyle w:val="Small"/>
              <w:spacing w:before="40" w:after="40"/>
              <w:jc w:val="both"/>
            </w:pPr>
            <w:r w:rsidRPr="006B70B8">
              <w:t>The code used within the NITC subfield</w:t>
            </w:r>
          </w:p>
        </w:tc>
      </w:tr>
    </w:tbl>
    <w:p w14:paraId="21CB1F64" w14:textId="77777777" w:rsidR="00F6237C" w:rsidRDefault="00F6237C" w:rsidP="000412A7">
      <w:pPr>
        <w:spacing w:after="0" w:line="240" w:lineRule="auto"/>
      </w:pPr>
    </w:p>
    <w:p w14:paraId="0CA497AC" w14:textId="0DBC7B1B" w:rsidR="000412A7" w:rsidRPr="00926480" w:rsidRDefault="000412A7" w:rsidP="000412A7">
      <w:pPr>
        <w:pStyle w:val="ListContinue2"/>
        <w:numPr>
          <w:ilvl w:val="2"/>
          <w:numId w:val="37"/>
        </w:numPr>
        <w:tabs>
          <w:tab w:val="clear" w:pos="432"/>
        </w:tabs>
        <w:spacing w:before="120" w:after="120" w:line="240" w:lineRule="auto"/>
        <w:rPr>
          <w:b/>
          <w:lang w:eastAsia="en-US"/>
        </w:rPr>
      </w:pPr>
      <w:r w:rsidRPr="000412A7">
        <w:rPr>
          <w:b/>
          <w:lang w:eastAsia="en-US"/>
        </w:rPr>
        <w:t>Feature Type Codes field structure - FTCS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0360B354"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4FA3E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E50D479"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F41F3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95D70B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0BB0FF9" w14:textId="77777777" w:rsidR="00F6237C" w:rsidRPr="0076198D" w:rsidRDefault="00F6237C" w:rsidP="00C128E3">
            <w:pPr>
              <w:pStyle w:val="Small"/>
              <w:spacing w:before="40" w:after="40"/>
              <w:jc w:val="both"/>
              <w:rPr>
                <w:b/>
              </w:rPr>
            </w:pPr>
            <w:r w:rsidRPr="0076198D">
              <w:rPr>
                <w:b/>
              </w:rPr>
              <w:t>Comment</w:t>
            </w:r>
          </w:p>
        </w:tc>
      </w:tr>
      <w:tr w:rsidR="006B70B8" w:rsidRPr="006B70B8" w14:paraId="2260D214"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FCC5843" w14:textId="77777777" w:rsidR="00F6237C" w:rsidRPr="006B70B8" w:rsidRDefault="00F6237C" w:rsidP="00C128E3">
            <w:pPr>
              <w:pStyle w:val="Small"/>
              <w:spacing w:before="40" w:after="40"/>
              <w:jc w:val="both"/>
            </w:pPr>
            <w:r w:rsidRPr="006B70B8">
              <w:t>Feature Type Code</w:t>
            </w:r>
          </w:p>
        </w:tc>
        <w:tc>
          <w:tcPr>
            <w:tcW w:w="794" w:type="dxa"/>
            <w:tcBorders>
              <w:top w:val="single" w:sz="6" w:space="0" w:color="000000"/>
              <w:left w:val="single" w:sz="6" w:space="0" w:color="000000"/>
              <w:bottom w:val="single" w:sz="6" w:space="0" w:color="000000"/>
              <w:right w:val="single" w:sz="6" w:space="0" w:color="000000"/>
            </w:tcBorders>
          </w:tcPr>
          <w:p w14:paraId="4D62C566" w14:textId="1D20EB80" w:rsidR="00F6237C" w:rsidRPr="006B70B8" w:rsidRDefault="000412A7" w:rsidP="00C128E3">
            <w:pPr>
              <w:pStyle w:val="Small"/>
              <w:spacing w:before="40" w:after="40"/>
              <w:jc w:val="both"/>
            </w:pPr>
            <w:ins w:id="3624" w:author="Teh Stand" w:date="2022-06-15T10:29:00Z">
              <w:r>
                <w:t>*</w:t>
              </w:r>
            </w:ins>
            <w:r w:rsidR="00F6237C" w:rsidRPr="006B70B8">
              <w:t>FTCD</w:t>
            </w:r>
          </w:p>
        </w:tc>
        <w:tc>
          <w:tcPr>
            <w:tcW w:w="794" w:type="dxa"/>
            <w:tcBorders>
              <w:top w:val="single" w:sz="6" w:space="0" w:color="000000"/>
              <w:left w:val="single" w:sz="6" w:space="0" w:color="000000"/>
              <w:bottom w:val="single" w:sz="6" w:space="0" w:color="000000"/>
              <w:right w:val="single" w:sz="6" w:space="0" w:color="000000"/>
            </w:tcBorders>
          </w:tcPr>
          <w:p w14:paraId="613BC9B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DB5A43B" w14:textId="0C1C88B9" w:rsidR="00F6237C" w:rsidRPr="006B70B8" w:rsidRDefault="00F6237C" w:rsidP="00C128E3">
            <w:pPr>
              <w:pStyle w:val="Small"/>
              <w:spacing w:before="40" w:after="40"/>
              <w:jc w:val="both"/>
            </w:pPr>
            <w:r w:rsidRPr="006B70B8">
              <w:t>A</w:t>
            </w:r>
            <w:ins w:id="3625" w:author="Teh Stand" w:date="2022-12-08T10:31: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4C6A3ADB" w14:textId="6276703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73184BED"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7682008" w14:textId="77777777" w:rsidR="00F6237C" w:rsidRPr="006B70B8" w:rsidRDefault="00F6237C" w:rsidP="00C128E3">
            <w:pPr>
              <w:pStyle w:val="Small"/>
              <w:spacing w:before="40" w:after="40"/>
              <w:jc w:val="both"/>
            </w:pPr>
            <w:r w:rsidRPr="006B70B8">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70A1B9C8" w14:textId="77777777" w:rsidR="00F6237C" w:rsidRPr="006B70B8" w:rsidRDefault="00F6237C" w:rsidP="00C128E3">
            <w:pPr>
              <w:pStyle w:val="Small"/>
              <w:spacing w:before="40" w:after="40"/>
              <w:jc w:val="both"/>
            </w:pPr>
            <w:r w:rsidRPr="006B70B8">
              <w:t>FTNC</w:t>
            </w:r>
          </w:p>
        </w:tc>
        <w:tc>
          <w:tcPr>
            <w:tcW w:w="794" w:type="dxa"/>
            <w:tcBorders>
              <w:top w:val="single" w:sz="6" w:space="0" w:color="000000"/>
              <w:left w:val="single" w:sz="6" w:space="0" w:color="000000"/>
              <w:bottom w:val="single" w:sz="6" w:space="0" w:color="000000"/>
              <w:right w:val="single" w:sz="6" w:space="0" w:color="000000"/>
            </w:tcBorders>
          </w:tcPr>
          <w:p w14:paraId="076116A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AE0AC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59DFA05F" w14:textId="77777777" w:rsidR="00F6237C" w:rsidRPr="006B70B8" w:rsidRDefault="00F6237C" w:rsidP="00C128E3">
            <w:pPr>
              <w:pStyle w:val="Small"/>
              <w:spacing w:before="40" w:after="40"/>
              <w:jc w:val="both"/>
            </w:pPr>
            <w:r w:rsidRPr="006B70B8">
              <w:t>The code used within the NFTC subfield</w:t>
            </w:r>
          </w:p>
        </w:tc>
      </w:tr>
    </w:tbl>
    <w:p w14:paraId="0625C720" w14:textId="77777777" w:rsidR="00F6237C" w:rsidRDefault="00F6237C" w:rsidP="000412A7">
      <w:pPr>
        <w:spacing w:after="0" w:line="240" w:lineRule="auto"/>
      </w:pPr>
    </w:p>
    <w:p w14:paraId="6033D6B9" w14:textId="02595FBF" w:rsidR="000412A7" w:rsidRPr="00926480" w:rsidRDefault="000412A7" w:rsidP="000412A7">
      <w:pPr>
        <w:pStyle w:val="ListContinue2"/>
        <w:numPr>
          <w:ilvl w:val="2"/>
          <w:numId w:val="37"/>
        </w:numPr>
        <w:tabs>
          <w:tab w:val="clear" w:pos="432"/>
        </w:tabs>
        <w:spacing w:before="120" w:after="120" w:line="240" w:lineRule="auto"/>
        <w:rPr>
          <w:b/>
          <w:lang w:eastAsia="en-US"/>
        </w:rPr>
      </w:pPr>
      <w:r w:rsidRPr="000412A7">
        <w:rPr>
          <w:b/>
          <w:lang w:eastAsia="en-US"/>
        </w:rPr>
        <w:t>Information Association Codes field structure - IACS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755B77CA"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A2A957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EB602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786038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B422609"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3BA18EF" w14:textId="77777777" w:rsidR="00F6237C" w:rsidRPr="0076198D" w:rsidRDefault="00F6237C" w:rsidP="00C128E3">
            <w:pPr>
              <w:pStyle w:val="Small"/>
              <w:spacing w:before="40" w:after="40"/>
              <w:jc w:val="both"/>
              <w:rPr>
                <w:b/>
              </w:rPr>
            </w:pPr>
            <w:r w:rsidRPr="0076198D">
              <w:rPr>
                <w:b/>
              </w:rPr>
              <w:t>Comment</w:t>
            </w:r>
          </w:p>
        </w:tc>
      </w:tr>
      <w:tr w:rsidR="006B70B8" w:rsidRPr="006B70B8" w14:paraId="311A564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10F80F6" w14:textId="77777777" w:rsidR="00F6237C" w:rsidRPr="006B70B8" w:rsidRDefault="00F6237C" w:rsidP="00C128E3">
            <w:pPr>
              <w:pStyle w:val="Small"/>
              <w:spacing w:before="40" w:after="40"/>
              <w:jc w:val="both"/>
            </w:pPr>
            <w:r w:rsidRPr="006B70B8">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5AD32B84" w14:textId="12F74C11" w:rsidR="00F6237C" w:rsidRPr="006B70B8" w:rsidRDefault="000412A7" w:rsidP="00C128E3">
            <w:pPr>
              <w:pStyle w:val="Small"/>
              <w:spacing w:before="40" w:after="40"/>
              <w:jc w:val="both"/>
            </w:pPr>
            <w:ins w:id="3626" w:author="Teh Stand" w:date="2022-06-15T10:30:00Z">
              <w:r>
                <w:t>*</w:t>
              </w:r>
            </w:ins>
            <w:r w:rsidR="00F6237C" w:rsidRPr="006B70B8">
              <w:t>IACD</w:t>
            </w:r>
          </w:p>
        </w:tc>
        <w:tc>
          <w:tcPr>
            <w:tcW w:w="794" w:type="dxa"/>
            <w:tcBorders>
              <w:top w:val="single" w:sz="6" w:space="0" w:color="000000"/>
              <w:left w:val="single" w:sz="6" w:space="0" w:color="000000"/>
              <w:bottom w:val="single" w:sz="6" w:space="0" w:color="000000"/>
              <w:right w:val="single" w:sz="6" w:space="0" w:color="000000"/>
            </w:tcBorders>
          </w:tcPr>
          <w:p w14:paraId="72395219"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0F7F8C" w14:textId="3DB5D834" w:rsidR="00F6237C" w:rsidRPr="006B70B8" w:rsidRDefault="00F6237C" w:rsidP="00C128E3">
            <w:pPr>
              <w:pStyle w:val="Small"/>
              <w:spacing w:before="40" w:after="40"/>
              <w:jc w:val="both"/>
            </w:pPr>
            <w:r w:rsidRPr="006B70B8">
              <w:t>A</w:t>
            </w:r>
            <w:ins w:id="3627" w:author="Teh Stand" w:date="2022-12-08T10:31: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199CD815" w14:textId="26262167"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CE9AE8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A6CA18E" w14:textId="77777777" w:rsidR="00F6237C" w:rsidRPr="006B70B8" w:rsidRDefault="00F6237C" w:rsidP="00C128E3">
            <w:pPr>
              <w:pStyle w:val="Small"/>
              <w:spacing w:before="40" w:after="40"/>
              <w:jc w:val="both"/>
            </w:pPr>
            <w:r w:rsidRPr="006B70B8">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47EB488" w14:textId="77777777" w:rsidR="00F6237C" w:rsidRPr="006B70B8" w:rsidRDefault="00F6237C" w:rsidP="00C128E3">
            <w:pPr>
              <w:pStyle w:val="Small"/>
              <w:spacing w:before="40" w:after="40"/>
              <w:jc w:val="both"/>
            </w:pPr>
            <w:r w:rsidRPr="006B70B8">
              <w:t>IANC</w:t>
            </w:r>
          </w:p>
        </w:tc>
        <w:tc>
          <w:tcPr>
            <w:tcW w:w="794" w:type="dxa"/>
            <w:tcBorders>
              <w:top w:val="single" w:sz="6" w:space="0" w:color="000000"/>
              <w:left w:val="single" w:sz="6" w:space="0" w:color="000000"/>
              <w:bottom w:val="single" w:sz="6" w:space="0" w:color="000000"/>
              <w:right w:val="single" w:sz="6" w:space="0" w:color="000000"/>
            </w:tcBorders>
          </w:tcPr>
          <w:p w14:paraId="5BE0871E"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AC6F3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532E78C" w14:textId="77777777" w:rsidR="00F6237C" w:rsidRPr="006B70B8" w:rsidRDefault="00F6237C" w:rsidP="00C128E3">
            <w:pPr>
              <w:pStyle w:val="Small"/>
              <w:spacing w:before="40" w:after="40"/>
              <w:jc w:val="both"/>
            </w:pPr>
            <w:r w:rsidRPr="006B70B8">
              <w:t>The code used within the NIAC subfield</w:t>
            </w:r>
          </w:p>
        </w:tc>
      </w:tr>
    </w:tbl>
    <w:p w14:paraId="1BD9C551" w14:textId="77777777" w:rsidR="00F6237C" w:rsidRDefault="00F6237C" w:rsidP="00375F65">
      <w:pPr>
        <w:spacing w:after="0" w:line="240" w:lineRule="auto"/>
        <w:rPr>
          <w:lang w:eastAsia="en-US"/>
        </w:rPr>
      </w:pPr>
    </w:p>
    <w:p w14:paraId="7B2009EA" w14:textId="506CED8B" w:rsidR="00375F65" w:rsidRPr="00926480" w:rsidRDefault="00375F65" w:rsidP="00375F65">
      <w:pPr>
        <w:pStyle w:val="ListContinue2"/>
        <w:numPr>
          <w:ilvl w:val="2"/>
          <w:numId w:val="37"/>
        </w:numPr>
        <w:tabs>
          <w:tab w:val="clear" w:pos="432"/>
        </w:tabs>
        <w:spacing w:before="120" w:after="120" w:line="240" w:lineRule="auto"/>
        <w:rPr>
          <w:b/>
          <w:lang w:eastAsia="en-US"/>
        </w:rPr>
      </w:pPr>
      <w:r w:rsidRPr="00375F65">
        <w:rPr>
          <w:b/>
          <w:lang w:eastAsia="en-US"/>
        </w:rPr>
        <w:t>Feature Association Codes field structure - FACS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FA60871"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5C713AA"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14A2D57"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BA082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D74D5C"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ABF8034" w14:textId="77777777" w:rsidR="00F6237C" w:rsidRPr="0076198D" w:rsidRDefault="00F6237C" w:rsidP="00C128E3">
            <w:pPr>
              <w:pStyle w:val="Small"/>
              <w:spacing w:before="40" w:after="40"/>
              <w:jc w:val="both"/>
              <w:rPr>
                <w:b/>
              </w:rPr>
            </w:pPr>
            <w:r w:rsidRPr="0076198D">
              <w:rPr>
                <w:b/>
              </w:rPr>
              <w:t>Comment</w:t>
            </w:r>
          </w:p>
        </w:tc>
      </w:tr>
      <w:tr w:rsidR="006B70B8" w:rsidRPr="006B70B8" w14:paraId="34E3776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F9ECC6D" w14:textId="77777777" w:rsidR="00F6237C" w:rsidRPr="006B70B8" w:rsidRDefault="00F6237C" w:rsidP="00C128E3">
            <w:pPr>
              <w:pStyle w:val="Small"/>
              <w:spacing w:before="40" w:after="40"/>
              <w:jc w:val="both"/>
            </w:pPr>
            <w:r w:rsidRPr="006B70B8">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1A154D16" w14:textId="342DF55A" w:rsidR="00F6237C" w:rsidRPr="006B70B8" w:rsidRDefault="000412A7" w:rsidP="00C128E3">
            <w:pPr>
              <w:pStyle w:val="Small"/>
              <w:spacing w:before="40" w:after="40"/>
              <w:jc w:val="both"/>
            </w:pPr>
            <w:ins w:id="3628" w:author="Teh Stand" w:date="2022-06-15T10:30:00Z">
              <w:r>
                <w:t>*</w:t>
              </w:r>
            </w:ins>
            <w:r w:rsidR="00F6237C" w:rsidRPr="006B70B8">
              <w:t>FACD</w:t>
            </w:r>
          </w:p>
        </w:tc>
        <w:tc>
          <w:tcPr>
            <w:tcW w:w="794" w:type="dxa"/>
            <w:tcBorders>
              <w:top w:val="single" w:sz="6" w:space="0" w:color="000000"/>
              <w:left w:val="single" w:sz="6" w:space="0" w:color="000000"/>
              <w:bottom w:val="single" w:sz="6" w:space="0" w:color="000000"/>
              <w:right w:val="single" w:sz="6" w:space="0" w:color="000000"/>
            </w:tcBorders>
          </w:tcPr>
          <w:p w14:paraId="3E3B1684"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DB9167" w14:textId="0434292C" w:rsidR="00F6237C" w:rsidRPr="006B70B8" w:rsidRDefault="00F6237C" w:rsidP="00C128E3">
            <w:pPr>
              <w:pStyle w:val="Small"/>
              <w:spacing w:before="40" w:after="40"/>
              <w:jc w:val="both"/>
            </w:pPr>
            <w:r w:rsidRPr="006B70B8">
              <w:t>A</w:t>
            </w:r>
            <w:ins w:id="3629" w:author="Teh Stand" w:date="2022-12-08T10:31: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31661940" w14:textId="7415D94E"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750DB23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688B61" w14:textId="77777777" w:rsidR="00F6237C" w:rsidRPr="006B70B8" w:rsidRDefault="00F6237C" w:rsidP="00C128E3">
            <w:pPr>
              <w:pStyle w:val="Small"/>
              <w:spacing w:before="40" w:after="40"/>
              <w:jc w:val="both"/>
            </w:pPr>
            <w:r w:rsidRPr="006B70B8">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66B7BD5C" w14:textId="77777777" w:rsidR="00F6237C" w:rsidRPr="006B70B8" w:rsidRDefault="00F6237C" w:rsidP="00C128E3">
            <w:pPr>
              <w:pStyle w:val="Small"/>
              <w:spacing w:before="40" w:after="40"/>
              <w:jc w:val="both"/>
            </w:pPr>
            <w:r w:rsidRPr="006B70B8">
              <w:t>FANC</w:t>
            </w:r>
          </w:p>
        </w:tc>
        <w:tc>
          <w:tcPr>
            <w:tcW w:w="794" w:type="dxa"/>
            <w:tcBorders>
              <w:top w:val="single" w:sz="6" w:space="0" w:color="000000"/>
              <w:left w:val="single" w:sz="6" w:space="0" w:color="000000"/>
              <w:bottom w:val="single" w:sz="6" w:space="0" w:color="000000"/>
              <w:right w:val="single" w:sz="6" w:space="0" w:color="000000"/>
            </w:tcBorders>
          </w:tcPr>
          <w:p w14:paraId="31E86A4F"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C432427"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6CEC2A2" w14:textId="77777777" w:rsidR="00F6237C" w:rsidRPr="006B70B8" w:rsidRDefault="00F6237C" w:rsidP="00C128E3">
            <w:pPr>
              <w:pStyle w:val="Small"/>
              <w:spacing w:before="40" w:after="40"/>
              <w:jc w:val="both"/>
            </w:pPr>
            <w:r w:rsidRPr="006B70B8">
              <w:t>The code used within the NFAC subfield</w:t>
            </w:r>
          </w:p>
        </w:tc>
      </w:tr>
    </w:tbl>
    <w:p w14:paraId="297AE171" w14:textId="77777777" w:rsidR="00F6237C" w:rsidRDefault="00F6237C" w:rsidP="00375F65">
      <w:pPr>
        <w:spacing w:after="0" w:line="240" w:lineRule="auto"/>
      </w:pPr>
    </w:p>
    <w:p w14:paraId="579FB32D" w14:textId="626045A4" w:rsidR="00375F65" w:rsidRPr="00926480" w:rsidRDefault="00375F65" w:rsidP="00375F65">
      <w:pPr>
        <w:pStyle w:val="ListContinue2"/>
        <w:numPr>
          <w:ilvl w:val="2"/>
          <w:numId w:val="37"/>
        </w:numPr>
        <w:tabs>
          <w:tab w:val="clear" w:pos="432"/>
        </w:tabs>
        <w:spacing w:before="120" w:after="120" w:line="240" w:lineRule="auto"/>
        <w:rPr>
          <w:b/>
          <w:lang w:eastAsia="en-US"/>
        </w:rPr>
      </w:pPr>
      <w:r w:rsidRPr="00375F65">
        <w:rPr>
          <w:b/>
          <w:lang w:eastAsia="en-US"/>
        </w:rPr>
        <w:t>Association Role Codes field structure - ARCS</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83027A2"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612327E"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27B42A"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5375F1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846BE4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FFB0D8" w14:textId="77777777" w:rsidR="00F6237C" w:rsidRPr="0076198D" w:rsidRDefault="00F6237C" w:rsidP="00C128E3">
            <w:pPr>
              <w:pStyle w:val="Small"/>
              <w:spacing w:before="40" w:after="40"/>
              <w:jc w:val="both"/>
              <w:rPr>
                <w:b/>
              </w:rPr>
            </w:pPr>
            <w:r w:rsidRPr="0076198D">
              <w:rPr>
                <w:b/>
              </w:rPr>
              <w:t>Comment</w:t>
            </w:r>
          </w:p>
        </w:tc>
      </w:tr>
      <w:tr w:rsidR="006B70B8" w:rsidRPr="006B70B8" w14:paraId="78DDD09C"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A6D518A" w14:textId="77777777" w:rsidR="00F6237C" w:rsidRPr="006B70B8" w:rsidRDefault="00F6237C" w:rsidP="00C128E3">
            <w:pPr>
              <w:pStyle w:val="Small"/>
              <w:spacing w:before="40" w:after="40"/>
              <w:jc w:val="both"/>
            </w:pPr>
            <w:r w:rsidRPr="006B70B8">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6EDDCCE2" w14:textId="622A5AFB" w:rsidR="00F6237C" w:rsidRPr="006B70B8" w:rsidRDefault="000412A7" w:rsidP="00C128E3">
            <w:pPr>
              <w:pStyle w:val="Small"/>
              <w:spacing w:before="40" w:after="40"/>
              <w:jc w:val="both"/>
            </w:pPr>
            <w:ins w:id="3630" w:author="Teh Stand" w:date="2022-06-15T10:30:00Z">
              <w:r>
                <w:t>*</w:t>
              </w:r>
            </w:ins>
            <w:r w:rsidR="00F6237C" w:rsidRPr="006B70B8">
              <w:t>ARCD</w:t>
            </w:r>
          </w:p>
        </w:tc>
        <w:tc>
          <w:tcPr>
            <w:tcW w:w="794" w:type="dxa"/>
            <w:tcBorders>
              <w:top w:val="single" w:sz="6" w:space="0" w:color="000000"/>
              <w:left w:val="single" w:sz="6" w:space="0" w:color="000000"/>
              <w:bottom w:val="single" w:sz="6" w:space="0" w:color="000000"/>
              <w:right w:val="single" w:sz="6" w:space="0" w:color="000000"/>
            </w:tcBorders>
          </w:tcPr>
          <w:p w14:paraId="4E09EB51"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D956DF2" w14:textId="601C2E23" w:rsidR="00F6237C" w:rsidRPr="006B70B8" w:rsidRDefault="00F6237C" w:rsidP="00C128E3">
            <w:pPr>
              <w:pStyle w:val="Small"/>
              <w:spacing w:before="40" w:after="40"/>
              <w:jc w:val="both"/>
            </w:pPr>
            <w:r w:rsidRPr="006B70B8">
              <w:t>A</w:t>
            </w:r>
            <w:ins w:id="3631" w:author="Teh Stand" w:date="2022-12-08T10:31:00Z">
              <w:r w:rsidR="00CA1A05">
                <w:t>()</w:t>
              </w:r>
            </w:ins>
          </w:p>
        </w:tc>
        <w:tc>
          <w:tcPr>
            <w:tcW w:w="4026" w:type="dxa"/>
            <w:tcBorders>
              <w:top w:val="single" w:sz="6" w:space="0" w:color="000000"/>
              <w:left w:val="single" w:sz="6" w:space="0" w:color="000000"/>
              <w:bottom w:val="single" w:sz="6" w:space="0" w:color="000000"/>
              <w:right w:val="single" w:sz="6" w:space="0" w:color="000000"/>
            </w:tcBorders>
          </w:tcPr>
          <w:p w14:paraId="18A7CFDB" w14:textId="6166BFDD"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2AD282B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098D885" w14:textId="77777777" w:rsidR="00F6237C" w:rsidRPr="006B70B8" w:rsidRDefault="00F6237C" w:rsidP="00C128E3">
            <w:pPr>
              <w:pStyle w:val="Small"/>
              <w:spacing w:before="40" w:after="40"/>
              <w:jc w:val="both"/>
            </w:pPr>
            <w:r w:rsidRPr="006B70B8">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32B75D3B" w14:textId="77777777" w:rsidR="00F6237C" w:rsidRPr="006B70B8" w:rsidRDefault="00F6237C" w:rsidP="00C128E3">
            <w:pPr>
              <w:pStyle w:val="Small"/>
              <w:spacing w:before="40" w:after="40"/>
              <w:jc w:val="both"/>
            </w:pPr>
            <w:r w:rsidRPr="006B70B8">
              <w:t>ARNC</w:t>
            </w:r>
          </w:p>
        </w:tc>
        <w:tc>
          <w:tcPr>
            <w:tcW w:w="794" w:type="dxa"/>
            <w:tcBorders>
              <w:top w:val="single" w:sz="6" w:space="0" w:color="000000"/>
              <w:left w:val="single" w:sz="6" w:space="0" w:color="000000"/>
              <w:bottom w:val="single" w:sz="6" w:space="0" w:color="000000"/>
              <w:right w:val="single" w:sz="6" w:space="0" w:color="000000"/>
            </w:tcBorders>
          </w:tcPr>
          <w:p w14:paraId="3F805E1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AA6D1BB"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CC8B4F2" w14:textId="77777777" w:rsidR="00F6237C" w:rsidRPr="006B70B8" w:rsidRDefault="00F6237C" w:rsidP="00C128E3">
            <w:pPr>
              <w:pStyle w:val="Small"/>
              <w:spacing w:before="40" w:after="40"/>
              <w:jc w:val="both"/>
            </w:pPr>
            <w:r w:rsidRPr="006B70B8">
              <w:t>The code used within the NARC subfield</w:t>
            </w:r>
          </w:p>
        </w:tc>
      </w:tr>
    </w:tbl>
    <w:p w14:paraId="0D63643A" w14:textId="77777777" w:rsidR="00F6237C" w:rsidRDefault="00F6237C" w:rsidP="00375F65">
      <w:pPr>
        <w:spacing w:after="0" w:line="240" w:lineRule="auto"/>
      </w:pPr>
    </w:p>
    <w:p w14:paraId="5D69B205" w14:textId="783097B1" w:rsidR="00375F65" w:rsidRPr="00926480" w:rsidRDefault="00375F65" w:rsidP="00375F65">
      <w:pPr>
        <w:pStyle w:val="ListContinue2"/>
        <w:numPr>
          <w:ilvl w:val="2"/>
          <w:numId w:val="37"/>
        </w:numPr>
        <w:tabs>
          <w:tab w:val="clear" w:pos="432"/>
        </w:tabs>
        <w:spacing w:before="120" w:after="120" w:line="240" w:lineRule="auto"/>
        <w:rPr>
          <w:b/>
          <w:lang w:eastAsia="en-US"/>
        </w:rPr>
      </w:pPr>
      <w:r w:rsidRPr="00375F65">
        <w:rPr>
          <w:b/>
          <w:lang w:eastAsia="en-US"/>
        </w:rPr>
        <w:t>Information Type Identifier field - IRID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5031713" w14:textId="77777777" w:rsidTr="00375F65">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B1C7F7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F5401E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D9E1F2"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BDD163"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E169FF3" w14:textId="77777777" w:rsidR="00E73EDF" w:rsidRPr="006B70B8" w:rsidRDefault="007653F1" w:rsidP="00C128E3">
            <w:pPr>
              <w:pStyle w:val="Small"/>
              <w:spacing w:before="40" w:after="40"/>
              <w:jc w:val="both"/>
              <w:rPr>
                <w:b/>
              </w:rPr>
            </w:pPr>
            <w:r w:rsidRPr="006B70B8">
              <w:rPr>
                <w:b/>
              </w:rPr>
              <w:t>Comment</w:t>
            </w:r>
          </w:p>
        </w:tc>
      </w:tr>
      <w:tr w:rsidR="006B70B8" w:rsidRPr="006B70B8" w14:paraId="1861DDF3" w14:textId="77777777">
        <w:tc>
          <w:tcPr>
            <w:tcW w:w="3459" w:type="dxa"/>
            <w:tcBorders>
              <w:top w:val="single" w:sz="6" w:space="0" w:color="000000"/>
              <w:left w:val="single" w:sz="6" w:space="0" w:color="000000"/>
              <w:bottom w:val="single" w:sz="6" w:space="0" w:color="000000"/>
              <w:right w:val="single" w:sz="6" w:space="0" w:color="000000"/>
            </w:tcBorders>
          </w:tcPr>
          <w:p w14:paraId="12992007" w14:textId="120444AD" w:rsidR="00E73EDF" w:rsidRPr="006B70B8" w:rsidRDefault="007653F1" w:rsidP="00375F65">
            <w:pPr>
              <w:pStyle w:val="Small"/>
              <w:spacing w:before="40" w:after="40"/>
            </w:pPr>
            <w:r w:rsidRPr="006B70B8">
              <w:t xml:space="preserve">Record </w:t>
            </w:r>
            <w:del w:id="3632" w:author="Teh Stand" w:date="2022-06-15T10:37:00Z">
              <w:r w:rsidR="00784091" w:rsidRPr="006B70B8" w:rsidDel="00375F65">
                <w:delText>N</w:delText>
              </w:r>
              <w:r w:rsidRPr="006B70B8" w:rsidDel="00375F65">
                <w:delText>ame</w:delText>
              </w:r>
            </w:del>
            <w:ins w:id="3633" w:author="Teh Stand" w:date="2022-06-15T10:37:00Z">
              <w:r w:rsidR="00375F65">
                <w:t>n</w:t>
              </w:r>
              <w:r w:rsidR="00375F65" w:rsidRPr="006B70B8">
                <w:t>ame</w:t>
              </w:r>
            </w:ins>
          </w:p>
        </w:tc>
        <w:tc>
          <w:tcPr>
            <w:tcW w:w="794" w:type="dxa"/>
            <w:tcBorders>
              <w:top w:val="single" w:sz="6" w:space="0" w:color="000000"/>
              <w:left w:val="single" w:sz="6" w:space="0" w:color="000000"/>
              <w:bottom w:val="single" w:sz="6" w:space="0" w:color="000000"/>
              <w:right w:val="single" w:sz="6" w:space="0" w:color="000000"/>
            </w:tcBorders>
          </w:tcPr>
          <w:p w14:paraId="176E6438"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01076A40" w14:textId="77777777" w:rsidR="00E73EDF" w:rsidRPr="006B70B8" w:rsidRDefault="007653F1" w:rsidP="00C128E3">
            <w:pPr>
              <w:pStyle w:val="Small"/>
              <w:spacing w:before="40" w:after="40"/>
            </w:pPr>
            <w:r w:rsidRPr="006B70B8">
              <w:t>{150}</w:t>
            </w:r>
          </w:p>
        </w:tc>
        <w:tc>
          <w:tcPr>
            <w:tcW w:w="794" w:type="dxa"/>
            <w:tcBorders>
              <w:top w:val="single" w:sz="6" w:space="0" w:color="000000"/>
              <w:left w:val="single" w:sz="6" w:space="0" w:color="000000"/>
              <w:bottom w:val="single" w:sz="6" w:space="0" w:color="000000"/>
              <w:right w:val="single" w:sz="6" w:space="0" w:color="000000"/>
            </w:tcBorders>
          </w:tcPr>
          <w:p w14:paraId="1483CBAE"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F298F0E" w14:textId="0254D718" w:rsidR="00E73EDF" w:rsidRPr="006B70B8" w:rsidRDefault="007653F1" w:rsidP="00C128E3">
            <w:pPr>
              <w:pStyle w:val="Small"/>
              <w:spacing w:before="40" w:after="40"/>
            </w:pPr>
            <w:r w:rsidRPr="006B70B8">
              <w:t xml:space="preserve">{150} </w:t>
            </w:r>
            <w:r w:rsidR="00375F65">
              <w:t>–</w:t>
            </w:r>
            <w:r w:rsidRPr="006B70B8">
              <w:t xml:space="preserve"> Information Type</w:t>
            </w:r>
          </w:p>
        </w:tc>
      </w:tr>
      <w:tr w:rsidR="006B70B8" w:rsidRPr="006B70B8" w14:paraId="7924943E" w14:textId="77777777">
        <w:tc>
          <w:tcPr>
            <w:tcW w:w="3459" w:type="dxa"/>
            <w:tcBorders>
              <w:top w:val="single" w:sz="6" w:space="0" w:color="000000"/>
              <w:left w:val="single" w:sz="6" w:space="0" w:color="000000"/>
              <w:bottom w:val="single" w:sz="6" w:space="0" w:color="000000"/>
              <w:right w:val="single" w:sz="6" w:space="0" w:color="000000"/>
            </w:tcBorders>
          </w:tcPr>
          <w:p w14:paraId="7D8C648A" w14:textId="3CDA76C7" w:rsidR="00E73EDF" w:rsidRPr="006B70B8" w:rsidRDefault="007653F1" w:rsidP="00375F65">
            <w:pPr>
              <w:pStyle w:val="Small"/>
              <w:spacing w:before="40" w:after="40"/>
            </w:pPr>
            <w:r w:rsidRPr="006B70B8">
              <w:t xml:space="preserve">Record </w:t>
            </w:r>
            <w:del w:id="3634" w:author="Teh Stand" w:date="2022-06-15T10:37:00Z">
              <w:r w:rsidR="00784091" w:rsidRPr="006B70B8" w:rsidDel="00375F65">
                <w:delText>I</w:delText>
              </w:r>
              <w:r w:rsidRPr="006B70B8" w:rsidDel="00375F65">
                <w:delText xml:space="preserve">dentification </w:delText>
              </w:r>
            </w:del>
            <w:ins w:id="3635" w:author="Teh Stand" w:date="2022-06-15T10:37:00Z">
              <w:r w:rsidR="00375F65">
                <w:t>i</w:t>
              </w:r>
              <w:r w:rsidR="00375F65" w:rsidRPr="006B70B8">
                <w:t xml:space="preserve">dentification </w:t>
              </w:r>
            </w:ins>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0DF9FF9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ACF83BF"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FE1732" w14:textId="77777777" w:rsidR="00E73EDF" w:rsidRPr="006B70B8" w:rsidRDefault="007653F1" w:rsidP="00C128E3">
            <w:pPr>
              <w:pStyle w:val="Small"/>
              <w:spacing w:before="40" w:after="40"/>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FCCA6B7" w14:textId="77777777" w:rsidR="00E73EDF" w:rsidRPr="006B70B8" w:rsidRDefault="007653F1" w:rsidP="00C128E3">
            <w:pPr>
              <w:pStyle w:val="Small"/>
              <w:spacing w:before="40" w:after="40"/>
            </w:pPr>
            <w:r w:rsidRPr="006B70B8">
              <w:t>Range: 1 to 2</w:t>
            </w:r>
            <w:r w:rsidRPr="006B70B8">
              <w:rPr>
                <w:vertAlign w:val="superscript"/>
              </w:rPr>
              <w:t>32</w:t>
            </w:r>
            <w:r w:rsidRPr="006B70B8">
              <w:noBreakHyphen/>
              <w:t>2</w:t>
            </w:r>
          </w:p>
        </w:tc>
      </w:tr>
      <w:tr w:rsidR="006B70B8" w:rsidRPr="006B70B8" w14:paraId="2B0E3B78" w14:textId="77777777">
        <w:tc>
          <w:tcPr>
            <w:tcW w:w="3459" w:type="dxa"/>
            <w:tcBorders>
              <w:top w:val="single" w:sz="6" w:space="0" w:color="000000"/>
              <w:left w:val="single" w:sz="6" w:space="0" w:color="000000"/>
              <w:bottom w:val="single" w:sz="6" w:space="0" w:color="000000"/>
              <w:right w:val="single" w:sz="6" w:space="0" w:color="000000"/>
            </w:tcBorders>
          </w:tcPr>
          <w:p w14:paraId="0B57FF98" w14:textId="77777777" w:rsidR="00E73EDF" w:rsidRPr="006B70B8" w:rsidRDefault="007653F1" w:rsidP="00C128E3">
            <w:pPr>
              <w:pStyle w:val="Small"/>
              <w:spacing w:before="40" w:after="40"/>
            </w:pPr>
            <w:r w:rsidRPr="006B70B8">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49F52171" w14:textId="77777777" w:rsidR="00E73EDF" w:rsidRPr="006B70B8" w:rsidRDefault="007653F1" w:rsidP="00C128E3">
            <w:pPr>
              <w:pStyle w:val="Small"/>
              <w:spacing w:before="40" w:after="40"/>
            </w:pPr>
            <w:r w:rsidRPr="006B70B8">
              <w:t>NITC</w:t>
            </w:r>
          </w:p>
        </w:tc>
        <w:tc>
          <w:tcPr>
            <w:tcW w:w="794" w:type="dxa"/>
            <w:tcBorders>
              <w:top w:val="single" w:sz="6" w:space="0" w:color="000000"/>
              <w:left w:val="single" w:sz="6" w:space="0" w:color="000000"/>
              <w:bottom w:val="single" w:sz="6" w:space="0" w:color="000000"/>
              <w:right w:val="single" w:sz="6" w:space="0" w:color="000000"/>
            </w:tcBorders>
          </w:tcPr>
          <w:p w14:paraId="5C10C0DE"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C3F62B"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3DC78A37" w14:textId="77777777" w:rsidR="00E73EDF" w:rsidRPr="006B70B8" w:rsidRDefault="007653F1" w:rsidP="00C128E3">
            <w:pPr>
              <w:pStyle w:val="Small"/>
              <w:spacing w:before="40" w:after="40"/>
            </w:pPr>
            <w:r w:rsidRPr="006B70B8">
              <w:t>A valid information type code as defined in the ITCS field of the Dataset General Information Record</w:t>
            </w:r>
          </w:p>
        </w:tc>
      </w:tr>
      <w:tr w:rsidR="006B70B8" w:rsidRPr="006B70B8" w14:paraId="6513D126" w14:textId="77777777">
        <w:tc>
          <w:tcPr>
            <w:tcW w:w="3459" w:type="dxa"/>
            <w:tcBorders>
              <w:top w:val="single" w:sz="6" w:space="0" w:color="000000"/>
              <w:left w:val="single" w:sz="6" w:space="0" w:color="000000"/>
              <w:bottom w:val="single" w:sz="6" w:space="0" w:color="000000"/>
              <w:right w:val="single" w:sz="6" w:space="0" w:color="000000"/>
            </w:tcBorders>
          </w:tcPr>
          <w:p w14:paraId="5C0C3C1D" w14:textId="1330FA29" w:rsidR="00E73EDF" w:rsidRPr="006B70B8" w:rsidRDefault="007653F1" w:rsidP="00375F65">
            <w:pPr>
              <w:pStyle w:val="Small"/>
              <w:spacing w:before="40" w:after="40"/>
            </w:pPr>
            <w:r w:rsidRPr="006B70B8">
              <w:t xml:space="preserve">Record </w:t>
            </w:r>
            <w:del w:id="3636" w:author="Teh Stand" w:date="2022-06-15T10:37:00Z">
              <w:r w:rsidR="00784091" w:rsidRPr="006B70B8" w:rsidDel="00375F65">
                <w:delText>V</w:delText>
              </w:r>
              <w:r w:rsidRPr="006B70B8" w:rsidDel="00375F65">
                <w:delText>ersion</w:delText>
              </w:r>
            </w:del>
            <w:ins w:id="3637" w:author="Teh Stand" w:date="2022-06-15T10:37:00Z">
              <w:r w:rsidR="00375F65">
                <w:t>v</w:t>
              </w:r>
              <w:r w:rsidR="00375F65" w:rsidRPr="006B70B8">
                <w:t>ersion</w:t>
              </w:r>
            </w:ins>
          </w:p>
        </w:tc>
        <w:tc>
          <w:tcPr>
            <w:tcW w:w="794" w:type="dxa"/>
            <w:tcBorders>
              <w:top w:val="single" w:sz="6" w:space="0" w:color="000000"/>
              <w:left w:val="single" w:sz="6" w:space="0" w:color="000000"/>
              <w:bottom w:val="single" w:sz="6" w:space="0" w:color="000000"/>
              <w:right w:val="single" w:sz="6" w:space="0" w:color="000000"/>
            </w:tcBorders>
          </w:tcPr>
          <w:p w14:paraId="5C6B165A"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45512A"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5478342"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0383745D" w14:textId="77777777" w:rsidR="00E73EDF" w:rsidRPr="006B70B8" w:rsidRDefault="007653F1" w:rsidP="00C128E3">
            <w:pPr>
              <w:pStyle w:val="Small"/>
              <w:spacing w:before="40" w:after="40"/>
            </w:pPr>
            <w:r w:rsidRPr="006B70B8">
              <w:t>RVER contains the serial number of the record edition</w:t>
            </w:r>
          </w:p>
        </w:tc>
      </w:tr>
      <w:tr w:rsidR="006B70B8" w:rsidRPr="006B70B8" w14:paraId="22CD1AE0" w14:textId="77777777">
        <w:tc>
          <w:tcPr>
            <w:tcW w:w="3459" w:type="dxa"/>
            <w:tcBorders>
              <w:top w:val="single" w:sz="6" w:space="0" w:color="000000"/>
              <w:left w:val="single" w:sz="6" w:space="0" w:color="000000"/>
              <w:bottom w:val="single" w:sz="6" w:space="0" w:color="000000"/>
              <w:right w:val="single" w:sz="6" w:space="0" w:color="000000"/>
            </w:tcBorders>
          </w:tcPr>
          <w:p w14:paraId="444B95F1" w14:textId="7E7D3228" w:rsidR="00E73EDF" w:rsidRPr="006B70B8" w:rsidRDefault="007653F1" w:rsidP="00375F65">
            <w:pPr>
              <w:pStyle w:val="Small"/>
              <w:spacing w:before="40" w:after="40"/>
            </w:pPr>
            <w:r w:rsidRPr="006B70B8">
              <w:t xml:space="preserve">Record </w:t>
            </w:r>
            <w:del w:id="3638" w:author="Teh Stand" w:date="2022-06-15T10:37:00Z">
              <w:r w:rsidR="00784091" w:rsidRPr="006B70B8" w:rsidDel="00375F65">
                <w:delText>U</w:delText>
              </w:r>
              <w:r w:rsidRPr="006B70B8" w:rsidDel="00375F65">
                <w:delText xml:space="preserve">pdate </w:delText>
              </w:r>
            </w:del>
            <w:ins w:id="3639" w:author="Teh Stand" w:date="2022-06-15T10:37:00Z">
              <w:r w:rsidR="00375F65">
                <w:t>u</w:t>
              </w:r>
              <w:r w:rsidR="00375F65" w:rsidRPr="006B70B8">
                <w:t xml:space="preserve">pdate </w:t>
              </w:r>
            </w:ins>
            <w:del w:id="3640" w:author="Teh Stand" w:date="2022-06-15T10:37:00Z">
              <w:r w:rsidR="00784091" w:rsidRPr="006B70B8" w:rsidDel="00375F65">
                <w:delText>I</w:delText>
              </w:r>
              <w:r w:rsidRPr="006B70B8" w:rsidDel="00375F65">
                <w:delText>nstruction</w:delText>
              </w:r>
            </w:del>
            <w:ins w:id="3641" w:author="Teh Stand" w:date="2022-06-15T10:37:00Z">
              <w:r w:rsidR="00375F65">
                <w:t>i</w:t>
              </w:r>
              <w:r w:rsidR="00375F65" w:rsidRPr="006B70B8">
                <w:t>nstruction</w:t>
              </w:r>
            </w:ins>
          </w:p>
        </w:tc>
        <w:tc>
          <w:tcPr>
            <w:tcW w:w="794" w:type="dxa"/>
            <w:tcBorders>
              <w:top w:val="single" w:sz="6" w:space="0" w:color="000000"/>
              <w:left w:val="single" w:sz="6" w:space="0" w:color="000000"/>
              <w:bottom w:val="single" w:sz="6" w:space="0" w:color="000000"/>
              <w:right w:val="single" w:sz="6" w:space="0" w:color="000000"/>
            </w:tcBorders>
          </w:tcPr>
          <w:p w14:paraId="22C4110D" w14:textId="77777777" w:rsidR="00E73EDF" w:rsidRPr="001F69A8" w:rsidRDefault="007653F1" w:rsidP="00C128E3">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6CED2AC"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5774FE1A"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3E4521AF" w14:textId="77777777" w:rsidR="00E73EDF" w:rsidRPr="006B70B8" w:rsidRDefault="007653F1" w:rsidP="00C128E3">
            <w:pPr>
              <w:pStyle w:val="Small"/>
              <w:snapToGrid w:val="0"/>
              <w:spacing w:before="40"/>
            </w:pPr>
            <w:r w:rsidRPr="006B70B8">
              <w:t>{1} – Insert</w:t>
            </w:r>
          </w:p>
          <w:p w14:paraId="7D2A022C" w14:textId="41482D77" w:rsidR="00E73EDF" w:rsidRPr="006B70B8" w:rsidRDefault="007653F1" w:rsidP="00C128E3">
            <w:pPr>
              <w:pStyle w:val="Small"/>
              <w:snapToGrid w:val="0"/>
              <w:spacing w:before="0"/>
            </w:pPr>
            <w:r w:rsidRPr="006B70B8">
              <w:t xml:space="preserve">{2} </w:t>
            </w:r>
            <w:r w:rsidR="00375F65">
              <w:t>–</w:t>
            </w:r>
            <w:r w:rsidRPr="006B70B8">
              <w:t xml:space="preserve"> Delete</w:t>
            </w:r>
          </w:p>
          <w:p w14:paraId="4FA25CC0" w14:textId="364D401E" w:rsidR="00E73EDF" w:rsidRPr="006B70B8" w:rsidRDefault="007653F1" w:rsidP="00C128E3">
            <w:pPr>
              <w:pStyle w:val="Small"/>
              <w:spacing w:before="0" w:after="40"/>
            </w:pPr>
            <w:r w:rsidRPr="006B70B8">
              <w:t xml:space="preserve">{3} </w:t>
            </w:r>
            <w:r w:rsidR="00375F65">
              <w:t>–</w:t>
            </w:r>
            <w:r w:rsidRPr="006B70B8">
              <w:t xml:space="preserve"> Modify</w:t>
            </w:r>
          </w:p>
        </w:tc>
      </w:tr>
    </w:tbl>
    <w:p w14:paraId="15B1A938" w14:textId="77777777" w:rsidR="00CB2817" w:rsidRDefault="00CB2817" w:rsidP="00CB2817">
      <w:pPr>
        <w:spacing w:after="0" w:line="240" w:lineRule="auto"/>
      </w:pPr>
    </w:p>
    <w:p w14:paraId="54D1A617" w14:textId="25D342E4" w:rsidR="00CB2817" w:rsidRPr="00926480" w:rsidRDefault="00CB2817" w:rsidP="00CB2817">
      <w:pPr>
        <w:pStyle w:val="ListContinue2"/>
        <w:numPr>
          <w:ilvl w:val="2"/>
          <w:numId w:val="37"/>
        </w:numPr>
        <w:tabs>
          <w:tab w:val="clear" w:pos="432"/>
        </w:tabs>
        <w:spacing w:before="120" w:after="120" w:line="240" w:lineRule="auto"/>
        <w:rPr>
          <w:b/>
          <w:lang w:eastAsia="en-US"/>
        </w:rPr>
      </w:pPr>
      <w:r w:rsidRPr="00CB2817">
        <w:rPr>
          <w:b/>
          <w:lang w:eastAsia="en-US"/>
        </w:rPr>
        <w:t>Attribute field - ATTR</w:t>
      </w:r>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9DE2E54" w14:textId="77777777" w:rsidTr="00CB281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241B0CDE" w14:textId="77777777" w:rsidR="00853955" w:rsidRPr="001F69A8" w:rsidRDefault="00853955" w:rsidP="00CB2817">
            <w:pPr>
              <w:pStyle w:val="Small"/>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CC958B2" w14:textId="77777777" w:rsidR="00853955" w:rsidRPr="006B70B8" w:rsidRDefault="00853955" w:rsidP="00CB2817">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C7969" w14:textId="77777777" w:rsidR="00853955" w:rsidRPr="006B70B8" w:rsidRDefault="00853955" w:rsidP="00CB2817">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AA7554" w14:textId="77777777" w:rsidR="00853955" w:rsidRPr="006B70B8" w:rsidRDefault="00853955" w:rsidP="00CB2817">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F63FC97" w14:textId="77777777" w:rsidR="00853955" w:rsidRPr="006B70B8" w:rsidRDefault="00853955" w:rsidP="00CB2817">
            <w:pPr>
              <w:pStyle w:val="Small"/>
              <w:widowControl/>
              <w:spacing w:before="40" w:after="40"/>
              <w:jc w:val="both"/>
              <w:rPr>
                <w:b/>
              </w:rPr>
            </w:pPr>
            <w:r w:rsidRPr="006B70B8">
              <w:rPr>
                <w:b/>
              </w:rPr>
              <w:t>Comment</w:t>
            </w:r>
          </w:p>
        </w:tc>
      </w:tr>
      <w:tr w:rsidR="006B70B8" w:rsidRPr="006B70B8" w14:paraId="104D616A"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BA447ED" w14:textId="1A0C203F" w:rsidR="00853955" w:rsidRPr="006B70B8" w:rsidRDefault="00853955" w:rsidP="00CB2817">
            <w:pPr>
              <w:pStyle w:val="Small"/>
              <w:widowControl/>
              <w:spacing w:before="40" w:after="40"/>
              <w:jc w:val="both"/>
            </w:pPr>
            <w:r w:rsidRPr="006B70B8">
              <w:t xml:space="preserve">Numeric </w:t>
            </w:r>
            <w:del w:id="3642" w:author="Teh Stand" w:date="2022-06-15T10:41:00Z">
              <w:r w:rsidRPr="006B70B8" w:rsidDel="00CB2817">
                <w:delText xml:space="preserve">Attribute </w:delText>
              </w:r>
            </w:del>
            <w:ins w:id="3643" w:author="Teh Stand" w:date="2022-06-15T10:41:00Z">
              <w:r w:rsidR="00CB2817">
                <w:t>a</w:t>
              </w:r>
              <w:r w:rsidR="00CB2817" w:rsidRPr="006B70B8">
                <w:t xml:space="preserve">ttribute </w:t>
              </w:r>
            </w:ins>
            <w:del w:id="3644" w:author="Teh Stand" w:date="2022-06-15T10:41:00Z">
              <w:r w:rsidRPr="006B70B8" w:rsidDel="00CB2817">
                <w:delText>Code</w:delText>
              </w:r>
            </w:del>
            <w:ins w:id="3645" w:author="Teh Stand" w:date="2022-06-15T10:41:00Z">
              <w:r w:rsidR="00CB2817">
                <w:t>c</w:t>
              </w:r>
              <w:r w:rsidR="00CB2817" w:rsidRPr="006B70B8">
                <w:t>ode</w:t>
              </w:r>
            </w:ins>
          </w:p>
        </w:tc>
        <w:tc>
          <w:tcPr>
            <w:tcW w:w="794" w:type="dxa"/>
            <w:tcBorders>
              <w:top w:val="single" w:sz="6" w:space="0" w:color="000000"/>
              <w:left w:val="single" w:sz="6" w:space="0" w:color="000000"/>
              <w:bottom w:val="single" w:sz="6" w:space="0" w:color="000000"/>
              <w:right w:val="single" w:sz="6" w:space="0" w:color="000000"/>
            </w:tcBorders>
          </w:tcPr>
          <w:p w14:paraId="386808CB" w14:textId="77777777" w:rsidR="00853955" w:rsidRPr="001F69A8" w:rsidRDefault="00853955" w:rsidP="00CB2817">
            <w:pPr>
              <w:pStyle w:val="Small"/>
              <w:widowControl/>
              <w:spacing w:before="40" w:after="40"/>
              <w:jc w:val="both"/>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0A262858"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4E66E37" w14:textId="77777777" w:rsidR="00853955" w:rsidRPr="006B70B8" w:rsidRDefault="00853955" w:rsidP="00CB2817">
            <w:pPr>
              <w:pStyle w:val="Small"/>
              <w:widowContro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471F214D" w14:textId="77777777" w:rsidR="00853955" w:rsidRPr="006B70B8" w:rsidRDefault="00853955" w:rsidP="00CB2817">
            <w:pPr>
              <w:pStyle w:val="Small"/>
              <w:widowControl/>
              <w:spacing w:before="40" w:after="40"/>
              <w:jc w:val="both"/>
            </w:pPr>
            <w:r w:rsidRPr="006B70B8">
              <w:t>A valid attribute code as defined in the ATCS field of the Dataset General Information Record</w:t>
            </w:r>
          </w:p>
        </w:tc>
      </w:tr>
      <w:tr w:rsidR="006B70B8" w:rsidRPr="006B70B8" w14:paraId="08784A0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39EDC34" w14:textId="455BCAAD" w:rsidR="00853955" w:rsidRPr="006B70B8" w:rsidRDefault="00853955" w:rsidP="00CB2817">
            <w:pPr>
              <w:pStyle w:val="Small"/>
              <w:widowControl/>
              <w:spacing w:before="40" w:after="40"/>
              <w:jc w:val="both"/>
            </w:pPr>
            <w:r w:rsidRPr="006B70B8">
              <w:t xml:space="preserve">Attribute </w:t>
            </w:r>
            <w:del w:id="3646" w:author="Teh Stand" w:date="2022-06-15T10:41:00Z">
              <w:r w:rsidRPr="006B70B8" w:rsidDel="00CB2817">
                <w:delText>Index</w:delText>
              </w:r>
            </w:del>
            <w:ins w:id="3647" w:author="Teh Stand" w:date="2022-06-15T10:41:00Z">
              <w:r w:rsidR="00CB2817">
                <w:t>i</w:t>
              </w:r>
              <w:r w:rsidR="00CB2817" w:rsidRPr="006B70B8">
                <w:t>ndex</w:t>
              </w:r>
            </w:ins>
          </w:p>
        </w:tc>
        <w:tc>
          <w:tcPr>
            <w:tcW w:w="794" w:type="dxa"/>
            <w:tcBorders>
              <w:top w:val="single" w:sz="6" w:space="0" w:color="000000"/>
              <w:left w:val="single" w:sz="6" w:space="0" w:color="000000"/>
              <w:bottom w:val="single" w:sz="6" w:space="0" w:color="000000"/>
              <w:right w:val="single" w:sz="6" w:space="0" w:color="000000"/>
            </w:tcBorders>
          </w:tcPr>
          <w:p w14:paraId="00726F51" w14:textId="77777777" w:rsidR="00853955" w:rsidRPr="001F69A8" w:rsidRDefault="00853955" w:rsidP="00CB2817">
            <w:pPr>
              <w:pStyle w:val="Small"/>
              <w:widowControl/>
              <w:spacing w:before="40" w:after="40"/>
              <w:jc w:val="both"/>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41252149"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87AC377"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8A97849" w14:textId="77777777" w:rsidR="00853955" w:rsidRPr="006B70B8" w:rsidRDefault="00853955" w:rsidP="00CB2817">
            <w:pPr>
              <w:pStyle w:val="Small"/>
              <w:widowControl/>
              <w:spacing w:before="40" w:after="40"/>
              <w:jc w:val="both"/>
            </w:pPr>
            <w:r w:rsidRPr="006B70B8">
              <w:t>Index (position) of the attribute in the sequence of attributes with the same code and the same parent (starting with 1)</w:t>
            </w:r>
          </w:p>
        </w:tc>
      </w:tr>
      <w:tr w:rsidR="006B70B8" w:rsidRPr="006B70B8" w14:paraId="77F3710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9BBFF21" w14:textId="04B2319E" w:rsidR="00853955" w:rsidRPr="006B70B8" w:rsidRDefault="00853955" w:rsidP="00CB2817">
            <w:pPr>
              <w:pStyle w:val="Small"/>
              <w:widowControl/>
              <w:spacing w:before="40" w:after="40"/>
              <w:jc w:val="both"/>
            </w:pPr>
            <w:r w:rsidRPr="006B70B8">
              <w:t xml:space="preserve">Parent </w:t>
            </w:r>
            <w:del w:id="3648" w:author="Teh Stand" w:date="2022-06-15T10:41:00Z">
              <w:r w:rsidRPr="006B70B8" w:rsidDel="00CB2817">
                <w:delText>Index</w:delText>
              </w:r>
            </w:del>
            <w:ins w:id="3649" w:author="Teh Stand" w:date="2022-06-15T10:41:00Z">
              <w:r w:rsidR="00CB2817">
                <w:t>i</w:t>
              </w:r>
              <w:r w:rsidR="00CB2817" w:rsidRPr="006B70B8">
                <w:t>ndex</w:t>
              </w:r>
            </w:ins>
          </w:p>
        </w:tc>
        <w:tc>
          <w:tcPr>
            <w:tcW w:w="794" w:type="dxa"/>
            <w:tcBorders>
              <w:top w:val="single" w:sz="6" w:space="0" w:color="000000"/>
              <w:left w:val="single" w:sz="6" w:space="0" w:color="000000"/>
              <w:bottom w:val="single" w:sz="6" w:space="0" w:color="000000"/>
              <w:right w:val="single" w:sz="6" w:space="0" w:color="000000"/>
            </w:tcBorders>
          </w:tcPr>
          <w:p w14:paraId="0C3744A5" w14:textId="77777777" w:rsidR="00853955" w:rsidRPr="001F69A8" w:rsidRDefault="00853955" w:rsidP="00CB2817">
            <w:pPr>
              <w:pStyle w:val="Small"/>
              <w:widowControl/>
              <w:spacing w:before="40" w:after="40"/>
              <w:jc w:val="both"/>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3F513580"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E34E3"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9BFA395" w14:textId="77777777" w:rsidR="00853955" w:rsidRPr="006B70B8" w:rsidRDefault="00853955" w:rsidP="00CB2817">
            <w:pPr>
              <w:pStyle w:val="Small"/>
              <w:widowControl/>
              <w:spacing w:before="40" w:after="40"/>
              <w:jc w:val="both"/>
            </w:pPr>
            <w:r w:rsidRPr="006B70B8">
              <w:t>Index (position) of the parent complex attribute within this ATTR field (starting  with 1). If the attribute has no parent (top level attribute) the value is 0</w:t>
            </w:r>
          </w:p>
        </w:tc>
      </w:tr>
      <w:tr w:rsidR="006B70B8" w:rsidRPr="006B70B8" w14:paraId="2B07CA00" w14:textId="77777777" w:rsidTr="00CB2817">
        <w:trPr>
          <w:cantSplit/>
        </w:trPr>
        <w:tc>
          <w:tcPr>
            <w:tcW w:w="3450" w:type="dxa"/>
            <w:tcBorders>
              <w:top w:val="single" w:sz="6" w:space="0" w:color="000000"/>
              <w:left w:val="single" w:sz="6" w:space="0" w:color="000000"/>
              <w:bottom w:val="single" w:sz="6" w:space="0" w:color="000000"/>
              <w:right w:val="single" w:sz="6" w:space="0" w:color="000000"/>
            </w:tcBorders>
          </w:tcPr>
          <w:p w14:paraId="51441AF2" w14:textId="2461D4A0" w:rsidR="00853955" w:rsidRPr="006B70B8" w:rsidRDefault="00853955" w:rsidP="00CB2817">
            <w:pPr>
              <w:pStyle w:val="Small"/>
              <w:widowControl/>
              <w:spacing w:before="40" w:after="40"/>
              <w:jc w:val="both"/>
            </w:pPr>
            <w:r w:rsidRPr="006B70B8">
              <w:lastRenderedPageBreak/>
              <w:t xml:space="preserve">Attribute </w:t>
            </w:r>
            <w:del w:id="3650" w:author="Teh Stand" w:date="2022-06-15T10:41:00Z">
              <w:r w:rsidRPr="006B70B8" w:rsidDel="00CB2817">
                <w:delText>Instruction</w:delText>
              </w:r>
            </w:del>
            <w:ins w:id="3651" w:author="Teh Stand" w:date="2022-06-15T10:41:00Z">
              <w:r w:rsidR="00CB2817">
                <w:t>i</w:t>
              </w:r>
              <w:r w:rsidR="00CB2817" w:rsidRPr="006B70B8">
                <w:t>nstruction</w:t>
              </w:r>
            </w:ins>
          </w:p>
        </w:tc>
        <w:tc>
          <w:tcPr>
            <w:tcW w:w="794" w:type="dxa"/>
            <w:tcBorders>
              <w:top w:val="single" w:sz="6" w:space="0" w:color="000000"/>
              <w:left w:val="single" w:sz="6" w:space="0" w:color="000000"/>
              <w:bottom w:val="single" w:sz="6" w:space="0" w:color="000000"/>
              <w:right w:val="single" w:sz="6" w:space="0" w:color="000000"/>
            </w:tcBorders>
          </w:tcPr>
          <w:p w14:paraId="3CCA8411" w14:textId="77777777" w:rsidR="00853955" w:rsidRPr="006B70B8" w:rsidRDefault="00853955" w:rsidP="00CB2817">
            <w:pPr>
              <w:pStyle w:val="Small"/>
              <w:widowControl/>
              <w:spacing w:before="40" w:after="40"/>
              <w:jc w:val="both"/>
            </w:pPr>
            <w:r w:rsidRPr="006B70B8">
              <w:t>ATIN</w:t>
            </w:r>
          </w:p>
        </w:tc>
        <w:tc>
          <w:tcPr>
            <w:tcW w:w="794" w:type="dxa"/>
            <w:tcBorders>
              <w:top w:val="single" w:sz="6" w:space="0" w:color="000000"/>
              <w:left w:val="single" w:sz="6" w:space="0" w:color="000000"/>
              <w:bottom w:val="single" w:sz="6" w:space="0" w:color="000000"/>
              <w:right w:val="single" w:sz="6" w:space="0" w:color="000000"/>
            </w:tcBorders>
          </w:tcPr>
          <w:p w14:paraId="403944F6" w14:textId="77777777" w:rsidR="00853955" w:rsidRPr="006B70B8" w:rsidRDefault="00853955" w:rsidP="00CB2817">
            <w:pPr>
              <w:pStyle w:val="Small"/>
              <w:widowControl/>
              <w:spacing w:before="40" w:after="40"/>
              <w:jc w:val="both"/>
            </w:pPr>
            <w:r w:rsidRPr="006B70B8">
              <w:t>{1}, {2} or {3}</w:t>
            </w:r>
          </w:p>
        </w:tc>
        <w:tc>
          <w:tcPr>
            <w:tcW w:w="794" w:type="dxa"/>
            <w:tcBorders>
              <w:top w:val="single" w:sz="6" w:space="0" w:color="000000"/>
              <w:left w:val="single" w:sz="6" w:space="0" w:color="000000"/>
              <w:bottom w:val="single" w:sz="6" w:space="0" w:color="000000"/>
              <w:right w:val="single" w:sz="6" w:space="0" w:color="000000"/>
            </w:tcBorders>
          </w:tcPr>
          <w:p w14:paraId="70176177" w14:textId="77777777" w:rsidR="00853955" w:rsidRPr="006B70B8" w:rsidRDefault="00853955" w:rsidP="00CB2817">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C02F2BD" w14:textId="0389FC3F" w:rsidR="00853955" w:rsidRPr="006B70B8" w:rsidRDefault="00853955" w:rsidP="00CB2817">
            <w:pPr>
              <w:pStyle w:val="Small"/>
              <w:widowControl/>
              <w:snapToGrid w:val="0"/>
              <w:spacing w:before="40"/>
              <w:jc w:val="both"/>
            </w:pPr>
            <w:r w:rsidRPr="006B70B8">
              <w:t xml:space="preserve">{1} </w:t>
            </w:r>
            <w:r w:rsidR="00CB2817">
              <w:t>–</w:t>
            </w:r>
            <w:r w:rsidRPr="006B70B8">
              <w:t xml:space="preserve"> Insert</w:t>
            </w:r>
          </w:p>
          <w:p w14:paraId="282714B4" w14:textId="77D41E56" w:rsidR="00853955" w:rsidRPr="006B70B8" w:rsidRDefault="00853955" w:rsidP="00CB2817">
            <w:pPr>
              <w:pStyle w:val="Small"/>
              <w:widowControl/>
              <w:spacing w:before="0"/>
              <w:jc w:val="both"/>
            </w:pPr>
            <w:r w:rsidRPr="006B70B8">
              <w:t xml:space="preserve">{2} </w:t>
            </w:r>
            <w:r w:rsidR="00CB2817">
              <w:t>–</w:t>
            </w:r>
            <w:r w:rsidRPr="006B70B8">
              <w:t xml:space="preserve"> Delete</w:t>
            </w:r>
          </w:p>
          <w:p w14:paraId="7E520146" w14:textId="12D97A8C" w:rsidR="00853955" w:rsidRPr="006B70B8" w:rsidRDefault="00853955" w:rsidP="00CB2817">
            <w:pPr>
              <w:pStyle w:val="Small"/>
              <w:widowControl/>
              <w:spacing w:before="0" w:after="40"/>
              <w:jc w:val="both"/>
            </w:pPr>
            <w:r w:rsidRPr="006B70B8">
              <w:t xml:space="preserve">{3} </w:t>
            </w:r>
            <w:r w:rsidR="00CB2817">
              <w:t>–</w:t>
            </w:r>
            <w:r w:rsidRPr="006B70B8">
              <w:t xml:space="preserve"> Modify</w:t>
            </w:r>
          </w:p>
        </w:tc>
      </w:tr>
      <w:tr w:rsidR="006B70B8" w:rsidRPr="006B70B8" w14:paraId="7BCCA2AE"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4DD274F" w14:textId="1BC42E6C" w:rsidR="00853955" w:rsidRPr="006B70B8" w:rsidRDefault="00853955" w:rsidP="00CB2817">
            <w:pPr>
              <w:pStyle w:val="Small"/>
              <w:widowControl/>
              <w:spacing w:before="40" w:after="40"/>
              <w:jc w:val="both"/>
            </w:pPr>
            <w:r w:rsidRPr="006B70B8">
              <w:t xml:space="preserve">Attribute </w:t>
            </w:r>
            <w:del w:id="3652" w:author="Teh Stand" w:date="2022-06-15T10:41:00Z">
              <w:r w:rsidRPr="006B70B8" w:rsidDel="00CB2817">
                <w:delText>Value</w:delText>
              </w:r>
            </w:del>
            <w:ins w:id="3653" w:author="Teh Stand" w:date="2022-06-15T10:41:00Z">
              <w:r w:rsidR="00CB2817">
                <w:t>v</w:t>
              </w:r>
              <w:r w:rsidR="00CB2817" w:rsidRPr="006B70B8">
                <w:t>alue</w:t>
              </w:r>
            </w:ins>
          </w:p>
        </w:tc>
        <w:tc>
          <w:tcPr>
            <w:tcW w:w="794" w:type="dxa"/>
            <w:tcBorders>
              <w:top w:val="single" w:sz="6" w:space="0" w:color="000000"/>
              <w:left w:val="single" w:sz="6" w:space="0" w:color="000000"/>
              <w:bottom w:val="single" w:sz="6" w:space="0" w:color="000000"/>
              <w:right w:val="single" w:sz="6" w:space="0" w:color="000000"/>
            </w:tcBorders>
          </w:tcPr>
          <w:p w14:paraId="1339DC37" w14:textId="77777777" w:rsidR="00853955" w:rsidRPr="001F69A8" w:rsidRDefault="00853955" w:rsidP="00CB2817">
            <w:pPr>
              <w:pStyle w:val="Small"/>
              <w:widowControl/>
              <w:spacing w:before="40" w:after="40"/>
              <w:jc w:val="both"/>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2DC1EDA4"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C6873F" w14:textId="77777777" w:rsidR="00853955" w:rsidRPr="006B70B8" w:rsidRDefault="00853955" w:rsidP="00CB2817">
            <w:pPr>
              <w:pStyle w:val="Small"/>
              <w:widowControl/>
              <w:spacing w:before="40" w:after="40"/>
              <w:jc w:val="both"/>
            </w:pPr>
            <w:r w:rsidRPr="006B70B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723F271E" w14:textId="77777777" w:rsidR="00853955" w:rsidRPr="006B70B8" w:rsidRDefault="00853955" w:rsidP="00CB2817">
            <w:pPr>
              <w:pStyle w:val="Small"/>
              <w:widowControl/>
              <w:spacing w:before="40" w:after="40"/>
              <w:jc w:val="both"/>
            </w:pPr>
            <w:r w:rsidRPr="006B70B8">
              <w:t>A string containing a valid value for the domain of the attribute specified by the subfields above</w:t>
            </w:r>
          </w:p>
        </w:tc>
      </w:tr>
    </w:tbl>
    <w:p w14:paraId="7489E5EB" w14:textId="77777777" w:rsidR="00853955" w:rsidRDefault="00853955" w:rsidP="00B732EF">
      <w:pPr>
        <w:spacing w:after="0" w:line="240" w:lineRule="auto"/>
      </w:pPr>
    </w:p>
    <w:p w14:paraId="611A148E" w14:textId="5D54D93F" w:rsidR="00B732EF" w:rsidRPr="00926480" w:rsidRDefault="00B732EF" w:rsidP="00B732EF">
      <w:pPr>
        <w:pStyle w:val="ListContinue2"/>
        <w:numPr>
          <w:ilvl w:val="2"/>
          <w:numId w:val="37"/>
        </w:numPr>
        <w:tabs>
          <w:tab w:val="clear" w:pos="432"/>
        </w:tabs>
        <w:spacing w:before="120" w:after="120" w:line="240" w:lineRule="auto"/>
        <w:rPr>
          <w:b/>
          <w:lang w:eastAsia="en-US"/>
        </w:rPr>
      </w:pPr>
      <w:r w:rsidRPr="006B70B8">
        <w:rPr>
          <w:b/>
        </w:rPr>
        <w:t>Information Association field - INAS</w:t>
      </w:r>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B70B8" w:rsidRPr="006B70B8" w14:paraId="19DFD3DB" w14:textId="77777777" w:rsidTr="00B732EF">
        <w:trPr>
          <w:trHeight w:val="81"/>
        </w:trPr>
        <w:tc>
          <w:tcPr>
            <w:tcW w:w="3465" w:type="dxa"/>
            <w:tcBorders>
              <w:top w:val="double" w:sz="4" w:space="0" w:color="000000"/>
              <w:left w:val="double" w:sz="4" w:space="0" w:color="000000"/>
              <w:bottom w:val="double" w:sz="4" w:space="0" w:color="000000"/>
              <w:right w:val="single" w:sz="4" w:space="0" w:color="000000"/>
            </w:tcBorders>
            <w:shd w:val="clear" w:color="auto" w:fill="D9D9D9" w:themeFill="background1" w:themeFillShade="D9"/>
            <w:vAlign w:val="center"/>
          </w:tcPr>
          <w:p w14:paraId="4AFEB9FB" w14:textId="77777777" w:rsidR="00853955" w:rsidRPr="006B70B8" w:rsidRDefault="00853955" w:rsidP="00C128E3">
            <w:pPr>
              <w:pStyle w:val="Small"/>
              <w:snapToGrid w:val="0"/>
              <w:spacing w:before="40" w:after="40"/>
              <w:jc w:val="both"/>
              <w:rPr>
                <w:b/>
              </w:rPr>
            </w:pPr>
            <w:r w:rsidRPr="006B70B8">
              <w:rPr>
                <w:b/>
              </w:rPr>
              <w:t>Subfield name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2931A428" w14:textId="77777777" w:rsidR="00853955" w:rsidRPr="006B70B8" w:rsidRDefault="00853955" w:rsidP="00C128E3">
            <w:pPr>
              <w:pStyle w:val="Small"/>
              <w:snapToGrid w:val="0"/>
              <w:spacing w:before="40" w:after="40"/>
              <w:jc w:val="both"/>
              <w:rPr>
                <w:b/>
              </w:rPr>
            </w:pPr>
            <w:r w:rsidRPr="006B70B8">
              <w:rPr>
                <w:b/>
              </w:rPr>
              <w:t>Label</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tcPr>
          <w:p w14:paraId="7073616E" w14:textId="77777777" w:rsidR="00853955" w:rsidRPr="006B70B8" w:rsidRDefault="00853955" w:rsidP="00C128E3">
            <w:pPr>
              <w:pStyle w:val="Small"/>
              <w:snapToGrid w:val="0"/>
              <w:spacing w:before="40" w:after="40"/>
              <w:jc w:val="both"/>
              <w:rPr>
                <w:b/>
              </w:rPr>
            </w:pPr>
            <w:r w:rsidRPr="006B70B8">
              <w:rPr>
                <w:b/>
              </w:rPr>
              <w:t>Value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156D9D11" w14:textId="77777777" w:rsidR="00853955" w:rsidRPr="006B70B8" w:rsidRDefault="00853955" w:rsidP="00C128E3">
            <w:pPr>
              <w:pStyle w:val="Small"/>
              <w:snapToGrid w:val="0"/>
              <w:spacing w:before="40" w:after="40"/>
              <w:jc w:val="both"/>
              <w:rPr>
                <w:b/>
              </w:rPr>
            </w:pPr>
            <w:r w:rsidRPr="006B70B8">
              <w:rPr>
                <w:b/>
              </w:rPr>
              <w:t>Format</w:t>
            </w:r>
          </w:p>
        </w:tc>
        <w:tc>
          <w:tcPr>
            <w:tcW w:w="4032" w:type="dxa"/>
            <w:tcBorders>
              <w:top w:val="double" w:sz="4" w:space="0" w:color="000000"/>
              <w:left w:val="single" w:sz="4" w:space="0" w:color="000000"/>
              <w:bottom w:val="double" w:sz="4" w:space="0" w:color="000000"/>
              <w:right w:val="double" w:sz="4" w:space="0" w:color="000000"/>
            </w:tcBorders>
            <w:shd w:val="clear" w:color="auto" w:fill="D9D9D9" w:themeFill="background1" w:themeFillShade="D9"/>
            <w:vAlign w:val="center"/>
          </w:tcPr>
          <w:p w14:paraId="292F626E" w14:textId="77777777" w:rsidR="00853955" w:rsidRPr="006B70B8" w:rsidRDefault="00853955" w:rsidP="00C128E3">
            <w:pPr>
              <w:pStyle w:val="Small"/>
              <w:snapToGrid w:val="0"/>
              <w:spacing w:before="40" w:after="40"/>
              <w:jc w:val="both"/>
              <w:rPr>
                <w:b/>
              </w:rPr>
            </w:pPr>
            <w:r w:rsidRPr="006B70B8">
              <w:rPr>
                <w:b/>
              </w:rPr>
              <w:t>Subfield content and specification</w:t>
            </w:r>
          </w:p>
        </w:tc>
      </w:tr>
      <w:tr w:rsidR="006B70B8" w:rsidRPr="006B70B8" w14:paraId="41CD09A7" w14:textId="77777777" w:rsidTr="00B732EF">
        <w:tc>
          <w:tcPr>
            <w:tcW w:w="3465" w:type="dxa"/>
            <w:tcBorders>
              <w:top w:val="double" w:sz="4" w:space="0" w:color="000000"/>
              <w:left w:val="single" w:sz="4" w:space="0" w:color="000000"/>
              <w:bottom w:val="single" w:sz="4" w:space="0" w:color="000000"/>
            </w:tcBorders>
          </w:tcPr>
          <w:p w14:paraId="3ACF2D62" w14:textId="752FD6B8" w:rsidR="00853955" w:rsidRPr="006B70B8" w:rsidRDefault="00853955" w:rsidP="00B732EF">
            <w:pPr>
              <w:pStyle w:val="Small"/>
              <w:snapToGrid w:val="0"/>
              <w:spacing w:before="40" w:after="40"/>
            </w:pPr>
            <w:r w:rsidRPr="006B70B8">
              <w:t xml:space="preserve">Referenced Record </w:t>
            </w:r>
            <w:del w:id="3654" w:author="Teh Stand" w:date="2022-06-15T10:44:00Z">
              <w:r w:rsidRPr="006B70B8" w:rsidDel="00B732EF">
                <w:delText>Name</w:delText>
              </w:r>
            </w:del>
            <w:ins w:id="3655" w:author="Teh Stand" w:date="2022-06-15T10:44:00Z">
              <w:r w:rsidR="00B732EF">
                <w:t>n</w:t>
              </w:r>
              <w:r w:rsidR="00B732EF" w:rsidRPr="006B70B8">
                <w:t>ame</w:t>
              </w:r>
            </w:ins>
          </w:p>
        </w:tc>
        <w:tc>
          <w:tcPr>
            <w:tcW w:w="796" w:type="dxa"/>
            <w:tcBorders>
              <w:top w:val="double" w:sz="4" w:space="0" w:color="000000"/>
              <w:left w:val="single" w:sz="4" w:space="0" w:color="000000"/>
              <w:bottom w:val="single" w:sz="4" w:space="0" w:color="000000"/>
            </w:tcBorders>
          </w:tcPr>
          <w:p w14:paraId="390CE49D" w14:textId="77777777" w:rsidR="00853955" w:rsidRPr="001F69A8" w:rsidRDefault="00853955" w:rsidP="00C128E3">
            <w:pPr>
              <w:pStyle w:val="Small"/>
              <w:snapToGrid w:val="0"/>
              <w:spacing w:before="40" w:after="40"/>
            </w:pPr>
            <w:r w:rsidRPr="001F69A8">
              <w:t>RRNM</w:t>
            </w:r>
          </w:p>
        </w:tc>
        <w:tc>
          <w:tcPr>
            <w:tcW w:w="796" w:type="dxa"/>
            <w:tcBorders>
              <w:top w:val="double" w:sz="4" w:space="0" w:color="000000"/>
              <w:left w:val="single" w:sz="4" w:space="0" w:color="000000"/>
              <w:bottom w:val="single" w:sz="4" w:space="0" w:color="000000"/>
              <w:right w:val="single" w:sz="4" w:space="0" w:color="000000"/>
            </w:tcBorders>
          </w:tcPr>
          <w:p w14:paraId="3EAB36F9" w14:textId="288EA6DE" w:rsidR="00853955" w:rsidRPr="006B70B8" w:rsidRDefault="008222D6" w:rsidP="00C128E3">
            <w:pPr>
              <w:pStyle w:val="Small"/>
              <w:snapToGrid w:val="0"/>
              <w:spacing w:before="40" w:after="40"/>
            </w:pPr>
            <w:ins w:id="3656" w:author="Jeff Wootton" w:date="2022-07-11T08:50:00Z">
              <w:r>
                <w:t>{150}</w:t>
              </w:r>
            </w:ins>
          </w:p>
        </w:tc>
        <w:tc>
          <w:tcPr>
            <w:tcW w:w="796" w:type="dxa"/>
            <w:tcBorders>
              <w:top w:val="double" w:sz="4" w:space="0" w:color="000000"/>
              <w:left w:val="single" w:sz="4" w:space="0" w:color="000000"/>
              <w:bottom w:val="single" w:sz="4" w:space="0" w:color="000000"/>
            </w:tcBorders>
          </w:tcPr>
          <w:p w14:paraId="4968C36D" w14:textId="77777777" w:rsidR="00853955" w:rsidRPr="006B70B8" w:rsidRDefault="00853955" w:rsidP="00C128E3">
            <w:pPr>
              <w:pStyle w:val="Small"/>
              <w:snapToGrid w:val="0"/>
              <w:spacing w:before="40" w:after="40"/>
            </w:pPr>
            <w:r w:rsidRPr="006B70B8">
              <w:t>b11</w:t>
            </w:r>
          </w:p>
        </w:tc>
        <w:tc>
          <w:tcPr>
            <w:tcW w:w="4032" w:type="dxa"/>
            <w:tcBorders>
              <w:top w:val="double" w:sz="4" w:space="0" w:color="000000"/>
              <w:left w:val="single" w:sz="4" w:space="0" w:color="000000"/>
              <w:bottom w:val="single" w:sz="4" w:space="0" w:color="000000"/>
              <w:right w:val="single" w:sz="4" w:space="0" w:color="000000"/>
            </w:tcBorders>
          </w:tcPr>
          <w:p w14:paraId="2A3D5728" w14:textId="77777777" w:rsidR="00853955" w:rsidRDefault="00853955" w:rsidP="00C128E3">
            <w:pPr>
              <w:pStyle w:val="Small"/>
              <w:snapToGrid w:val="0"/>
              <w:spacing w:before="40" w:after="40"/>
              <w:rPr>
                <w:ins w:id="3657" w:author="Jeff Wootton" w:date="2022-07-11T08:51:00Z"/>
              </w:rPr>
            </w:pPr>
            <w:r w:rsidRPr="006B70B8">
              <w:t>Record name of the referenced record</w:t>
            </w:r>
          </w:p>
          <w:p w14:paraId="531E05B0" w14:textId="5E87DD0E" w:rsidR="008222D6" w:rsidRPr="006B70B8" w:rsidRDefault="008222D6" w:rsidP="00C128E3">
            <w:pPr>
              <w:pStyle w:val="Small"/>
              <w:snapToGrid w:val="0"/>
              <w:spacing w:before="40" w:after="40"/>
            </w:pPr>
            <w:ins w:id="3658" w:author="Jeff Wootton" w:date="2022-07-11T08:51:00Z">
              <w:r>
                <w:t>{150} – Information Type</w:t>
              </w:r>
            </w:ins>
          </w:p>
        </w:tc>
      </w:tr>
      <w:tr w:rsidR="006B70B8" w:rsidRPr="006B70B8" w14:paraId="2F5F23C5" w14:textId="77777777" w:rsidTr="00B732EF">
        <w:tc>
          <w:tcPr>
            <w:tcW w:w="3465" w:type="dxa"/>
            <w:tcBorders>
              <w:top w:val="single" w:sz="4" w:space="0" w:color="000000"/>
              <w:left w:val="single" w:sz="4" w:space="0" w:color="000000"/>
              <w:bottom w:val="single" w:sz="4" w:space="0" w:color="000000"/>
            </w:tcBorders>
          </w:tcPr>
          <w:p w14:paraId="71F827E7" w14:textId="42EC8CA1" w:rsidR="00853955" w:rsidRPr="006B70B8" w:rsidRDefault="00853955" w:rsidP="00B732EF">
            <w:pPr>
              <w:pStyle w:val="Small"/>
              <w:snapToGrid w:val="0"/>
              <w:spacing w:before="40" w:after="40"/>
            </w:pPr>
            <w:r w:rsidRPr="006B70B8">
              <w:t xml:space="preserve">Referenced Record </w:t>
            </w:r>
            <w:del w:id="3659" w:author="Teh Stand" w:date="2022-06-15T10:44:00Z">
              <w:r w:rsidRPr="006B70B8" w:rsidDel="00B732EF">
                <w:delText>Identifier</w:delText>
              </w:r>
            </w:del>
            <w:ins w:id="3660" w:author="Teh Stand" w:date="2022-06-15T10:44:00Z">
              <w:r w:rsidR="00B732EF">
                <w:t>i</w:t>
              </w:r>
              <w:r w:rsidR="00B732EF" w:rsidRPr="006B70B8">
                <w:t>dentifier</w:t>
              </w:r>
            </w:ins>
          </w:p>
        </w:tc>
        <w:tc>
          <w:tcPr>
            <w:tcW w:w="796" w:type="dxa"/>
            <w:tcBorders>
              <w:top w:val="single" w:sz="4" w:space="0" w:color="000000"/>
              <w:left w:val="single" w:sz="4" w:space="0" w:color="000000"/>
              <w:bottom w:val="single" w:sz="4" w:space="0" w:color="000000"/>
            </w:tcBorders>
          </w:tcPr>
          <w:p w14:paraId="581FB9C2" w14:textId="77777777" w:rsidR="00853955" w:rsidRPr="001F69A8" w:rsidRDefault="00853955" w:rsidP="00C128E3">
            <w:pPr>
              <w:pStyle w:val="Small"/>
              <w:snapToGrid w:val="0"/>
              <w:spacing w:before="40" w:after="40"/>
            </w:pPr>
            <w:r w:rsidRPr="001F69A8">
              <w:t>RRID</w:t>
            </w:r>
          </w:p>
        </w:tc>
        <w:tc>
          <w:tcPr>
            <w:tcW w:w="796" w:type="dxa"/>
            <w:tcBorders>
              <w:top w:val="single" w:sz="4" w:space="0" w:color="000000"/>
              <w:left w:val="single" w:sz="4" w:space="0" w:color="000000"/>
              <w:bottom w:val="single" w:sz="4" w:space="0" w:color="000000"/>
              <w:right w:val="single" w:sz="4" w:space="0" w:color="000000"/>
            </w:tcBorders>
          </w:tcPr>
          <w:p w14:paraId="54263698"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59094D5E" w14:textId="77777777" w:rsidR="00853955" w:rsidRPr="006B70B8" w:rsidRDefault="00853955" w:rsidP="00C128E3">
            <w:pPr>
              <w:pStyle w:val="Small"/>
              <w:snapToGrid w:val="0"/>
              <w:spacing w:before="40" w:after="40"/>
            </w:pPr>
            <w:r w:rsidRPr="006B70B8">
              <w:t>b14</w:t>
            </w:r>
          </w:p>
        </w:tc>
        <w:tc>
          <w:tcPr>
            <w:tcW w:w="4032" w:type="dxa"/>
            <w:tcBorders>
              <w:top w:val="single" w:sz="4" w:space="0" w:color="000000"/>
              <w:left w:val="single" w:sz="4" w:space="0" w:color="000000"/>
              <w:bottom w:val="single" w:sz="4" w:space="0" w:color="000000"/>
              <w:right w:val="single" w:sz="4" w:space="0" w:color="000000"/>
            </w:tcBorders>
          </w:tcPr>
          <w:p w14:paraId="54E9FB6B" w14:textId="77777777" w:rsidR="00853955" w:rsidRPr="006B70B8" w:rsidRDefault="00853955" w:rsidP="00C128E3">
            <w:pPr>
              <w:pStyle w:val="Small"/>
              <w:snapToGrid w:val="0"/>
              <w:spacing w:before="40" w:after="40"/>
            </w:pPr>
            <w:r w:rsidRPr="006B70B8">
              <w:t>Record identifier of the referenced record</w:t>
            </w:r>
          </w:p>
        </w:tc>
      </w:tr>
      <w:tr w:rsidR="006B70B8" w:rsidRPr="006B70B8" w14:paraId="2B2F28BA" w14:textId="77777777" w:rsidTr="00B732EF">
        <w:tc>
          <w:tcPr>
            <w:tcW w:w="3465" w:type="dxa"/>
            <w:tcBorders>
              <w:top w:val="single" w:sz="4" w:space="0" w:color="000000"/>
              <w:left w:val="single" w:sz="4" w:space="0" w:color="000000"/>
              <w:bottom w:val="single" w:sz="4" w:space="0" w:color="000000"/>
            </w:tcBorders>
          </w:tcPr>
          <w:p w14:paraId="6FEC059E" w14:textId="77777777" w:rsidR="00853955" w:rsidRPr="006B70B8" w:rsidRDefault="00853955" w:rsidP="00C128E3">
            <w:pPr>
              <w:pStyle w:val="Small"/>
              <w:snapToGrid w:val="0"/>
              <w:spacing w:before="40" w:after="40"/>
            </w:pPr>
            <w:r w:rsidRPr="006B70B8">
              <w:t>Numeric Information Association Code</w:t>
            </w:r>
          </w:p>
        </w:tc>
        <w:tc>
          <w:tcPr>
            <w:tcW w:w="796" w:type="dxa"/>
            <w:tcBorders>
              <w:top w:val="single" w:sz="4" w:space="0" w:color="000000"/>
              <w:left w:val="single" w:sz="4" w:space="0" w:color="000000"/>
              <w:bottom w:val="single" w:sz="4" w:space="0" w:color="000000"/>
            </w:tcBorders>
          </w:tcPr>
          <w:p w14:paraId="4CA0826C" w14:textId="77777777" w:rsidR="00853955" w:rsidRPr="006B70B8" w:rsidRDefault="00853955" w:rsidP="00C128E3">
            <w:pPr>
              <w:pStyle w:val="Small"/>
              <w:snapToGrid w:val="0"/>
              <w:spacing w:before="40" w:after="40"/>
            </w:pPr>
            <w:r w:rsidRPr="006B70B8">
              <w:t>NIAC</w:t>
            </w:r>
          </w:p>
        </w:tc>
        <w:tc>
          <w:tcPr>
            <w:tcW w:w="796" w:type="dxa"/>
            <w:tcBorders>
              <w:top w:val="single" w:sz="4" w:space="0" w:color="000000"/>
              <w:left w:val="single" w:sz="4" w:space="0" w:color="000000"/>
              <w:bottom w:val="single" w:sz="4" w:space="0" w:color="000000"/>
              <w:right w:val="single" w:sz="4" w:space="0" w:color="000000"/>
            </w:tcBorders>
          </w:tcPr>
          <w:p w14:paraId="44B8452C"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C427DF3"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4DE6D2BB" w14:textId="77777777" w:rsidR="00853955" w:rsidRPr="006B70B8" w:rsidRDefault="00853955" w:rsidP="00C128E3">
            <w:pPr>
              <w:pStyle w:val="Small"/>
              <w:snapToGrid w:val="0"/>
              <w:spacing w:before="40" w:after="40"/>
            </w:pPr>
            <w:r w:rsidRPr="006B70B8">
              <w:t>A valid code for the information association as defined in the IACS field of the Dataset General Information Record</w:t>
            </w:r>
          </w:p>
        </w:tc>
      </w:tr>
      <w:tr w:rsidR="006B70B8" w:rsidRPr="006B70B8" w14:paraId="761A7A6B" w14:textId="77777777" w:rsidTr="00B732EF">
        <w:tc>
          <w:tcPr>
            <w:tcW w:w="3465" w:type="dxa"/>
            <w:tcBorders>
              <w:top w:val="single" w:sz="4" w:space="0" w:color="000000"/>
              <w:left w:val="single" w:sz="4" w:space="0" w:color="000000"/>
              <w:bottom w:val="single" w:sz="4" w:space="0" w:color="000000"/>
            </w:tcBorders>
          </w:tcPr>
          <w:p w14:paraId="4B3A2469" w14:textId="337DB349" w:rsidR="00853955" w:rsidRPr="006B70B8" w:rsidRDefault="00853955" w:rsidP="00B732EF">
            <w:pPr>
              <w:pStyle w:val="Small"/>
              <w:snapToGrid w:val="0"/>
              <w:spacing w:before="40" w:after="40"/>
            </w:pPr>
            <w:r w:rsidRPr="006B70B8">
              <w:t xml:space="preserve">Numeric Association Role </w:t>
            </w:r>
            <w:del w:id="3661" w:author="Teh Stand" w:date="2022-06-15T10:44:00Z">
              <w:r w:rsidRPr="006B70B8" w:rsidDel="00B732EF">
                <w:delText>Code</w:delText>
              </w:r>
            </w:del>
            <w:ins w:id="3662" w:author="Teh Stand" w:date="2022-06-15T10:44:00Z">
              <w:r w:rsidR="00B732EF">
                <w:t>c</w:t>
              </w:r>
              <w:r w:rsidR="00B732EF" w:rsidRPr="006B70B8">
                <w:t>ode</w:t>
              </w:r>
            </w:ins>
          </w:p>
        </w:tc>
        <w:tc>
          <w:tcPr>
            <w:tcW w:w="796" w:type="dxa"/>
            <w:tcBorders>
              <w:top w:val="single" w:sz="4" w:space="0" w:color="000000"/>
              <w:left w:val="single" w:sz="4" w:space="0" w:color="000000"/>
              <w:bottom w:val="single" w:sz="4" w:space="0" w:color="000000"/>
            </w:tcBorders>
          </w:tcPr>
          <w:p w14:paraId="1093BCDE" w14:textId="77777777" w:rsidR="00853955" w:rsidRPr="001F69A8" w:rsidRDefault="00853955" w:rsidP="00C128E3">
            <w:pPr>
              <w:pStyle w:val="Small"/>
              <w:snapToGrid w:val="0"/>
              <w:spacing w:before="40" w:after="40"/>
            </w:pPr>
            <w:r w:rsidRPr="001F69A8">
              <w:t>NARC</w:t>
            </w:r>
          </w:p>
        </w:tc>
        <w:tc>
          <w:tcPr>
            <w:tcW w:w="796" w:type="dxa"/>
            <w:tcBorders>
              <w:top w:val="single" w:sz="4" w:space="0" w:color="000000"/>
              <w:left w:val="single" w:sz="4" w:space="0" w:color="000000"/>
              <w:bottom w:val="single" w:sz="4" w:space="0" w:color="000000"/>
              <w:right w:val="single" w:sz="4" w:space="0" w:color="000000"/>
            </w:tcBorders>
          </w:tcPr>
          <w:p w14:paraId="0EC159A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2A984C2F"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2FAF609F" w14:textId="77777777" w:rsidR="00853955" w:rsidRPr="006B70B8" w:rsidRDefault="00853955" w:rsidP="00C128E3">
            <w:pPr>
              <w:pStyle w:val="Small"/>
              <w:snapToGrid w:val="0"/>
              <w:spacing w:before="40" w:after="40"/>
            </w:pPr>
            <w:r w:rsidRPr="006B70B8">
              <w:t>A valid code for the role as defined in the ARCS field of the Dataset General Information Record</w:t>
            </w:r>
          </w:p>
        </w:tc>
      </w:tr>
      <w:tr w:rsidR="006B70B8" w:rsidRPr="006B70B8" w14:paraId="5E6BB93F" w14:textId="77777777" w:rsidTr="00B732EF">
        <w:tc>
          <w:tcPr>
            <w:tcW w:w="3465" w:type="dxa"/>
            <w:tcBorders>
              <w:top w:val="single" w:sz="4" w:space="0" w:color="000000"/>
              <w:left w:val="single" w:sz="4" w:space="0" w:color="000000"/>
              <w:bottom w:val="single" w:sz="4" w:space="0" w:color="000000"/>
            </w:tcBorders>
          </w:tcPr>
          <w:p w14:paraId="70D73FB9" w14:textId="77777777" w:rsidR="00853955" w:rsidRPr="006B70B8" w:rsidRDefault="00853955" w:rsidP="00C128E3">
            <w:pPr>
              <w:pStyle w:val="Small"/>
              <w:snapToGrid w:val="0"/>
              <w:spacing w:before="40" w:after="40"/>
            </w:pPr>
            <w:r w:rsidRPr="006B70B8">
              <w:t>Information  Association Update Instruction</w:t>
            </w:r>
          </w:p>
        </w:tc>
        <w:tc>
          <w:tcPr>
            <w:tcW w:w="796" w:type="dxa"/>
            <w:tcBorders>
              <w:top w:val="single" w:sz="4" w:space="0" w:color="000000"/>
              <w:left w:val="single" w:sz="4" w:space="0" w:color="000000"/>
              <w:bottom w:val="single" w:sz="4" w:space="0" w:color="000000"/>
            </w:tcBorders>
          </w:tcPr>
          <w:p w14:paraId="0CB488EE" w14:textId="77777777" w:rsidR="00853955" w:rsidRPr="006B70B8" w:rsidRDefault="00853955" w:rsidP="00C128E3">
            <w:pPr>
              <w:pStyle w:val="Small"/>
              <w:snapToGrid w:val="0"/>
              <w:spacing w:before="40" w:after="40"/>
            </w:pPr>
            <w:r w:rsidRPr="006B70B8">
              <w:t>IUIN</w:t>
            </w:r>
          </w:p>
        </w:tc>
        <w:tc>
          <w:tcPr>
            <w:tcW w:w="796" w:type="dxa"/>
            <w:tcBorders>
              <w:top w:val="single" w:sz="4" w:space="0" w:color="000000"/>
              <w:left w:val="single" w:sz="4" w:space="0" w:color="000000"/>
              <w:bottom w:val="single" w:sz="4" w:space="0" w:color="000000"/>
              <w:right w:val="single" w:sz="4" w:space="0" w:color="000000"/>
            </w:tcBorders>
          </w:tcPr>
          <w:p w14:paraId="04F5DB8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6F3349D"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1B3646D3" w14:textId="0807FCE6" w:rsidR="00853955" w:rsidRPr="006B70B8" w:rsidRDefault="00853955" w:rsidP="00C128E3">
            <w:pPr>
              <w:pStyle w:val="Small"/>
              <w:snapToGrid w:val="0"/>
              <w:spacing w:before="40"/>
            </w:pPr>
            <w:r w:rsidRPr="006B70B8">
              <w:t xml:space="preserve">{1} </w:t>
            </w:r>
            <w:r w:rsidR="00B732EF">
              <w:t>–</w:t>
            </w:r>
            <w:r w:rsidRPr="006B70B8">
              <w:t xml:space="preserve"> Insert</w:t>
            </w:r>
          </w:p>
          <w:p w14:paraId="0C47D3B0" w14:textId="77777777" w:rsidR="00853955" w:rsidRPr="006B70B8" w:rsidRDefault="00853955" w:rsidP="00C128E3">
            <w:pPr>
              <w:pStyle w:val="Small"/>
              <w:spacing w:before="0"/>
            </w:pPr>
            <w:r w:rsidRPr="006B70B8">
              <w:t>{2} – Delete</w:t>
            </w:r>
          </w:p>
          <w:p w14:paraId="3A90C1E8" w14:textId="3FCDF5A2" w:rsidR="00853955" w:rsidRPr="006B70B8" w:rsidRDefault="00853955" w:rsidP="00C128E3">
            <w:pPr>
              <w:pStyle w:val="Small"/>
              <w:spacing w:before="0" w:after="40"/>
            </w:pPr>
            <w:r w:rsidRPr="006B70B8">
              <w:t xml:space="preserve">{3} </w:t>
            </w:r>
            <w:r w:rsidR="00B732EF">
              <w:t>–</w:t>
            </w:r>
            <w:r w:rsidRPr="006B70B8">
              <w:t xml:space="preserve"> Modify</w:t>
            </w:r>
          </w:p>
        </w:tc>
      </w:tr>
      <w:tr w:rsidR="006B70B8" w:rsidRPr="006B70B8" w14:paraId="40BC244D" w14:textId="77777777" w:rsidTr="00B732EF">
        <w:tc>
          <w:tcPr>
            <w:tcW w:w="3465" w:type="dxa"/>
            <w:tcBorders>
              <w:top w:val="single" w:sz="4" w:space="0" w:color="000000"/>
              <w:left w:val="single" w:sz="4" w:space="0" w:color="000000"/>
              <w:bottom w:val="single" w:sz="4" w:space="0" w:color="000000"/>
            </w:tcBorders>
          </w:tcPr>
          <w:p w14:paraId="65AE892A" w14:textId="6CD6C871" w:rsidR="00853955" w:rsidRPr="006B70B8" w:rsidRDefault="00853955" w:rsidP="00B732EF">
            <w:pPr>
              <w:pStyle w:val="Small"/>
              <w:snapToGrid w:val="0"/>
              <w:spacing w:before="40" w:after="40"/>
            </w:pPr>
            <w:r w:rsidRPr="006B70B8">
              <w:t xml:space="preserve">Numeric Attribute </w:t>
            </w:r>
            <w:del w:id="3663" w:author="Teh Stand" w:date="2022-06-15T10:45:00Z">
              <w:r w:rsidRPr="006B70B8" w:rsidDel="00B732EF">
                <w:delText>Code</w:delText>
              </w:r>
            </w:del>
            <w:ins w:id="3664" w:author="Teh Stand" w:date="2022-06-15T10:45:00Z">
              <w:r w:rsidR="00B732EF">
                <w:t>c</w:t>
              </w:r>
              <w:r w:rsidR="00B732EF" w:rsidRPr="006B70B8">
                <w:t>ode</w:t>
              </w:r>
            </w:ins>
          </w:p>
        </w:tc>
        <w:tc>
          <w:tcPr>
            <w:tcW w:w="796" w:type="dxa"/>
            <w:tcBorders>
              <w:top w:val="single" w:sz="4" w:space="0" w:color="000000"/>
              <w:left w:val="single" w:sz="4" w:space="0" w:color="000000"/>
              <w:bottom w:val="single" w:sz="4" w:space="0" w:color="000000"/>
            </w:tcBorders>
          </w:tcPr>
          <w:p w14:paraId="73D103F2" w14:textId="77777777" w:rsidR="00853955" w:rsidRPr="001F69A8" w:rsidRDefault="00853955" w:rsidP="00C128E3">
            <w:pPr>
              <w:pStyle w:val="Small"/>
              <w:snapToGrid w:val="0"/>
              <w:spacing w:before="40" w:after="40"/>
            </w:pPr>
            <w:r w:rsidRPr="001F69A8">
              <w:t>*NATC</w:t>
            </w:r>
          </w:p>
        </w:tc>
        <w:tc>
          <w:tcPr>
            <w:tcW w:w="796" w:type="dxa"/>
            <w:tcBorders>
              <w:top w:val="single" w:sz="4" w:space="0" w:color="000000"/>
              <w:left w:val="single" w:sz="4" w:space="0" w:color="000000"/>
              <w:bottom w:val="single" w:sz="4" w:space="0" w:color="000000"/>
              <w:right w:val="single" w:sz="4" w:space="0" w:color="000000"/>
            </w:tcBorders>
          </w:tcPr>
          <w:p w14:paraId="34914623"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vAlign w:val="center"/>
          </w:tcPr>
          <w:p w14:paraId="443C83DB"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609B4BE9" w14:textId="77777777" w:rsidR="00853955" w:rsidRPr="006B70B8" w:rsidRDefault="00853955" w:rsidP="00C128E3">
            <w:pPr>
              <w:pStyle w:val="Small"/>
              <w:snapToGrid w:val="0"/>
              <w:spacing w:before="40" w:after="40"/>
            </w:pPr>
            <w:r w:rsidRPr="006B70B8">
              <w:t>A valid attribute code as defined in the ATCS field of the Dataset General Information Record</w:t>
            </w:r>
          </w:p>
        </w:tc>
      </w:tr>
      <w:tr w:rsidR="006B70B8" w:rsidRPr="006B70B8" w14:paraId="75F0E301" w14:textId="77777777" w:rsidTr="00B732EF">
        <w:tc>
          <w:tcPr>
            <w:tcW w:w="3465" w:type="dxa"/>
            <w:tcBorders>
              <w:top w:val="single" w:sz="4" w:space="0" w:color="000000"/>
              <w:left w:val="single" w:sz="4" w:space="0" w:color="000000"/>
              <w:bottom w:val="single" w:sz="4" w:space="0" w:color="000000"/>
            </w:tcBorders>
          </w:tcPr>
          <w:p w14:paraId="0CC98514" w14:textId="3F5EC3EE" w:rsidR="00853955" w:rsidRPr="006B70B8" w:rsidRDefault="00853955" w:rsidP="00B732EF">
            <w:pPr>
              <w:pStyle w:val="Small"/>
              <w:snapToGrid w:val="0"/>
              <w:spacing w:before="40" w:after="40"/>
            </w:pPr>
            <w:r w:rsidRPr="006B70B8">
              <w:t xml:space="preserve">Attribute </w:t>
            </w:r>
            <w:del w:id="3665" w:author="Teh Stand" w:date="2022-06-15T10:45:00Z">
              <w:r w:rsidRPr="006B70B8" w:rsidDel="00B732EF">
                <w:delText>Index</w:delText>
              </w:r>
            </w:del>
            <w:ins w:id="3666" w:author="Teh Stand" w:date="2022-06-15T10:45:00Z">
              <w:r w:rsidR="00B732EF">
                <w:t>i</w:t>
              </w:r>
              <w:r w:rsidR="00B732EF" w:rsidRPr="006B70B8">
                <w:t>ndex</w:t>
              </w:r>
            </w:ins>
          </w:p>
        </w:tc>
        <w:tc>
          <w:tcPr>
            <w:tcW w:w="796" w:type="dxa"/>
            <w:tcBorders>
              <w:top w:val="single" w:sz="4" w:space="0" w:color="000000"/>
              <w:left w:val="single" w:sz="4" w:space="0" w:color="000000"/>
              <w:bottom w:val="single" w:sz="4" w:space="0" w:color="000000"/>
            </w:tcBorders>
          </w:tcPr>
          <w:p w14:paraId="2A030158" w14:textId="77777777" w:rsidR="00853955" w:rsidRPr="001F69A8" w:rsidRDefault="00853955" w:rsidP="00C128E3">
            <w:pPr>
              <w:pStyle w:val="Small"/>
              <w:snapToGrid w:val="0"/>
              <w:spacing w:before="40" w:after="40"/>
            </w:pPr>
            <w:r w:rsidRPr="001F69A8">
              <w:t>ATIX</w:t>
            </w:r>
          </w:p>
        </w:tc>
        <w:tc>
          <w:tcPr>
            <w:tcW w:w="796" w:type="dxa"/>
            <w:tcBorders>
              <w:top w:val="single" w:sz="4" w:space="0" w:color="000000"/>
              <w:left w:val="single" w:sz="4" w:space="0" w:color="000000"/>
              <w:bottom w:val="single" w:sz="4" w:space="0" w:color="000000"/>
              <w:right w:val="single" w:sz="4" w:space="0" w:color="000000"/>
            </w:tcBorders>
          </w:tcPr>
          <w:p w14:paraId="505765D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3EA868D"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1738B7D3" w14:textId="77777777" w:rsidR="00853955" w:rsidRPr="006B70B8" w:rsidRDefault="00853955" w:rsidP="00C128E3">
            <w:pPr>
              <w:pStyle w:val="Small"/>
              <w:snapToGrid w:val="0"/>
              <w:spacing w:before="40" w:after="40"/>
            </w:pPr>
            <w:r w:rsidRPr="006B70B8">
              <w:t>Index (position) of the attribute in the sequence of attributes with the same code and the same parent (starting with 1)</w:t>
            </w:r>
          </w:p>
        </w:tc>
      </w:tr>
      <w:tr w:rsidR="006B70B8" w:rsidRPr="006B70B8" w14:paraId="2613BC4F" w14:textId="77777777" w:rsidTr="00B732EF">
        <w:tc>
          <w:tcPr>
            <w:tcW w:w="3465" w:type="dxa"/>
            <w:tcBorders>
              <w:top w:val="single" w:sz="4" w:space="0" w:color="000000"/>
              <w:left w:val="single" w:sz="4" w:space="0" w:color="000000"/>
              <w:bottom w:val="single" w:sz="4" w:space="0" w:color="000000"/>
            </w:tcBorders>
          </w:tcPr>
          <w:p w14:paraId="354196E6" w14:textId="3B8AB25A" w:rsidR="00853955" w:rsidRPr="006B70B8" w:rsidRDefault="00853955" w:rsidP="00B732EF">
            <w:pPr>
              <w:pStyle w:val="Small"/>
              <w:snapToGrid w:val="0"/>
              <w:spacing w:before="40" w:after="40"/>
            </w:pPr>
            <w:r w:rsidRPr="006B70B8">
              <w:t xml:space="preserve">Parent </w:t>
            </w:r>
            <w:del w:id="3667" w:author="Teh Stand" w:date="2022-06-15T10:45:00Z">
              <w:r w:rsidRPr="006B70B8" w:rsidDel="00B732EF">
                <w:delText>Index</w:delText>
              </w:r>
            </w:del>
            <w:ins w:id="3668" w:author="Teh Stand" w:date="2022-06-15T10:45:00Z">
              <w:r w:rsidR="00B732EF">
                <w:t>i</w:t>
              </w:r>
              <w:r w:rsidR="00B732EF" w:rsidRPr="006B70B8">
                <w:t>ndex</w:t>
              </w:r>
            </w:ins>
          </w:p>
        </w:tc>
        <w:tc>
          <w:tcPr>
            <w:tcW w:w="796" w:type="dxa"/>
            <w:tcBorders>
              <w:top w:val="single" w:sz="4" w:space="0" w:color="000000"/>
              <w:left w:val="single" w:sz="4" w:space="0" w:color="000000"/>
              <w:bottom w:val="single" w:sz="4" w:space="0" w:color="000000"/>
            </w:tcBorders>
          </w:tcPr>
          <w:p w14:paraId="3046C102" w14:textId="77777777" w:rsidR="00853955" w:rsidRPr="001F69A8" w:rsidRDefault="00853955" w:rsidP="00C128E3">
            <w:pPr>
              <w:pStyle w:val="Small"/>
              <w:snapToGrid w:val="0"/>
              <w:spacing w:before="40" w:after="40"/>
            </w:pPr>
            <w:r w:rsidRPr="001F69A8">
              <w:t>PAIX</w:t>
            </w:r>
          </w:p>
        </w:tc>
        <w:tc>
          <w:tcPr>
            <w:tcW w:w="796" w:type="dxa"/>
            <w:tcBorders>
              <w:top w:val="single" w:sz="4" w:space="0" w:color="000000"/>
              <w:left w:val="single" w:sz="4" w:space="0" w:color="000000"/>
              <w:bottom w:val="single" w:sz="4" w:space="0" w:color="000000"/>
              <w:right w:val="single" w:sz="4" w:space="0" w:color="000000"/>
            </w:tcBorders>
          </w:tcPr>
          <w:p w14:paraId="2567403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0516892C"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vAlign w:val="center"/>
          </w:tcPr>
          <w:p w14:paraId="4C9909A4" w14:textId="77777777" w:rsidR="00853955" w:rsidRPr="006B70B8" w:rsidRDefault="00853955" w:rsidP="00C128E3">
            <w:pPr>
              <w:pStyle w:val="Small"/>
              <w:snapToGrid w:val="0"/>
              <w:spacing w:before="40" w:after="40"/>
            </w:pPr>
            <w:r w:rsidRPr="006B70B8">
              <w:t>Index (position) of the parent complex attribute within this ATTR field (starting  with 1). If the attribute has no parent (top level attribute) the value is 0</w:t>
            </w:r>
          </w:p>
        </w:tc>
      </w:tr>
      <w:tr w:rsidR="006B70B8" w:rsidRPr="006B70B8" w14:paraId="0B11BF09" w14:textId="77777777" w:rsidTr="00B732EF">
        <w:tc>
          <w:tcPr>
            <w:tcW w:w="3465" w:type="dxa"/>
            <w:tcBorders>
              <w:top w:val="single" w:sz="4" w:space="0" w:color="000000"/>
              <w:left w:val="single" w:sz="4" w:space="0" w:color="000000"/>
              <w:bottom w:val="single" w:sz="4" w:space="0" w:color="000000"/>
            </w:tcBorders>
          </w:tcPr>
          <w:p w14:paraId="5E2BF378" w14:textId="45DDD82E" w:rsidR="00853955" w:rsidRPr="006B70B8" w:rsidRDefault="00853955" w:rsidP="00B732EF">
            <w:pPr>
              <w:pStyle w:val="Small"/>
              <w:snapToGrid w:val="0"/>
              <w:spacing w:before="40" w:after="40"/>
            </w:pPr>
            <w:r w:rsidRPr="006B70B8">
              <w:t xml:space="preserve">Attribute </w:t>
            </w:r>
            <w:del w:id="3669" w:author="Teh Stand" w:date="2022-06-15T10:45:00Z">
              <w:r w:rsidRPr="006B70B8" w:rsidDel="00B732EF">
                <w:delText>Instruction</w:delText>
              </w:r>
            </w:del>
            <w:ins w:id="3670" w:author="Teh Stand" w:date="2022-06-15T10:45:00Z">
              <w:r w:rsidR="00B732EF">
                <w:t>i</w:t>
              </w:r>
              <w:r w:rsidR="00B732EF" w:rsidRPr="006B70B8">
                <w:t>nstruction</w:t>
              </w:r>
            </w:ins>
          </w:p>
        </w:tc>
        <w:tc>
          <w:tcPr>
            <w:tcW w:w="796" w:type="dxa"/>
            <w:tcBorders>
              <w:top w:val="single" w:sz="4" w:space="0" w:color="000000"/>
              <w:left w:val="single" w:sz="4" w:space="0" w:color="000000"/>
              <w:bottom w:val="single" w:sz="4" w:space="0" w:color="000000"/>
            </w:tcBorders>
          </w:tcPr>
          <w:p w14:paraId="57283B74" w14:textId="77777777" w:rsidR="00853955" w:rsidRPr="006B70B8" w:rsidRDefault="00853955" w:rsidP="00C128E3">
            <w:pPr>
              <w:pStyle w:val="Small"/>
              <w:snapToGrid w:val="0"/>
              <w:spacing w:before="40" w:after="40"/>
            </w:pPr>
            <w:r w:rsidRPr="006B70B8">
              <w:t>ATIN</w:t>
            </w:r>
          </w:p>
        </w:tc>
        <w:tc>
          <w:tcPr>
            <w:tcW w:w="796" w:type="dxa"/>
            <w:tcBorders>
              <w:top w:val="single" w:sz="4" w:space="0" w:color="000000"/>
              <w:left w:val="single" w:sz="4" w:space="0" w:color="000000"/>
              <w:bottom w:val="single" w:sz="4" w:space="0" w:color="000000"/>
              <w:right w:val="single" w:sz="4" w:space="0" w:color="000000"/>
            </w:tcBorders>
          </w:tcPr>
          <w:p w14:paraId="3D7DAA7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190111C3"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591335B6" w14:textId="264693BA" w:rsidR="00853955" w:rsidRPr="006B70B8" w:rsidRDefault="00853955" w:rsidP="00C128E3">
            <w:pPr>
              <w:pStyle w:val="Small"/>
              <w:snapToGrid w:val="0"/>
              <w:spacing w:before="40"/>
            </w:pPr>
            <w:r w:rsidRPr="006B70B8">
              <w:t xml:space="preserve">{1} </w:t>
            </w:r>
            <w:r w:rsidR="00B732EF">
              <w:t>–</w:t>
            </w:r>
            <w:r w:rsidRPr="006B70B8">
              <w:t xml:space="preserve"> Insert</w:t>
            </w:r>
          </w:p>
          <w:p w14:paraId="51007915" w14:textId="1F7E40E6" w:rsidR="00853955" w:rsidRPr="006B70B8" w:rsidRDefault="00853955" w:rsidP="00C128E3">
            <w:pPr>
              <w:pStyle w:val="Small"/>
              <w:spacing w:before="0"/>
            </w:pPr>
            <w:r w:rsidRPr="006B70B8">
              <w:t xml:space="preserve">{2} </w:t>
            </w:r>
            <w:r w:rsidR="00B732EF">
              <w:t>–</w:t>
            </w:r>
            <w:r w:rsidRPr="006B70B8">
              <w:t xml:space="preserve"> Delete</w:t>
            </w:r>
          </w:p>
          <w:p w14:paraId="1A31FF09" w14:textId="2E302CAD" w:rsidR="00853955" w:rsidRPr="006B70B8" w:rsidRDefault="00853955" w:rsidP="00C128E3">
            <w:pPr>
              <w:pStyle w:val="Small"/>
              <w:snapToGrid w:val="0"/>
              <w:spacing w:before="0" w:after="40"/>
            </w:pPr>
            <w:r w:rsidRPr="006B70B8">
              <w:t xml:space="preserve">{3} </w:t>
            </w:r>
            <w:r w:rsidR="00B732EF">
              <w:t>–</w:t>
            </w:r>
            <w:r w:rsidRPr="006B70B8">
              <w:t xml:space="preserve"> Modify</w:t>
            </w:r>
          </w:p>
        </w:tc>
      </w:tr>
      <w:tr w:rsidR="006B70B8" w:rsidRPr="006B70B8" w14:paraId="361C8168" w14:textId="77777777" w:rsidTr="00B732EF">
        <w:tc>
          <w:tcPr>
            <w:tcW w:w="3465" w:type="dxa"/>
            <w:tcBorders>
              <w:top w:val="single" w:sz="4" w:space="0" w:color="000000"/>
              <w:left w:val="single" w:sz="4" w:space="0" w:color="000000"/>
              <w:bottom w:val="single" w:sz="4" w:space="0" w:color="000000"/>
            </w:tcBorders>
          </w:tcPr>
          <w:p w14:paraId="42DA69AD" w14:textId="465F11C5" w:rsidR="00853955" w:rsidRPr="006B70B8" w:rsidRDefault="00853955" w:rsidP="00B732EF">
            <w:pPr>
              <w:pStyle w:val="Small"/>
              <w:snapToGrid w:val="0"/>
              <w:spacing w:before="40" w:after="40"/>
            </w:pPr>
            <w:r w:rsidRPr="006B70B8">
              <w:t xml:space="preserve">Attribute </w:t>
            </w:r>
            <w:del w:id="3671" w:author="Teh Stand" w:date="2022-06-15T10:45:00Z">
              <w:r w:rsidRPr="006B70B8" w:rsidDel="00B732EF">
                <w:delText>Value</w:delText>
              </w:r>
            </w:del>
            <w:ins w:id="3672" w:author="Teh Stand" w:date="2022-06-15T10:45:00Z">
              <w:r w:rsidR="00B732EF">
                <w:t>v</w:t>
              </w:r>
              <w:r w:rsidR="00B732EF" w:rsidRPr="006B70B8">
                <w:t>alue</w:t>
              </w:r>
            </w:ins>
          </w:p>
        </w:tc>
        <w:tc>
          <w:tcPr>
            <w:tcW w:w="796" w:type="dxa"/>
            <w:tcBorders>
              <w:top w:val="single" w:sz="4" w:space="0" w:color="000000"/>
              <w:left w:val="single" w:sz="4" w:space="0" w:color="000000"/>
              <w:bottom w:val="single" w:sz="4" w:space="0" w:color="000000"/>
            </w:tcBorders>
          </w:tcPr>
          <w:p w14:paraId="5014EE89" w14:textId="77777777" w:rsidR="00853955" w:rsidRPr="001F69A8" w:rsidRDefault="00853955" w:rsidP="00C128E3">
            <w:pPr>
              <w:pStyle w:val="Small"/>
              <w:snapToGrid w:val="0"/>
              <w:spacing w:before="40" w:after="40"/>
            </w:pPr>
            <w:r w:rsidRPr="001F69A8">
              <w:t>ATVL</w:t>
            </w:r>
          </w:p>
        </w:tc>
        <w:tc>
          <w:tcPr>
            <w:tcW w:w="796" w:type="dxa"/>
            <w:tcBorders>
              <w:top w:val="single" w:sz="4" w:space="0" w:color="000000"/>
              <w:left w:val="single" w:sz="4" w:space="0" w:color="000000"/>
              <w:bottom w:val="single" w:sz="4" w:space="0" w:color="000000"/>
              <w:right w:val="single" w:sz="4" w:space="0" w:color="000000"/>
            </w:tcBorders>
          </w:tcPr>
          <w:p w14:paraId="4E0FCBB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F0641E8" w14:textId="77777777" w:rsidR="00853955" w:rsidRPr="006B70B8" w:rsidRDefault="00853955" w:rsidP="00C128E3">
            <w:pPr>
              <w:pStyle w:val="Small"/>
              <w:snapToGrid w:val="0"/>
              <w:spacing w:before="40" w:after="40"/>
            </w:pPr>
            <w:r w:rsidRPr="006B70B8">
              <w:t>A()</w:t>
            </w:r>
          </w:p>
        </w:tc>
        <w:tc>
          <w:tcPr>
            <w:tcW w:w="4032" w:type="dxa"/>
            <w:tcBorders>
              <w:top w:val="single" w:sz="4" w:space="0" w:color="000000"/>
              <w:left w:val="single" w:sz="4" w:space="0" w:color="000000"/>
              <w:bottom w:val="single" w:sz="4" w:space="0" w:color="000000"/>
              <w:right w:val="single" w:sz="4" w:space="0" w:color="000000"/>
            </w:tcBorders>
            <w:vAlign w:val="center"/>
          </w:tcPr>
          <w:p w14:paraId="3E1B3DBE" w14:textId="77777777" w:rsidR="00853955" w:rsidRPr="006B70B8" w:rsidRDefault="00853955" w:rsidP="00C128E3">
            <w:pPr>
              <w:pStyle w:val="Small"/>
              <w:snapToGrid w:val="0"/>
              <w:spacing w:before="40" w:after="40"/>
            </w:pPr>
            <w:r w:rsidRPr="006B70B8">
              <w:t>A string containing a valid value for the domain of the attribute specified by the subfields above</w:t>
            </w:r>
          </w:p>
        </w:tc>
      </w:tr>
    </w:tbl>
    <w:p w14:paraId="7E9D5562" w14:textId="77777777" w:rsidR="00853955" w:rsidRDefault="00853955" w:rsidP="00B732EF">
      <w:pPr>
        <w:spacing w:after="0" w:line="240" w:lineRule="auto"/>
      </w:pPr>
    </w:p>
    <w:p w14:paraId="37A6295F" w14:textId="7FB74219" w:rsidR="00B732EF" w:rsidRPr="00926480" w:rsidRDefault="00B732EF" w:rsidP="00B732EF">
      <w:pPr>
        <w:pStyle w:val="ListContinue2"/>
        <w:numPr>
          <w:ilvl w:val="2"/>
          <w:numId w:val="37"/>
        </w:numPr>
        <w:tabs>
          <w:tab w:val="clear" w:pos="432"/>
        </w:tabs>
        <w:spacing w:before="120" w:after="120" w:line="240" w:lineRule="auto"/>
        <w:rPr>
          <w:b/>
          <w:lang w:eastAsia="en-US"/>
        </w:rPr>
      </w:pPr>
      <w:r w:rsidRPr="006B70B8">
        <w:rPr>
          <w:b/>
        </w:rPr>
        <w:t>Point Record Identifier field - PRID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01D0C366"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78156E9" w14:textId="77777777" w:rsidR="00E73EDF" w:rsidRPr="006B70B8" w:rsidRDefault="007653F1" w:rsidP="00C128E3">
            <w:pPr>
              <w:pStyle w:val="Small"/>
              <w:spacing w:before="40" w:after="40"/>
              <w:jc w:val="both"/>
            </w:pPr>
            <w:r w:rsidRPr="006B70B8">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F02541" w14:textId="77777777" w:rsidR="00E73EDF" w:rsidRPr="006B70B8" w:rsidRDefault="007653F1" w:rsidP="00C128E3">
            <w:pPr>
              <w:pStyle w:val="Small"/>
              <w:spacing w:before="40" w:after="40"/>
              <w:jc w:val="both"/>
            </w:pPr>
            <w:r w:rsidRPr="006B70B8">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D1FBB8" w14:textId="77777777" w:rsidR="00E73EDF" w:rsidRPr="006B70B8" w:rsidRDefault="007653F1" w:rsidP="00C128E3">
            <w:pPr>
              <w:pStyle w:val="Small"/>
              <w:spacing w:before="40" w:after="40"/>
              <w:jc w:val="both"/>
            </w:pPr>
            <w:r w:rsidRPr="006B70B8">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B271CD" w14:textId="77777777" w:rsidR="00E73EDF" w:rsidRPr="006B70B8" w:rsidRDefault="007653F1" w:rsidP="00C128E3">
            <w:pPr>
              <w:pStyle w:val="Small"/>
              <w:spacing w:before="40" w:after="40"/>
              <w:jc w:val="both"/>
            </w:pPr>
            <w:r w:rsidRPr="006B70B8">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4C4828B" w14:textId="77777777" w:rsidR="00E73EDF" w:rsidRPr="006B70B8" w:rsidRDefault="007653F1" w:rsidP="00C128E3">
            <w:pPr>
              <w:pStyle w:val="Small"/>
              <w:spacing w:before="40" w:after="40"/>
              <w:jc w:val="both"/>
            </w:pPr>
            <w:r w:rsidRPr="006B70B8">
              <w:t>Comment</w:t>
            </w:r>
          </w:p>
        </w:tc>
      </w:tr>
      <w:tr w:rsidR="006B70B8" w:rsidRPr="006B70B8" w14:paraId="403BBABF" w14:textId="77777777">
        <w:tc>
          <w:tcPr>
            <w:tcW w:w="3459" w:type="dxa"/>
            <w:tcBorders>
              <w:top w:val="single" w:sz="6" w:space="0" w:color="000000"/>
              <w:left w:val="single" w:sz="6" w:space="0" w:color="000000"/>
              <w:bottom w:val="single" w:sz="6" w:space="0" w:color="000000"/>
              <w:right w:val="single" w:sz="6" w:space="0" w:color="000000"/>
            </w:tcBorders>
          </w:tcPr>
          <w:p w14:paraId="40E4DCAC" w14:textId="0C6926CE" w:rsidR="00E73EDF" w:rsidRPr="006B70B8" w:rsidRDefault="007653F1" w:rsidP="00650371">
            <w:pPr>
              <w:pStyle w:val="Small"/>
              <w:spacing w:before="40" w:after="40"/>
              <w:jc w:val="both"/>
            </w:pPr>
            <w:r w:rsidRPr="006B70B8">
              <w:t xml:space="preserve">Record </w:t>
            </w:r>
            <w:del w:id="3673" w:author="Teh Stand" w:date="2022-06-15T10:49:00Z">
              <w:r w:rsidR="00784091" w:rsidRPr="006B70B8" w:rsidDel="00650371">
                <w:delText>N</w:delText>
              </w:r>
              <w:r w:rsidRPr="006B70B8" w:rsidDel="00650371">
                <w:delText>ame</w:delText>
              </w:r>
            </w:del>
            <w:ins w:id="3674" w:author="Teh Stand" w:date="2022-06-15T10:49:00Z">
              <w:r w:rsidR="00650371">
                <w:t>n</w:t>
              </w:r>
              <w:r w:rsidR="00650371" w:rsidRPr="006B70B8">
                <w:t>ame</w:t>
              </w:r>
            </w:ins>
          </w:p>
        </w:tc>
        <w:tc>
          <w:tcPr>
            <w:tcW w:w="794" w:type="dxa"/>
            <w:tcBorders>
              <w:top w:val="single" w:sz="6" w:space="0" w:color="000000"/>
              <w:left w:val="single" w:sz="6" w:space="0" w:color="000000"/>
              <w:bottom w:val="single" w:sz="6" w:space="0" w:color="000000"/>
              <w:right w:val="single" w:sz="6" w:space="0" w:color="000000"/>
            </w:tcBorders>
          </w:tcPr>
          <w:p w14:paraId="26F28A4E"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1B09852" w14:textId="77777777" w:rsidR="00E73EDF" w:rsidRPr="006B70B8" w:rsidRDefault="007653F1" w:rsidP="00C128E3">
            <w:pPr>
              <w:pStyle w:val="Small"/>
              <w:spacing w:before="40" w:after="40"/>
              <w:jc w:val="both"/>
            </w:pPr>
            <w:r w:rsidRPr="006B70B8">
              <w:t>{110}</w:t>
            </w:r>
          </w:p>
        </w:tc>
        <w:tc>
          <w:tcPr>
            <w:tcW w:w="794" w:type="dxa"/>
            <w:tcBorders>
              <w:top w:val="single" w:sz="6" w:space="0" w:color="000000"/>
              <w:left w:val="single" w:sz="6" w:space="0" w:color="000000"/>
              <w:bottom w:val="single" w:sz="6" w:space="0" w:color="000000"/>
              <w:right w:val="single" w:sz="6" w:space="0" w:color="000000"/>
            </w:tcBorders>
          </w:tcPr>
          <w:p w14:paraId="2ED04E4B"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58582F" w14:textId="440D52BF" w:rsidR="00E73EDF" w:rsidRPr="006B70B8" w:rsidRDefault="007653F1" w:rsidP="00C128E3">
            <w:pPr>
              <w:pStyle w:val="Small"/>
              <w:spacing w:before="40" w:after="40"/>
              <w:jc w:val="both"/>
            </w:pPr>
            <w:r w:rsidRPr="006B70B8">
              <w:t xml:space="preserve">{110} </w:t>
            </w:r>
            <w:r w:rsidR="00650371">
              <w:t>–</w:t>
            </w:r>
            <w:r w:rsidRPr="006B70B8">
              <w:t xml:space="preserve"> Point</w:t>
            </w:r>
          </w:p>
        </w:tc>
      </w:tr>
      <w:tr w:rsidR="006B70B8" w:rsidRPr="006B70B8" w14:paraId="15C574AB" w14:textId="77777777">
        <w:tc>
          <w:tcPr>
            <w:tcW w:w="3459" w:type="dxa"/>
            <w:tcBorders>
              <w:top w:val="single" w:sz="6" w:space="0" w:color="000000"/>
              <w:left w:val="single" w:sz="6" w:space="0" w:color="000000"/>
              <w:bottom w:val="single" w:sz="6" w:space="0" w:color="000000"/>
              <w:right w:val="single" w:sz="6" w:space="0" w:color="000000"/>
            </w:tcBorders>
          </w:tcPr>
          <w:p w14:paraId="4E7809A7" w14:textId="32B85DF8" w:rsidR="00E73EDF" w:rsidRPr="006B70B8" w:rsidRDefault="007653F1" w:rsidP="00650371">
            <w:pPr>
              <w:pStyle w:val="Small"/>
              <w:spacing w:before="40" w:after="40"/>
              <w:jc w:val="both"/>
            </w:pPr>
            <w:r w:rsidRPr="006B70B8">
              <w:t xml:space="preserve">Record </w:t>
            </w:r>
            <w:del w:id="3675" w:author="Teh Stand" w:date="2022-06-15T10:49:00Z">
              <w:r w:rsidR="00784091" w:rsidRPr="006B70B8" w:rsidDel="00650371">
                <w:delText>I</w:delText>
              </w:r>
              <w:r w:rsidRPr="006B70B8" w:rsidDel="00650371">
                <w:delText xml:space="preserve">dentification </w:delText>
              </w:r>
            </w:del>
            <w:ins w:id="3676" w:author="Teh Stand" w:date="2022-06-15T10:49:00Z">
              <w:r w:rsidR="00650371">
                <w:t>i</w:t>
              </w:r>
              <w:r w:rsidR="00650371" w:rsidRPr="006B70B8">
                <w:t xml:space="preserve">dentification </w:t>
              </w:r>
            </w:ins>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E172475"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08DE7FB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D62F79"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5E8244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0B2014F2" w14:textId="77777777">
        <w:tc>
          <w:tcPr>
            <w:tcW w:w="3459" w:type="dxa"/>
            <w:tcBorders>
              <w:top w:val="single" w:sz="6" w:space="0" w:color="000000"/>
              <w:left w:val="single" w:sz="6" w:space="0" w:color="000000"/>
              <w:bottom w:val="single" w:sz="6" w:space="0" w:color="000000"/>
              <w:right w:val="single" w:sz="6" w:space="0" w:color="000000"/>
            </w:tcBorders>
          </w:tcPr>
          <w:p w14:paraId="53197DAA" w14:textId="7BFA0D59" w:rsidR="00E73EDF" w:rsidRPr="006B70B8" w:rsidRDefault="007653F1" w:rsidP="00650371">
            <w:pPr>
              <w:pStyle w:val="Small"/>
              <w:spacing w:before="40" w:after="40"/>
              <w:jc w:val="both"/>
            </w:pPr>
            <w:r w:rsidRPr="006B70B8">
              <w:t xml:space="preserve">Record </w:t>
            </w:r>
            <w:del w:id="3677" w:author="Teh Stand" w:date="2022-06-15T10:49:00Z">
              <w:r w:rsidR="00784091" w:rsidRPr="006B70B8" w:rsidDel="00650371">
                <w:delText>V</w:delText>
              </w:r>
              <w:r w:rsidRPr="006B70B8" w:rsidDel="00650371">
                <w:delText>ersion</w:delText>
              </w:r>
            </w:del>
            <w:ins w:id="3678" w:author="Teh Stand" w:date="2022-06-15T10:49:00Z">
              <w:r w:rsidR="00650371">
                <w:t>v</w:t>
              </w:r>
              <w:r w:rsidR="00650371" w:rsidRPr="006B70B8">
                <w:t>ersion</w:t>
              </w:r>
            </w:ins>
          </w:p>
        </w:tc>
        <w:tc>
          <w:tcPr>
            <w:tcW w:w="794" w:type="dxa"/>
            <w:tcBorders>
              <w:top w:val="single" w:sz="6" w:space="0" w:color="000000"/>
              <w:left w:val="single" w:sz="6" w:space="0" w:color="000000"/>
              <w:bottom w:val="single" w:sz="6" w:space="0" w:color="000000"/>
              <w:right w:val="single" w:sz="6" w:space="0" w:color="000000"/>
            </w:tcBorders>
          </w:tcPr>
          <w:p w14:paraId="13F6CFC8"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7E8DEA25"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55C7A04"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7C1A692"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53B762" w14:textId="77777777">
        <w:tc>
          <w:tcPr>
            <w:tcW w:w="3459" w:type="dxa"/>
            <w:tcBorders>
              <w:top w:val="single" w:sz="6" w:space="0" w:color="000000"/>
              <w:left w:val="single" w:sz="6" w:space="0" w:color="000000"/>
              <w:bottom w:val="single" w:sz="6" w:space="0" w:color="000000"/>
              <w:right w:val="single" w:sz="6" w:space="0" w:color="000000"/>
            </w:tcBorders>
          </w:tcPr>
          <w:p w14:paraId="68D03C96" w14:textId="4F26415B" w:rsidR="00E73EDF" w:rsidRPr="006B70B8" w:rsidRDefault="007653F1" w:rsidP="00650371">
            <w:pPr>
              <w:pStyle w:val="Small"/>
              <w:spacing w:before="40" w:after="40"/>
              <w:jc w:val="both"/>
            </w:pPr>
            <w:r w:rsidRPr="006B70B8">
              <w:t xml:space="preserve">Record </w:t>
            </w:r>
            <w:del w:id="3679" w:author="Teh Stand" w:date="2022-06-15T10:49:00Z">
              <w:r w:rsidR="00784091" w:rsidRPr="006B70B8" w:rsidDel="00650371">
                <w:delText>U</w:delText>
              </w:r>
              <w:r w:rsidRPr="006B70B8" w:rsidDel="00650371">
                <w:delText xml:space="preserve">pdate </w:delText>
              </w:r>
            </w:del>
            <w:ins w:id="3680" w:author="Teh Stand" w:date="2022-06-15T10:49:00Z">
              <w:r w:rsidR="00650371">
                <w:t>u</w:t>
              </w:r>
              <w:r w:rsidR="00650371" w:rsidRPr="006B70B8">
                <w:t xml:space="preserve">pdate </w:t>
              </w:r>
            </w:ins>
            <w:del w:id="3681" w:author="Teh Stand" w:date="2022-06-15T10:50:00Z">
              <w:r w:rsidR="00784091" w:rsidRPr="006B70B8" w:rsidDel="00650371">
                <w:delText>I</w:delText>
              </w:r>
              <w:r w:rsidRPr="006B70B8" w:rsidDel="00650371">
                <w:delText>nstruction</w:delText>
              </w:r>
            </w:del>
            <w:ins w:id="3682" w:author="Teh Stand" w:date="2022-06-15T10:50:00Z">
              <w:r w:rsidR="00650371">
                <w:t>i</w:t>
              </w:r>
              <w:r w:rsidR="00650371" w:rsidRPr="006B70B8">
                <w:t>nstruction</w:t>
              </w:r>
            </w:ins>
          </w:p>
        </w:tc>
        <w:tc>
          <w:tcPr>
            <w:tcW w:w="794" w:type="dxa"/>
            <w:tcBorders>
              <w:top w:val="single" w:sz="6" w:space="0" w:color="000000"/>
              <w:left w:val="single" w:sz="6" w:space="0" w:color="000000"/>
              <w:bottom w:val="single" w:sz="6" w:space="0" w:color="000000"/>
              <w:right w:val="single" w:sz="6" w:space="0" w:color="000000"/>
            </w:tcBorders>
          </w:tcPr>
          <w:p w14:paraId="17B13AEF"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052EA0A5"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8D587C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2C77D3E" w14:textId="77777777" w:rsidR="00E73EDF" w:rsidRPr="006B70B8" w:rsidRDefault="007653F1" w:rsidP="00C128E3">
            <w:pPr>
              <w:pStyle w:val="Small"/>
              <w:snapToGrid w:val="0"/>
              <w:spacing w:before="40"/>
              <w:jc w:val="both"/>
            </w:pPr>
            <w:r w:rsidRPr="006B70B8">
              <w:t>{1} – Insert</w:t>
            </w:r>
          </w:p>
          <w:p w14:paraId="1A1C8F17" w14:textId="2B54B4E1" w:rsidR="00E73EDF" w:rsidRPr="006B70B8" w:rsidRDefault="007653F1" w:rsidP="00C128E3">
            <w:pPr>
              <w:pStyle w:val="Small"/>
              <w:snapToGrid w:val="0"/>
              <w:spacing w:before="0"/>
              <w:jc w:val="both"/>
            </w:pPr>
            <w:r w:rsidRPr="006B70B8">
              <w:t xml:space="preserve">{2} </w:t>
            </w:r>
            <w:r w:rsidR="00650371">
              <w:t>–</w:t>
            </w:r>
            <w:r w:rsidRPr="006B70B8">
              <w:t xml:space="preserve"> Delete</w:t>
            </w:r>
          </w:p>
          <w:p w14:paraId="54AA177B" w14:textId="2EEE195F" w:rsidR="00E73EDF" w:rsidRPr="006B70B8" w:rsidRDefault="007653F1" w:rsidP="00C128E3">
            <w:pPr>
              <w:pStyle w:val="Small"/>
              <w:spacing w:before="0" w:after="40"/>
              <w:jc w:val="both"/>
            </w:pPr>
            <w:r w:rsidRPr="006B70B8">
              <w:t xml:space="preserve">{3} </w:t>
            </w:r>
            <w:r w:rsidR="00650371">
              <w:t>–</w:t>
            </w:r>
            <w:r w:rsidRPr="006B70B8">
              <w:t xml:space="preserve"> Modify</w:t>
            </w:r>
          </w:p>
        </w:tc>
      </w:tr>
    </w:tbl>
    <w:p w14:paraId="52AEDB14" w14:textId="77777777" w:rsidR="00E73EDF" w:rsidRDefault="00E73EDF" w:rsidP="00650371">
      <w:pPr>
        <w:spacing w:after="0" w:line="240" w:lineRule="auto"/>
      </w:pPr>
    </w:p>
    <w:p w14:paraId="45115323" w14:textId="509201F7" w:rsidR="00650371" w:rsidRPr="00926480" w:rsidRDefault="00650371" w:rsidP="00650371">
      <w:pPr>
        <w:pStyle w:val="ListContinue2"/>
        <w:numPr>
          <w:ilvl w:val="2"/>
          <w:numId w:val="37"/>
        </w:numPr>
        <w:tabs>
          <w:tab w:val="clear" w:pos="432"/>
        </w:tabs>
        <w:spacing w:before="120" w:after="120" w:line="240" w:lineRule="auto"/>
        <w:rPr>
          <w:b/>
          <w:lang w:eastAsia="en-US"/>
        </w:rPr>
      </w:pPr>
      <w:r w:rsidRPr="00650371">
        <w:rPr>
          <w:b/>
        </w:rPr>
        <w:t>2</w:t>
      </w:r>
      <w:r w:rsidRPr="00650371">
        <w:rPr>
          <w:b/>
        </w:rPr>
        <w:noBreakHyphen/>
        <w:t>D Integer Coordinate Tuple field structure - C2IT</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1C5D8C20"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50122F4"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7A6A9E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D00245"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9F3C944"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7CF205" w14:textId="77777777" w:rsidR="00E73EDF" w:rsidRPr="006B70B8" w:rsidRDefault="007653F1" w:rsidP="00C128E3">
            <w:pPr>
              <w:pStyle w:val="Small"/>
              <w:spacing w:before="40" w:after="40"/>
              <w:jc w:val="both"/>
              <w:rPr>
                <w:b/>
              </w:rPr>
            </w:pPr>
            <w:r w:rsidRPr="006B70B8">
              <w:rPr>
                <w:b/>
              </w:rPr>
              <w:t>Comment</w:t>
            </w:r>
          </w:p>
        </w:tc>
      </w:tr>
      <w:tr w:rsidR="006B70B8" w:rsidRPr="006B70B8" w14:paraId="065E351C" w14:textId="77777777">
        <w:tc>
          <w:tcPr>
            <w:tcW w:w="3459" w:type="dxa"/>
            <w:tcBorders>
              <w:top w:val="single" w:sz="6" w:space="0" w:color="000000"/>
              <w:left w:val="single" w:sz="6" w:space="0" w:color="000000"/>
              <w:bottom w:val="single" w:sz="6" w:space="0" w:color="000000"/>
              <w:right w:val="single" w:sz="6" w:space="0" w:color="000000"/>
            </w:tcBorders>
          </w:tcPr>
          <w:p w14:paraId="4BD5671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54E0B16D" w14:textId="2CF578D1"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4B0374CB"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A4738D"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65F1BFF6" w14:textId="77777777" w:rsidR="00E73EDF" w:rsidRPr="006B70B8" w:rsidRDefault="007653F1" w:rsidP="00C128E3">
            <w:pPr>
              <w:pStyle w:val="Small"/>
              <w:spacing w:before="40" w:after="40"/>
              <w:jc w:val="both"/>
            </w:pPr>
            <w:r w:rsidRPr="006B70B8">
              <w:t>Y-coordinate or latitude</w:t>
            </w:r>
          </w:p>
        </w:tc>
      </w:tr>
      <w:tr w:rsidR="006B70B8" w:rsidRPr="006B70B8" w14:paraId="33F11EDF" w14:textId="77777777">
        <w:tc>
          <w:tcPr>
            <w:tcW w:w="3459" w:type="dxa"/>
            <w:tcBorders>
              <w:top w:val="single" w:sz="6" w:space="0" w:color="000000"/>
              <w:left w:val="single" w:sz="6" w:space="0" w:color="000000"/>
              <w:bottom w:val="single" w:sz="6" w:space="0" w:color="000000"/>
              <w:right w:val="single" w:sz="6" w:space="0" w:color="000000"/>
            </w:tcBorders>
          </w:tcPr>
          <w:p w14:paraId="6728267F"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A59C03D"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30309F6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610C70"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2A26F77C" w14:textId="77777777" w:rsidR="00E73EDF" w:rsidRPr="006B70B8" w:rsidRDefault="007653F1" w:rsidP="00C128E3">
            <w:pPr>
              <w:pStyle w:val="Small"/>
              <w:spacing w:before="40" w:after="40"/>
              <w:jc w:val="both"/>
            </w:pPr>
            <w:r w:rsidRPr="006B70B8">
              <w:t>X-coordinate or longitude</w:t>
            </w:r>
          </w:p>
        </w:tc>
      </w:tr>
    </w:tbl>
    <w:p w14:paraId="443A2E26" w14:textId="77777777" w:rsidR="00E73EDF" w:rsidRDefault="00E73EDF" w:rsidP="00650371">
      <w:pPr>
        <w:spacing w:after="0" w:line="240" w:lineRule="auto"/>
      </w:pPr>
    </w:p>
    <w:p w14:paraId="636ABDAF" w14:textId="6CEA82A9" w:rsidR="00650371" w:rsidRPr="00926480" w:rsidRDefault="00650371" w:rsidP="00650371">
      <w:pPr>
        <w:pStyle w:val="ListContinue2"/>
        <w:numPr>
          <w:ilvl w:val="2"/>
          <w:numId w:val="37"/>
        </w:numPr>
        <w:tabs>
          <w:tab w:val="clear" w:pos="432"/>
        </w:tabs>
        <w:spacing w:before="120" w:after="120" w:line="240" w:lineRule="auto"/>
        <w:rPr>
          <w:b/>
          <w:lang w:eastAsia="en-US"/>
        </w:rPr>
      </w:pPr>
      <w:r w:rsidRPr="006B70B8">
        <w:rPr>
          <w:b/>
        </w:rPr>
        <w:t>3</w:t>
      </w:r>
      <w:r w:rsidRPr="006B70B8">
        <w:rPr>
          <w:b/>
        </w:rPr>
        <w:noBreakHyphen/>
        <w:t>D Integer Coordinate Tuple field structure - C3DI</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3A0AFE8"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E3573B"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962AC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F404EA"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A6D38B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255E55" w14:textId="77777777" w:rsidR="00E73EDF" w:rsidRPr="006B70B8" w:rsidRDefault="007653F1" w:rsidP="00C128E3">
            <w:pPr>
              <w:pStyle w:val="Small"/>
              <w:spacing w:before="40" w:after="40"/>
              <w:jc w:val="both"/>
              <w:rPr>
                <w:b/>
              </w:rPr>
            </w:pPr>
            <w:r w:rsidRPr="006B70B8">
              <w:rPr>
                <w:b/>
              </w:rPr>
              <w:t>Comment</w:t>
            </w:r>
          </w:p>
        </w:tc>
      </w:tr>
      <w:tr w:rsidR="006B70B8" w:rsidRPr="006B70B8" w14:paraId="34969BCE" w14:textId="77777777">
        <w:tc>
          <w:tcPr>
            <w:tcW w:w="3459" w:type="dxa"/>
            <w:tcBorders>
              <w:top w:val="single" w:sz="6" w:space="0" w:color="000000"/>
              <w:left w:val="single" w:sz="6" w:space="0" w:color="000000"/>
              <w:bottom w:val="single" w:sz="6" w:space="0" w:color="000000"/>
              <w:right w:val="single" w:sz="6" w:space="0" w:color="000000"/>
            </w:tcBorders>
          </w:tcPr>
          <w:p w14:paraId="668926A1" w14:textId="77777777" w:rsidR="00E73EDF" w:rsidRPr="006B70B8" w:rsidRDefault="007653F1" w:rsidP="00C128E3">
            <w:pPr>
              <w:pStyle w:val="Small"/>
              <w:spacing w:before="40" w:after="40"/>
              <w:jc w:val="both"/>
            </w:pPr>
            <w:r w:rsidRPr="006B70B8">
              <w:t>Vertical CRS Id</w:t>
            </w:r>
          </w:p>
        </w:tc>
        <w:tc>
          <w:tcPr>
            <w:tcW w:w="794" w:type="dxa"/>
            <w:tcBorders>
              <w:top w:val="single" w:sz="6" w:space="0" w:color="000000"/>
              <w:left w:val="single" w:sz="6" w:space="0" w:color="000000"/>
              <w:bottom w:val="single" w:sz="6" w:space="0" w:color="000000"/>
              <w:right w:val="single" w:sz="6" w:space="0" w:color="000000"/>
            </w:tcBorders>
          </w:tcPr>
          <w:p w14:paraId="369BD60A" w14:textId="77777777" w:rsidR="00E73EDF" w:rsidRPr="006B70B8" w:rsidRDefault="007653F1" w:rsidP="00C128E3">
            <w:pPr>
              <w:pStyle w:val="Small"/>
              <w:spacing w:before="40" w:after="40"/>
              <w:jc w:val="both"/>
            </w:pPr>
            <w:r w:rsidRPr="006B70B8">
              <w:t>VCID</w:t>
            </w:r>
          </w:p>
        </w:tc>
        <w:tc>
          <w:tcPr>
            <w:tcW w:w="794" w:type="dxa"/>
            <w:tcBorders>
              <w:top w:val="single" w:sz="6" w:space="0" w:color="000000"/>
              <w:left w:val="single" w:sz="6" w:space="0" w:color="000000"/>
              <w:bottom w:val="single" w:sz="6" w:space="0" w:color="000000"/>
              <w:right w:val="single" w:sz="6" w:space="0" w:color="000000"/>
            </w:tcBorders>
          </w:tcPr>
          <w:p w14:paraId="136F188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0C8CD2"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4831A5A" w14:textId="77777777" w:rsidR="00E73EDF" w:rsidRPr="006B70B8" w:rsidRDefault="007653F1" w:rsidP="00C128E3">
            <w:pPr>
              <w:pStyle w:val="Small"/>
              <w:spacing w:before="40" w:after="40"/>
              <w:jc w:val="both"/>
            </w:pPr>
            <w:r w:rsidRPr="006B70B8">
              <w:t>Internal identifier of the Vertical CRS</w:t>
            </w:r>
          </w:p>
        </w:tc>
      </w:tr>
      <w:tr w:rsidR="006B70B8" w:rsidRPr="006B70B8" w14:paraId="2544D17E" w14:textId="77777777">
        <w:tc>
          <w:tcPr>
            <w:tcW w:w="3459" w:type="dxa"/>
            <w:tcBorders>
              <w:top w:val="single" w:sz="6" w:space="0" w:color="000000"/>
              <w:left w:val="single" w:sz="6" w:space="0" w:color="000000"/>
              <w:bottom w:val="single" w:sz="6" w:space="0" w:color="000000"/>
              <w:right w:val="single" w:sz="6" w:space="0" w:color="000000"/>
            </w:tcBorders>
          </w:tcPr>
          <w:p w14:paraId="10E3EEA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34734B8" w14:textId="6028A9EA"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2DBE253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A6E641"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07DC30B2" w14:textId="1E3B28A0" w:rsidR="00E73EDF" w:rsidRPr="006B70B8" w:rsidRDefault="00650371" w:rsidP="00C128E3">
            <w:pPr>
              <w:pStyle w:val="Small"/>
              <w:spacing w:before="40" w:after="40"/>
              <w:jc w:val="both"/>
            </w:pPr>
            <w:r>
              <w:t>Y-</w:t>
            </w:r>
            <w:r w:rsidR="007653F1" w:rsidRPr="006B70B8">
              <w:t>coordinate or latitude</w:t>
            </w:r>
          </w:p>
        </w:tc>
      </w:tr>
      <w:tr w:rsidR="006B70B8" w:rsidRPr="006B70B8" w14:paraId="32D21E8B" w14:textId="77777777">
        <w:tc>
          <w:tcPr>
            <w:tcW w:w="3459" w:type="dxa"/>
            <w:tcBorders>
              <w:top w:val="single" w:sz="6" w:space="0" w:color="000000"/>
              <w:left w:val="single" w:sz="6" w:space="0" w:color="000000"/>
              <w:bottom w:val="single" w:sz="6" w:space="0" w:color="000000"/>
              <w:right w:val="single" w:sz="6" w:space="0" w:color="000000"/>
            </w:tcBorders>
          </w:tcPr>
          <w:p w14:paraId="5C25846C"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2655FF2C"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4C2B0FF4"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B0FDCBB"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1A93CAA7" w14:textId="2E83140D" w:rsidR="00E73EDF" w:rsidRPr="006B70B8" w:rsidRDefault="00650371" w:rsidP="00C128E3">
            <w:pPr>
              <w:pStyle w:val="Small"/>
              <w:spacing w:before="40" w:after="40"/>
              <w:jc w:val="both"/>
            </w:pPr>
            <w:r>
              <w:t>X-</w:t>
            </w:r>
            <w:r w:rsidR="007653F1" w:rsidRPr="006B70B8">
              <w:t>coordinate or longitude</w:t>
            </w:r>
          </w:p>
        </w:tc>
      </w:tr>
      <w:tr w:rsidR="006B70B8" w:rsidRPr="006B70B8" w14:paraId="5706DCCD" w14:textId="77777777">
        <w:tc>
          <w:tcPr>
            <w:tcW w:w="3459" w:type="dxa"/>
            <w:tcBorders>
              <w:top w:val="single" w:sz="6" w:space="0" w:color="000000"/>
              <w:left w:val="single" w:sz="6" w:space="0" w:color="000000"/>
              <w:bottom w:val="single" w:sz="6" w:space="0" w:color="000000"/>
              <w:right w:val="single" w:sz="6" w:space="0" w:color="000000"/>
            </w:tcBorders>
          </w:tcPr>
          <w:p w14:paraId="41EA84FA" w14:textId="77777777" w:rsidR="00E73EDF" w:rsidRPr="006B70B8" w:rsidRDefault="007653F1" w:rsidP="00C128E3">
            <w:pPr>
              <w:pStyle w:val="Small"/>
              <w:spacing w:before="40" w:after="40"/>
              <w:jc w:val="both"/>
            </w:pPr>
            <w:r w:rsidRPr="006B70B8">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5CFC336D" w14:textId="77777777" w:rsidR="00E73EDF" w:rsidRPr="006B70B8" w:rsidRDefault="007653F1" w:rsidP="00C128E3">
            <w:pPr>
              <w:pStyle w:val="Small"/>
              <w:spacing w:before="40" w:after="40"/>
              <w:jc w:val="both"/>
            </w:pPr>
            <w:r w:rsidRPr="006B70B8">
              <w:t>ZCOO</w:t>
            </w:r>
          </w:p>
        </w:tc>
        <w:tc>
          <w:tcPr>
            <w:tcW w:w="794" w:type="dxa"/>
            <w:tcBorders>
              <w:top w:val="single" w:sz="6" w:space="0" w:color="000000"/>
              <w:left w:val="single" w:sz="6" w:space="0" w:color="000000"/>
              <w:bottom w:val="single" w:sz="6" w:space="0" w:color="000000"/>
              <w:right w:val="single" w:sz="6" w:space="0" w:color="000000"/>
            </w:tcBorders>
          </w:tcPr>
          <w:p w14:paraId="524DB6CF"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A6B17B7"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49798C44" w14:textId="66F3BCDD" w:rsidR="00E73EDF" w:rsidRPr="006B70B8" w:rsidRDefault="00650371" w:rsidP="00C128E3">
            <w:pPr>
              <w:pStyle w:val="Small"/>
              <w:spacing w:before="40" w:after="40"/>
              <w:jc w:val="both"/>
            </w:pPr>
            <w:r>
              <w:t>Z-</w:t>
            </w:r>
            <w:r w:rsidR="007653F1" w:rsidRPr="006B70B8">
              <w:t>coordinate (depth)</w:t>
            </w:r>
          </w:p>
        </w:tc>
      </w:tr>
    </w:tbl>
    <w:p w14:paraId="3D5184FB" w14:textId="70671E33" w:rsidR="00E73EDF" w:rsidDel="008222D6" w:rsidRDefault="00E73EDF" w:rsidP="00650371">
      <w:pPr>
        <w:spacing w:after="0" w:line="240" w:lineRule="auto"/>
        <w:rPr>
          <w:del w:id="3683" w:author="Jeff Wootton" w:date="2022-07-11T08:51:00Z"/>
        </w:rPr>
      </w:pPr>
    </w:p>
    <w:p w14:paraId="1AC2044A" w14:textId="447B2160"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Multi Point Record Identifier field - MRID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54F06DD"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93C99F5"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EB155C"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F3D98"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0ABB8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C8CC37" w14:textId="77777777" w:rsidR="00E73EDF" w:rsidRPr="006B70B8" w:rsidRDefault="007653F1" w:rsidP="00C128E3">
            <w:pPr>
              <w:pStyle w:val="Small"/>
              <w:spacing w:before="40" w:after="40"/>
              <w:jc w:val="both"/>
              <w:rPr>
                <w:b/>
              </w:rPr>
            </w:pPr>
            <w:r w:rsidRPr="006B70B8">
              <w:rPr>
                <w:b/>
              </w:rPr>
              <w:t>Comment</w:t>
            </w:r>
          </w:p>
        </w:tc>
      </w:tr>
      <w:tr w:rsidR="006B70B8" w:rsidRPr="006B70B8" w14:paraId="76215B3A" w14:textId="77777777">
        <w:tc>
          <w:tcPr>
            <w:tcW w:w="3459" w:type="dxa"/>
            <w:tcBorders>
              <w:top w:val="single" w:sz="6" w:space="0" w:color="000000"/>
              <w:left w:val="single" w:sz="6" w:space="0" w:color="000000"/>
              <w:bottom w:val="single" w:sz="6" w:space="0" w:color="000000"/>
              <w:right w:val="single" w:sz="6" w:space="0" w:color="000000"/>
            </w:tcBorders>
          </w:tcPr>
          <w:p w14:paraId="63C71E8E" w14:textId="4247F696" w:rsidR="00E73EDF" w:rsidRPr="006B70B8" w:rsidRDefault="007653F1" w:rsidP="00D27FC2">
            <w:pPr>
              <w:pStyle w:val="Small"/>
              <w:spacing w:before="40" w:after="40"/>
              <w:jc w:val="both"/>
            </w:pPr>
            <w:r w:rsidRPr="006B70B8">
              <w:t xml:space="preserve">Record </w:t>
            </w:r>
            <w:del w:id="3684" w:author="Teh Stand" w:date="2022-06-15T11:23:00Z">
              <w:r w:rsidR="00FE63A2" w:rsidRPr="006B70B8" w:rsidDel="00D27FC2">
                <w:delText>N</w:delText>
              </w:r>
              <w:r w:rsidRPr="006B70B8" w:rsidDel="00D27FC2">
                <w:delText>ame</w:delText>
              </w:r>
            </w:del>
            <w:ins w:id="3685" w:author="Teh Stand" w:date="2022-06-15T11:23:00Z">
              <w:r w:rsidR="00D27FC2">
                <w:t>n</w:t>
              </w:r>
              <w:r w:rsidR="00D27FC2" w:rsidRPr="006B70B8">
                <w:t>ame</w:t>
              </w:r>
            </w:ins>
          </w:p>
        </w:tc>
        <w:tc>
          <w:tcPr>
            <w:tcW w:w="794" w:type="dxa"/>
            <w:tcBorders>
              <w:top w:val="single" w:sz="6" w:space="0" w:color="000000"/>
              <w:left w:val="single" w:sz="6" w:space="0" w:color="000000"/>
              <w:bottom w:val="single" w:sz="6" w:space="0" w:color="000000"/>
              <w:right w:val="single" w:sz="6" w:space="0" w:color="000000"/>
            </w:tcBorders>
          </w:tcPr>
          <w:p w14:paraId="68EC185B"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46F550B" w14:textId="77777777" w:rsidR="00E73EDF" w:rsidRPr="006B70B8" w:rsidRDefault="007653F1" w:rsidP="00C128E3">
            <w:pPr>
              <w:pStyle w:val="Small"/>
              <w:spacing w:before="40" w:after="40"/>
              <w:jc w:val="both"/>
            </w:pPr>
            <w:r w:rsidRPr="006B70B8">
              <w:t>{115}</w:t>
            </w:r>
          </w:p>
        </w:tc>
        <w:tc>
          <w:tcPr>
            <w:tcW w:w="794" w:type="dxa"/>
            <w:tcBorders>
              <w:top w:val="single" w:sz="6" w:space="0" w:color="000000"/>
              <w:left w:val="single" w:sz="6" w:space="0" w:color="000000"/>
              <w:bottom w:val="single" w:sz="6" w:space="0" w:color="000000"/>
              <w:right w:val="single" w:sz="6" w:space="0" w:color="000000"/>
            </w:tcBorders>
          </w:tcPr>
          <w:p w14:paraId="7E1E55BE"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CCC568D" w14:textId="3BA35A40" w:rsidR="00E73EDF" w:rsidRPr="006B70B8" w:rsidRDefault="007653F1" w:rsidP="00C128E3">
            <w:pPr>
              <w:pStyle w:val="Small"/>
              <w:spacing w:before="40" w:after="40"/>
              <w:jc w:val="both"/>
            </w:pPr>
            <w:r w:rsidRPr="006B70B8">
              <w:t xml:space="preserve">{115} </w:t>
            </w:r>
            <w:r w:rsidR="00D27FC2">
              <w:t>–</w:t>
            </w:r>
            <w:r w:rsidRPr="006B70B8">
              <w:t xml:space="preserve"> Multi Point</w:t>
            </w:r>
          </w:p>
        </w:tc>
      </w:tr>
      <w:tr w:rsidR="006B70B8" w:rsidRPr="006B70B8" w14:paraId="164EB59D" w14:textId="77777777">
        <w:tc>
          <w:tcPr>
            <w:tcW w:w="3459" w:type="dxa"/>
            <w:tcBorders>
              <w:top w:val="single" w:sz="6" w:space="0" w:color="000000"/>
              <w:left w:val="single" w:sz="6" w:space="0" w:color="000000"/>
              <w:bottom w:val="single" w:sz="6" w:space="0" w:color="000000"/>
              <w:right w:val="single" w:sz="6" w:space="0" w:color="000000"/>
            </w:tcBorders>
          </w:tcPr>
          <w:p w14:paraId="78B5B195" w14:textId="1926F051" w:rsidR="00E73EDF" w:rsidRPr="006B70B8" w:rsidRDefault="007653F1" w:rsidP="00D27FC2">
            <w:pPr>
              <w:pStyle w:val="Small"/>
              <w:spacing w:before="40" w:after="40"/>
              <w:jc w:val="both"/>
            </w:pPr>
            <w:r w:rsidRPr="006B70B8">
              <w:t xml:space="preserve">Record </w:t>
            </w:r>
            <w:del w:id="3686" w:author="Teh Stand" w:date="2022-06-15T11:23:00Z">
              <w:r w:rsidR="00FE63A2" w:rsidRPr="006B70B8" w:rsidDel="00D27FC2">
                <w:delText>I</w:delText>
              </w:r>
              <w:r w:rsidRPr="006B70B8" w:rsidDel="00D27FC2">
                <w:delText xml:space="preserve">dentification </w:delText>
              </w:r>
            </w:del>
            <w:ins w:id="3687" w:author="Teh Stand" w:date="2022-06-15T11:23:00Z">
              <w:r w:rsidR="00D27FC2">
                <w:t>i</w:t>
              </w:r>
              <w:r w:rsidR="00D27FC2" w:rsidRPr="006B70B8">
                <w:t xml:space="preserve">dentification </w:t>
              </w:r>
            </w:ins>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D6AA886"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2FCFFF3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7E8F0F"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743277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74E7B0DC" w14:textId="77777777">
        <w:tc>
          <w:tcPr>
            <w:tcW w:w="3459" w:type="dxa"/>
            <w:tcBorders>
              <w:top w:val="single" w:sz="6" w:space="0" w:color="000000"/>
              <w:left w:val="single" w:sz="6" w:space="0" w:color="000000"/>
              <w:bottom w:val="single" w:sz="6" w:space="0" w:color="000000"/>
              <w:right w:val="single" w:sz="6" w:space="0" w:color="000000"/>
            </w:tcBorders>
          </w:tcPr>
          <w:p w14:paraId="6499FB49" w14:textId="292DFEB5" w:rsidR="00E73EDF" w:rsidRPr="006B70B8" w:rsidRDefault="007653F1" w:rsidP="00D27FC2">
            <w:pPr>
              <w:pStyle w:val="Small"/>
              <w:spacing w:before="40" w:after="40"/>
              <w:jc w:val="both"/>
            </w:pPr>
            <w:r w:rsidRPr="006B70B8">
              <w:t xml:space="preserve">Record </w:t>
            </w:r>
            <w:del w:id="3688" w:author="Teh Stand" w:date="2022-06-15T11:23:00Z">
              <w:r w:rsidR="00FE63A2" w:rsidRPr="006B70B8" w:rsidDel="00D27FC2">
                <w:delText>V</w:delText>
              </w:r>
              <w:r w:rsidRPr="006B70B8" w:rsidDel="00D27FC2">
                <w:delText>ersion</w:delText>
              </w:r>
            </w:del>
            <w:ins w:id="3689" w:author="Teh Stand" w:date="2022-06-15T11:23:00Z">
              <w:r w:rsidR="00D27FC2">
                <w:t>v</w:t>
              </w:r>
              <w:r w:rsidR="00D27FC2" w:rsidRPr="006B70B8">
                <w:t>ersion</w:t>
              </w:r>
            </w:ins>
          </w:p>
        </w:tc>
        <w:tc>
          <w:tcPr>
            <w:tcW w:w="794" w:type="dxa"/>
            <w:tcBorders>
              <w:top w:val="single" w:sz="6" w:space="0" w:color="000000"/>
              <w:left w:val="single" w:sz="6" w:space="0" w:color="000000"/>
              <w:bottom w:val="single" w:sz="6" w:space="0" w:color="000000"/>
              <w:right w:val="single" w:sz="6" w:space="0" w:color="000000"/>
            </w:tcBorders>
          </w:tcPr>
          <w:p w14:paraId="024A02A7"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6C54800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C18C8F"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C39EA8C"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85ED4D" w14:textId="77777777">
        <w:tc>
          <w:tcPr>
            <w:tcW w:w="3459" w:type="dxa"/>
            <w:tcBorders>
              <w:top w:val="single" w:sz="6" w:space="0" w:color="000000"/>
              <w:left w:val="single" w:sz="6" w:space="0" w:color="000000"/>
              <w:bottom w:val="single" w:sz="6" w:space="0" w:color="000000"/>
              <w:right w:val="single" w:sz="6" w:space="0" w:color="000000"/>
            </w:tcBorders>
          </w:tcPr>
          <w:p w14:paraId="7778CF82" w14:textId="71FEA6B4" w:rsidR="00E73EDF" w:rsidRPr="006B70B8" w:rsidRDefault="007653F1" w:rsidP="00D27FC2">
            <w:pPr>
              <w:pStyle w:val="Small"/>
              <w:spacing w:before="40" w:after="40"/>
              <w:jc w:val="both"/>
            </w:pPr>
            <w:r w:rsidRPr="006B70B8">
              <w:t xml:space="preserve">Record </w:t>
            </w:r>
            <w:del w:id="3690" w:author="Teh Stand" w:date="2022-06-15T11:24:00Z">
              <w:r w:rsidR="00FE63A2" w:rsidRPr="006B70B8" w:rsidDel="00D27FC2">
                <w:delText>U</w:delText>
              </w:r>
              <w:r w:rsidRPr="006B70B8" w:rsidDel="00D27FC2">
                <w:delText xml:space="preserve">pdate </w:delText>
              </w:r>
            </w:del>
            <w:ins w:id="3691" w:author="Teh Stand" w:date="2022-06-15T11:24:00Z">
              <w:r w:rsidR="00D27FC2">
                <w:t>u</w:t>
              </w:r>
              <w:r w:rsidR="00D27FC2" w:rsidRPr="006B70B8">
                <w:t xml:space="preserve">pdate </w:t>
              </w:r>
            </w:ins>
            <w:del w:id="3692" w:author="Teh Stand" w:date="2022-06-15T11:24:00Z">
              <w:r w:rsidR="00FE63A2" w:rsidRPr="006B70B8" w:rsidDel="00D27FC2">
                <w:delText>I</w:delText>
              </w:r>
              <w:r w:rsidRPr="006B70B8" w:rsidDel="00D27FC2">
                <w:delText>nstruction</w:delText>
              </w:r>
            </w:del>
            <w:ins w:id="3693" w:author="Teh Stand" w:date="2022-06-15T11:24:00Z">
              <w:r w:rsidR="00D27FC2">
                <w:t>i</w:t>
              </w:r>
              <w:r w:rsidR="00D27FC2" w:rsidRPr="006B70B8">
                <w:t>nstruction</w:t>
              </w:r>
            </w:ins>
          </w:p>
        </w:tc>
        <w:tc>
          <w:tcPr>
            <w:tcW w:w="794" w:type="dxa"/>
            <w:tcBorders>
              <w:top w:val="single" w:sz="6" w:space="0" w:color="000000"/>
              <w:left w:val="single" w:sz="6" w:space="0" w:color="000000"/>
              <w:bottom w:val="single" w:sz="6" w:space="0" w:color="000000"/>
              <w:right w:val="single" w:sz="6" w:space="0" w:color="000000"/>
            </w:tcBorders>
          </w:tcPr>
          <w:p w14:paraId="70BD9FE4"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5ABDCCC"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1D425867"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546162D" w14:textId="77777777" w:rsidR="00E73EDF" w:rsidRPr="006B70B8" w:rsidRDefault="007653F1" w:rsidP="00C128E3">
            <w:pPr>
              <w:pStyle w:val="Small"/>
              <w:snapToGrid w:val="0"/>
              <w:spacing w:before="40"/>
              <w:jc w:val="both"/>
            </w:pPr>
            <w:r w:rsidRPr="006B70B8">
              <w:t>{1} – Insert</w:t>
            </w:r>
          </w:p>
          <w:p w14:paraId="3CCD7D03" w14:textId="196946B8" w:rsidR="00E73EDF" w:rsidRPr="006B70B8" w:rsidRDefault="007653F1" w:rsidP="00C128E3">
            <w:pPr>
              <w:pStyle w:val="Small"/>
              <w:snapToGrid w:val="0"/>
              <w:spacing w:before="0"/>
              <w:jc w:val="both"/>
            </w:pPr>
            <w:r w:rsidRPr="006B70B8">
              <w:t xml:space="preserve">{2} </w:t>
            </w:r>
            <w:r w:rsidR="00D27FC2">
              <w:t>–</w:t>
            </w:r>
            <w:r w:rsidRPr="006B70B8">
              <w:t xml:space="preserve"> Delete</w:t>
            </w:r>
          </w:p>
          <w:p w14:paraId="3241AC90" w14:textId="4ACC8CB4"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58ED6668" w14:textId="77777777" w:rsidR="00E73EDF" w:rsidRDefault="00E73EDF" w:rsidP="00D27FC2">
      <w:pPr>
        <w:spacing w:after="0" w:line="240" w:lineRule="auto"/>
      </w:pPr>
    </w:p>
    <w:p w14:paraId="17737D5C" w14:textId="61ED6614"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2-D Integer Coordinate List field structure - C2IL</w:t>
      </w:r>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B70B8" w:rsidRPr="006B70B8" w14:paraId="7BA0A275" w14:textId="77777777" w:rsidTr="00D27FC2">
        <w:trPr>
          <w:trHeight w:val="184"/>
        </w:trPr>
        <w:tc>
          <w:tcPr>
            <w:tcW w:w="3762"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60636EE0" w14:textId="77777777" w:rsidR="00FF7C24" w:rsidRPr="006B70B8" w:rsidRDefault="00FF7C24" w:rsidP="00C128E3">
            <w:pPr>
              <w:pStyle w:val="Small"/>
              <w:snapToGrid w:val="0"/>
              <w:spacing w:before="40" w:after="40"/>
              <w:rPr>
                <w:b/>
              </w:rPr>
            </w:pPr>
            <w:r w:rsidRPr="006B70B8">
              <w:rPr>
                <w:b/>
              </w:rPr>
              <w:t>Subfield name</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61A17F09" w14:textId="77777777" w:rsidR="00FF7C24" w:rsidRPr="006B70B8" w:rsidRDefault="00FF7C24" w:rsidP="00C128E3">
            <w:pPr>
              <w:pStyle w:val="Small"/>
              <w:snapToGrid w:val="0"/>
              <w:spacing w:before="40" w:after="40"/>
              <w:rPr>
                <w:b/>
              </w:rPr>
            </w:pPr>
            <w:r w:rsidRPr="006B70B8">
              <w:rPr>
                <w:b/>
              </w:rPr>
              <w:t>Label</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2ED11C8B" w14:textId="77777777" w:rsidR="00FF7C24" w:rsidRPr="006B70B8" w:rsidRDefault="00FF7C24" w:rsidP="00C128E3">
            <w:pPr>
              <w:pStyle w:val="Small"/>
              <w:snapToGrid w:val="0"/>
              <w:spacing w:before="40" w:after="40"/>
              <w:rPr>
                <w:b/>
              </w:rPr>
            </w:pPr>
            <w:r w:rsidRPr="006B70B8">
              <w:rPr>
                <w:b/>
              </w:rPr>
              <w:t>Format</w:t>
            </w:r>
          </w:p>
        </w:tc>
        <w:tc>
          <w:tcPr>
            <w:tcW w:w="4378"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740CA61" w14:textId="77777777" w:rsidR="00FF7C24" w:rsidRPr="006B70B8" w:rsidRDefault="00FF7C24" w:rsidP="00C128E3">
            <w:pPr>
              <w:pStyle w:val="Small"/>
              <w:snapToGrid w:val="0"/>
              <w:spacing w:before="40" w:after="40"/>
              <w:rPr>
                <w:b/>
              </w:rPr>
            </w:pPr>
            <w:r w:rsidRPr="006B70B8">
              <w:rPr>
                <w:b/>
              </w:rPr>
              <w:t>Subfield content and specification</w:t>
            </w:r>
          </w:p>
        </w:tc>
      </w:tr>
      <w:tr w:rsidR="006B70B8" w:rsidRPr="006B70B8" w14:paraId="1297BFD8" w14:textId="77777777" w:rsidTr="00D27FC2">
        <w:trPr>
          <w:trHeight w:val="296"/>
        </w:trPr>
        <w:tc>
          <w:tcPr>
            <w:tcW w:w="3762" w:type="dxa"/>
            <w:tcBorders>
              <w:top w:val="double" w:sz="4" w:space="0" w:color="auto"/>
              <w:left w:val="single" w:sz="4" w:space="0" w:color="000000"/>
              <w:bottom w:val="single" w:sz="4" w:space="0" w:color="000000"/>
            </w:tcBorders>
          </w:tcPr>
          <w:p w14:paraId="5C855DAF" w14:textId="77777777" w:rsidR="00FF7C24" w:rsidRPr="006B70B8" w:rsidRDefault="00FF7C24" w:rsidP="00C128E3">
            <w:pPr>
              <w:pStyle w:val="Small"/>
              <w:snapToGrid w:val="0"/>
              <w:spacing w:before="40" w:after="40"/>
            </w:pPr>
            <w:r w:rsidRPr="006B70B8">
              <w:t>Coordinate in Y axis</w:t>
            </w:r>
          </w:p>
        </w:tc>
        <w:tc>
          <w:tcPr>
            <w:tcW w:w="863" w:type="dxa"/>
            <w:tcBorders>
              <w:top w:val="double" w:sz="4" w:space="0" w:color="auto"/>
              <w:left w:val="single" w:sz="4" w:space="0" w:color="000000"/>
              <w:bottom w:val="single" w:sz="4" w:space="0" w:color="000000"/>
            </w:tcBorders>
          </w:tcPr>
          <w:p w14:paraId="0367F418" w14:textId="77777777" w:rsidR="00FF7C24" w:rsidRPr="006B70B8" w:rsidRDefault="00FF7C24" w:rsidP="00C128E3">
            <w:pPr>
              <w:pStyle w:val="Small"/>
              <w:snapToGrid w:val="0"/>
              <w:spacing w:before="40" w:after="40"/>
            </w:pPr>
            <w:r w:rsidRPr="006B70B8">
              <w:t>*YCOO</w:t>
            </w:r>
          </w:p>
        </w:tc>
        <w:tc>
          <w:tcPr>
            <w:tcW w:w="863" w:type="dxa"/>
            <w:tcBorders>
              <w:top w:val="double" w:sz="4" w:space="0" w:color="auto"/>
              <w:left w:val="single" w:sz="4" w:space="0" w:color="000000"/>
              <w:bottom w:val="single" w:sz="4" w:space="0" w:color="000000"/>
            </w:tcBorders>
          </w:tcPr>
          <w:p w14:paraId="541B938D" w14:textId="77777777" w:rsidR="00FF7C24" w:rsidRPr="006B70B8" w:rsidRDefault="00FF7C24" w:rsidP="00C128E3">
            <w:pPr>
              <w:pStyle w:val="Small"/>
              <w:snapToGrid w:val="0"/>
              <w:spacing w:before="40" w:after="40"/>
            </w:pPr>
            <w:r w:rsidRPr="006B70B8">
              <w:t>b24</w:t>
            </w:r>
          </w:p>
        </w:tc>
        <w:tc>
          <w:tcPr>
            <w:tcW w:w="4378" w:type="dxa"/>
            <w:tcBorders>
              <w:top w:val="double" w:sz="4" w:space="0" w:color="auto"/>
              <w:left w:val="single" w:sz="4" w:space="0" w:color="000000"/>
              <w:bottom w:val="single" w:sz="4" w:space="0" w:color="000000"/>
              <w:right w:val="single" w:sz="4" w:space="0" w:color="000000"/>
            </w:tcBorders>
          </w:tcPr>
          <w:p w14:paraId="40F859BF" w14:textId="77777777" w:rsidR="00FF7C24" w:rsidRPr="006B70B8" w:rsidRDefault="00FF7C24" w:rsidP="00C128E3">
            <w:pPr>
              <w:pStyle w:val="Small"/>
              <w:snapToGrid w:val="0"/>
              <w:spacing w:before="40" w:after="40"/>
            </w:pPr>
            <w:r w:rsidRPr="006B70B8">
              <w:t>Y-coordinate or latitude</w:t>
            </w:r>
          </w:p>
        </w:tc>
      </w:tr>
      <w:tr w:rsidR="006B70B8" w:rsidRPr="006B70B8" w14:paraId="60C72E41" w14:textId="77777777" w:rsidTr="00D27FC2">
        <w:trPr>
          <w:trHeight w:val="266"/>
        </w:trPr>
        <w:tc>
          <w:tcPr>
            <w:tcW w:w="3762" w:type="dxa"/>
            <w:tcBorders>
              <w:top w:val="single" w:sz="4" w:space="0" w:color="000000"/>
              <w:left w:val="single" w:sz="4" w:space="0" w:color="000000"/>
              <w:bottom w:val="single" w:sz="4" w:space="0" w:color="000000"/>
            </w:tcBorders>
          </w:tcPr>
          <w:p w14:paraId="62A77192" w14:textId="77777777" w:rsidR="00FF7C24" w:rsidRPr="006B70B8" w:rsidRDefault="00FF7C24" w:rsidP="00C128E3">
            <w:pPr>
              <w:pStyle w:val="Small"/>
              <w:snapToGrid w:val="0"/>
              <w:spacing w:before="40" w:after="40"/>
            </w:pPr>
            <w:r w:rsidRPr="006B70B8">
              <w:t>Coordinate in X axis</w:t>
            </w:r>
          </w:p>
        </w:tc>
        <w:tc>
          <w:tcPr>
            <w:tcW w:w="863" w:type="dxa"/>
            <w:tcBorders>
              <w:top w:val="single" w:sz="4" w:space="0" w:color="000000"/>
              <w:left w:val="single" w:sz="4" w:space="0" w:color="000000"/>
              <w:bottom w:val="single" w:sz="4" w:space="0" w:color="000000"/>
            </w:tcBorders>
          </w:tcPr>
          <w:p w14:paraId="4CBCDF68" w14:textId="77777777" w:rsidR="00FF7C24" w:rsidRPr="006B70B8" w:rsidRDefault="00FF7C24" w:rsidP="00C128E3">
            <w:pPr>
              <w:pStyle w:val="Small"/>
              <w:snapToGrid w:val="0"/>
              <w:spacing w:before="40" w:after="40"/>
            </w:pPr>
            <w:r w:rsidRPr="006B70B8">
              <w:t>XCOO</w:t>
            </w:r>
          </w:p>
        </w:tc>
        <w:tc>
          <w:tcPr>
            <w:tcW w:w="863" w:type="dxa"/>
            <w:tcBorders>
              <w:top w:val="single" w:sz="4" w:space="0" w:color="000000"/>
              <w:left w:val="single" w:sz="4" w:space="0" w:color="000000"/>
              <w:bottom w:val="single" w:sz="4" w:space="0" w:color="000000"/>
            </w:tcBorders>
          </w:tcPr>
          <w:p w14:paraId="3DDB7B34" w14:textId="77777777" w:rsidR="00FF7C24" w:rsidRPr="006B70B8" w:rsidRDefault="00FF7C24" w:rsidP="00C128E3">
            <w:pPr>
              <w:pStyle w:val="Small"/>
              <w:snapToGrid w:val="0"/>
              <w:spacing w:before="40" w:after="40"/>
            </w:pPr>
            <w:r w:rsidRPr="006B70B8">
              <w:t>b24</w:t>
            </w:r>
          </w:p>
        </w:tc>
        <w:tc>
          <w:tcPr>
            <w:tcW w:w="4378" w:type="dxa"/>
            <w:tcBorders>
              <w:top w:val="single" w:sz="4" w:space="0" w:color="000000"/>
              <w:left w:val="single" w:sz="4" w:space="0" w:color="000000"/>
              <w:bottom w:val="single" w:sz="4" w:space="0" w:color="000000"/>
              <w:right w:val="single" w:sz="4" w:space="0" w:color="000000"/>
            </w:tcBorders>
          </w:tcPr>
          <w:p w14:paraId="28124AAA" w14:textId="77777777" w:rsidR="00FF7C24" w:rsidRPr="006B70B8" w:rsidRDefault="00FF7C24" w:rsidP="00C128E3">
            <w:pPr>
              <w:pStyle w:val="Small"/>
              <w:snapToGrid w:val="0"/>
              <w:spacing w:before="40" w:after="40"/>
            </w:pPr>
            <w:r w:rsidRPr="006B70B8">
              <w:t>X-coordinate or longitude</w:t>
            </w:r>
          </w:p>
        </w:tc>
      </w:tr>
    </w:tbl>
    <w:p w14:paraId="54464CED" w14:textId="77777777" w:rsidR="00E73EDF" w:rsidRDefault="00E73EDF" w:rsidP="00D27FC2">
      <w:pPr>
        <w:spacing w:after="0" w:line="240" w:lineRule="auto"/>
      </w:pPr>
    </w:p>
    <w:p w14:paraId="5B048BAD" w14:textId="5366BC1F"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6B70B8">
        <w:rPr>
          <w:b/>
        </w:rPr>
        <w:t>3-D Integer Coordinate List field structure - C3IL</w:t>
      </w:r>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B70B8" w:rsidRPr="006B70B8" w14:paraId="43980162" w14:textId="77777777" w:rsidTr="00D27FC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1D51BB7" w14:textId="77777777" w:rsidR="00E73EDF" w:rsidRPr="006B70B8" w:rsidRDefault="007653F1" w:rsidP="00C128E3">
            <w:pPr>
              <w:pStyle w:val="Small"/>
              <w:snapToGrid w:val="0"/>
              <w:spacing w:before="40" w:after="40"/>
              <w:rPr>
                <w:b/>
              </w:rPr>
            </w:pPr>
            <w:r w:rsidRPr="006B70B8">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17952D73" w14:textId="77777777" w:rsidR="00E73EDF" w:rsidRPr="006B70B8" w:rsidRDefault="007653F1" w:rsidP="00C128E3">
            <w:pPr>
              <w:pStyle w:val="Small"/>
              <w:snapToGrid w:val="0"/>
              <w:spacing w:before="40" w:after="40"/>
              <w:rPr>
                <w:b/>
              </w:rPr>
            </w:pPr>
            <w:r w:rsidRPr="006B70B8">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0FD52E4" w14:textId="77777777" w:rsidR="00E73EDF" w:rsidRPr="006B70B8" w:rsidRDefault="007653F1" w:rsidP="00C128E3">
            <w:pPr>
              <w:pStyle w:val="Small"/>
              <w:snapToGrid w:val="0"/>
              <w:spacing w:before="40" w:after="40"/>
              <w:rPr>
                <w:b/>
              </w:rPr>
            </w:pPr>
            <w:r w:rsidRPr="006B70B8">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161E4EC" w14:textId="77777777" w:rsidR="00E73EDF" w:rsidRPr="006B70B8" w:rsidRDefault="007653F1" w:rsidP="00C128E3">
            <w:pPr>
              <w:pStyle w:val="Small"/>
              <w:snapToGrid w:val="0"/>
              <w:spacing w:before="40" w:after="40"/>
              <w:rPr>
                <w:b/>
              </w:rPr>
            </w:pPr>
            <w:r w:rsidRPr="006B70B8">
              <w:rPr>
                <w:b/>
              </w:rPr>
              <w:t>Subfield content and specification</w:t>
            </w:r>
          </w:p>
        </w:tc>
      </w:tr>
      <w:tr w:rsidR="006B70B8" w:rsidRPr="006B70B8" w14:paraId="543514D1" w14:textId="77777777" w:rsidTr="00D27FC2">
        <w:tc>
          <w:tcPr>
            <w:tcW w:w="3767" w:type="dxa"/>
            <w:tcBorders>
              <w:top w:val="double" w:sz="4" w:space="0" w:color="auto"/>
              <w:left w:val="single" w:sz="4" w:space="0" w:color="000000"/>
              <w:bottom w:val="single" w:sz="4" w:space="0" w:color="000000"/>
            </w:tcBorders>
          </w:tcPr>
          <w:p w14:paraId="3979E9AA" w14:textId="77777777" w:rsidR="00E73EDF" w:rsidRPr="006B70B8" w:rsidRDefault="007653F1" w:rsidP="00C128E3">
            <w:pPr>
              <w:pStyle w:val="Small"/>
              <w:snapToGrid w:val="0"/>
              <w:spacing w:before="40" w:after="40"/>
            </w:pPr>
            <w:r w:rsidRPr="006B70B8">
              <w:t>Vertical CRS Id</w:t>
            </w:r>
          </w:p>
        </w:tc>
        <w:tc>
          <w:tcPr>
            <w:tcW w:w="866" w:type="dxa"/>
            <w:tcBorders>
              <w:top w:val="double" w:sz="4" w:space="0" w:color="auto"/>
              <w:left w:val="single" w:sz="4" w:space="0" w:color="000000"/>
              <w:bottom w:val="single" w:sz="4" w:space="0" w:color="000000"/>
            </w:tcBorders>
          </w:tcPr>
          <w:p w14:paraId="1505E92A" w14:textId="77777777" w:rsidR="00E73EDF" w:rsidRPr="006B70B8" w:rsidRDefault="007653F1" w:rsidP="00C128E3">
            <w:pPr>
              <w:pStyle w:val="Small"/>
              <w:snapToGrid w:val="0"/>
              <w:spacing w:before="40" w:after="40"/>
            </w:pPr>
            <w:r w:rsidRPr="006B70B8">
              <w:t>VCID</w:t>
            </w:r>
          </w:p>
        </w:tc>
        <w:tc>
          <w:tcPr>
            <w:tcW w:w="849" w:type="dxa"/>
            <w:tcBorders>
              <w:top w:val="double" w:sz="4" w:space="0" w:color="auto"/>
              <w:left w:val="single" w:sz="4" w:space="0" w:color="000000"/>
              <w:bottom w:val="single" w:sz="4" w:space="0" w:color="000000"/>
            </w:tcBorders>
          </w:tcPr>
          <w:p w14:paraId="1ECEB1E6" w14:textId="77777777" w:rsidR="00E73EDF" w:rsidRPr="006B70B8" w:rsidRDefault="007653F1" w:rsidP="00C128E3">
            <w:pPr>
              <w:pStyle w:val="Small"/>
              <w:snapToGrid w:val="0"/>
              <w:spacing w:before="40" w:after="40"/>
            </w:pPr>
            <w:r w:rsidRPr="006B70B8">
              <w:t>b11</w:t>
            </w:r>
          </w:p>
        </w:tc>
        <w:tc>
          <w:tcPr>
            <w:tcW w:w="4384" w:type="dxa"/>
            <w:tcBorders>
              <w:top w:val="double" w:sz="4" w:space="0" w:color="auto"/>
              <w:left w:val="single" w:sz="4" w:space="0" w:color="000000"/>
              <w:bottom w:val="single" w:sz="4" w:space="0" w:color="000000"/>
              <w:right w:val="single" w:sz="4" w:space="0" w:color="000000"/>
            </w:tcBorders>
          </w:tcPr>
          <w:p w14:paraId="7A8B7C86" w14:textId="77777777" w:rsidR="00E73EDF" w:rsidRPr="006B70B8" w:rsidRDefault="007653F1" w:rsidP="00C128E3">
            <w:pPr>
              <w:pStyle w:val="Small"/>
              <w:snapToGrid w:val="0"/>
              <w:spacing w:before="40" w:after="40"/>
            </w:pPr>
            <w:r w:rsidRPr="006B70B8">
              <w:t>Internal identifier of the Vertical CRS</w:t>
            </w:r>
          </w:p>
        </w:tc>
      </w:tr>
      <w:tr w:rsidR="006B70B8" w:rsidRPr="006B70B8" w14:paraId="173EF909" w14:textId="77777777" w:rsidTr="00D27FC2">
        <w:tc>
          <w:tcPr>
            <w:tcW w:w="3767" w:type="dxa"/>
            <w:tcBorders>
              <w:top w:val="single" w:sz="4" w:space="0" w:color="000000"/>
              <w:left w:val="single" w:sz="4" w:space="0" w:color="000000"/>
              <w:bottom w:val="single" w:sz="4" w:space="0" w:color="000000"/>
            </w:tcBorders>
          </w:tcPr>
          <w:p w14:paraId="136C84BF" w14:textId="77777777" w:rsidR="00E73EDF" w:rsidRPr="006B70B8" w:rsidRDefault="007653F1" w:rsidP="00C128E3">
            <w:pPr>
              <w:pStyle w:val="Small"/>
              <w:snapToGrid w:val="0"/>
              <w:spacing w:before="40" w:after="40"/>
            </w:pPr>
            <w:r w:rsidRPr="006B70B8">
              <w:t>Coordinate in Y axis</w:t>
            </w:r>
          </w:p>
        </w:tc>
        <w:tc>
          <w:tcPr>
            <w:tcW w:w="866" w:type="dxa"/>
            <w:tcBorders>
              <w:top w:val="single" w:sz="4" w:space="0" w:color="000000"/>
              <w:left w:val="single" w:sz="4" w:space="0" w:color="000000"/>
              <w:bottom w:val="single" w:sz="4" w:space="0" w:color="000000"/>
            </w:tcBorders>
          </w:tcPr>
          <w:p w14:paraId="452D5FAA" w14:textId="77777777" w:rsidR="00E73EDF" w:rsidRPr="006B70B8" w:rsidRDefault="007653F1" w:rsidP="00C128E3">
            <w:pPr>
              <w:pStyle w:val="Small"/>
              <w:snapToGrid w:val="0"/>
              <w:spacing w:before="40" w:after="40"/>
            </w:pPr>
            <w:r w:rsidRPr="006B70B8">
              <w:t>*YCOO</w:t>
            </w:r>
          </w:p>
        </w:tc>
        <w:tc>
          <w:tcPr>
            <w:tcW w:w="849" w:type="dxa"/>
            <w:tcBorders>
              <w:top w:val="single" w:sz="4" w:space="0" w:color="000000"/>
              <w:left w:val="single" w:sz="4" w:space="0" w:color="000000"/>
              <w:bottom w:val="single" w:sz="4" w:space="0" w:color="000000"/>
            </w:tcBorders>
          </w:tcPr>
          <w:p w14:paraId="78BBD326"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58A04334" w14:textId="163E6185" w:rsidR="00E73EDF" w:rsidRPr="006B70B8" w:rsidRDefault="00D27FC2" w:rsidP="00C128E3">
            <w:pPr>
              <w:pStyle w:val="Small"/>
              <w:snapToGrid w:val="0"/>
              <w:spacing w:before="40" w:after="40"/>
            </w:pPr>
            <w:r>
              <w:t>Y-</w:t>
            </w:r>
            <w:r w:rsidR="007653F1" w:rsidRPr="006B70B8">
              <w:t>coordinate or latitude</w:t>
            </w:r>
          </w:p>
        </w:tc>
      </w:tr>
      <w:tr w:rsidR="006B70B8" w:rsidRPr="006B70B8" w14:paraId="0940EC7F" w14:textId="77777777" w:rsidTr="00D27FC2">
        <w:tc>
          <w:tcPr>
            <w:tcW w:w="3767" w:type="dxa"/>
            <w:tcBorders>
              <w:top w:val="single" w:sz="4" w:space="0" w:color="000000"/>
              <w:left w:val="single" w:sz="4" w:space="0" w:color="000000"/>
              <w:bottom w:val="single" w:sz="4" w:space="0" w:color="000000"/>
            </w:tcBorders>
          </w:tcPr>
          <w:p w14:paraId="65E48B42" w14:textId="77777777" w:rsidR="00E73EDF" w:rsidRPr="006B70B8" w:rsidRDefault="007653F1" w:rsidP="00C128E3">
            <w:pPr>
              <w:pStyle w:val="Small"/>
              <w:snapToGrid w:val="0"/>
              <w:spacing w:before="40" w:after="40"/>
            </w:pPr>
            <w:r w:rsidRPr="006B70B8">
              <w:t>Coordinate in X axis</w:t>
            </w:r>
          </w:p>
        </w:tc>
        <w:tc>
          <w:tcPr>
            <w:tcW w:w="866" w:type="dxa"/>
            <w:tcBorders>
              <w:top w:val="single" w:sz="4" w:space="0" w:color="000000"/>
              <w:left w:val="single" w:sz="4" w:space="0" w:color="000000"/>
              <w:bottom w:val="single" w:sz="4" w:space="0" w:color="000000"/>
            </w:tcBorders>
          </w:tcPr>
          <w:p w14:paraId="0BBF5DA3" w14:textId="77777777" w:rsidR="00E73EDF" w:rsidRPr="006B70B8" w:rsidRDefault="007653F1" w:rsidP="00C128E3">
            <w:pPr>
              <w:pStyle w:val="Small"/>
              <w:snapToGrid w:val="0"/>
              <w:spacing w:before="40" w:after="40"/>
            </w:pPr>
            <w:r w:rsidRPr="006B70B8">
              <w:t>XCOO</w:t>
            </w:r>
          </w:p>
        </w:tc>
        <w:tc>
          <w:tcPr>
            <w:tcW w:w="849" w:type="dxa"/>
            <w:tcBorders>
              <w:top w:val="single" w:sz="4" w:space="0" w:color="000000"/>
              <w:left w:val="single" w:sz="4" w:space="0" w:color="000000"/>
              <w:bottom w:val="single" w:sz="4" w:space="0" w:color="000000"/>
            </w:tcBorders>
          </w:tcPr>
          <w:p w14:paraId="4777F6F4"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6049C615" w14:textId="3548B7F7" w:rsidR="00E73EDF" w:rsidRPr="006B70B8" w:rsidRDefault="00D27FC2" w:rsidP="00C128E3">
            <w:pPr>
              <w:pStyle w:val="Small"/>
              <w:snapToGrid w:val="0"/>
              <w:spacing w:before="40" w:after="40"/>
            </w:pPr>
            <w:r>
              <w:t>X-</w:t>
            </w:r>
            <w:r w:rsidR="007653F1" w:rsidRPr="006B70B8">
              <w:t>coordinate or longitude</w:t>
            </w:r>
          </w:p>
        </w:tc>
      </w:tr>
      <w:tr w:rsidR="006B70B8" w:rsidRPr="006B70B8" w14:paraId="4F3D6742" w14:textId="77777777" w:rsidTr="00D27FC2">
        <w:tc>
          <w:tcPr>
            <w:tcW w:w="3767" w:type="dxa"/>
            <w:tcBorders>
              <w:top w:val="single" w:sz="4" w:space="0" w:color="000000"/>
              <w:left w:val="single" w:sz="4" w:space="0" w:color="000000"/>
              <w:bottom w:val="single" w:sz="4" w:space="0" w:color="000000"/>
            </w:tcBorders>
          </w:tcPr>
          <w:p w14:paraId="1ABD87F3" w14:textId="77777777" w:rsidR="00E73EDF" w:rsidRPr="006B70B8" w:rsidRDefault="007653F1" w:rsidP="00C128E3">
            <w:pPr>
              <w:pStyle w:val="Small"/>
              <w:snapToGrid w:val="0"/>
              <w:spacing w:before="40" w:after="40"/>
            </w:pPr>
            <w:r w:rsidRPr="006B70B8">
              <w:t>Coordinate in Z axis</w:t>
            </w:r>
          </w:p>
        </w:tc>
        <w:tc>
          <w:tcPr>
            <w:tcW w:w="866" w:type="dxa"/>
            <w:tcBorders>
              <w:top w:val="single" w:sz="4" w:space="0" w:color="000000"/>
              <w:left w:val="single" w:sz="4" w:space="0" w:color="000000"/>
              <w:bottom w:val="single" w:sz="4" w:space="0" w:color="000000"/>
            </w:tcBorders>
          </w:tcPr>
          <w:p w14:paraId="74153783" w14:textId="77777777" w:rsidR="00E73EDF" w:rsidRPr="006B70B8" w:rsidRDefault="007653F1" w:rsidP="00C128E3">
            <w:pPr>
              <w:pStyle w:val="Small"/>
              <w:snapToGrid w:val="0"/>
              <w:spacing w:before="40" w:after="40"/>
            </w:pPr>
            <w:r w:rsidRPr="006B70B8">
              <w:t>ZCOO</w:t>
            </w:r>
          </w:p>
        </w:tc>
        <w:tc>
          <w:tcPr>
            <w:tcW w:w="849" w:type="dxa"/>
            <w:tcBorders>
              <w:top w:val="single" w:sz="4" w:space="0" w:color="000000"/>
              <w:left w:val="single" w:sz="4" w:space="0" w:color="000000"/>
              <w:bottom w:val="single" w:sz="4" w:space="0" w:color="000000"/>
            </w:tcBorders>
          </w:tcPr>
          <w:p w14:paraId="6CFF8C4E"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22B685F2" w14:textId="4114BBFC" w:rsidR="00E73EDF" w:rsidRPr="006B70B8" w:rsidRDefault="00D27FC2" w:rsidP="00C128E3">
            <w:pPr>
              <w:pStyle w:val="Small"/>
              <w:snapToGrid w:val="0"/>
              <w:spacing w:before="40" w:after="40"/>
            </w:pPr>
            <w:r>
              <w:t>Z-</w:t>
            </w:r>
            <w:r w:rsidR="007653F1" w:rsidRPr="006B70B8">
              <w:t>coordinate (depth)</w:t>
            </w:r>
          </w:p>
        </w:tc>
      </w:tr>
    </w:tbl>
    <w:p w14:paraId="01AF40B9" w14:textId="77777777" w:rsidR="00E73EDF" w:rsidRDefault="00E73EDF" w:rsidP="00D27FC2">
      <w:pPr>
        <w:spacing w:after="0" w:line="240" w:lineRule="auto"/>
      </w:pPr>
    </w:p>
    <w:p w14:paraId="6A4886F3" w14:textId="2C7392DE"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Coordinate Control field - COCC</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6E6A66B4"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C2AD918"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2D7575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A3F8F7B"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7055D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79947F6" w14:textId="77777777" w:rsidR="00E73EDF" w:rsidRPr="006B70B8" w:rsidRDefault="007653F1" w:rsidP="00C128E3">
            <w:pPr>
              <w:pStyle w:val="Small"/>
              <w:spacing w:before="40" w:after="40"/>
              <w:jc w:val="both"/>
              <w:rPr>
                <w:b/>
              </w:rPr>
            </w:pPr>
            <w:r w:rsidRPr="006B70B8">
              <w:rPr>
                <w:b/>
              </w:rPr>
              <w:t>Comment</w:t>
            </w:r>
          </w:p>
        </w:tc>
      </w:tr>
      <w:tr w:rsidR="006B70B8" w:rsidRPr="006B70B8" w14:paraId="6D1FB621" w14:textId="77777777">
        <w:tc>
          <w:tcPr>
            <w:tcW w:w="3459" w:type="dxa"/>
            <w:tcBorders>
              <w:top w:val="single" w:sz="6" w:space="0" w:color="000000"/>
              <w:left w:val="single" w:sz="6" w:space="0" w:color="000000"/>
              <w:bottom w:val="single" w:sz="6" w:space="0" w:color="000000"/>
              <w:right w:val="single" w:sz="6" w:space="0" w:color="000000"/>
            </w:tcBorders>
          </w:tcPr>
          <w:p w14:paraId="02F30C64" w14:textId="77777777" w:rsidR="00E73EDF" w:rsidRPr="006B70B8" w:rsidRDefault="007653F1" w:rsidP="00C128E3">
            <w:pPr>
              <w:pStyle w:val="Small"/>
              <w:snapToGrid w:val="0"/>
              <w:spacing w:before="40" w:after="40"/>
            </w:pPr>
            <w:r w:rsidRPr="006B70B8">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412F1BB0" w14:textId="77777777" w:rsidR="00E73EDF" w:rsidRPr="006B70B8" w:rsidRDefault="007653F1" w:rsidP="00C128E3">
            <w:pPr>
              <w:pStyle w:val="Small"/>
              <w:snapToGrid w:val="0"/>
              <w:spacing w:before="40" w:after="40"/>
            </w:pPr>
            <w:r w:rsidRPr="006B70B8">
              <w:t>COUI</w:t>
            </w:r>
          </w:p>
        </w:tc>
        <w:tc>
          <w:tcPr>
            <w:tcW w:w="794" w:type="dxa"/>
            <w:tcBorders>
              <w:top w:val="single" w:sz="6" w:space="0" w:color="000000"/>
              <w:left w:val="single" w:sz="6" w:space="0" w:color="000000"/>
              <w:bottom w:val="single" w:sz="6" w:space="0" w:color="000000"/>
              <w:right w:val="single" w:sz="6" w:space="0" w:color="000000"/>
            </w:tcBorders>
          </w:tcPr>
          <w:p w14:paraId="47461418"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7DAF70"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7EC049E7" w14:textId="29B62734" w:rsidR="00E73EDF" w:rsidRPr="006B70B8" w:rsidRDefault="007653F1" w:rsidP="00C128E3">
            <w:pPr>
              <w:pStyle w:val="Small"/>
              <w:snapToGrid w:val="0"/>
              <w:spacing w:before="40"/>
            </w:pPr>
            <w:r w:rsidRPr="006B70B8">
              <w:t xml:space="preserve">{1} </w:t>
            </w:r>
            <w:r w:rsidR="00D27FC2">
              <w:t>–</w:t>
            </w:r>
            <w:r w:rsidRPr="006B70B8">
              <w:t xml:space="preserve"> Insert</w:t>
            </w:r>
          </w:p>
          <w:p w14:paraId="31E02A8A" w14:textId="210A5947" w:rsidR="00E73EDF" w:rsidRPr="006B70B8" w:rsidRDefault="007653F1" w:rsidP="00C128E3">
            <w:pPr>
              <w:pStyle w:val="Small"/>
              <w:spacing w:before="0"/>
            </w:pPr>
            <w:r w:rsidRPr="006B70B8">
              <w:t xml:space="preserve">{2} </w:t>
            </w:r>
            <w:r w:rsidR="00D27FC2">
              <w:t>–</w:t>
            </w:r>
            <w:r w:rsidRPr="006B70B8">
              <w:t xml:space="preserve"> Delete</w:t>
            </w:r>
          </w:p>
          <w:p w14:paraId="7FCCC147" w14:textId="59391D5A" w:rsidR="00E73EDF" w:rsidRPr="006B70B8" w:rsidRDefault="007653F1" w:rsidP="00C128E3">
            <w:pPr>
              <w:pStyle w:val="Small"/>
              <w:spacing w:before="0" w:after="40"/>
            </w:pPr>
            <w:r w:rsidRPr="006B70B8">
              <w:t xml:space="preserve">{3} </w:t>
            </w:r>
            <w:r w:rsidR="00D27FC2">
              <w:t>–</w:t>
            </w:r>
            <w:r w:rsidRPr="006B70B8">
              <w:t xml:space="preserve"> Modify</w:t>
            </w:r>
          </w:p>
        </w:tc>
      </w:tr>
      <w:tr w:rsidR="006B70B8" w:rsidRPr="006B70B8" w14:paraId="6B765206" w14:textId="77777777">
        <w:tc>
          <w:tcPr>
            <w:tcW w:w="3459" w:type="dxa"/>
            <w:tcBorders>
              <w:top w:val="single" w:sz="6" w:space="0" w:color="000000"/>
              <w:left w:val="single" w:sz="6" w:space="0" w:color="000000"/>
              <w:bottom w:val="single" w:sz="6" w:space="0" w:color="000000"/>
              <w:right w:val="single" w:sz="6" w:space="0" w:color="000000"/>
            </w:tcBorders>
          </w:tcPr>
          <w:p w14:paraId="749AFB35" w14:textId="77777777" w:rsidR="00E73EDF" w:rsidRPr="006B70B8" w:rsidRDefault="007653F1" w:rsidP="00C128E3">
            <w:pPr>
              <w:pStyle w:val="Small"/>
              <w:snapToGrid w:val="0"/>
              <w:spacing w:before="40" w:after="40"/>
            </w:pPr>
            <w:r w:rsidRPr="006B70B8">
              <w:t>Coordinate Index</w:t>
            </w:r>
          </w:p>
        </w:tc>
        <w:tc>
          <w:tcPr>
            <w:tcW w:w="794" w:type="dxa"/>
            <w:tcBorders>
              <w:top w:val="single" w:sz="6" w:space="0" w:color="000000"/>
              <w:left w:val="single" w:sz="6" w:space="0" w:color="000000"/>
              <w:bottom w:val="single" w:sz="6" w:space="0" w:color="000000"/>
              <w:right w:val="single" w:sz="6" w:space="0" w:color="000000"/>
            </w:tcBorders>
          </w:tcPr>
          <w:p w14:paraId="78A41DC1" w14:textId="77777777" w:rsidR="00E73EDF" w:rsidRPr="006B70B8" w:rsidRDefault="007653F1" w:rsidP="00C128E3">
            <w:pPr>
              <w:pStyle w:val="Small"/>
              <w:snapToGrid w:val="0"/>
              <w:spacing w:before="40" w:after="40"/>
            </w:pPr>
            <w:r w:rsidRPr="006B70B8">
              <w:t>COIX</w:t>
            </w:r>
          </w:p>
        </w:tc>
        <w:tc>
          <w:tcPr>
            <w:tcW w:w="794" w:type="dxa"/>
            <w:tcBorders>
              <w:top w:val="single" w:sz="6" w:space="0" w:color="000000"/>
              <w:left w:val="single" w:sz="6" w:space="0" w:color="000000"/>
              <w:bottom w:val="single" w:sz="6" w:space="0" w:color="000000"/>
              <w:right w:val="single" w:sz="6" w:space="0" w:color="000000"/>
            </w:tcBorders>
          </w:tcPr>
          <w:p w14:paraId="4B167EE8"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90F659F"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EBA4859" w14:textId="77777777" w:rsidR="00E73EDF" w:rsidRPr="006B70B8" w:rsidRDefault="007653F1" w:rsidP="00C128E3">
            <w:pPr>
              <w:pStyle w:val="Small"/>
              <w:snapToGrid w:val="0"/>
              <w:spacing w:before="40" w:after="40"/>
            </w:pPr>
            <w:r w:rsidRPr="006B70B8">
              <w:t>Index (position) of the addressed coordinate tuple within the coordinate field(s) of the target record</w:t>
            </w:r>
          </w:p>
        </w:tc>
      </w:tr>
      <w:tr w:rsidR="006B70B8" w:rsidRPr="006B70B8" w14:paraId="443BD7E1" w14:textId="77777777">
        <w:tc>
          <w:tcPr>
            <w:tcW w:w="3459" w:type="dxa"/>
            <w:tcBorders>
              <w:top w:val="single" w:sz="6" w:space="0" w:color="000000"/>
              <w:left w:val="single" w:sz="6" w:space="0" w:color="000000"/>
              <w:bottom w:val="single" w:sz="6" w:space="0" w:color="000000"/>
              <w:right w:val="single" w:sz="6" w:space="0" w:color="000000"/>
            </w:tcBorders>
          </w:tcPr>
          <w:p w14:paraId="3535AC43" w14:textId="77777777" w:rsidR="00E73EDF" w:rsidRPr="006B70B8" w:rsidRDefault="007653F1" w:rsidP="00C128E3">
            <w:pPr>
              <w:pStyle w:val="Small"/>
              <w:snapToGrid w:val="0"/>
              <w:spacing w:before="40" w:after="40"/>
            </w:pPr>
            <w:r w:rsidRPr="006B70B8">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671E5862" w14:textId="77777777" w:rsidR="00E73EDF" w:rsidRPr="006B70B8" w:rsidRDefault="007653F1" w:rsidP="00C128E3">
            <w:pPr>
              <w:pStyle w:val="Small"/>
              <w:snapToGrid w:val="0"/>
              <w:spacing w:before="40" w:after="40"/>
            </w:pPr>
            <w:r w:rsidRPr="006B70B8">
              <w:t>NCOR</w:t>
            </w:r>
          </w:p>
        </w:tc>
        <w:tc>
          <w:tcPr>
            <w:tcW w:w="794" w:type="dxa"/>
            <w:tcBorders>
              <w:top w:val="single" w:sz="6" w:space="0" w:color="000000"/>
              <w:left w:val="single" w:sz="6" w:space="0" w:color="000000"/>
              <w:bottom w:val="single" w:sz="6" w:space="0" w:color="000000"/>
              <w:right w:val="single" w:sz="6" w:space="0" w:color="000000"/>
            </w:tcBorders>
          </w:tcPr>
          <w:p w14:paraId="1231A3D6"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67025D"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BD2776A" w14:textId="77777777" w:rsidR="00E73EDF" w:rsidRPr="006B70B8" w:rsidRDefault="007653F1" w:rsidP="00C128E3">
            <w:pPr>
              <w:pStyle w:val="Small"/>
              <w:snapToGrid w:val="0"/>
              <w:spacing w:before="40" w:after="40"/>
            </w:pPr>
            <w:r w:rsidRPr="006B70B8">
              <w:t>Number of coordinate tuples in the coordinate field(s) of the update record</w:t>
            </w:r>
          </w:p>
        </w:tc>
      </w:tr>
    </w:tbl>
    <w:p w14:paraId="46D59952" w14:textId="77777777" w:rsidR="00E73EDF" w:rsidRDefault="00E73EDF" w:rsidP="00D27FC2">
      <w:pPr>
        <w:spacing w:after="0" w:line="240" w:lineRule="auto"/>
      </w:pPr>
    </w:p>
    <w:p w14:paraId="204E6819" w14:textId="42329654"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Curve Record Identifier field - CRID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3CFC7F50"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5BE032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58CB66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23D89B3"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D83F1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F83B02" w14:textId="77777777" w:rsidR="00E73EDF" w:rsidRPr="006B70B8" w:rsidRDefault="007653F1" w:rsidP="00C128E3">
            <w:pPr>
              <w:pStyle w:val="Small"/>
              <w:spacing w:before="40" w:after="40"/>
              <w:jc w:val="both"/>
              <w:rPr>
                <w:b/>
              </w:rPr>
            </w:pPr>
            <w:r w:rsidRPr="006B70B8">
              <w:rPr>
                <w:b/>
              </w:rPr>
              <w:t>Comment</w:t>
            </w:r>
          </w:p>
        </w:tc>
      </w:tr>
      <w:tr w:rsidR="006B70B8" w:rsidRPr="006B70B8" w14:paraId="4F45859B" w14:textId="77777777">
        <w:tc>
          <w:tcPr>
            <w:tcW w:w="3459" w:type="dxa"/>
            <w:tcBorders>
              <w:top w:val="single" w:sz="6" w:space="0" w:color="000000"/>
              <w:left w:val="single" w:sz="6" w:space="0" w:color="000000"/>
              <w:bottom w:val="single" w:sz="6" w:space="0" w:color="000000"/>
              <w:right w:val="single" w:sz="6" w:space="0" w:color="000000"/>
            </w:tcBorders>
          </w:tcPr>
          <w:p w14:paraId="3DACF3C2" w14:textId="1C28E110" w:rsidR="00E73EDF" w:rsidRPr="006B70B8" w:rsidRDefault="007653F1" w:rsidP="00D27FC2">
            <w:pPr>
              <w:pStyle w:val="Small"/>
              <w:spacing w:before="40" w:after="40"/>
              <w:jc w:val="both"/>
            </w:pPr>
            <w:r w:rsidRPr="006B70B8">
              <w:t xml:space="preserve">Record </w:t>
            </w:r>
            <w:del w:id="3694" w:author="Teh Stand" w:date="2022-06-15T11:29:00Z">
              <w:r w:rsidR="00E72FAC" w:rsidRPr="006B70B8" w:rsidDel="00D27FC2">
                <w:delText>N</w:delText>
              </w:r>
              <w:r w:rsidRPr="006B70B8" w:rsidDel="00D27FC2">
                <w:delText>ame</w:delText>
              </w:r>
            </w:del>
            <w:ins w:id="3695" w:author="Teh Stand" w:date="2022-06-15T11:29:00Z">
              <w:r w:rsidR="00D27FC2">
                <w:t>n</w:t>
              </w:r>
              <w:r w:rsidR="00D27FC2" w:rsidRPr="006B70B8">
                <w:t>ame</w:t>
              </w:r>
            </w:ins>
          </w:p>
        </w:tc>
        <w:tc>
          <w:tcPr>
            <w:tcW w:w="794" w:type="dxa"/>
            <w:tcBorders>
              <w:top w:val="single" w:sz="6" w:space="0" w:color="000000"/>
              <w:left w:val="single" w:sz="6" w:space="0" w:color="000000"/>
              <w:bottom w:val="single" w:sz="6" w:space="0" w:color="000000"/>
              <w:right w:val="single" w:sz="6" w:space="0" w:color="000000"/>
            </w:tcBorders>
          </w:tcPr>
          <w:p w14:paraId="2F102F32"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AEF6337" w14:textId="77777777" w:rsidR="00E73EDF" w:rsidRPr="006B70B8" w:rsidRDefault="007653F1" w:rsidP="00C128E3">
            <w:pPr>
              <w:pStyle w:val="Small"/>
              <w:spacing w:before="40" w:after="40"/>
              <w:jc w:val="both"/>
            </w:pPr>
            <w:r w:rsidRPr="006B70B8">
              <w:t>{120}</w:t>
            </w:r>
          </w:p>
        </w:tc>
        <w:tc>
          <w:tcPr>
            <w:tcW w:w="794" w:type="dxa"/>
            <w:tcBorders>
              <w:top w:val="single" w:sz="6" w:space="0" w:color="000000"/>
              <w:left w:val="single" w:sz="6" w:space="0" w:color="000000"/>
              <w:bottom w:val="single" w:sz="6" w:space="0" w:color="000000"/>
              <w:right w:val="single" w:sz="6" w:space="0" w:color="000000"/>
            </w:tcBorders>
          </w:tcPr>
          <w:p w14:paraId="6CBDE47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BF34908" w14:textId="4A172F39" w:rsidR="00E73EDF" w:rsidRPr="006B70B8" w:rsidRDefault="007653F1" w:rsidP="00C128E3">
            <w:pPr>
              <w:pStyle w:val="Small"/>
              <w:spacing w:before="40" w:after="40"/>
              <w:jc w:val="both"/>
            </w:pPr>
            <w:r w:rsidRPr="006B70B8">
              <w:t xml:space="preserve">{120} </w:t>
            </w:r>
            <w:r w:rsidR="00D27FC2">
              <w:t>–</w:t>
            </w:r>
            <w:r w:rsidRPr="006B70B8">
              <w:t xml:space="preserve"> Curve</w:t>
            </w:r>
          </w:p>
        </w:tc>
      </w:tr>
      <w:tr w:rsidR="006B70B8" w:rsidRPr="006B70B8" w14:paraId="7922DADF" w14:textId="77777777">
        <w:tc>
          <w:tcPr>
            <w:tcW w:w="3459" w:type="dxa"/>
            <w:tcBorders>
              <w:top w:val="single" w:sz="6" w:space="0" w:color="000000"/>
              <w:left w:val="single" w:sz="6" w:space="0" w:color="000000"/>
              <w:bottom w:val="single" w:sz="6" w:space="0" w:color="000000"/>
              <w:right w:val="single" w:sz="6" w:space="0" w:color="000000"/>
            </w:tcBorders>
          </w:tcPr>
          <w:p w14:paraId="39237303" w14:textId="32058EB3" w:rsidR="00E73EDF" w:rsidRPr="006B70B8" w:rsidRDefault="007653F1" w:rsidP="00D27FC2">
            <w:pPr>
              <w:pStyle w:val="Small"/>
              <w:spacing w:before="40" w:after="40"/>
              <w:jc w:val="both"/>
            </w:pPr>
            <w:r w:rsidRPr="006B70B8">
              <w:t xml:space="preserve">Record </w:t>
            </w:r>
            <w:del w:id="3696" w:author="Teh Stand" w:date="2022-06-15T11:29:00Z">
              <w:r w:rsidR="00E72FAC" w:rsidRPr="006B70B8" w:rsidDel="00D27FC2">
                <w:delText>I</w:delText>
              </w:r>
              <w:r w:rsidRPr="006B70B8" w:rsidDel="00D27FC2">
                <w:delText xml:space="preserve">dentification </w:delText>
              </w:r>
            </w:del>
            <w:ins w:id="3697" w:author="Teh Stand" w:date="2022-06-15T11:29:00Z">
              <w:r w:rsidR="00D27FC2">
                <w:t>i</w:t>
              </w:r>
              <w:r w:rsidR="00D27FC2" w:rsidRPr="006B70B8">
                <w:t xml:space="preserve">dentification </w:t>
              </w:r>
            </w:ins>
            <w:del w:id="3698" w:author="Teh Stand" w:date="2022-06-15T11:29:00Z">
              <w:r w:rsidRPr="006B70B8" w:rsidDel="00D27FC2">
                <w:delText>number</w:delText>
              </w:r>
            </w:del>
            <w:ins w:id="3699" w:author="Teh Stand" w:date="2022-06-15T11:29:00Z">
              <w:r w:rsidR="00D27FC2">
                <w:t>n</w:t>
              </w:r>
              <w:r w:rsidR="00D27FC2" w:rsidRPr="006B70B8">
                <w:t>umber</w:t>
              </w:r>
            </w:ins>
          </w:p>
        </w:tc>
        <w:tc>
          <w:tcPr>
            <w:tcW w:w="794" w:type="dxa"/>
            <w:tcBorders>
              <w:top w:val="single" w:sz="6" w:space="0" w:color="000000"/>
              <w:left w:val="single" w:sz="6" w:space="0" w:color="000000"/>
              <w:bottom w:val="single" w:sz="6" w:space="0" w:color="000000"/>
              <w:right w:val="single" w:sz="6" w:space="0" w:color="000000"/>
            </w:tcBorders>
          </w:tcPr>
          <w:p w14:paraId="1FFFFC8E"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3A888B7C"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35BDADB"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15E7CFFD"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4D939646" w14:textId="77777777">
        <w:tc>
          <w:tcPr>
            <w:tcW w:w="3459" w:type="dxa"/>
            <w:tcBorders>
              <w:top w:val="single" w:sz="6" w:space="0" w:color="000000"/>
              <w:left w:val="single" w:sz="6" w:space="0" w:color="000000"/>
              <w:bottom w:val="single" w:sz="6" w:space="0" w:color="000000"/>
              <w:right w:val="single" w:sz="6" w:space="0" w:color="000000"/>
            </w:tcBorders>
          </w:tcPr>
          <w:p w14:paraId="4933A588" w14:textId="57756CF5" w:rsidR="00E73EDF" w:rsidRPr="006B70B8" w:rsidRDefault="007653F1" w:rsidP="00D27FC2">
            <w:pPr>
              <w:pStyle w:val="Small"/>
              <w:spacing w:before="40" w:after="40"/>
              <w:jc w:val="both"/>
            </w:pPr>
            <w:r w:rsidRPr="006B70B8">
              <w:t xml:space="preserve">Record </w:t>
            </w:r>
            <w:del w:id="3700" w:author="Teh Stand" w:date="2022-06-15T11:30:00Z">
              <w:r w:rsidR="00E72FAC" w:rsidRPr="006B70B8" w:rsidDel="00D27FC2">
                <w:delText>V</w:delText>
              </w:r>
              <w:r w:rsidRPr="006B70B8" w:rsidDel="00D27FC2">
                <w:delText>ersion</w:delText>
              </w:r>
            </w:del>
            <w:ins w:id="3701" w:author="Teh Stand" w:date="2022-06-15T11:30:00Z">
              <w:r w:rsidR="00D27FC2">
                <w:t>v</w:t>
              </w:r>
              <w:r w:rsidR="00D27FC2" w:rsidRPr="006B70B8">
                <w:t>ersion</w:t>
              </w:r>
            </w:ins>
          </w:p>
        </w:tc>
        <w:tc>
          <w:tcPr>
            <w:tcW w:w="794" w:type="dxa"/>
            <w:tcBorders>
              <w:top w:val="single" w:sz="6" w:space="0" w:color="000000"/>
              <w:left w:val="single" w:sz="6" w:space="0" w:color="000000"/>
              <w:bottom w:val="single" w:sz="6" w:space="0" w:color="000000"/>
              <w:right w:val="single" w:sz="6" w:space="0" w:color="000000"/>
            </w:tcBorders>
          </w:tcPr>
          <w:p w14:paraId="5D622A72"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A0341A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FADFF7"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86ECBF6"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2D51B227" w14:textId="77777777">
        <w:tc>
          <w:tcPr>
            <w:tcW w:w="3459" w:type="dxa"/>
            <w:tcBorders>
              <w:top w:val="single" w:sz="6" w:space="0" w:color="000000"/>
              <w:left w:val="single" w:sz="6" w:space="0" w:color="000000"/>
              <w:bottom w:val="single" w:sz="6" w:space="0" w:color="000000"/>
              <w:right w:val="single" w:sz="6" w:space="0" w:color="000000"/>
            </w:tcBorders>
          </w:tcPr>
          <w:p w14:paraId="31F8E9A6" w14:textId="1F07A992" w:rsidR="00E73EDF" w:rsidRPr="006B70B8" w:rsidRDefault="007653F1" w:rsidP="00D27FC2">
            <w:pPr>
              <w:pStyle w:val="Small"/>
              <w:spacing w:before="40" w:after="40"/>
              <w:jc w:val="both"/>
            </w:pPr>
            <w:r w:rsidRPr="006B70B8">
              <w:t xml:space="preserve">Record </w:t>
            </w:r>
            <w:del w:id="3702" w:author="Teh Stand" w:date="2022-06-15T11:30:00Z">
              <w:r w:rsidR="00E72FAC" w:rsidRPr="006B70B8" w:rsidDel="00D27FC2">
                <w:delText>U</w:delText>
              </w:r>
              <w:r w:rsidRPr="006B70B8" w:rsidDel="00D27FC2">
                <w:delText xml:space="preserve">pdate </w:delText>
              </w:r>
            </w:del>
            <w:ins w:id="3703" w:author="Teh Stand" w:date="2022-06-15T11:30:00Z">
              <w:r w:rsidR="00D27FC2">
                <w:t>u</w:t>
              </w:r>
              <w:r w:rsidR="00D27FC2" w:rsidRPr="006B70B8">
                <w:t xml:space="preserve">pdate </w:t>
              </w:r>
            </w:ins>
            <w:del w:id="3704" w:author="Teh Stand" w:date="2022-06-15T11:30:00Z">
              <w:r w:rsidR="00E72FAC" w:rsidRPr="006B70B8" w:rsidDel="00D27FC2">
                <w:delText>I</w:delText>
              </w:r>
              <w:r w:rsidRPr="006B70B8" w:rsidDel="00D27FC2">
                <w:delText>nstruction</w:delText>
              </w:r>
            </w:del>
            <w:ins w:id="3705" w:author="Teh Stand" w:date="2022-06-15T11:30:00Z">
              <w:r w:rsidR="00D27FC2">
                <w:t>i</w:t>
              </w:r>
              <w:r w:rsidR="00D27FC2" w:rsidRPr="006B70B8">
                <w:t>nstruction</w:t>
              </w:r>
            </w:ins>
          </w:p>
        </w:tc>
        <w:tc>
          <w:tcPr>
            <w:tcW w:w="794" w:type="dxa"/>
            <w:tcBorders>
              <w:top w:val="single" w:sz="6" w:space="0" w:color="000000"/>
              <w:left w:val="single" w:sz="6" w:space="0" w:color="000000"/>
              <w:bottom w:val="single" w:sz="6" w:space="0" w:color="000000"/>
              <w:right w:val="single" w:sz="6" w:space="0" w:color="000000"/>
            </w:tcBorders>
          </w:tcPr>
          <w:p w14:paraId="35286690"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9F3734F"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3B9B851A"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84E0365" w14:textId="0701DF04" w:rsidR="00E73EDF" w:rsidRPr="006B70B8" w:rsidRDefault="007653F1" w:rsidP="00C128E3">
            <w:pPr>
              <w:pStyle w:val="Small"/>
              <w:snapToGrid w:val="0"/>
              <w:spacing w:before="40"/>
              <w:jc w:val="both"/>
            </w:pPr>
            <w:r w:rsidRPr="006B70B8">
              <w:t xml:space="preserve">{1} </w:t>
            </w:r>
            <w:r w:rsidR="00D27FC2">
              <w:t>–</w:t>
            </w:r>
            <w:r w:rsidRPr="006B70B8">
              <w:t xml:space="preserve"> Insert</w:t>
            </w:r>
          </w:p>
          <w:p w14:paraId="43E5286F" w14:textId="1FA60209" w:rsidR="00E73EDF" w:rsidRPr="006B70B8" w:rsidRDefault="007653F1" w:rsidP="00C128E3">
            <w:pPr>
              <w:pStyle w:val="Small"/>
              <w:spacing w:before="0"/>
              <w:jc w:val="both"/>
            </w:pPr>
            <w:r w:rsidRPr="006B70B8">
              <w:t xml:space="preserve">{2} </w:t>
            </w:r>
            <w:r w:rsidR="00D27FC2">
              <w:t>–</w:t>
            </w:r>
            <w:r w:rsidRPr="006B70B8">
              <w:t xml:space="preserve"> Delete</w:t>
            </w:r>
          </w:p>
          <w:p w14:paraId="494D15FF" w14:textId="2F6BC539"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322C45D4" w14:textId="77777777" w:rsidR="00E73EDF" w:rsidRDefault="00E73EDF" w:rsidP="00D27FC2">
      <w:pPr>
        <w:spacing w:after="0" w:line="240" w:lineRule="auto"/>
      </w:pPr>
    </w:p>
    <w:p w14:paraId="45ECD600" w14:textId="73E6C20C" w:rsidR="00D27FC2" w:rsidRPr="00926480" w:rsidRDefault="00D27FC2" w:rsidP="00D27FC2">
      <w:pPr>
        <w:pStyle w:val="ListContinue2"/>
        <w:numPr>
          <w:ilvl w:val="2"/>
          <w:numId w:val="37"/>
        </w:numPr>
        <w:tabs>
          <w:tab w:val="clear" w:pos="432"/>
        </w:tabs>
        <w:spacing w:before="120" w:after="120" w:line="240" w:lineRule="auto"/>
        <w:rPr>
          <w:b/>
          <w:lang w:eastAsia="en-US"/>
        </w:rPr>
      </w:pPr>
      <w:r w:rsidRPr="00D27FC2">
        <w:rPr>
          <w:b/>
        </w:rPr>
        <w:t>Point Association field - PTAS</w:t>
      </w:r>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B70B8" w:rsidRPr="006B70B8" w14:paraId="30DE2613"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A9D4CF" w14:textId="77777777" w:rsidR="00E73EDF" w:rsidRPr="006B70B8" w:rsidRDefault="007653F1" w:rsidP="00C128E3">
            <w:pPr>
              <w:pStyle w:val="Small"/>
              <w:spacing w:before="40" w:after="40"/>
              <w:jc w:val="both"/>
              <w:rPr>
                <w:b/>
              </w:rPr>
            </w:pPr>
            <w:r w:rsidRPr="006B70B8">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55DBA0" w14:textId="77777777" w:rsidR="00E73EDF" w:rsidRPr="006B70B8" w:rsidRDefault="007653F1" w:rsidP="00C128E3">
            <w:pPr>
              <w:pStyle w:val="Small"/>
              <w:spacing w:before="40" w:after="40"/>
              <w:jc w:val="both"/>
              <w:rPr>
                <w:b/>
              </w:rPr>
            </w:pPr>
            <w:r w:rsidRPr="006B70B8">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6D7351B" w14:textId="77777777" w:rsidR="00E73EDF" w:rsidRPr="006B70B8" w:rsidRDefault="007653F1" w:rsidP="00C128E3">
            <w:pPr>
              <w:pStyle w:val="Small"/>
              <w:spacing w:before="40" w:after="40"/>
              <w:jc w:val="both"/>
              <w:rPr>
                <w:b/>
              </w:rPr>
            </w:pPr>
            <w:r w:rsidRPr="006B70B8">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1D3E8D" w14:textId="77777777" w:rsidR="00E73EDF" w:rsidRPr="006B70B8" w:rsidRDefault="007653F1" w:rsidP="00C128E3">
            <w:pPr>
              <w:pStyle w:val="Small"/>
              <w:spacing w:before="40" w:after="40"/>
              <w:jc w:val="both"/>
              <w:rPr>
                <w:b/>
              </w:rPr>
            </w:pPr>
            <w:r w:rsidRPr="006B70B8">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1F576DF" w14:textId="77777777" w:rsidR="00E73EDF" w:rsidRPr="006B70B8" w:rsidRDefault="007653F1" w:rsidP="00C128E3">
            <w:pPr>
              <w:pStyle w:val="Small"/>
              <w:spacing w:before="40" w:after="40"/>
              <w:jc w:val="both"/>
              <w:rPr>
                <w:b/>
              </w:rPr>
            </w:pPr>
            <w:r w:rsidRPr="006B70B8">
              <w:rPr>
                <w:b/>
              </w:rPr>
              <w:t>Comment</w:t>
            </w:r>
          </w:p>
        </w:tc>
      </w:tr>
      <w:tr w:rsidR="006B70B8" w:rsidRPr="006B70B8" w14:paraId="5BDA4011"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567714E" w14:textId="320F170E" w:rsidR="00E73EDF" w:rsidRPr="006B70B8" w:rsidRDefault="007653F1" w:rsidP="00D27FC2">
            <w:pPr>
              <w:pStyle w:val="Small"/>
              <w:spacing w:before="40" w:after="40"/>
              <w:jc w:val="both"/>
            </w:pPr>
            <w:r w:rsidRPr="006B70B8">
              <w:t xml:space="preserve">Referenced Record </w:t>
            </w:r>
            <w:del w:id="3706" w:author="Teh Stand" w:date="2022-06-15T11:31:00Z">
              <w:r w:rsidR="00646BCF" w:rsidRPr="006B70B8" w:rsidDel="00D27FC2">
                <w:delText>N</w:delText>
              </w:r>
              <w:r w:rsidRPr="006B70B8" w:rsidDel="00D27FC2">
                <w:delText>ame</w:delText>
              </w:r>
            </w:del>
            <w:ins w:id="3707" w:author="Teh Stand" w:date="2022-06-15T11:31:00Z">
              <w:r w:rsidR="00D27FC2">
                <w:t>n</w:t>
              </w:r>
              <w:r w:rsidR="00D27FC2" w:rsidRPr="006B70B8">
                <w:t>ame</w:t>
              </w:r>
            </w:ins>
          </w:p>
        </w:tc>
        <w:tc>
          <w:tcPr>
            <w:tcW w:w="793" w:type="dxa"/>
            <w:tcBorders>
              <w:top w:val="single" w:sz="6" w:space="0" w:color="000000"/>
              <w:left w:val="single" w:sz="6" w:space="0" w:color="000000"/>
              <w:bottom w:val="single" w:sz="6" w:space="0" w:color="000000"/>
              <w:right w:val="single" w:sz="6" w:space="0" w:color="000000"/>
            </w:tcBorders>
          </w:tcPr>
          <w:p w14:paraId="7C72A555" w14:textId="77777777" w:rsidR="00E73EDF" w:rsidRPr="001F69A8" w:rsidRDefault="007653F1" w:rsidP="00C128E3">
            <w:pPr>
              <w:pStyle w:val="Small"/>
              <w:spacing w:before="40" w:after="40"/>
              <w:jc w:val="both"/>
            </w:pPr>
            <w:r w:rsidRPr="001F69A8">
              <w:t>*RRNM</w:t>
            </w:r>
          </w:p>
        </w:tc>
        <w:tc>
          <w:tcPr>
            <w:tcW w:w="793" w:type="dxa"/>
            <w:tcBorders>
              <w:top w:val="single" w:sz="6" w:space="0" w:color="000000"/>
              <w:left w:val="single" w:sz="6" w:space="0" w:color="000000"/>
              <w:bottom w:val="single" w:sz="6" w:space="0" w:color="000000"/>
              <w:right w:val="single" w:sz="6" w:space="0" w:color="000000"/>
            </w:tcBorders>
          </w:tcPr>
          <w:p w14:paraId="553DB293" w14:textId="7FF95DDB" w:rsidR="00E73EDF" w:rsidRPr="006B70B8" w:rsidRDefault="008222D6" w:rsidP="00C128E3">
            <w:pPr>
              <w:pStyle w:val="Small"/>
              <w:spacing w:before="40" w:after="40"/>
              <w:jc w:val="both"/>
            </w:pPr>
            <w:ins w:id="3708" w:author="Jeff Wootton" w:date="2022-07-11T08:51:00Z">
              <w:r>
                <w:t>{110}</w:t>
              </w:r>
            </w:ins>
          </w:p>
        </w:tc>
        <w:tc>
          <w:tcPr>
            <w:tcW w:w="793" w:type="dxa"/>
            <w:tcBorders>
              <w:top w:val="single" w:sz="6" w:space="0" w:color="000000"/>
              <w:left w:val="single" w:sz="6" w:space="0" w:color="000000"/>
              <w:bottom w:val="single" w:sz="6" w:space="0" w:color="000000"/>
              <w:right w:val="single" w:sz="6" w:space="0" w:color="000000"/>
            </w:tcBorders>
          </w:tcPr>
          <w:p w14:paraId="3AF8A59E"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4136A6AE" w14:textId="77777777" w:rsidR="00E73EDF" w:rsidRDefault="007653F1" w:rsidP="00C128E3">
            <w:pPr>
              <w:pStyle w:val="Small"/>
              <w:spacing w:before="40" w:after="40"/>
              <w:jc w:val="both"/>
              <w:rPr>
                <w:ins w:id="3709" w:author="Jeff Wootton" w:date="2022-07-11T08:51:00Z"/>
              </w:rPr>
            </w:pPr>
            <w:r w:rsidRPr="006B70B8">
              <w:t>Record name of the referenced record</w:t>
            </w:r>
          </w:p>
          <w:p w14:paraId="6FF66DAC" w14:textId="368972E5" w:rsidR="008222D6" w:rsidRPr="006B70B8" w:rsidRDefault="008222D6" w:rsidP="00C128E3">
            <w:pPr>
              <w:pStyle w:val="Small"/>
              <w:spacing w:before="40" w:after="40"/>
              <w:jc w:val="both"/>
            </w:pPr>
            <w:ins w:id="3710" w:author="Jeff Wootton" w:date="2022-07-11T08:52:00Z">
              <w:r>
                <w:t>{110} – Point</w:t>
              </w:r>
            </w:ins>
          </w:p>
        </w:tc>
      </w:tr>
      <w:tr w:rsidR="006B70B8" w:rsidRPr="006B70B8" w14:paraId="6C86E228"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ED8AB42" w14:textId="1696FDD0" w:rsidR="00E73EDF" w:rsidRPr="006B70B8" w:rsidRDefault="007653F1" w:rsidP="00D27FC2">
            <w:pPr>
              <w:pStyle w:val="Small"/>
              <w:spacing w:before="40" w:after="40"/>
              <w:jc w:val="both"/>
            </w:pPr>
            <w:r w:rsidRPr="006B70B8">
              <w:t xml:space="preserve">Referenced Record </w:t>
            </w:r>
            <w:del w:id="3711" w:author="Teh Stand" w:date="2022-06-15T11:31:00Z">
              <w:r w:rsidR="00646BCF" w:rsidRPr="006B70B8" w:rsidDel="00D27FC2">
                <w:delText>I</w:delText>
              </w:r>
              <w:r w:rsidRPr="006B70B8" w:rsidDel="00D27FC2">
                <w:delText>dentifier</w:delText>
              </w:r>
            </w:del>
            <w:ins w:id="3712" w:author="Teh Stand" w:date="2022-06-15T11:31:00Z">
              <w:r w:rsidR="00D27FC2">
                <w:t>i</w:t>
              </w:r>
              <w:r w:rsidR="00D27FC2" w:rsidRPr="006B70B8">
                <w:t>dentifier</w:t>
              </w:r>
            </w:ins>
          </w:p>
        </w:tc>
        <w:tc>
          <w:tcPr>
            <w:tcW w:w="793" w:type="dxa"/>
            <w:tcBorders>
              <w:top w:val="single" w:sz="6" w:space="0" w:color="000000"/>
              <w:left w:val="single" w:sz="6" w:space="0" w:color="000000"/>
              <w:bottom w:val="single" w:sz="6" w:space="0" w:color="000000"/>
              <w:right w:val="single" w:sz="6" w:space="0" w:color="000000"/>
            </w:tcBorders>
          </w:tcPr>
          <w:p w14:paraId="392EF013" w14:textId="77777777" w:rsidR="00E73EDF" w:rsidRPr="001F69A8" w:rsidRDefault="007653F1" w:rsidP="00C128E3">
            <w:pPr>
              <w:pStyle w:val="Small"/>
              <w:spacing w:before="40" w:after="40"/>
              <w:jc w:val="both"/>
            </w:pPr>
            <w:r w:rsidRPr="001F69A8">
              <w:t>RRID</w:t>
            </w:r>
          </w:p>
        </w:tc>
        <w:tc>
          <w:tcPr>
            <w:tcW w:w="793" w:type="dxa"/>
            <w:tcBorders>
              <w:top w:val="single" w:sz="6" w:space="0" w:color="000000"/>
              <w:left w:val="single" w:sz="6" w:space="0" w:color="000000"/>
              <w:bottom w:val="single" w:sz="6" w:space="0" w:color="000000"/>
              <w:right w:val="single" w:sz="6" w:space="0" w:color="000000"/>
            </w:tcBorders>
          </w:tcPr>
          <w:p w14:paraId="58BCCE5C"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E4587DF" w14:textId="77777777" w:rsidR="00E73EDF" w:rsidRPr="006B70B8" w:rsidRDefault="007653F1" w:rsidP="00C128E3">
            <w:pPr>
              <w:pStyle w:val="Small"/>
              <w:spacing w:before="40" w:after="40"/>
              <w:jc w:val="both"/>
            </w:pPr>
            <w:r w:rsidRPr="006B70B8">
              <w:t>b14</w:t>
            </w:r>
          </w:p>
        </w:tc>
        <w:tc>
          <w:tcPr>
            <w:tcW w:w="4028" w:type="dxa"/>
            <w:tcBorders>
              <w:top w:val="single" w:sz="6" w:space="0" w:color="000000"/>
              <w:left w:val="single" w:sz="6" w:space="0" w:color="000000"/>
              <w:bottom w:val="single" w:sz="6" w:space="0" w:color="000000"/>
              <w:right w:val="single" w:sz="6" w:space="0" w:color="000000"/>
            </w:tcBorders>
          </w:tcPr>
          <w:p w14:paraId="2C7A57CB" w14:textId="77777777" w:rsidR="00E73EDF" w:rsidRPr="006B70B8" w:rsidRDefault="007653F1" w:rsidP="00C128E3">
            <w:pPr>
              <w:pStyle w:val="Small"/>
              <w:spacing w:before="40" w:after="40"/>
              <w:jc w:val="both"/>
            </w:pPr>
            <w:r w:rsidRPr="006B70B8">
              <w:t>Record identifier of the referenced record</w:t>
            </w:r>
          </w:p>
        </w:tc>
      </w:tr>
      <w:tr w:rsidR="006B70B8" w:rsidRPr="006B70B8" w14:paraId="35362CAC"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0D9F0974" w14:textId="5906AEF1" w:rsidR="00E73EDF" w:rsidRPr="006B70B8" w:rsidRDefault="007653F1" w:rsidP="003152B2">
            <w:pPr>
              <w:pStyle w:val="Small"/>
              <w:spacing w:before="40" w:after="40"/>
              <w:jc w:val="both"/>
            </w:pPr>
            <w:r w:rsidRPr="006B70B8">
              <w:t xml:space="preserve">Topology </w:t>
            </w:r>
            <w:del w:id="3713" w:author="Teh Stand" w:date="2022-06-15T11:32:00Z">
              <w:r w:rsidR="00646BCF" w:rsidRPr="006B70B8" w:rsidDel="003152B2">
                <w:delText>I</w:delText>
              </w:r>
              <w:r w:rsidRPr="006B70B8" w:rsidDel="003152B2">
                <w:delText>ndicator</w:delText>
              </w:r>
            </w:del>
            <w:ins w:id="3714" w:author="Teh Stand" w:date="2022-06-15T11:32:00Z">
              <w:r w:rsidR="003152B2">
                <w:t>i</w:t>
              </w:r>
              <w:r w:rsidR="003152B2" w:rsidRPr="006B70B8">
                <w:t>ndicator</w:t>
              </w:r>
            </w:ins>
          </w:p>
        </w:tc>
        <w:tc>
          <w:tcPr>
            <w:tcW w:w="793" w:type="dxa"/>
            <w:tcBorders>
              <w:top w:val="single" w:sz="6" w:space="0" w:color="000000"/>
              <w:left w:val="single" w:sz="6" w:space="0" w:color="000000"/>
              <w:bottom w:val="single" w:sz="6" w:space="0" w:color="000000"/>
              <w:right w:val="single" w:sz="6" w:space="0" w:color="000000"/>
            </w:tcBorders>
          </w:tcPr>
          <w:p w14:paraId="293A506E" w14:textId="77777777" w:rsidR="00E73EDF" w:rsidRPr="001F69A8" w:rsidRDefault="007653F1" w:rsidP="00C128E3">
            <w:pPr>
              <w:pStyle w:val="Small"/>
              <w:spacing w:before="40" w:after="40"/>
              <w:jc w:val="both"/>
            </w:pPr>
            <w:r w:rsidRPr="001F69A8">
              <w:t>TOPI</w:t>
            </w:r>
          </w:p>
        </w:tc>
        <w:tc>
          <w:tcPr>
            <w:tcW w:w="793" w:type="dxa"/>
            <w:tcBorders>
              <w:top w:val="single" w:sz="6" w:space="0" w:color="000000"/>
              <w:left w:val="single" w:sz="6" w:space="0" w:color="000000"/>
              <w:bottom w:val="single" w:sz="6" w:space="0" w:color="000000"/>
              <w:right w:val="single" w:sz="6" w:space="0" w:color="000000"/>
            </w:tcBorders>
          </w:tcPr>
          <w:p w14:paraId="3D2C42A9"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60617CC"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12CBD51D" w14:textId="68662FA7" w:rsidR="00E73EDF" w:rsidRPr="006B70B8" w:rsidRDefault="007653F1" w:rsidP="00C128E3">
            <w:pPr>
              <w:pStyle w:val="Small"/>
              <w:spacing w:before="40"/>
              <w:jc w:val="both"/>
            </w:pPr>
            <w:r w:rsidRPr="006B70B8">
              <w:t xml:space="preserve">{1} </w:t>
            </w:r>
            <w:r w:rsidR="00D27FC2">
              <w:t>–</w:t>
            </w:r>
            <w:r w:rsidRPr="006B70B8">
              <w:t xml:space="preserve"> Beginning point</w:t>
            </w:r>
          </w:p>
          <w:p w14:paraId="30BB7182" w14:textId="6EC4258B" w:rsidR="00E73EDF" w:rsidRPr="006B70B8" w:rsidRDefault="007653F1" w:rsidP="00C128E3">
            <w:pPr>
              <w:pStyle w:val="Small"/>
              <w:spacing w:before="0"/>
              <w:jc w:val="both"/>
            </w:pPr>
            <w:r w:rsidRPr="006B70B8">
              <w:t xml:space="preserve">{2} </w:t>
            </w:r>
            <w:r w:rsidR="00D27FC2">
              <w:t>–</w:t>
            </w:r>
            <w:r w:rsidRPr="006B70B8">
              <w:t xml:space="preserve"> End point</w:t>
            </w:r>
          </w:p>
          <w:p w14:paraId="21FE5601" w14:textId="533B114E" w:rsidR="00E73EDF" w:rsidRPr="006B70B8" w:rsidRDefault="007653F1" w:rsidP="00C128E3">
            <w:pPr>
              <w:pStyle w:val="Small"/>
              <w:spacing w:before="0" w:after="40"/>
              <w:jc w:val="both"/>
            </w:pPr>
            <w:r w:rsidRPr="006B70B8">
              <w:t xml:space="preserve">{3} </w:t>
            </w:r>
            <w:r w:rsidR="00D27FC2">
              <w:t>–</w:t>
            </w:r>
            <w:r w:rsidRPr="006B70B8">
              <w:t xml:space="preserve"> Beginning &amp; End point</w:t>
            </w:r>
          </w:p>
        </w:tc>
      </w:tr>
    </w:tbl>
    <w:p w14:paraId="7A5C80D2" w14:textId="77777777" w:rsidR="00E73EDF" w:rsidRDefault="00E73EDF" w:rsidP="003152B2">
      <w:pPr>
        <w:spacing w:after="0" w:line="240" w:lineRule="auto"/>
      </w:pPr>
    </w:p>
    <w:p w14:paraId="0442AC99" w14:textId="7758F1D9" w:rsidR="003152B2" w:rsidRPr="00926480" w:rsidRDefault="003152B2" w:rsidP="003152B2">
      <w:pPr>
        <w:pStyle w:val="ListContinue2"/>
        <w:keepNext/>
        <w:keepLines/>
        <w:numPr>
          <w:ilvl w:val="2"/>
          <w:numId w:val="37"/>
        </w:numPr>
        <w:tabs>
          <w:tab w:val="clear" w:pos="432"/>
        </w:tabs>
        <w:spacing w:before="120" w:after="120" w:line="240" w:lineRule="auto"/>
        <w:rPr>
          <w:b/>
          <w:lang w:eastAsia="en-US"/>
        </w:rPr>
      </w:pPr>
      <w:r w:rsidRPr="006B70B8">
        <w:rPr>
          <w:b/>
        </w:rPr>
        <w:lastRenderedPageBreak/>
        <w:t>Segment Control field - SECC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B70B8" w:rsidRPr="006B70B8" w14:paraId="1FCC99C0" w14:textId="77777777" w:rsidTr="003152B2">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1EFC33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2206A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6FD14"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07C720"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96EEED1" w14:textId="77777777" w:rsidR="00E73EDF" w:rsidRPr="006B70B8" w:rsidRDefault="007653F1" w:rsidP="00C128E3">
            <w:pPr>
              <w:pStyle w:val="Small"/>
              <w:spacing w:before="40" w:after="40"/>
              <w:jc w:val="both"/>
              <w:rPr>
                <w:b/>
              </w:rPr>
            </w:pPr>
            <w:r w:rsidRPr="006B70B8">
              <w:rPr>
                <w:b/>
              </w:rPr>
              <w:t>Comment</w:t>
            </w:r>
          </w:p>
        </w:tc>
      </w:tr>
      <w:tr w:rsidR="006B70B8" w:rsidRPr="006B70B8" w14:paraId="6089D452"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07331BB7" w14:textId="1C02CA2E" w:rsidR="00E73EDF" w:rsidRPr="006B70B8" w:rsidRDefault="007653F1" w:rsidP="003152B2">
            <w:pPr>
              <w:pStyle w:val="Small"/>
              <w:snapToGrid w:val="0"/>
              <w:spacing w:before="40" w:after="40"/>
            </w:pPr>
            <w:r w:rsidRPr="006B70B8">
              <w:t xml:space="preserve">Segment </w:t>
            </w:r>
            <w:del w:id="3715" w:author="Teh Stand" w:date="2022-06-15T11:35:00Z">
              <w:r w:rsidR="00646BCF" w:rsidRPr="006B70B8" w:rsidDel="003152B2">
                <w:delText>U</w:delText>
              </w:r>
              <w:r w:rsidRPr="006B70B8" w:rsidDel="003152B2">
                <w:delText xml:space="preserve">pdate </w:delText>
              </w:r>
            </w:del>
            <w:ins w:id="3716" w:author="Teh Stand" w:date="2022-06-15T11:35:00Z">
              <w:r w:rsidR="003152B2">
                <w:t>u</w:t>
              </w:r>
              <w:r w:rsidR="003152B2" w:rsidRPr="006B70B8">
                <w:t xml:space="preserve">pdate </w:t>
              </w:r>
            </w:ins>
            <w:del w:id="3717" w:author="Teh Stand" w:date="2022-06-15T11:36:00Z">
              <w:r w:rsidR="00646BCF" w:rsidRPr="006B70B8" w:rsidDel="003152B2">
                <w:delText>I</w:delText>
              </w:r>
              <w:r w:rsidRPr="006B70B8" w:rsidDel="003152B2">
                <w:delText>nstruction</w:delText>
              </w:r>
            </w:del>
            <w:ins w:id="3718" w:author="Teh Stand" w:date="2022-06-15T11:36:00Z">
              <w:r w:rsidR="003152B2">
                <w:t>i</w:t>
              </w:r>
              <w:r w:rsidR="003152B2" w:rsidRPr="006B70B8">
                <w:t>nstruction</w:t>
              </w:r>
            </w:ins>
          </w:p>
        </w:tc>
        <w:tc>
          <w:tcPr>
            <w:tcW w:w="794" w:type="dxa"/>
            <w:tcBorders>
              <w:top w:val="single" w:sz="6" w:space="0" w:color="000000"/>
              <w:left w:val="single" w:sz="6" w:space="0" w:color="000000"/>
              <w:bottom w:val="single" w:sz="6" w:space="0" w:color="000000"/>
              <w:right w:val="single" w:sz="6" w:space="0" w:color="000000"/>
            </w:tcBorders>
          </w:tcPr>
          <w:p w14:paraId="4EBB0177" w14:textId="77777777" w:rsidR="00E73EDF" w:rsidRPr="001F69A8" w:rsidRDefault="007653F1" w:rsidP="00C128E3">
            <w:pPr>
              <w:pStyle w:val="Small"/>
              <w:snapToGrid w:val="0"/>
              <w:spacing w:before="40" w:after="40"/>
            </w:pPr>
            <w:r w:rsidRPr="001F69A8">
              <w:t>SEUI</w:t>
            </w:r>
          </w:p>
        </w:tc>
        <w:tc>
          <w:tcPr>
            <w:tcW w:w="794" w:type="dxa"/>
            <w:tcBorders>
              <w:top w:val="single" w:sz="6" w:space="0" w:color="000000"/>
              <w:left w:val="single" w:sz="6" w:space="0" w:color="000000"/>
              <w:bottom w:val="single" w:sz="6" w:space="0" w:color="000000"/>
              <w:right w:val="single" w:sz="6" w:space="0" w:color="000000"/>
            </w:tcBorders>
          </w:tcPr>
          <w:p w14:paraId="7733FEBB"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20C0373C"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913B079" w14:textId="0AD903A4" w:rsidR="00E73EDF" w:rsidRPr="006B70B8" w:rsidRDefault="007653F1" w:rsidP="00C128E3">
            <w:pPr>
              <w:pStyle w:val="Small"/>
              <w:snapToGrid w:val="0"/>
              <w:spacing w:before="40"/>
            </w:pPr>
            <w:r w:rsidRPr="006B70B8">
              <w:t xml:space="preserve">{1} </w:t>
            </w:r>
            <w:r w:rsidR="003152B2">
              <w:t>–</w:t>
            </w:r>
            <w:r w:rsidRPr="006B70B8">
              <w:t xml:space="preserve"> Insert</w:t>
            </w:r>
          </w:p>
          <w:p w14:paraId="5365C3DC" w14:textId="5066EA8F" w:rsidR="00E73EDF" w:rsidRPr="006B70B8" w:rsidRDefault="007653F1" w:rsidP="00C128E3">
            <w:pPr>
              <w:pStyle w:val="Small"/>
              <w:spacing w:before="0"/>
            </w:pPr>
            <w:r w:rsidRPr="006B70B8">
              <w:t xml:space="preserve">{2} </w:t>
            </w:r>
            <w:r w:rsidR="003152B2">
              <w:t>–</w:t>
            </w:r>
            <w:r w:rsidRPr="006B70B8">
              <w:t xml:space="preserve"> Delete</w:t>
            </w:r>
          </w:p>
          <w:p w14:paraId="0217A7B7" w14:textId="5999A0FD" w:rsidR="00E73EDF" w:rsidRPr="006B70B8" w:rsidRDefault="007653F1" w:rsidP="00C128E3">
            <w:pPr>
              <w:pStyle w:val="Small"/>
              <w:spacing w:before="0" w:after="40"/>
            </w:pPr>
            <w:r w:rsidRPr="006B70B8">
              <w:t xml:space="preserve">{3} </w:t>
            </w:r>
            <w:r w:rsidR="003152B2">
              <w:t>–</w:t>
            </w:r>
            <w:r w:rsidRPr="006B70B8">
              <w:t xml:space="preserve"> Modify</w:t>
            </w:r>
          </w:p>
        </w:tc>
      </w:tr>
      <w:tr w:rsidR="006B70B8" w:rsidRPr="006B70B8" w14:paraId="477C03C3"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22A33A84" w14:textId="6B06C418" w:rsidR="00E73EDF" w:rsidRPr="006B70B8" w:rsidRDefault="007653F1" w:rsidP="003152B2">
            <w:pPr>
              <w:pStyle w:val="Small"/>
              <w:snapToGrid w:val="0"/>
              <w:spacing w:before="40" w:after="40"/>
            </w:pPr>
            <w:r w:rsidRPr="006B70B8">
              <w:t xml:space="preserve">Segment </w:t>
            </w:r>
            <w:del w:id="3719" w:author="Teh Stand" w:date="2022-06-15T11:36:00Z">
              <w:r w:rsidR="00646BCF" w:rsidRPr="006B70B8" w:rsidDel="003152B2">
                <w:delText>I</w:delText>
              </w:r>
              <w:r w:rsidRPr="006B70B8" w:rsidDel="003152B2">
                <w:delText>ndex</w:delText>
              </w:r>
            </w:del>
            <w:ins w:id="3720" w:author="Teh Stand" w:date="2022-06-15T11:36:00Z">
              <w:r w:rsidR="003152B2">
                <w:t>i</w:t>
              </w:r>
              <w:r w:rsidR="003152B2" w:rsidRPr="006B70B8">
                <w:t>ndex</w:t>
              </w:r>
            </w:ins>
          </w:p>
        </w:tc>
        <w:tc>
          <w:tcPr>
            <w:tcW w:w="794" w:type="dxa"/>
            <w:tcBorders>
              <w:top w:val="single" w:sz="6" w:space="0" w:color="000000"/>
              <w:left w:val="single" w:sz="6" w:space="0" w:color="000000"/>
              <w:bottom w:val="single" w:sz="6" w:space="0" w:color="000000"/>
              <w:right w:val="single" w:sz="6" w:space="0" w:color="000000"/>
            </w:tcBorders>
          </w:tcPr>
          <w:p w14:paraId="6B089392" w14:textId="77777777" w:rsidR="00E73EDF" w:rsidRPr="001F69A8" w:rsidRDefault="007653F1" w:rsidP="00C128E3">
            <w:pPr>
              <w:pStyle w:val="Small"/>
              <w:snapToGrid w:val="0"/>
              <w:spacing w:before="40" w:after="40"/>
            </w:pPr>
            <w:r w:rsidRPr="001F69A8">
              <w:t>SEIX</w:t>
            </w:r>
          </w:p>
        </w:tc>
        <w:tc>
          <w:tcPr>
            <w:tcW w:w="794" w:type="dxa"/>
            <w:tcBorders>
              <w:top w:val="single" w:sz="6" w:space="0" w:color="000000"/>
              <w:left w:val="single" w:sz="6" w:space="0" w:color="000000"/>
              <w:bottom w:val="single" w:sz="6" w:space="0" w:color="000000"/>
              <w:right w:val="single" w:sz="6" w:space="0" w:color="000000"/>
            </w:tcBorders>
          </w:tcPr>
          <w:p w14:paraId="43123C07"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D95B947"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3F19F60" w14:textId="77777777" w:rsidR="00E73EDF" w:rsidRPr="006B70B8" w:rsidRDefault="007653F1" w:rsidP="00C128E3">
            <w:pPr>
              <w:pStyle w:val="Small"/>
              <w:snapToGrid w:val="0"/>
              <w:spacing w:before="40" w:after="40"/>
            </w:pPr>
            <w:r w:rsidRPr="006B70B8">
              <w:t>Index (position) of the addressed segment in the target record</w:t>
            </w:r>
          </w:p>
        </w:tc>
      </w:tr>
      <w:tr w:rsidR="006B70B8" w:rsidRPr="006B70B8" w14:paraId="0E7389AA"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7BA91A2A" w14:textId="267C8251" w:rsidR="00E73EDF" w:rsidRPr="006B70B8" w:rsidRDefault="007653F1" w:rsidP="003152B2">
            <w:pPr>
              <w:pStyle w:val="Small"/>
              <w:snapToGrid w:val="0"/>
              <w:spacing w:before="40" w:after="40"/>
            </w:pPr>
            <w:r w:rsidRPr="006B70B8">
              <w:t xml:space="preserve">Number of </w:t>
            </w:r>
            <w:del w:id="3721" w:author="Teh Stand" w:date="2022-06-15T11:36:00Z">
              <w:r w:rsidR="00646BCF" w:rsidRPr="006B70B8" w:rsidDel="003152B2">
                <w:delText>S</w:delText>
              </w:r>
              <w:r w:rsidRPr="006B70B8" w:rsidDel="003152B2">
                <w:delText>egments</w:delText>
              </w:r>
            </w:del>
            <w:ins w:id="3722" w:author="Teh Stand" w:date="2022-06-15T11:36:00Z">
              <w:r w:rsidR="003152B2">
                <w:t>s</w:t>
              </w:r>
              <w:r w:rsidR="003152B2" w:rsidRPr="006B70B8">
                <w:t>egments</w:t>
              </w:r>
            </w:ins>
          </w:p>
        </w:tc>
        <w:tc>
          <w:tcPr>
            <w:tcW w:w="794" w:type="dxa"/>
            <w:tcBorders>
              <w:top w:val="single" w:sz="6" w:space="0" w:color="000000"/>
              <w:left w:val="single" w:sz="6" w:space="0" w:color="000000"/>
              <w:bottom w:val="single" w:sz="6" w:space="0" w:color="000000"/>
              <w:right w:val="single" w:sz="6" w:space="0" w:color="000000"/>
            </w:tcBorders>
          </w:tcPr>
          <w:p w14:paraId="215DC4A8" w14:textId="77777777" w:rsidR="00E73EDF" w:rsidRPr="001F69A8" w:rsidRDefault="007653F1" w:rsidP="00C128E3">
            <w:pPr>
              <w:pStyle w:val="Small"/>
              <w:snapToGrid w:val="0"/>
              <w:spacing w:before="40" w:after="40"/>
            </w:pPr>
            <w:r w:rsidRPr="001F69A8">
              <w:t>NSEG</w:t>
            </w:r>
          </w:p>
        </w:tc>
        <w:tc>
          <w:tcPr>
            <w:tcW w:w="794" w:type="dxa"/>
            <w:tcBorders>
              <w:top w:val="single" w:sz="6" w:space="0" w:color="000000"/>
              <w:left w:val="single" w:sz="6" w:space="0" w:color="000000"/>
              <w:bottom w:val="single" w:sz="6" w:space="0" w:color="000000"/>
              <w:right w:val="single" w:sz="6" w:space="0" w:color="000000"/>
            </w:tcBorders>
          </w:tcPr>
          <w:p w14:paraId="254E1D33"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0C301E6"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42C9C44" w14:textId="77777777" w:rsidR="00E73EDF" w:rsidRPr="006B70B8" w:rsidRDefault="007653F1" w:rsidP="00C128E3">
            <w:pPr>
              <w:pStyle w:val="Small"/>
              <w:snapToGrid w:val="0"/>
              <w:spacing w:before="40" w:after="40"/>
            </w:pPr>
            <w:r w:rsidRPr="006B70B8">
              <w:t>Number of segments in the update record</w:t>
            </w:r>
          </w:p>
        </w:tc>
      </w:tr>
    </w:tbl>
    <w:p w14:paraId="0174F1A3" w14:textId="77777777" w:rsidR="00E73EDF" w:rsidRDefault="00E73EDF" w:rsidP="003152B2">
      <w:pPr>
        <w:spacing w:after="0" w:line="240" w:lineRule="auto"/>
      </w:pPr>
    </w:p>
    <w:p w14:paraId="39197319" w14:textId="3B627F8D" w:rsidR="003152B2" w:rsidRPr="00926480" w:rsidRDefault="003152B2" w:rsidP="003152B2">
      <w:pPr>
        <w:pStyle w:val="ListContinue2"/>
        <w:keepNext/>
        <w:keepLines/>
        <w:numPr>
          <w:ilvl w:val="2"/>
          <w:numId w:val="37"/>
        </w:numPr>
        <w:tabs>
          <w:tab w:val="clear" w:pos="432"/>
        </w:tabs>
        <w:spacing w:before="120" w:after="120" w:line="240" w:lineRule="auto"/>
        <w:rPr>
          <w:b/>
          <w:lang w:eastAsia="en-US"/>
        </w:rPr>
      </w:pPr>
      <w:r w:rsidRPr="006B70B8">
        <w:rPr>
          <w:b/>
        </w:rPr>
        <w:t>Segment Header field - SEGH</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42D8F22" w14:textId="77777777" w:rsidTr="003152B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0DBADC" w14:textId="77777777" w:rsidR="00E73EDF" w:rsidRPr="006B70B8" w:rsidRDefault="007653F1" w:rsidP="00C128E3">
            <w:pPr>
              <w:pStyle w:val="Small"/>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7C660C4" w14:textId="77777777" w:rsidR="00E73EDF" w:rsidRPr="006B70B8" w:rsidRDefault="007653F1" w:rsidP="00C128E3">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07B06B0" w14:textId="77777777" w:rsidR="00E73EDF" w:rsidRPr="006B70B8" w:rsidRDefault="007653F1" w:rsidP="00C128E3">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ABC4C59" w14:textId="77777777" w:rsidR="00E73EDF" w:rsidRPr="006B70B8" w:rsidRDefault="007653F1" w:rsidP="00C128E3">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4C9FE4D" w14:textId="77777777" w:rsidR="00E73EDF" w:rsidRPr="006B70B8" w:rsidRDefault="007653F1" w:rsidP="00C128E3">
            <w:pPr>
              <w:pStyle w:val="Small"/>
              <w:widowControl/>
              <w:spacing w:before="40" w:after="40"/>
              <w:jc w:val="both"/>
              <w:rPr>
                <w:b/>
              </w:rPr>
            </w:pPr>
            <w:r w:rsidRPr="006B70B8">
              <w:rPr>
                <w:b/>
              </w:rPr>
              <w:t>Comment</w:t>
            </w:r>
          </w:p>
        </w:tc>
      </w:tr>
      <w:tr w:rsidR="006B70B8" w:rsidRPr="006B70B8" w14:paraId="7BB8154E" w14:textId="77777777">
        <w:tc>
          <w:tcPr>
            <w:tcW w:w="3459" w:type="dxa"/>
            <w:tcBorders>
              <w:top w:val="single" w:sz="6" w:space="0" w:color="000000"/>
              <w:left w:val="single" w:sz="6" w:space="0" w:color="000000"/>
              <w:bottom w:val="single" w:sz="6" w:space="0" w:color="000000"/>
              <w:right w:val="single" w:sz="6" w:space="0" w:color="000000"/>
            </w:tcBorders>
          </w:tcPr>
          <w:p w14:paraId="12D91047" w14:textId="77777777" w:rsidR="00E73EDF" w:rsidRPr="006B70B8" w:rsidRDefault="007653F1" w:rsidP="00C128E3">
            <w:pPr>
              <w:pStyle w:val="Small"/>
              <w:widowControl/>
              <w:spacing w:before="40" w:after="40"/>
              <w:jc w:val="both"/>
            </w:pPr>
            <w:r w:rsidRPr="006B70B8">
              <w:t>Interpolation</w:t>
            </w:r>
          </w:p>
        </w:tc>
        <w:tc>
          <w:tcPr>
            <w:tcW w:w="794" w:type="dxa"/>
            <w:tcBorders>
              <w:top w:val="single" w:sz="6" w:space="0" w:color="000000"/>
              <w:left w:val="single" w:sz="6" w:space="0" w:color="000000"/>
              <w:bottom w:val="single" w:sz="6" w:space="0" w:color="000000"/>
              <w:right w:val="single" w:sz="6" w:space="0" w:color="000000"/>
            </w:tcBorders>
          </w:tcPr>
          <w:p w14:paraId="2C523043" w14:textId="77777777" w:rsidR="00E73EDF" w:rsidRPr="006B70B8" w:rsidRDefault="007653F1" w:rsidP="00C128E3">
            <w:pPr>
              <w:pStyle w:val="Small"/>
              <w:widowControl/>
              <w:spacing w:before="40" w:after="40"/>
              <w:jc w:val="both"/>
            </w:pPr>
            <w:r w:rsidRPr="006B70B8">
              <w:t>INTP</w:t>
            </w:r>
          </w:p>
        </w:tc>
        <w:tc>
          <w:tcPr>
            <w:tcW w:w="794" w:type="dxa"/>
            <w:tcBorders>
              <w:top w:val="single" w:sz="6" w:space="0" w:color="000000"/>
              <w:left w:val="single" w:sz="6" w:space="0" w:color="000000"/>
              <w:bottom w:val="single" w:sz="6" w:space="0" w:color="000000"/>
              <w:right w:val="single" w:sz="6" w:space="0" w:color="000000"/>
            </w:tcBorders>
          </w:tcPr>
          <w:p w14:paraId="68124438" w14:textId="77777777" w:rsidR="00E73EDF" w:rsidRPr="006B70B8" w:rsidRDefault="007653F1" w:rsidP="00C128E3">
            <w:pPr>
              <w:pStyle w:val="Small"/>
              <w:widowControl/>
              <w:spacing w:before="40" w:after="40"/>
              <w:jc w:val="both"/>
            </w:pPr>
            <w:r w:rsidRPr="006B70B8">
              <w:t>{4}</w:t>
            </w:r>
          </w:p>
        </w:tc>
        <w:tc>
          <w:tcPr>
            <w:tcW w:w="794" w:type="dxa"/>
            <w:tcBorders>
              <w:top w:val="single" w:sz="6" w:space="0" w:color="000000"/>
              <w:left w:val="single" w:sz="6" w:space="0" w:color="000000"/>
              <w:bottom w:val="single" w:sz="6" w:space="0" w:color="000000"/>
              <w:right w:val="single" w:sz="6" w:space="0" w:color="000000"/>
            </w:tcBorders>
          </w:tcPr>
          <w:p w14:paraId="1FCFF5EE" w14:textId="77777777" w:rsidR="00E73EDF" w:rsidRPr="006B70B8" w:rsidRDefault="007653F1" w:rsidP="00C128E3">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1A8049" w14:textId="1DEA5100" w:rsidR="00E73EDF" w:rsidRPr="006B70B8" w:rsidRDefault="007653F1" w:rsidP="00C128E3">
            <w:pPr>
              <w:pStyle w:val="Small"/>
              <w:widowControl/>
              <w:spacing w:before="40" w:after="40"/>
              <w:jc w:val="both"/>
            </w:pPr>
            <w:r w:rsidRPr="006B70B8">
              <w:t xml:space="preserve">{4} </w:t>
            </w:r>
            <w:r w:rsidR="003152B2">
              <w:t>–</w:t>
            </w:r>
            <w:r w:rsidRPr="006B70B8">
              <w:t xml:space="preserve"> Loxodromic</w:t>
            </w:r>
          </w:p>
        </w:tc>
      </w:tr>
    </w:tbl>
    <w:p w14:paraId="3113BE9B" w14:textId="77777777" w:rsidR="00DA7C22" w:rsidRDefault="00DA7C22" w:rsidP="003152B2">
      <w:pPr>
        <w:spacing w:after="0" w:line="240" w:lineRule="auto"/>
        <w:rPr>
          <w:lang w:eastAsia="en-US"/>
        </w:rPr>
      </w:pPr>
    </w:p>
    <w:p w14:paraId="77EF6860" w14:textId="430F642F" w:rsidR="003152B2" w:rsidRPr="00926480" w:rsidRDefault="002528FB" w:rsidP="003152B2">
      <w:pPr>
        <w:pStyle w:val="ListContinue2"/>
        <w:keepNext/>
        <w:keepLines/>
        <w:numPr>
          <w:ilvl w:val="2"/>
          <w:numId w:val="37"/>
        </w:numPr>
        <w:tabs>
          <w:tab w:val="clear" w:pos="432"/>
        </w:tabs>
        <w:spacing w:before="120" w:after="120" w:line="240" w:lineRule="auto"/>
        <w:rPr>
          <w:b/>
          <w:lang w:eastAsia="en-US"/>
        </w:rPr>
      </w:pPr>
      <w:r w:rsidRPr="002528FB">
        <w:rPr>
          <w:b/>
        </w:rPr>
        <w:t>Composite Curve Record Identifier field - CCID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3272733" w14:textId="77777777" w:rsidTr="002528FB">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D00330B" w14:textId="77777777" w:rsidR="00E73EDF" w:rsidRPr="006B70B8" w:rsidRDefault="007653F1" w:rsidP="00C128E3">
            <w:pPr>
              <w:pStyle w:val="Small"/>
              <w:keepNext/>
              <w:keepLines/>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BB33165" w14:textId="77777777" w:rsidR="00E73EDF" w:rsidRPr="006B70B8" w:rsidRDefault="007653F1" w:rsidP="00C128E3">
            <w:pPr>
              <w:pStyle w:val="Small"/>
              <w:keepNext/>
              <w:keepLines/>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7AC808" w14:textId="77777777" w:rsidR="00E73EDF" w:rsidRPr="006B70B8" w:rsidRDefault="007653F1" w:rsidP="00C128E3">
            <w:pPr>
              <w:pStyle w:val="Small"/>
              <w:keepNext/>
              <w:keepLines/>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58BAAA" w14:textId="77777777" w:rsidR="00E73EDF" w:rsidRPr="006B70B8" w:rsidRDefault="007653F1" w:rsidP="00C128E3">
            <w:pPr>
              <w:pStyle w:val="Small"/>
              <w:keepNext/>
              <w:keepLines/>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7FDEAD7" w14:textId="77777777" w:rsidR="00E73EDF" w:rsidRPr="006B70B8" w:rsidRDefault="007653F1" w:rsidP="00C128E3">
            <w:pPr>
              <w:pStyle w:val="Small"/>
              <w:keepNext/>
              <w:keepLines/>
              <w:widowControl/>
              <w:spacing w:before="40" w:after="40"/>
              <w:jc w:val="both"/>
              <w:rPr>
                <w:b/>
              </w:rPr>
            </w:pPr>
            <w:r w:rsidRPr="006B70B8">
              <w:rPr>
                <w:b/>
              </w:rPr>
              <w:t>Comment</w:t>
            </w:r>
          </w:p>
        </w:tc>
      </w:tr>
      <w:tr w:rsidR="006B70B8" w:rsidRPr="006B70B8" w14:paraId="760859F1"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4017BB59" w14:textId="5FA22737" w:rsidR="00E73EDF" w:rsidRPr="006B70B8" w:rsidRDefault="007653F1" w:rsidP="002528FB">
            <w:pPr>
              <w:pStyle w:val="Small"/>
              <w:keepNext/>
              <w:keepLines/>
              <w:widowControl/>
              <w:spacing w:before="40" w:after="40"/>
              <w:jc w:val="both"/>
            </w:pPr>
            <w:r w:rsidRPr="006B70B8">
              <w:t xml:space="preserve">Record </w:t>
            </w:r>
            <w:del w:id="3723" w:author="Teh Stand" w:date="2022-06-15T11:38:00Z">
              <w:r w:rsidR="00D82DD3" w:rsidRPr="006B70B8" w:rsidDel="002528FB">
                <w:delText>N</w:delText>
              </w:r>
              <w:r w:rsidRPr="006B70B8" w:rsidDel="002528FB">
                <w:delText>ame</w:delText>
              </w:r>
            </w:del>
            <w:ins w:id="3724" w:author="Teh Stand" w:date="2022-06-15T11:38:00Z">
              <w:r w:rsidR="002528FB">
                <w:t>n</w:t>
              </w:r>
              <w:r w:rsidR="002528FB" w:rsidRPr="006B70B8">
                <w:t>ame</w:t>
              </w:r>
            </w:ins>
          </w:p>
        </w:tc>
        <w:tc>
          <w:tcPr>
            <w:tcW w:w="794" w:type="dxa"/>
            <w:tcBorders>
              <w:top w:val="single" w:sz="6" w:space="0" w:color="000000"/>
              <w:left w:val="single" w:sz="6" w:space="0" w:color="000000"/>
              <w:bottom w:val="single" w:sz="6" w:space="0" w:color="000000"/>
              <w:right w:val="single" w:sz="6" w:space="0" w:color="000000"/>
            </w:tcBorders>
          </w:tcPr>
          <w:p w14:paraId="697B2DDB" w14:textId="77777777" w:rsidR="00E73EDF" w:rsidRPr="001F69A8" w:rsidRDefault="007653F1" w:rsidP="00C128E3">
            <w:pPr>
              <w:pStyle w:val="Small"/>
              <w:keepNext/>
              <w:keepLines/>
              <w:widowContro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359B134F" w14:textId="77777777" w:rsidR="00E73EDF" w:rsidRPr="006B70B8" w:rsidRDefault="007653F1" w:rsidP="00C128E3">
            <w:pPr>
              <w:pStyle w:val="Small"/>
              <w:keepNext/>
              <w:keepLines/>
              <w:widowControl/>
              <w:spacing w:before="40" w:after="40"/>
              <w:jc w:val="both"/>
            </w:pPr>
            <w:r w:rsidRPr="006B70B8">
              <w:t>{125}</w:t>
            </w:r>
          </w:p>
        </w:tc>
        <w:tc>
          <w:tcPr>
            <w:tcW w:w="794" w:type="dxa"/>
            <w:tcBorders>
              <w:top w:val="single" w:sz="6" w:space="0" w:color="000000"/>
              <w:left w:val="single" w:sz="6" w:space="0" w:color="000000"/>
              <w:bottom w:val="single" w:sz="6" w:space="0" w:color="000000"/>
              <w:right w:val="single" w:sz="6" w:space="0" w:color="000000"/>
            </w:tcBorders>
          </w:tcPr>
          <w:p w14:paraId="194094FE" w14:textId="77777777" w:rsidR="00E73EDF" w:rsidRPr="006B70B8" w:rsidRDefault="007653F1" w:rsidP="00C128E3">
            <w:pPr>
              <w:pStyle w:val="Small"/>
              <w:keepNext/>
              <w:keepLines/>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DA09F33" w14:textId="67453F4E" w:rsidR="00E73EDF" w:rsidRPr="006B70B8" w:rsidRDefault="007653F1" w:rsidP="00C128E3">
            <w:pPr>
              <w:pStyle w:val="Small"/>
              <w:keepNext/>
              <w:keepLines/>
              <w:widowControl/>
              <w:spacing w:before="40" w:after="40"/>
              <w:jc w:val="both"/>
            </w:pPr>
            <w:r w:rsidRPr="006B70B8">
              <w:t xml:space="preserve">{125} </w:t>
            </w:r>
            <w:r w:rsidR="002528FB">
              <w:t>–</w:t>
            </w:r>
            <w:r w:rsidRPr="006B70B8">
              <w:t xml:space="preserve"> Composite Curve</w:t>
            </w:r>
          </w:p>
        </w:tc>
      </w:tr>
      <w:tr w:rsidR="006B70B8" w:rsidRPr="006B70B8" w14:paraId="61F87F9B"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396F5A67" w14:textId="04C661E8" w:rsidR="00E73EDF" w:rsidRPr="006B70B8" w:rsidRDefault="007653F1" w:rsidP="002528FB">
            <w:pPr>
              <w:pStyle w:val="Small"/>
              <w:keepNext/>
              <w:keepLines/>
              <w:widowControl/>
              <w:spacing w:before="40" w:after="40"/>
              <w:jc w:val="both"/>
            </w:pPr>
            <w:r w:rsidRPr="006B70B8">
              <w:t xml:space="preserve">Record </w:t>
            </w:r>
            <w:del w:id="3725" w:author="Teh Stand" w:date="2022-06-15T11:38:00Z">
              <w:r w:rsidR="00D82DD3" w:rsidRPr="006B70B8" w:rsidDel="002528FB">
                <w:delText>I</w:delText>
              </w:r>
              <w:r w:rsidRPr="006B70B8" w:rsidDel="002528FB">
                <w:delText xml:space="preserve">dentification </w:delText>
              </w:r>
            </w:del>
            <w:ins w:id="3726" w:author="Teh Stand" w:date="2022-06-15T11:38:00Z">
              <w:r w:rsidR="002528FB">
                <w:t>i</w:t>
              </w:r>
              <w:r w:rsidR="002528FB" w:rsidRPr="006B70B8">
                <w:t xml:space="preserve">dentification </w:t>
              </w:r>
            </w:ins>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7FEBF1F6" w14:textId="77777777" w:rsidR="00E73EDF" w:rsidRPr="001F69A8" w:rsidRDefault="007653F1" w:rsidP="00C128E3">
            <w:pPr>
              <w:pStyle w:val="Small"/>
              <w:keepNext/>
              <w:keepLines/>
              <w:widowContro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19AE74B0"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BF4367" w14:textId="77777777" w:rsidR="00E73EDF" w:rsidRPr="006B70B8" w:rsidRDefault="007653F1" w:rsidP="00C128E3">
            <w:pPr>
              <w:pStyle w:val="Small"/>
              <w:keepNext/>
              <w:keepLines/>
              <w:widowContro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8899A7D" w14:textId="77777777" w:rsidR="00E73EDF" w:rsidRPr="006B70B8" w:rsidRDefault="007653F1" w:rsidP="00C128E3">
            <w:pPr>
              <w:pStyle w:val="Small"/>
              <w:keepNext/>
              <w:keepLines/>
              <w:widowControl/>
              <w:spacing w:before="40" w:after="40"/>
              <w:jc w:val="both"/>
            </w:pPr>
            <w:r w:rsidRPr="006B70B8">
              <w:t>Range: 1 to 2</w:t>
            </w:r>
            <w:r w:rsidRPr="006B70B8">
              <w:rPr>
                <w:vertAlign w:val="superscript"/>
              </w:rPr>
              <w:t>32</w:t>
            </w:r>
            <w:r w:rsidRPr="006B70B8">
              <w:noBreakHyphen/>
              <w:t>2</w:t>
            </w:r>
          </w:p>
        </w:tc>
      </w:tr>
      <w:tr w:rsidR="006B70B8" w:rsidRPr="006B70B8" w14:paraId="418481AC"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544411E" w14:textId="46E9F050" w:rsidR="00E73EDF" w:rsidRPr="006B70B8" w:rsidRDefault="007653F1" w:rsidP="002528FB">
            <w:pPr>
              <w:pStyle w:val="Small"/>
              <w:keepNext/>
              <w:keepLines/>
              <w:widowControl/>
              <w:spacing w:before="40" w:after="40"/>
              <w:jc w:val="both"/>
            </w:pPr>
            <w:r w:rsidRPr="006B70B8">
              <w:t xml:space="preserve">Record </w:t>
            </w:r>
            <w:del w:id="3727" w:author="Teh Stand" w:date="2022-06-15T11:38:00Z">
              <w:r w:rsidR="00D82DD3" w:rsidRPr="006B70B8" w:rsidDel="002528FB">
                <w:delText>V</w:delText>
              </w:r>
              <w:r w:rsidRPr="006B70B8" w:rsidDel="002528FB">
                <w:delText>ersion</w:delText>
              </w:r>
            </w:del>
            <w:ins w:id="3728" w:author="Teh Stand" w:date="2022-06-15T11:38:00Z">
              <w:r w:rsidR="002528FB">
                <w:t>v</w:t>
              </w:r>
              <w:r w:rsidR="002528FB" w:rsidRPr="006B70B8">
                <w:t>ersion</w:t>
              </w:r>
            </w:ins>
          </w:p>
        </w:tc>
        <w:tc>
          <w:tcPr>
            <w:tcW w:w="794" w:type="dxa"/>
            <w:tcBorders>
              <w:top w:val="single" w:sz="6" w:space="0" w:color="000000"/>
              <w:left w:val="single" w:sz="6" w:space="0" w:color="000000"/>
              <w:bottom w:val="single" w:sz="6" w:space="0" w:color="000000"/>
              <w:right w:val="single" w:sz="6" w:space="0" w:color="000000"/>
            </w:tcBorders>
          </w:tcPr>
          <w:p w14:paraId="7682CD46" w14:textId="77777777" w:rsidR="00E73EDF" w:rsidRPr="001F69A8" w:rsidRDefault="007653F1" w:rsidP="00C128E3">
            <w:pPr>
              <w:pStyle w:val="Small"/>
              <w:keepNext/>
              <w:keepLines/>
              <w:widowContro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09EB2C"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8FAA75" w14:textId="77777777" w:rsidR="00E73EDF" w:rsidRPr="006B70B8" w:rsidRDefault="007653F1" w:rsidP="00C128E3">
            <w:pPr>
              <w:pStyle w:val="Small"/>
              <w:keepNext/>
              <w:keepLines/>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88B4289" w14:textId="77777777" w:rsidR="00E73EDF" w:rsidRPr="006B70B8" w:rsidRDefault="007653F1" w:rsidP="00C128E3">
            <w:pPr>
              <w:pStyle w:val="Small"/>
              <w:keepNext/>
              <w:keepLines/>
              <w:widowControl/>
              <w:spacing w:before="40" w:after="40"/>
              <w:jc w:val="both"/>
            </w:pPr>
            <w:r w:rsidRPr="006B70B8">
              <w:t>RVER contains the serial number of the record edition</w:t>
            </w:r>
          </w:p>
        </w:tc>
      </w:tr>
      <w:tr w:rsidR="006B70B8" w:rsidRPr="006B70B8" w14:paraId="652802D4"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36F7FA6" w14:textId="11448F61" w:rsidR="00E73EDF" w:rsidRPr="006B70B8" w:rsidRDefault="007653F1" w:rsidP="002528FB">
            <w:pPr>
              <w:pStyle w:val="Small"/>
              <w:spacing w:before="40" w:after="40"/>
              <w:jc w:val="both"/>
            </w:pPr>
            <w:r w:rsidRPr="006B70B8">
              <w:t xml:space="preserve">Record </w:t>
            </w:r>
            <w:del w:id="3729" w:author="Teh Stand" w:date="2022-06-15T11:38:00Z">
              <w:r w:rsidR="00D82DD3" w:rsidRPr="006B70B8" w:rsidDel="002528FB">
                <w:delText>U</w:delText>
              </w:r>
              <w:r w:rsidRPr="006B70B8" w:rsidDel="002528FB">
                <w:delText xml:space="preserve">pdate </w:delText>
              </w:r>
            </w:del>
            <w:ins w:id="3730" w:author="Teh Stand" w:date="2022-06-15T11:38:00Z">
              <w:r w:rsidR="002528FB">
                <w:t>u</w:t>
              </w:r>
              <w:r w:rsidR="002528FB" w:rsidRPr="006B70B8">
                <w:t xml:space="preserve">pdate </w:t>
              </w:r>
            </w:ins>
            <w:del w:id="3731" w:author="Teh Stand" w:date="2022-06-15T11:38:00Z">
              <w:r w:rsidR="00D82DD3" w:rsidRPr="006B70B8" w:rsidDel="002528FB">
                <w:delText>I</w:delText>
              </w:r>
              <w:r w:rsidRPr="006B70B8" w:rsidDel="002528FB">
                <w:delText>nstruction</w:delText>
              </w:r>
            </w:del>
            <w:ins w:id="3732" w:author="Teh Stand" w:date="2022-06-15T11:38:00Z">
              <w:r w:rsidR="002528FB">
                <w:t>i</w:t>
              </w:r>
              <w:r w:rsidR="002528FB" w:rsidRPr="006B70B8">
                <w:t>nstruction</w:t>
              </w:r>
            </w:ins>
          </w:p>
        </w:tc>
        <w:tc>
          <w:tcPr>
            <w:tcW w:w="794" w:type="dxa"/>
            <w:tcBorders>
              <w:top w:val="single" w:sz="6" w:space="0" w:color="000000"/>
              <w:left w:val="single" w:sz="6" w:space="0" w:color="000000"/>
              <w:bottom w:val="single" w:sz="6" w:space="0" w:color="000000"/>
              <w:right w:val="single" w:sz="6" w:space="0" w:color="000000"/>
            </w:tcBorders>
          </w:tcPr>
          <w:p w14:paraId="3780C6D1"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2580CA7"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EA3C81"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32018E6" w14:textId="7F32C31E" w:rsidR="00E73EDF" w:rsidRPr="006B70B8" w:rsidRDefault="007653F1" w:rsidP="00C128E3">
            <w:pPr>
              <w:pStyle w:val="Small"/>
              <w:snapToGrid w:val="0"/>
              <w:spacing w:before="40"/>
              <w:jc w:val="both"/>
            </w:pPr>
            <w:r w:rsidRPr="006B70B8">
              <w:t xml:space="preserve">{1} </w:t>
            </w:r>
            <w:r w:rsidR="002528FB">
              <w:t>–</w:t>
            </w:r>
            <w:r w:rsidRPr="006B70B8">
              <w:t xml:space="preserve"> Insert</w:t>
            </w:r>
          </w:p>
          <w:p w14:paraId="416808F2" w14:textId="48AFC79C" w:rsidR="00E73EDF" w:rsidRPr="006B70B8" w:rsidRDefault="007653F1" w:rsidP="00C128E3">
            <w:pPr>
              <w:pStyle w:val="Small"/>
              <w:spacing w:before="0"/>
              <w:jc w:val="both"/>
            </w:pPr>
            <w:r w:rsidRPr="006B70B8">
              <w:t xml:space="preserve">{2} </w:t>
            </w:r>
            <w:r w:rsidR="002528FB">
              <w:t>–</w:t>
            </w:r>
            <w:r w:rsidRPr="006B70B8">
              <w:t xml:space="preserve"> Delete</w:t>
            </w:r>
          </w:p>
          <w:p w14:paraId="4F2BFA23" w14:textId="3C8F7276" w:rsidR="00E73EDF" w:rsidRPr="006B70B8" w:rsidRDefault="007653F1" w:rsidP="00C128E3">
            <w:pPr>
              <w:pStyle w:val="Small"/>
              <w:spacing w:before="0" w:after="40"/>
              <w:jc w:val="both"/>
            </w:pPr>
            <w:r w:rsidRPr="006B70B8">
              <w:t xml:space="preserve">{3} </w:t>
            </w:r>
            <w:r w:rsidR="002528FB">
              <w:t>–</w:t>
            </w:r>
            <w:r w:rsidRPr="006B70B8">
              <w:t xml:space="preserve"> Modify</w:t>
            </w:r>
          </w:p>
        </w:tc>
      </w:tr>
    </w:tbl>
    <w:p w14:paraId="4B01715B" w14:textId="77777777" w:rsidR="00E73EDF" w:rsidRDefault="00E73EDF" w:rsidP="002528FB">
      <w:pPr>
        <w:spacing w:after="0" w:line="240" w:lineRule="auto"/>
      </w:pPr>
    </w:p>
    <w:p w14:paraId="78CE74CA" w14:textId="110162B5" w:rsidR="002528FB" w:rsidRPr="00926480" w:rsidRDefault="002528FB" w:rsidP="002528FB">
      <w:pPr>
        <w:pStyle w:val="ListContinue2"/>
        <w:keepNext/>
        <w:keepLines/>
        <w:numPr>
          <w:ilvl w:val="2"/>
          <w:numId w:val="37"/>
        </w:numPr>
        <w:tabs>
          <w:tab w:val="clear" w:pos="432"/>
        </w:tabs>
        <w:spacing w:before="120" w:after="120" w:line="240" w:lineRule="auto"/>
        <w:rPr>
          <w:b/>
          <w:lang w:eastAsia="en-US"/>
        </w:rPr>
      </w:pPr>
      <w:r w:rsidRPr="001F69A8">
        <w:rPr>
          <w:b/>
        </w:rPr>
        <w:t>Curve Component Control field - CCOC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2EF5FF0"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19A822F"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F811026"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558228"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6F1836"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D00CE18" w14:textId="77777777" w:rsidR="00E73EDF" w:rsidRPr="001F69A8" w:rsidRDefault="007653F1" w:rsidP="00C128E3">
            <w:pPr>
              <w:pStyle w:val="Small"/>
              <w:spacing w:before="40" w:after="40"/>
              <w:jc w:val="both"/>
              <w:rPr>
                <w:b/>
              </w:rPr>
            </w:pPr>
            <w:r w:rsidRPr="001F69A8">
              <w:rPr>
                <w:b/>
              </w:rPr>
              <w:t>Comment</w:t>
            </w:r>
          </w:p>
        </w:tc>
      </w:tr>
      <w:tr w:rsidR="002528FB" w:rsidRPr="001F69A8" w14:paraId="344FDED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4403F46" w14:textId="106B4265" w:rsidR="002528FB" w:rsidRPr="001F69A8" w:rsidRDefault="002528FB" w:rsidP="002528FB">
            <w:pPr>
              <w:pStyle w:val="Small"/>
              <w:snapToGrid w:val="0"/>
              <w:spacing w:before="40" w:after="40"/>
            </w:pPr>
            <w:r w:rsidRPr="001F69A8">
              <w:t xml:space="preserve">Curve Component </w:t>
            </w:r>
            <w:del w:id="3733" w:author="Teh Stand" w:date="2022-06-15T11:40:00Z">
              <w:r w:rsidRPr="001F69A8" w:rsidDel="002528FB">
                <w:delText xml:space="preserve">Update </w:delText>
              </w:r>
            </w:del>
            <w:ins w:id="3734" w:author="Teh Stand" w:date="2022-06-15T11:40:00Z">
              <w:r>
                <w:t>u</w:t>
              </w:r>
              <w:r w:rsidRPr="001F69A8">
                <w:t xml:space="preserve">pdate </w:t>
              </w:r>
            </w:ins>
            <w:del w:id="3735" w:author="Teh Stand" w:date="2022-06-15T11:40:00Z">
              <w:r w:rsidRPr="001F69A8" w:rsidDel="002528FB">
                <w:delText>Instruction</w:delText>
              </w:r>
            </w:del>
            <w:ins w:id="3736" w:author="Teh Stand" w:date="2022-06-15T11:40:00Z">
              <w:r>
                <w:t>i</w:t>
              </w:r>
              <w:r w:rsidRPr="001F69A8">
                <w:t>nstruction</w:t>
              </w:r>
            </w:ins>
          </w:p>
        </w:tc>
        <w:tc>
          <w:tcPr>
            <w:tcW w:w="794" w:type="dxa"/>
            <w:tcBorders>
              <w:top w:val="single" w:sz="6" w:space="0" w:color="000000"/>
              <w:left w:val="single" w:sz="6" w:space="0" w:color="000000"/>
              <w:bottom w:val="single" w:sz="6" w:space="0" w:color="000000"/>
              <w:right w:val="single" w:sz="6" w:space="0" w:color="000000"/>
            </w:tcBorders>
          </w:tcPr>
          <w:p w14:paraId="4FC8260A" w14:textId="77777777" w:rsidR="002528FB" w:rsidRPr="001F69A8" w:rsidRDefault="002528FB" w:rsidP="002528FB">
            <w:pPr>
              <w:pStyle w:val="Small"/>
              <w:snapToGrid w:val="0"/>
              <w:spacing w:before="40" w:after="40"/>
            </w:pPr>
            <w:r w:rsidRPr="001F69A8">
              <w:t>CCUI</w:t>
            </w:r>
          </w:p>
        </w:tc>
        <w:tc>
          <w:tcPr>
            <w:tcW w:w="794" w:type="dxa"/>
            <w:tcBorders>
              <w:top w:val="single" w:sz="6" w:space="0" w:color="000000"/>
              <w:left w:val="single" w:sz="6" w:space="0" w:color="000000"/>
              <w:bottom w:val="single" w:sz="6" w:space="0" w:color="000000"/>
              <w:right w:val="single" w:sz="6" w:space="0" w:color="000000"/>
            </w:tcBorders>
          </w:tcPr>
          <w:p w14:paraId="4C681DA8" w14:textId="77777777" w:rsidR="002528FB" w:rsidRPr="001F69A8" w:rsidRDefault="002528FB" w:rsidP="002528F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468F92" w14:textId="77777777" w:rsidR="002528FB" w:rsidRPr="001F69A8" w:rsidRDefault="002528FB" w:rsidP="002528FB">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25C7BC5" w14:textId="77777777" w:rsidR="002528FB" w:rsidRPr="006B70B8" w:rsidRDefault="002528FB" w:rsidP="002528FB">
            <w:pPr>
              <w:pStyle w:val="Small"/>
              <w:snapToGrid w:val="0"/>
              <w:spacing w:before="40"/>
              <w:jc w:val="both"/>
            </w:pPr>
            <w:r w:rsidRPr="006B70B8">
              <w:t xml:space="preserve">{1} </w:t>
            </w:r>
            <w:r>
              <w:t>–</w:t>
            </w:r>
            <w:r w:rsidRPr="006B70B8">
              <w:t xml:space="preserve"> Insert</w:t>
            </w:r>
          </w:p>
          <w:p w14:paraId="3104F634" w14:textId="77777777" w:rsidR="002528FB" w:rsidRPr="006B70B8" w:rsidRDefault="002528FB" w:rsidP="002528FB">
            <w:pPr>
              <w:pStyle w:val="Small"/>
              <w:spacing w:before="0"/>
              <w:jc w:val="both"/>
            </w:pPr>
            <w:r w:rsidRPr="006B70B8">
              <w:t xml:space="preserve">{2} </w:t>
            </w:r>
            <w:r>
              <w:t>–</w:t>
            </w:r>
            <w:r w:rsidRPr="006B70B8">
              <w:t xml:space="preserve"> Delete</w:t>
            </w:r>
          </w:p>
          <w:p w14:paraId="17AF1F49" w14:textId="2666073B" w:rsidR="002528FB" w:rsidRPr="001F69A8" w:rsidRDefault="002528FB" w:rsidP="002528FB">
            <w:pPr>
              <w:pStyle w:val="Small"/>
              <w:spacing w:before="0" w:after="40"/>
            </w:pPr>
            <w:r w:rsidRPr="006B70B8">
              <w:t xml:space="preserve">{3} </w:t>
            </w:r>
            <w:r>
              <w:t>–</w:t>
            </w:r>
            <w:r w:rsidRPr="006B70B8">
              <w:t xml:space="preserve"> Modify</w:t>
            </w:r>
          </w:p>
        </w:tc>
      </w:tr>
      <w:tr w:rsidR="00E73EDF" w:rsidRPr="001F69A8" w14:paraId="01F4F664" w14:textId="77777777" w:rsidTr="002528FB">
        <w:trPr>
          <w:trHeight w:val="212"/>
        </w:trPr>
        <w:tc>
          <w:tcPr>
            <w:tcW w:w="3458" w:type="dxa"/>
            <w:tcBorders>
              <w:top w:val="single" w:sz="6" w:space="0" w:color="000000"/>
              <w:left w:val="single" w:sz="6" w:space="0" w:color="000000"/>
              <w:bottom w:val="single" w:sz="6" w:space="0" w:color="000000"/>
              <w:right w:val="single" w:sz="6" w:space="0" w:color="000000"/>
            </w:tcBorders>
          </w:tcPr>
          <w:p w14:paraId="77244467" w14:textId="15DDAF82" w:rsidR="00E73EDF" w:rsidRPr="001F69A8" w:rsidRDefault="007653F1" w:rsidP="00C128E3">
            <w:pPr>
              <w:snapToGrid w:val="0"/>
              <w:spacing w:before="40" w:after="40" w:line="240" w:lineRule="auto"/>
              <w:jc w:val="left"/>
              <w:rPr>
                <w:sz w:val="16"/>
                <w:szCs w:val="16"/>
              </w:rPr>
            </w:pPr>
            <w:r w:rsidRPr="001F69A8">
              <w:rPr>
                <w:sz w:val="16"/>
                <w:szCs w:val="16"/>
              </w:rPr>
              <w:t xml:space="preserve">Curve Component </w:t>
            </w:r>
            <w:r w:rsidR="00D82DD3" w:rsidRPr="001F69A8">
              <w:rPr>
                <w:sz w:val="16"/>
                <w:szCs w:val="16"/>
              </w:rPr>
              <w:t>I</w:t>
            </w:r>
            <w:r w:rsidRPr="001F69A8">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45611802" w14:textId="77777777" w:rsidR="00E73EDF" w:rsidRPr="001F69A8" w:rsidRDefault="007653F1" w:rsidP="00C128E3">
            <w:pPr>
              <w:snapToGrid w:val="0"/>
              <w:spacing w:before="40" w:after="40" w:line="240" w:lineRule="auto"/>
              <w:jc w:val="left"/>
              <w:rPr>
                <w:sz w:val="16"/>
                <w:szCs w:val="16"/>
              </w:rPr>
            </w:pPr>
            <w:r w:rsidRPr="001F69A8">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38E2D07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064CAA9"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65BF9646" w14:textId="77777777" w:rsidR="00E73EDF" w:rsidRPr="001F69A8" w:rsidRDefault="007653F1" w:rsidP="00C128E3">
            <w:pPr>
              <w:pStyle w:val="Small"/>
              <w:spacing w:before="40" w:after="40"/>
            </w:pPr>
            <w:r w:rsidRPr="001F69A8">
              <w:t>Index (position) of the addressed Curve record pointer within the CUCO field(s) of the target record</w:t>
            </w:r>
          </w:p>
        </w:tc>
      </w:tr>
      <w:tr w:rsidR="00E73EDF" w:rsidRPr="001F69A8" w14:paraId="777B486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D9D1094" w14:textId="77777777" w:rsidR="00E73EDF" w:rsidRPr="001F69A8" w:rsidRDefault="007653F1" w:rsidP="00C128E3">
            <w:pPr>
              <w:snapToGrid w:val="0"/>
              <w:spacing w:before="40" w:after="40" w:line="240" w:lineRule="auto"/>
              <w:jc w:val="left"/>
              <w:rPr>
                <w:sz w:val="16"/>
                <w:szCs w:val="16"/>
              </w:rPr>
            </w:pPr>
            <w:r w:rsidRPr="001F69A8">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7D91C4B9" w14:textId="77777777" w:rsidR="00E73EDF" w:rsidRPr="001F69A8" w:rsidRDefault="007653F1" w:rsidP="00C128E3">
            <w:pPr>
              <w:snapToGrid w:val="0"/>
              <w:spacing w:before="40" w:after="40" w:line="240" w:lineRule="auto"/>
              <w:jc w:val="left"/>
              <w:rPr>
                <w:sz w:val="16"/>
                <w:szCs w:val="16"/>
              </w:rPr>
            </w:pPr>
            <w:r w:rsidRPr="001F69A8">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5C34DE92"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4B807F"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28D72D6" w14:textId="77777777" w:rsidR="00E73EDF" w:rsidRPr="001F69A8" w:rsidRDefault="007653F1" w:rsidP="00C128E3">
            <w:pPr>
              <w:pStyle w:val="Small"/>
              <w:spacing w:before="40" w:after="40"/>
            </w:pPr>
            <w:r w:rsidRPr="001F69A8">
              <w:t>Number of Curve record pointer in the CUCO field(s) of the update record</w:t>
            </w:r>
          </w:p>
        </w:tc>
      </w:tr>
    </w:tbl>
    <w:p w14:paraId="4F951D90" w14:textId="77777777" w:rsidR="00E73EDF" w:rsidRDefault="00E73EDF" w:rsidP="002528FB">
      <w:pPr>
        <w:spacing w:after="0" w:line="240" w:lineRule="auto"/>
      </w:pPr>
    </w:p>
    <w:p w14:paraId="37651BBA" w14:textId="78D9DAD8" w:rsidR="002528FB" w:rsidRPr="00926480" w:rsidRDefault="002528FB" w:rsidP="002528FB">
      <w:pPr>
        <w:pStyle w:val="ListContinue2"/>
        <w:keepNext/>
        <w:keepLines/>
        <w:numPr>
          <w:ilvl w:val="2"/>
          <w:numId w:val="37"/>
        </w:numPr>
        <w:tabs>
          <w:tab w:val="clear" w:pos="432"/>
        </w:tabs>
        <w:spacing w:before="120" w:after="120" w:line="240" w:lineRule="auto"/>
        <w:rPr>
          <w:b/>
          <w:lang w:eastAsia="en-US"/>
        </w:rPr>
      </w:pPr>
      <w:r w:rsidRPr="001F69A8">
        <w:rPr>
          <w:b/>
        </w:rPr>
        <w:t>Curve Component field - CUCO</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24E9D306"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CFEB9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8CE32F"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DF43CD1"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CE075A"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3FCD0F9" w14:textId="77777777" w:rsidR="00E73EDF" w:rsidRPr="001F69A8" w:rsidRDefault="007653F1" w:rsidP="00C128E3">
            <w:pPr>
              <w:pStyle w:val="Small"/>
              <w:spacing w:before="40" w:after="40"/>
              <w:jc w:val="both"/>
              <w:rPr>
                <w:b/>
              </w:rPr>
            </w:pPr>
            <w:r w:rsidRPr="001F69A8">
              <w:rPr>
                <w:b/>
              </w:rPr>
              <w:t>Comment</w:t>
            </w:r>
          </w:p>
        </w:tc>
      </w:tr>
      <w:tr w:rsidR="00E73EDF" w:rsidRPr="001F69A8" w14:paraId="31F8BA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39515C9B" w14:textId="4C8DDB2A" w:rsidR="00E73EDF" w:rsidRPr="001F69A8" w:rsidRDefault="007653F1" w:rsidP="002528FB">
            <w:pPr>
              <w:pStyle w:val="Small"/>
              <w:spacing w:before="40" w:after="40"/>
              <w:jc w:val="both"/>
            </w:pPr>
            <w:r w:rsidRPr="001F69A8">
              <w:t xml:space="preserve">Referenced Record </w:t>
            </w:r>
            <w:del w:id="3737" w:author="Teh Stand" w:date="2022-06-15T11:42:00Z">
              <w:r w:rsidR="00FB780E" w:rsidRPr="001F69A8" w:rsidDel="002528FB">
                <w:delText>N</w:delText>
              </w:r>
              <w:r w:rsidRPr="001F69A8" w:rsidDel="002528FB">
                <w:delText>ame</w:delText>
              </w:r>
            </w:del>
            <w:ins w:id="3738" w:author="Teh Stand" w:date="2022-06-15T11:42:00Z">
              <w:r w:rsidR="002528FB">
                <w:t>n</w:t>
              </w:r>
              <w:r w:rsidR="002528FB" w:rsidRPr="001F69A8">
                <w:t>ame</w:t>
              </w:r>
            </w:ins>
          </w:p>
        </w:tc>
        <w:tc>
          <w:tcPr>
            <w:tcW w:w="794" w:type="dxa"/>
            <w:tcBorders>
              <w:top w:val="single" w:sz="6" w:space="0" w:color="000000"/>
              <w:left w:val="single" w:sz="6" w:space="0" w:color="000000"/>
              <w:bottom w:val="single" w:sz="6" w:space="0" w:color="000000"/>
              <w:right w:val="single" w:sz="6" w:space="0" w:color="000000"/>
            </w:tcBorders>
          </w:tcPr>
          <w:p w14:paraId="015A6E78" w14:textId="77777777" w:rsidR="00E73EDF" w:rsidRPr="001F69A8" w:rsidRDefault="007653F1" w:rsidP="00C128E3">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054CA200" w14:textId="231F5561" w:rsidR="00E73EDF" w:rsidRPr="001F69A8" w:rsidRDefault="008222D6" w:rsidP="008222D6">
            <w:pPr>
              <w:pStyle w:val="Small"/>
              <w:spacing w:before="40" w:after="40"/>
            </w:pPr>
            <w:ins w:id="3739" w:author="Jeff Wootton" w:date="2022-07-11T08:52: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67EF9A83"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CDD10BC" w14:textId="77777777" w:rsidR="00E73EDF" w:rsidRDefault="007653F1" w:rsidP="00C128E3">
            <w:pPr>
              <w:pStyle w:val="Small"/>
              <w:spacing w:before="40" w:after="40"/>
              <w:jc w:val="both"/>
              <w:rPr>
                <w:ins w:id="3740" w:author="Jeff Wootton" w:date="2022-07-11T08:53:00Z"/>
              </w:rPr>
            </w:pPr>
            <w:r w:rsidRPr="001F69A8">
              <w:t>Record name of the referenced record</w:t>
            </w:r>
          </w:p>
          <w:p w14:paraId="2137D54E" w14:textId="77777777" w:rsidR="0036276B" w:rsidRDefault="0036276B" w:rsidP="00522ACE">
            <w:pPr>
              <w:pStyle w:val="Small"/>
              <w:spacing w:before="40"/>
              <w:jc w:val="both"/>
              <w:rPr>
                <w:ins w:id="3741" w:author="Jeff Wootton" w:date="2022-07-11T08:53:00Z"/>
              </w:rPr>
            </w:pPr>
            <w:ins w:id="3742" w:author="Jeff Wootton" w:date="2022-07-11T08:53:00Z">
              <w:r>
                <w:t>{120} – Curve</w:t>
              </w:r>
            </w:ins>
          </w:p>
          <w:p w14:paraId="6E0787FC" w14:textId="75FECC60" w:rsidR="0036276B" w:rsidRPr="001F69A8" w:rsidRDefault="0036276B" w:rsidP="00522ACE">
            <w:pPr>
              <w:pStyle w:val="Small"/>
              <w:spacing w:before="0" w:after="40"/>
              <w:jc w:val="both"/>
            </w:pPr>
            <w:ins w:id="3743" w:author="Jeff Wootton" w:date="2022-07-11T08:53:00Z">
              <w:r>
                <w:t>{125} – Composite Curve</w:t>
              </w:r>
            </w:ins>
          </w:p>
        </w:tc>
      </w:tr>
      <w:tr w:rsidR="00E73EDF" w:rsidRPr="001F69A8" w14:paraId="03B1D2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E23CFE6" w14:textId="1052C34E" w:rsidR="00E73EDF" w:rsidRPr="001F69A8" w:rsidRDefault="007653F1" w:rsidP="002528FB">
            <w:pPr>
              <w:pStyle w:val="Small"/>
              <w:spacing w:before="40" w:after="40"/>
              <w:jc w:val="both"/>
            </w:pPr>
            <w:r w:rsidRPr="001F69A8">
              <w:t xml:space="preserve">Referenced Record </w:t>
            </w:r>
            <w:del w:id="3744" w:author="Teh Stand" w:date="2022-06-15T11:42:00Z">
              <w:r w:rsidR="00A8692F" w:rsidRPr="001F69A8" w:rsidDel="002528FB">
                <w:delText>I</w:delText>
              </w:r>
              <w:r w:rsidRPr="001F69A8" w:rsidDel="002528FB">
                <w:delText>dentifier</w:delText>
              </w:r>
            </w:del>
            <w:ins w:id="3745" w:author="Teh Stand" w:date="2022-06-15T11:42:00Z">
              <w:r w:rsidR="002528FB">
                <w:t>i</w:t>
              </w:r>
              <w:r w:rsidR="002528FB" w:rsidRPr="001F69A8">
                <w:t>dentifier</w:t>
              </w:r>
            </w:ins>
          </w:p>
        </w:tc>
        <w:tc>
          <w:tcPr>
            <w:tcW w:w="794" w:type="dxa"/>
            <w:tcBorders>
              <w:top w:val="single" w:sz="6" w:space="0" w:color="000000"/>
              <w:left w:val="single" w:sz="6" w:space="0" w:color="000000"/>
              <w:bottom w:val="single" w:sz="6" w:space="0" w:color="000000"/>
              <w:right w:val="single" w:sz="6" w:space="0" w:color="000000"/>
            </w:tcBorders>
          </w:tcPr>
          <w:p w14:paraId="2EEB7A94"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1ACA594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D0E17F"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6B67AF02"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0EDA84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57F175C3"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653FB1DF"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797B7C3"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71A86D"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D574FB8" w14:textId="63052B94" w:rsidR="00E73EDF" w:rsidRPr="001F69A8" w:rsidRDefault="007653F1" w:rsidP="00C128E3">
            <w:pPr>
              <w:pStyle w:val="Small"/>
              <w:spacing w:before="40"/>
              <w:jc w:val="both"/>
            </w:pPr>
            <w:r w:rsidRPr="001F69A8">
              <w:t xml:space="preserve">{1} </w:t>
            </w:r>
            <w:r w:rsidR="002528FB">
              <w:t>–</w:t>
            </w:r>
            <w:r w:rsidRPr="001F69A8">
              <w:t xml:space="preserve"> Forward</w:t>
            </w:r>
          </w:p>
          <w:p w14:paraId="6999EB88" w14:textId="65A8813C" w:rsidR="00E73EDF" w:rsidRPr="001F69A8" w:rsidRDefault="007653F1" w:rsidP="00C128E3">
            <w:pPr>
              <w:pStyle w:val="Small"/>
              <w:spacing w:before="0" w:after="40"/>
              <w:jc w:val="both"/>
            </w:pPr>
            <w:r w:rsidRPr="001F69A8">
              <w:t xml:space="preserve">{2} </w:t>
            </w:r>
            <w:r w:rsidR="002528FB">
              <w:t>–</w:t>
            </w:r>
            <w:r w:rsidRPr="001F69A8">
              <w:t xml:space="preserve"> Reverse</w:t>
            </w:r>
          </w:p>
        </w:tc>
      </w:tr>
    </w:tbl>
    <w:p w14:paraId="485CBC60" w14:textId="77777777" w:rsidR="00E73EDF" w:rsidRDefault="00E73EDF" w:rsidP="006E716A">
      <w:pPr>
        <w:spacing w:after="0" w:line="240" w:lineRule="auto"/>
      </w:pPr>
    </w:p>
    <w:p w14:paraId="07DD204C" w14:textId="7C23D6D0" w:rsidR="006E716A" w:rsidRPr="00926480" w:rsidRDefault="006E716A" w:rsidP="006E716A">
      <w:pPr>
        <w:pStyle w:val="ListContinue2"/>
        <w:keepNext/>
        <w:keepLines/>
        <w:numPr>
          <w:ilvl w:val="2"/>
          <w:numId w:val="37"/>
        </w:numPr>
        <w:tabs>
          <w:tab w:val="clear" w:pos="432"/>
        </w:tabs>
        <w:spacing w:before="120" w:after="120" w:line="240" w:lineRule="auto"/>
        <w:rPr>
          <w:b/>
          <w:lang w:eastAsia="en-US"/>
        </w:rPr>
      </w:pPr>
      <w:r w:rsidRPr="001F69A8">
        <w:rPr>
          <w:b/>
        </w:rPr>
        <w:t>Surface Record Identifier field - SRID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AA1400" w14:textId="77777777" w:rsidTr="006E716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9FE0CC0"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23BE722"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1EE4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3DA55B"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AFD7623" w14:textId="77777777" w:rsidR="00E73EDF" w:rsidRPr="001F69A8" w:rsidRDefault="007653F1" w:rsidP="00C128E3">
            <w:pPr>
              <w:pStyle w:val="Small"/>
              <w:spacing w:before="40" w:after="40"/>
              <w:jc w:val="both"/>
              <w:rPr>
                <w:b/>
              </w:rPr>
            </w:pPr>
            <w:r w:rsidRPr="001F69A8">
              <w:rPr>
                <w:b/>
              </w:rPr>
              <w:t>Comment</w:t>
            </w:r>
          </w:p>
        </w:tc>
      </w:tr>
      <w:tr w:rsidR="00E73EDF" w:rsidRPr="001F69A8" w14:paraId="0F6078E5" w14:textId="77777777">
        <w:tc>
          <w:tcPr>
            <w:tcW w:w="3459" w:type="dxa"/>
            <w:tcBorders>
              <w:top w:val="single" w:sz="6" w:space="0" w:color="000000"/>
              <w:left w:val="single" w:sz="6" w:space="0" w:color="000000"/>
              <w:bottom w:val="single" w:sz="6" w:space="0" w:color="000000"/>
              <w:right w:val="single" w:sz="6" w:space="0" w:color="000000"/>
            </w:tcBorders>
          </w:tcPr>
          <w:p w14:paraId="3FCE246F" w14:textId="17164DCD" w:rsidR="00E73EDF" w:rsidRPr="001F69A8" w:rsidRDefault="007653F1" w:rsidP="006E716A">
            <w:pPr>
              <w:pStyle w:val="Small"/>
              <w:spacing w:before="40" w:after="40"/>
              <w:jc w:val="both"/>
            </w:pPr>
            <w:r w:rsidRPr="001F69A8">
              <w:t xml:space="preserve">Record </w:t>
            </w:r>
            <w:del w:id="3746" w:author="Teh Stand" w:date="2022-06-15T11:44:00Z">
              <w:r w:rsidR="00A8692F" w:rsidRPr="001F69A8" w:rsidDel="006E716A">
                <w:delText>N</w:delText>
              </w:r>
              <w:r w:rsidRPr="001F69A8" w:rsidDel="006E716A">
                <w:delText>ame</w:delText>
              </w:r>
            </w:del>
            <w:ins w:id="3747" w:author="Teh Stand" w:date="2022-06-15T11:44:00Z">
              <w:r w:rsidR="006E716A">
                <w:t>n</w:t>
              </w:r>
              <w:r w:rsidR="006E716A" w:rsidRPr="001F69A8">
                <w:t>ame</w:t>
              </w:r>
            </w:ins>
          </w:p>
        </w:tc>
        <w:tc>
          <w:tcPr>
            <w:tcW w:w="794" w:type="dxa"/>
            <w:tcBorders>
              <w:top w:val="single" w:sz="6" w:space="0" w:color="000000"/>
              <w:left w:val="single" w:sz="6" w:space="0" w:color="000000"/>
              <w:bottom w:val="single" w:sz="6" w:space="0" w:color="000000"/>
              <w:right w:val="single" w:sz="6" w:space="0" w:color="000000"/>
            </w:tcBorders>
          </w:tcPr>
          <w:p w14:paraId="62588765"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794F1C0F" w14:textId="77777777" w:rsidR="00E73EDF" w:rsidRPr="001F69A8" w:rsidRDefault="007653F1" w:rsidP="00C128E3">
            <w:pPr>
              <w:pStyle w:val="Small"/>
              <w:spacing w:before="40" w:after="40"/>
              <w:jc w:val="both"/>
            </w:pPr>
            <w:r w:rsidRPr="001F69A8">
              <w:t>{130}</w:t>
            </w:r>
          </w:p>
        </w:tc>
        <w:tc>
          <w:tcPr>
            <w:tcW w:w="794" w:type="dxa"/>
            <w:tcBorders>
              <w:top w:val="single" w:sz="6" w:space="0" w:color="000000"/>
              <w:left w:val="single" w:sz="6" w:space="0" w:color="000000"/>
              <w:bottom w:val="single" w:sz="6" w:space="0" w:color="000000"/>
              <w:right w:val="single" w:sz="6" w:space="0" w:color="000000"/>
            </w:tcBorders>
          </w:tcPr>
          <w:p w14:paraId="6AF45AA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B4634B3" w14:textId="14BFDD07" w:rsidR="00E73EDF" w:rsidRPr="001F69A8" w:rsidRDefault="007653F1" w:rsidP="00C128E3">
            <w:pPr>
              <w:pStyle w:val="Small"/>
              <w:spacing w:before="40" w:after="40"/>
              <w:jc w:val="both"/>
            </w:pPr>
            <w:r w:rsidRPr="001F69A8">
              <w:t xml:space="preserve">{130} </w:t>
            </w:r>
            <w:r w:rsidR="006E716A">
              <w:t>–</w:t>
            </w:r>
            <w:r w:rsidRPr="001F69A8">
              <w:t xml:space="preserve"> Surface</w:t>
            </w:r>
          </w:p>
        </w:tc>
      </w:tr>
      <w:tr w:rsidR="00E73EDF" w:rsidRPr="001F69A8" w14:paraId="31CC58EF" w14:textId="77777777">
        <w:tc>
          <w:tcPr>
            <w:tcW w:w="3459" w:type="dxa"/>
            <w:tcBorders>
              <w:top w:val="single" w:sz="6" w:space="0" w:color="000000"/>
              <w:left w:val="single" w:sz="6" w:space="0" w:color="000000"/>
              <w:bottom w:val="single" w:sz="6" w:space="0" w:color="000000"/>
              <w:right w:val="single" w:sz="6" w:space="0" w:color="000000"/>
            </w:tcBorders>
          </w:tcPr>
          <w:p w14:paraId="030A8FB5" w14:textId="63FEDA78" w:rsidR="00E73EDF" w:rsidRPr="001F69A8" w:rsidRDefault="007653F1" w:rsidP="006E716A">
            <w:pPr>
              <w:pStyle w:val="Small"/>
              <w:spacing w:before="40" w:after="40"/>
              <w:jc w:val="both"/>
            </w:pPr>
            <w:r w:rsidRPr="001F69A8">
              <w:t xml:space="preserve">Record </w:t>
            </w:r>
            <w:del w:id="3748" w:author="Teh Stand" w:date="2022-06-15T11:44:00Z">
              <w:r w:rsidR="00A8692F" w:rsidRPr="001F69A8" w:rsidDel="006E716A">
                <w:delText>I</w:delText>
              </w:r>
              <w:r w:rsidRPr="001F69A8" w:rsidDel="006E716A">
                <w:delText xml:space="preserve">dentification </w:delText>
              </w:r>
            </w:del>
            <w:ins w:id="3749" w:author="Teh Stand" w:date="2022-06-15T11:44:00Z">
              <w:r w:rsidR="006E716A">
                <w:t>i</w:t>
              </w:r>
              <w:r w:rsidR="006E716A" w:rsidRPr="001F69A8">
                <w:t xml:space="preserve">dentification </w:t>
              </w:r>
            </w:ins>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4737D42B"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3D33F0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A26C6DE"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5CA7F0C3"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166BD91D" w14:textId="77777777">
        <w:tc>
          <w:tcPr>
            <w:tcW w:w="3459" w:type="dxa"/>
            <w:tcBorders>
              <w:top w:val="single" w:sz="6" w:space="0" w:color="000000"/>
              <w:left w:val="single" w:sz="6" w:space="0" w:color="000000"/>
              <w:bottom w:val="single" w:sz="6" w:space="0" w:color="000000"/>
              <w:right w:val="single" w:sz="6" w:space="0" w:color="000000"/>
            </w:tcBorders>
          </w:tcPr>
          <w:p w14:paraId="077C987A" w14:textId="21CB4CC6" w:rsidR="00E73EDF" w:rsidRPr="001F69A8" w:rsidRDefault="007653F1" w:rsidP="006E716A">
            <w:pPr>
              <w:pStyle w:val="Small"/>
              <w:spacing w:before="40" w:after="40"/>
              <w:jc w:val="both"/>
            </w:pPr>
            <w:r w:rsidRPr="001F69A8">
              <w:t xml:space="preserve">Record </w:t>
            </w:r>
            <w:del w:id="3750" w:author="Teh Stand" w:date="2022-06-15T11:44:00Z">
              <w:r w:rsidR="00A8692F" w:rsidRPr="001F69A8" w:rsidDel="006E716A">
                <w:delText>V</w:delText>
              </w:r>
              <w:r w:rsidRPr="001F69A8" w:rsidDel="006E716A">
                <w:delText>ersion</w:delText>
              </w:r>
            </w:del>
            <w:ins w:id="3751" w:author="Teh Stand" w:date="2022-06-15T11:44:00Z">
              <w:r w:rsidR="006E716A">
                <w:t>v</w:t>
              </w:r>
              <w:r w:rsidR="006E716A" w:rsidRPr="001F69A8">
                <w:t>ersion</w:t>
              </w:r>
            </w:ins>
          </w:p>
        </w:tc>
        <w:tc>
          <w:tcPr>
            <w:tcW w:w="794" w:type="dxa"/>
            <w:tcBorders>
              <w:top w:val="single" w:sz="6" w:space="0" w:color="000000"/>
              <w:left w:val="single" w:sz="6" w:space="0" w:color="000000"/>
              <w:bottom w:val="single" w:sz="6" w:space="0" w:color="000000"/>
              <w:right w:val="single" w:sz="6" w:space="0" w:color="000000"/>
            </w:tcBorders>
          </w:tcPr>
          <w:p w14:paraId="51F23704"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54358538"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4449D59"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7755174D" w14:textId="77777777" w:rsidR="00E73EDF" w:rsidRPr="001F69A8" w:rsidRDefault="007653F1" w:rsidP="00C128E3">
            <w:pPr>
              <w:pStyle w:val="Small"/>
              <w:spacing w:before="40" w:after="40"/>
              <w:jc w:val="both"/>
            </w:pPr>
            <w:r w:rsidRPr="001F69A8">
              <w:t>RVER contains the serial number of the record edition</w:t>
            </w:r>
          </w:p>
        </w:tc>
      </w:tr>
      <w:tr w:rsidR="006E716A" w:rsidRPr="001F69A8" w14:paraId="749BB21E" w14:textId="77777777">
        <w:tc>
          <w:tcPr>
            <w:tcW w:w="3459" w:type="dxa"/>
            <w:tcBorders>
              <w:top w:val="single" w:sz="6" w:space="0" w:color="000000"/>
              <w:left w:val="single" w:sz="6" w:space="0" w:color="000000"/>
              <w:bottom w:val="single" w:sz="6" w:space="0" w:color="000000"/>
              <w:right w:val="single" w:sz="6" w:space="0" w:color="000000"/>
            </w:tcBorders>
          </w:tcPr>
          <w:p w14:paraId="4274F5FE" w14:textId="1785DF73" w:rsidR="006E716A" w:rsidRPr="001F69A8" w:rsidRDefault="006E716A" w:rsidP="006E716A">
            <w:pPr>
              <w:pStyle w:val="Small"/>
              <w:spacing w:before="40" w:after="40"/>
              <w:jc w:val="both"/>
            </w:pPr>
            <w:r w:rsidRPr="001F69A8">
              <w:t xml:space="preserve">Record </w:t>
            </w:r>
            <w:del w:id="3752" w:author="Teh Stand" w:date="2022-06-15T11:44:00Z">
              <w:r w:rsidRPr="001F69A8" w:rsidDel="006E716A">
                <w:delText xml:space="preserve">Update </w:delText>
              </w:r>
            </w:del>
            <w:ins w:id="3753" w:author="Teh Stand" w:date="2022-06-15T11:44:00Z">
              <w:r>
                <w:t>u</w:t>
              </w:r>
              <w:r w:rsidRPr="001F69A8">
                <w:t xml:space="preserve">pdate </w:t>
              </w:r>
            </w:ins>
            <w:del w:id="3754" w:author="Teh Stand" w:date="2022-06-15T11:44:00Z">
              <w:r w:rsidRPr="001F69A8" w:rsidDel="006E716A">
                <w:delText>Instruction</w:delText>
              </w:r>
            </w:del>
            <w:ins w:id="3755" w:author="Teh Stand" w:date="2022-06-15T11:44:00Z">
              <w:r>
                <w:t>i</w:t>
              </w:r>
              <w:r w:rsidRPr="001F69A8">
                <w:t>nstruction</w:t>
              </w:r>
            </w:ins>
          </w:p>
        </w:tc>
        <w:tc>
          <w:tcPr>
            <w:tcW w:w="794" w:type="dxa"/>
            <w:tcBorders>
              <w:top w:val="single" w:sz="6" w:space="0" w:color="000000"/>
              <w:left w:val="single" w:sz="6" w:space="0" w:color="000000"/>
              <w:bottom w:val="single" w:sz="6" w:space="0" w:color="000000"/>
              <w:right w:val="single" w:sz="6" w:space="0" w:color="000000"/>
            </w:tcBorders>
          </w:tcPr>
          <w:p w14:paraId="1C0DDD8E" w14:textId="77777777" w:rsidR="006E716A" w:rsidRPr="001F69A8" w:rsidRDefault="006E716A" w:rsidP="006E716A">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AF9409D" w14:textId="77777777" w:rsidR="006E716A" w:rsidRPr="001F69A8" w:rsidRDefault="006E716A" w:rsidP="006E716A">
            <w:pPr>
              <w:pStyle w:val="Small"/>
              <w:spacing w:before="40" w:after="40"/>
              <w:jc w:val="both"/>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2730B16F" w14:textId="77777777" w:rsidR="006E716A" w:rsidRPr="001F69A8" w:rsidRDefault="006E716A" w:rsidP="006E716A">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9D73C06" w14:textId="77777777" w:rsidR="006E716A" w:rsidRPr="006B70B8" w:rsidRDefault="006E716A" w:rsidP="006E716A">
            <w:pPr>
              <w:pStyle w:val="Small"/>
              <w:snapToGrid w:val="0"/>
              <w:spacing w:before="40"/>
              <w:jc w:val="both"/>
            </w:pPr>
            <w:r w:rsidRPr="006B70B8">
              <w:t xml:space="preserve">{1} </w:t>
            </w:r>
            <w:r>
              <w:t>–</w:t>
            </w:r>
            <w:r w:rsidRPr="006B70B8">
              <w:t xml:space="preserve"> Insert</w:t>
            </w:r>
          </w:p>
          <w:p w14:paraId="01269B02" w14:textId="77777777" w:rsidR="006E716A" w:rsidRPr="006B70B8" w:rsidRDefault="006E716A" w:rsidP="006E716A">
            <w:pPr>
              <w:pStyle w:val="Small"/>
              <w:spacing w:before="0"/>
              <w:jc w:val="both"/>
            </w:pPr>
            <w:r w:rsidRPr="006B70B8">
              <w:t xml:space="preserve">{2} </w:t>
            </w:r>
            <w:r>
              <w:t>–</w:t>
            </w:r>
            <w:r w:rsidRPr="006B70B8">
              <w:t xml:space="preserve"> Delete</w:t>
            </w:r>
          </w:p>
          <w:p w14:paraId="09509CCA" w14:textId="411553A0" w:rsidR="006E716A" w:rsidRPr="001F69A8" w:rsidRDefault="006E716A" w:rsidP="006E716A">
            <w:pPr>
              <w:pStyle w:val="Small"/>
              <w:spacing w:before="0" w:after="40"/>
              <w:jc w:val="both"/>
            </w:pPr>
            <w:r w:rsidRPr="006B70B8">
              <w:t xml:space="preserve">{3} </w:t>
            </w:r>
            <w:r>
              <w:t>–</w:t>
            </w:r>
            <w:r w:rsidRPr="006B70B8">
              <w:t xml:space="preserve"> Modify</w:t>
            </w:r>
          </w:p>
        </w:tc>
      </w:tr>
    </w:tbl>
    <w:p w14:paraId="140D26B5" w14:textId="77777777" w:rsidR="00E73EDF" w:rsidRDefault="00E73EDF" w:rsidP="006E716A">
      <w:pPr>
        <w:spacing w:after="0" w:line="240" w:lineRule="auto"/>
      </w:pPr>
    </w:p>
    <w:p w14:paraId="3D85B53F" w14:textId="77D0E556" w:rsidR="006E716A" w:rsidRPr="00926480" w:rsidRDefault="006E716A" w:rsidP="006E716A">
      <w:pPr>
        <w:pStyle w:val="ListContinue2"/>
        <w:keepNext/>
        <w:keepLines/>
        <w:numPr>
          <w:ilvl w:val="2"/>
          <w:numId w:val="37"/>
        </w:numPr>
        <w:tabs>
          <w:tab w:val="clear" w:pos="432"/>
        </w:tabs>
        <w:spacing w:before="120" w:after="120" w:line="240" w:lineRule="auto"/>
        <w:rPr>
          <w:b/>
          <w:lang w:eastAsia="en-US"/>
        </w:rPr>
      </w:pPr>
      <w:r w:rsidRPr="006E716A">
        <w:rPr>
          <w:b/>
        </w:rPr>
        <w:lastRenderedPageBreak/>
        <w:t>Ring Association field - RIAS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ED2B527" w14:textId="77777777" w:rsidTr="006E716A">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F1DA7A9"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B5BC8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A0DB752"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B3E94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AD169C0" w14:textId="77777777" w:rsidR="00E73EDF" w:rsidRPr="001F69A8" w:rsidRDefault="007653F1" w:rsidP="00C128E3">
            <w:pPr>
              <w:pStyle w:val="Small"/>
              <w:spacing w:before="40" w:after="40"/>
              <w:jc w:val="both"/>
              <w:rPr>
                <w:b/>
              </w:rPr>
            </w:pPr>
            <w:r w:rsidRPr="001F69A8">
              <w:rPr>
                <w:b/>
              </w:rPr>
              <w:t>Comment</w:t>
            </w:r>
          </w:p>
        </w:tc>
      </w:tr>
      <w:tr w:rsidR="0036276B" w:rsidRPr="001F69A8" w14:paraId="19E34B2D"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547C812B" w14:textId="3A178F48" w:rsidR="0036276B" w:rsidRPr="001F69A8" w:rsidRDefault="0036276B" w:rsidP="0036276B">
            <w:pPr>
              <w:pStyle w:val="Small"/>
              <w:spacing w:before="40" w:after="40"/>
              <w:jc w:val="both"/>
            </w:pPr>
            <w:r w:rsidRPr="001F69A8">
              <w:t xml:space="preserve">Referenced Record </w:t>
            </w:r>
            <w:del w:id="3756" w:author="Teh Stand" w:date="2022-06-15T11:47:00Z">
              <w:r w:rsidRPr="001F69A8" w:rsidDel="006E716A">
                <w:delText>Name</w:delText>
              </w:r>
            </w:del>
            <w:ins w:id="3757" w:author="Teh Stand" w:date="2022-06-15T11:47:00Z">
              <w:r>
                <w:t>n</w:t>
              </w:r>
              <w:r w:rsidRPr="001F69A8">
                <w:t>ame</w:t>
              </w:r>
            </w:ins>
          </w:p>
        </w:tc>
        <w:tc>
          <w:tcPr>
            <w:tcW w:w="794" w:type="dxa"/>
            <w:tcBorders>
              <w:top w:val="single" w:sz="6" w:space="0" w:color="000000"/>
              <w:left w:val="single" w:sz="6" w:space="0" w:color="000000"/>
              <w:bottom w:val="single" w:sz="6" w:space="0" w:color="000000"/>
              <w:right w:val="single" w:sz="6" w:space="0" w:color="000000"/>
            </w:tcBorders>
          </w:tcPr>
          <w:p w14:paraId="47742CF5" w14:textId="77777777" w:rsidR="0036276B" w:rsidRPr="001F69A8" w:rsidRDefault="0036276B" w:rsidP="0036276B">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4EED80C7" w14:textId="0DC5F403" w:rsidR="0036276B" w:rsidRPr="001F69A8" w:rsidRDefault="0036276B" w:rsidP="0036276B">
            <w:pPr>
              <w:pStyle w:val="Small"/>
              <w:spacing w:before="40" w:after="40"/>
            </w:pPr>
            <w:ins w:id="3758" w:author="Jeff Wootton" w:date="2022-07-11T08:53: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087240F7" w14:textId="77777777" w:rsidR="0036276B" w:rsidRPr="001F69A8" w:rsidRDefault="0036276B" w:rsidP="0036276B">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10F4851" w14:textId="77777777" w:rsidR="0036276B" w:rsidRDefault="0036276B" w:rsidP="0036276B">
            <w:pPr>
              <w:pStyle w:val="Small"/>
              <w:spacing w:before="40" w:after="40"/>
              <w:jc w:val="both"/>
              <w:rPr>
                <w:ins w:id="3759" w:author="Jeff Wootton" w:date="2022-07-11T08:54:00Z"/>
              </w:rPr>
            </w:pPr>
            <w:r w:rsidRPr="001F69A8">
              <w:t>Record name of the referenced record</w:t>
            </w:r>
          </w:p>
          <w:p w14:paraId="1A51ABB2" w14:textId="77777777" w:rsidR="0036276B" w:rsidRDefault="0036276B" w:rsidP="00522ACE">
            <w:pPr>
              <w:pStyle w:val="Small"/>
              <w:spacing w:before="40"/>
              <w:jc w:val="both"/>
              <w:rPr>
                <w:ins w:id="3760" w:author="Jeff Wootton" w:date="2022-07-11T08:54:00Z"/>
              </w:rPr>
            </w:pPr>
            <w:ins w:id="3761" w:author="Jeff Wootton" w:date="2022-07-11T08:54:00Z">
              <w:r>
                <w:t>{120} – Curve</w:t>
              </w:r>
            </w:ins>
          </w:p>
          <w:p w14:paraId="22330213" w14:textId="59E1C52D" w:rsidR="0036276B" w:rsidRPr="001F69A8" w:rsidRDefault="0036276B" w:rsidP="00522ACE">
            <w:pPr>
              <w:pStyle w:val="Small"/>
              <w:spacing w:before="0" w:after="40"/>
              <w:jc w:val="both"/>
            </w:pPr>
            <w:ins w:id="3762" w:author="Jeff Wootton" w:date="2022-07-11T08:54:00Z">
              <w:r>
                <w:t>{125} – Composite</w:t>
              </w:r>
            </w:ins>
            <w:ins w:id="3763" w:author="Jeff Wootton" w:date="2022-10-26T06:08:00Z">
              <w:r w:rsidR="00D54FF5">
                <w:t xml:space="preserve"> Curve</w:t>
              </w:r>
            </w:ins>
          </w:p>
        </w:tc>
      </w:tr>
      <w:tr w:rsidR="00E73EDF" w:rsidRPr="001F69A8" w14:paraId="7DC8C1C0"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3FC7C0A2" w14:textId="195410F6" w:rsidR="00E73EDF" w:rsidRPr="001F69A8" w:rsidRDefault="007653F1" w:rsidP="006E716A">
            <w:pPr>
              <w:pStyle w:val="Small"/>
              <w:spacing w:before="40" w:after="40"/>
              <w:jc w:val="both"/>
            </w:pPr>
            <w:r w:rsidRPr="001F69A8">
              <w:t xml:space="preserve">Referenced Record </w:t>
            </w:r>
            <w:del w:id="3764" w:author="Teh Stand" w:date="2022-06-15T11:47:00Z">
              <w:r w:rsidR="0007140C" w:rsidRPr="001F69A8" w:rsidDel="006E716A">
                <w:delText>I</w:delText>
              </w:r>
              <w:r w:rsidRPr="001F69A8" w:rsidDel="006E716A">
                <w:delText>dentifier</w:delText>
              </w:r>
            </w:del>
            <w:ins w:id="3765" w:author="Teh Stand" w:date="2022-06-15T11:47:00Z">
              <w:r w:rsidR="006E716A">
                <w:t>i</w:t>
              </w:r>
              <w:r w:rsidR="006E716A" w:rsidRPr="001F69A8">
                <w:t>dentifier</w:t>
              </w:r>
            </w:ins>
          </w:p>
        </w:tc>
        <w:tc>
          <w:tcPr>
            <w:tcW w:w="794" w:type="dxa"/>
            <w:tcBorders>
              <w:top w:val="single" w:sz="6" w:space="0" w:color="000000"/>
              <w:left w:val="single" w:sz="6" w:space="0" w:color="000000"/>
              <w:bottom w:val="single" w:sz="6" w:space="0" w:color="000000"/>
              <w:right w:val="single" w:sz="6" w:space="0" w:color="000000"/>
            </w:tcBorders>
          </w:tcPr>
          <w:p w14:paraId="6D35E509"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7A07079"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07A281"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4CF212D1"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C172BF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9BDDD2F"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23DB266C"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295DC89D"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DE5FE8A"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4B629CE5" w14:textId="76B2A61C" w:rsidR="00E73EDF" w:rsidRPr="001F69A8" w:rsidRDefault="007653F1" w:rsidP="00C128E3">
            <w:pPr>
              <w:pStyle w:val="Small"/>
              <w:spacing w:before="40"/>
              <w:jc w:val="both"/>
            </w:pPr>
            <w:r w:rsidRPr="001F69A8">
              <w:t xml:space="preserve">{1} </w:t>
            </w:r>
            <w:r w:rsidR="006E716A">
              <w:t>–</w:t>
            </w:r>
            <w:r w:rsidRPr="001F69A8">
              <w:t xml:space="preserve"> Forward</w:t>
            </w:r>
          </w:p>
          <w:p w14:paraId="2129CFD7" w14:textId="33D96BC4" w:rsidR="00E73EDF" w:rsidRPr="001F69A8" w:rsidRDefault="007653F1" w:rsidP="00C128E3">
            <w:pPr>
              <w:pStyle w:val="Small"/>
              <w:spacing w:before="0" w:after="40"/>
              <w:jc w:val="both"/>
            </w:pPr>
            <w:r w:rsidRPr="001F69A8">
              <w:t xml:space="preserve">{2} </w:t>
            </w:r>
            <w:r w:rsidR="006E716A">
              <w:t>–</w:t>
            </w:r>
            <w:r w:rsidRPr="001F69A8">
              <w:t xml:space="preserve"> Reverse</w:t>
            </w:r>
          </w:p>
        </w:tc>
      </w:tr>
      <w:tr w:rsidR="00E73EDF" w:rsidRPr="001F69A8" w14:paraId="2DBB93D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7FFF94A6" w14:textId="77777777" w:rsidR="00E73EDF" w:rsidRPr="001F69A8" w:rsidRDefault="007653F1" w:rsidP="00C128E3">
            <w:pPr>
              <w:pStyle w:val="Small"/>
              <w:spacing w:before="40" w:after="40"/>
              <w:jc w:val="both"/>
            </w:pPr>
            <w:r w:rsidRPr="001F69A8">
              <w:t>Usage indicator</w:t>
            </w:r>
          </w:p>
        </w:tc>
        <w:tc>
          <w:tcPr>
            <w:tcW w:w="794" w:type="dxa"/>
            <w:tcBorders>
              <w:top w:val="single" w:sz="6" w:space="0" w:color="000000"/>
              <w:left w:val="single" w:sz="6" w:space="0" w:color="000000"/>
              <w:bottom w:val="single" w:sz="6" w:space="0" w:color="000000"/>
              <w:right w:val="single" w:sz="6" w:space="0" w:color="000000"/>
            </w:tcBorders>
          </w:tcPr>
          <w:p w14:paraId="0AF69B4B" w14:textId="77777777" w:rsidR="00E73EDF" w:rsidRPr="001F69A8" w:rsidRDefault="007653F1" w:rsidP="00C128E3">
            <w:pPr>
              <w:pStyle w:val="Small"/>
              <w:spacing w:before="40" w:after="40"/>
              <w:jc w:val="both"/>
            </w:pPr>
            <w:r w:rsidRPr="001F69A8">
              <w:t>USAG</w:t>
            </w:r>
          </w:p>
        </w:tc>
        <w:tc>
          <w:tcPr>
            <w:tcW w:w="794" w:type="dxa"/>
            <w:tcBorders>
              <w:top w:val="single" w:sz="6" w:space="0" w:color="000000"/>
              <w:left w:val="single" w:sz="6" w:space="0" w:color="000000"/>
              <w:bottom w:val="single" w:sz="6" w:space="0" w:color="000000"/>
              <w:right w:val="single" w:sz="6" w:space="0" w:color="000000"/>
            </w:tcBorders>
          </w:tcPr>
          <w:p w14:paraId="31B050C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18D06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6FF7933" w14:textId="1F5735DD" w:rsidR="00E73EDF" w:rsidRPr="001F69A8" w:rsidRDefault="007653F1" w:rsidP="00C128E3">
            <w:pPr>
              <w:pStyle w:val="Small"/>
              <w:spacing w:before="40"/>
              <w:jc w:val="both"/>
            </w:pPr>
            <w:r w:rsidRPr="001F69A8">
              <w:t xml:space="preserve">{1} </w:t>
            </w:r>
            <w:r w:rsidR="006E716A">
              <w:t>–</w:t>
            </w:r>
            <w:r w:rsidRPr="001F69A8">
              <w:t xml:space="preserve"> Exterior</w:t>
            </w:r>
          </w:p>
          <w:p w14:paraId="21D97072" w14:textId="7D6860B4" w:rsidR="00E73EDF" w:rsidRPr="001F69A8" w:rsidRDefault="007653F1" w:rsidP="00C128E3">
            <w:pPr>
              <w:pStyle w:val="Small"/>
              <w:spacing w:before="0" w:after="40"/>
              <w:jc w:val="both"/>
            </w:pPr>
            <w:r w:rsidRPr="001F69A8">
              <w:t xml:space="preserve">{2} </w:t>
            </w:r>
            <w:r w:rsidR="006E716A">
              <w:t>–</w:t>
            </w:r>
            <w:r w:rsidRPr="001F69A8">
              <w:t xml:space="preserve"> Interior</w:t>
            </w:r>
          </w:p>
        </w:tc>
      </w:tr>
      <w:tr w:rsidR="00E73EDF" w:rsidRPr="001F69A8" w14:paraId="78AAA06C"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02465F2" w14:textId="78C0F233" w:rsidR="00E73EDF" w:rsidRPr="001F69A8" w:rsidRDefault="007653F1" w:rsidP="006E716A">
            <w:pPr>
              <w:pStyle w:val="Small"/>
              <w:spacing w:before="40" w:after="40"/>
              <w:jc w:val="both"/>
            </w:pPr>
            <w:r w:rsidRPr="001F69A8">
              <w:t xml:space="preserve">Ring Association </w:t>
            </w:r>
            <w:del w:id="3766" w:author="Teh Stand" w:date="2022-06-15T11:47:00Z">
              <w:r w:rsidR="0007140C" w:rsidRPr="001F69A8" w:rsidDel="006E716A">
                <w:delText>U</w:delText>
              </w:r>
              <w:r w:rsidRPr="001F69A8" w:rsidDel="006E716A">
                <w:delText xml:space="preserve">pdate </w:delText>
              </w:r>
            </w:del>
            <w:ins w:id="3767" w:author="Teh Stand" w:date="2022-06-15T11:47:00Z">
              <w:r w:rsidR="006E716A">
                <w:t>u</w:t>
              </w:r>
              <w:r w:rsidR="006E716A" w:rsidRPr="001F69A8">
                <w:t xml:space="preserve">pdate </w:t>
              </w:r>
            </w:ins>
            <w:del w:id="3768" w:author="Teh Stand" w:date="2022-06-15T11:47:00Z">
              <w:r w:rsidR="0007140C" w:rsidRPr="001F69A8" w:rsidDel="006E716A">
                <w:delText>I</w:delText>
              </w:r>
              <w:r w:rsidRPr="001F69A8" w:rsidDel="006E716A">
                <w:delText>nstruction</w:delText>
              </w:r>
            </w:del>
            <w:ins w:id="3769" w:author="Teh Stand" w:date="2022-06-15T11:47:00Z">
              <w:r w:rsidR="006E716A">
                <w:t>i</w:t>
              </w:r>
              <w:r w:rsidR="006E716A" w:rsidRPr="001F69A8">
                <w:t>nstruction</w:t>
              </w:r>
            </w:ins>
          </w:p>
        </w:tc>
        <w:tc>
          <w:tcPr>
            <w:tcW w:w="794" w:type="dxa"/>
            <w:tcBorders>
              <w:top w:val="single" w:sz="6" w:space="0" w:color="000000"/>
              <w:left w:val="single" w:sz="6" w:space="0" w:color="000000"/>
              <w:bottom w:val="single" w:sz="6" w:space="0" w:color="000000"/>
              <w:right w:val="single" w:sz="6" w:space="0" w:color="000000"/>
            </w:tcBorders>
          </w:tcPr>
          <w:p w14:paraId="5F67B487" w14:textId="77777777" w:rsidR="00E73EDF" w:rsidRPr="001F69A8" w:rsidRDefault="007653F1" w:rsidP="00C128E3">
            <w:pPr>
              <w:pStyle w:val="Small"/>
              <w:spacing w:before="40" w:after="40"/>
              <w:jc w:val="both"/>
            </w:pPr>
            <w:r w:rsidRPr="001F69A8">
              <w:t>RAUI</w:t>
            </w:r>
          </w:p>
        </w:tc>
        <w:tc>
          <w:tcPr>
            <w:tcW w:w="794" w:type="dxa"/>
            <w:tcBorders>
              <w:top w:val="single" w:sz="6" w:space="0" w:color="000000"/>
              <w:left w:val="single" w:sz="6" w:space="0" w:color="000000"/>
              <w:bottom w:val="single" w:sz="6" w:space="0" w:color="000000"/>
              <w:right w:val="single" w:sz="6" w:space="0" w:color="000000"/>
            </w:tcBorders>
          </w:tcPr>
          <w:p w14:paraId="2885810D"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24B499AE"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F786667" w14:textId="05D2D6D4" w:rsidR="00E73EDF" w:rsidRPr="001F69A8" w:rsidRDefault="007653F1" w:rsidP="00C128E3">
            <w:pPr>
              <w:pStyle w:val="Small"/>
              <w:snapToGrid w:val="0"/>
              <w:spacing w:before="40"/>
              <w:jc w:val="both"/>
            </w:pPr>
            <w:r w:rsidRPr="001F69A8">
              <w:t xml:space="preserve">{1} </w:t>
            </w:r>
            <w:r w:rsidR="006E716A">
              <w:t>–</w:t>
            </w:r>
            <w:r w:rsidRPr="001F69A8">
              <w:t xml:space="preserve"> Insert</w:t>
            </w:r>
          </w:p>
          <w:p w14:paraId="08FD4E1F" w14:textId="0C5F5AE3" w:rsidR="00E73EDF" w:rsidRPr="001F69A8" w:rsidRDefault="007653F1" w:rsidP="00C128E3">
            <w:pPr>
              <w:pStyle w:val="Small"/>
              <w:spacing w:before="0" w:after="40"/>
              <w:jc w:val="both"/>
            </w:pPr>
            <w:r w:rsidRPr="001F69A8">
              <w:t xml:space="preserve">{2} </w:t>
            </w:r>
            <w:r w:rsidR="006E716A">
              <w:t>–</w:t>
            </w:r>
            <w:r w:rsidRPr="001F69A8">
              <w:t xml:space="preserve"> Delete</w:t>
            </w:r>
          </w:p>
        </w:tc>
      </w:tr>
    </w:tbl>
    <w:p w14:paraId="44D95309" w14:textId="77777777" w:rsidR="00E73EDF" w:rsidRDefault="00E73EDF" w:rsidP="00184E8D">
      <w:pPr>
        <w:spacing w:after="0" w:line="240" w:lineRule="auto"/>
      </w:pPr>
    </w:p>
    <w:p w14:paraId="190B35E6" w14:textId="6EEE20EC" w:rsidR="00184E8D" w:rsidRPr="00926480" w:rsidRDefault="00184E8D" w:rsidP="00184E8D">
      <w:pPr>
        <w:pStyle w:val="ListContinue2"/>
        <w:keepNext/>
        <w:keepLines/>
        <w:numPr>
          <w:ilvl w:val="2"/>
          <w:numId w:val="37"/>
        </w:numPr>
        <w:tabs>
          <w:tab w:val="clear" w:pos="432"/>
        </w:tabs>
        <w:spacing w:before="120" w:after="120" w:line="240" w:lineRule="auto"/>
        <w:rPr>
          <w:b/>
          <w:lang w:eastAsia="en-US"/>
        </w:rPr>
      </w:pPr>
      <w:r w:rsidRPr="00184E8D">
        <w:rPr>
          <w:b/>
        </w:rPr>
        <w:t>Feature Type Record Identifier field - FRID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98BE4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5E0566E"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A60BC69"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C28EB20"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8D102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5577E65" w14:textId="77777777" w:rsidR="00E73EDF" w:rsidRPr="001F69A8" w:rsidRDefault="007653F1" w:rsidP="00C128E3">
            <w:pPr>
              <w:pStyle w:val="Small"/>
              <w:spacing w:before="40" w:after="40"/>
              <w:jc w:val="both"/>
              <w:rPr>
                <w:b/>
              </w:rPr>
            </w:pPr>
            <w:r w:rsidRPr="001F69A8">
              <w:rPr>
                <w:b/>
              </w:rPr>
              <w:t>Comment</w:t>
            </w:r>
          </w:p>
        </w:tc>
      </w:tr>
      <w:tr w:rsidR="00E73EDF" w:rsidRPr="001F69A8" w14:paraId="69D5BEB8" w14:textId="77777777">
        <w:tc>
          <w:tcPr>
            <w:tcW w:w="3459" w:type="dxa"/>
            <w:tcBorders>
              <w:top w:val="single" w:sz="6" w:space="0" w:color="000000"/>
              <w:left w:val="single" w:sz="6" w:space="0" w:color="000000"/>
              <w:bottom w:val="single" w:sz="6" w:space="0" w:color="000000"/>
              <w:right w:val="single" w:sz="6" w:space="0" w:color="000000"/>
            </w:tcBorders>
          </w:tcPr>
          <w:p w14:paraId="26C7D474" w14:textId="771FA8FA" w:rsidR="00E73EDF" w:rsidRPr="001F69A8" w:rsidRDefault="007653F1" w:rsidP="00184E8D">
            <w:pPr>
              <w:pStyle w:val="Small"/>
              <w:spacing w:before="40" w:after="40"/>
            </w:pPr>
            <w:r w:rsidRPr="001F69A8">
              <w:t xml:space="preserve">Record </w:t>
            </w:r>
            <w:del w:id="3770" w:author="Teh Stand" w:date="2022-06-15T11:49:00Z">
              <w:r w:rsidR="0007140C" w:rsidRPr="001F69A8" w:rsidDel="00184E8D">
                <w:delText>N</w:delText>
              </w:r>
              <w:r w:rsidRPr="001F69A8" w:rsidDel="00184E8D">
                <w:delText>ame</w:delText>
              </w:r>
            </w:del>
            <w:ins w:id="3771" w:author="Teh Stand" w:date="2022-06-15T11:49:00Z">
              <w:r w:rsidR="00184E8D">
                <w:t>n</w:t>
              </w:r>
              <w:r w:rsidR="00184E8D" w:rsidRPr="001F69A8">
                <w:t>ame</w:t>
              </w:r>
            </w:ins>
          </w:p>
        </w:tc>
        <w:tc>
          <w:tcPr>
            <w:tcW w:w="794" w:type="dxa"/>
            <w:tcBorders>
              <w:top w:val="single" w:sz="6" w:space="0" w:color="000000"/>
              <w:left w:val="single" w:sz="6" w:space="0" w:color="000000"/>
              <w:bottom w:val="single" w:sz="6" w:space="0" w:color="000000"/>
              <w:right w:val="single" w:sz="6" w:space="0" w:color="000000"/>
            </w:tcBorders>
          </w:tcPr>
          <w:p w14:paraId="5B2E1DE3"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33D6CB4" w14:textId="77777777" w:rsidR="00E73EDF" w:rsidRPr="001F69A8" w:rsidRDefault="007653F1" w:rsidP="00C128E3">
            <w:pPr>
              <w:pStyle w:val="Small"/>
              <w:spacing w:before="40" w:after="40"/>
            </w:pPr>
            <w:r w:rsidRPr="001F69A8">
              <w:t>{100}</w:t>
            </w:r>
          </w:p>
        </w:tc>
        <w:tc>
          <w:tcPr>
            <w:tcW w:w="794" w:type="dxa"/>
            <w:tcBorders>
              <w:top w:val="single" w:sz="6" w:space="0" w:color="000000"/>
              <w:left w:val="single" w:sz="6" w:space="0" w:color="000000"/>
              <w:bottom w:val="single" w:sz="6" w:space="0" w:color="000000"/>
              <w:right w:val="single" w:sz="6" w:space="0" w:color="000000"/>
            </w:tcBorders>
          </w:tcPr>
          <w:p w14:paraId="367FE3B2"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34F073E" w14:textId="7BAE2F9A" w:rsidR="00E73EDF" w:rsidRPr="001F69A8" w:rsidRDefault="00184E8D" w:rsidP="00C128E3">
            <w:pPr>
              <w:pStyle w:val="Small"/>
              <w:spacing w:before="40" w:after="40"/>
            </w:pPr>
            <w:r>
              <w:t>{100} –</w:t>
            </w:r>
            <w:r w:rsidR="007653F1" w:rsidRPr="001F69A8">
              <w:t xml:space="preserve"> Feature type</w:t>
            </w:r>
          </w:p>
        </w:tc>
      </w:tr>
      <w:tr w:rsidR="00E73EDF" w:rsidRPr="001F69A8" w14:paraId="671B97FD" w14:textId="77777777">
        <w:tc>
          <w:tcPr>
            <w:tcW w:w="3459" w:type="dxa"/>
            <w:tcBorders>
              <w:top w:val="single" w:sz="6" w:space="0" w:color="000000"/>
              <w:left w:val="single" w:sz="6" w:space="0" w:color="000000"/>
              <w:bottom w:val="single" w:sz="6" w:space="0" w:color="000000"/>
              <w:right w:val="single" w:sz="6" w:space="0" w:color="000000"/>
            </w:tcBorders>
          </w:tcPr>
          <w:p w14:paraId="480299F2" w14:textId="0BA65BCE" w:rsidR="00E73EDF" w:rsidRPr="001F69A8" w:rsidRDefault="007653F1" w:rsidP="00184E8D">
            <w:pPr>
              <w:pStyle w:val="Small"/>
              <w:spacing w:before="40" w:after="40"/>
            </w:pPr>
            <w:r w:rsidRPr="001F69A8">
              <w:t xml:space="preserve">Record </w:t>
            </w:r>
            <w:del w:id="3772" w:author="Teh Stand" w:date="2022-06-15T11:50:00Z">
              <w:r w:rsidR="0007140C" w:rsidRPr="001F69A8" w:rsidDel="00184E8D">
                <w:delText>I</w:delText>
              </w:r>
              <w:r w:rsidRPr="001F69A8" w:rsidDel="00184E8D">
                <w:delText xml:space="preserve">dentification </w:delText>
              </w:r>
            </w:del>
            <w:ins w:id="3773" w:author="Teh Stand" w:date="2022-06-15T11:50:00Z">
              <w:r w:rsidR="00184E8D">
                <w:t>i</w:t>
              </w:r>
              <w:r w:rsidR="00184E8D" w:rsidRPr="001F69A8">
                <w:t xml:space="preserve">dentification </w:t>
              </w:r>
            </w:ins>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26D8B17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621D89F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435B45"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112DED" w14:textId="77777777" w:rsidR="00E73EDF" w:rsidRPr="001F69A8" w:rsidRDefault="007653F1" w:rsidP="00C128E3">
            <w:pPr>
              <w:pStyle w:val="Small"/>
              <w:spacing w:before="40" w:after="40"/>
            </w:pPr>
            <w:r w:rsidRPr="001F69A8">
              <w:t>Range: 1 to 2</w:t>
            </w:r>
            <w:r w:rsidRPr="001F69A8">
              <w:rPr>
                <w:vertAlign w:val="superscript"/>
              </w:rPr>
              <w:t>32</w:t>
            </w:r>
            <w:r w:rsidRPr="001F69A8">
              <w:noBreakHyphen/>
              <w:t>2</w:t>
            </w:r>
          </w:p>
        </w:tc>
      </w:tr>
      <w:tr w:rsidR="00E73EDF" w:rsidRPr="001F69A8" w14:paraId="7C60E5E4" w14:textId="77777777">
        <w:tc>
          <w:tcPr>
            <w:tcW w:w="3459" w:type="dxa"/>
            <w:tcBorders>
              <w:top w:val="single" w:sz="6" w:space="0" w:color="000000"/>
              <w:left w:val="single" w:sz="6" w:space="0" w:color="000000"/>
              <w:bottom w:val="single" w:sz="6" w:space="0" w:color="000000"/>
              <w:right w:val="single" w:sz="6" w:space="0" w:color="000000"/>
            </w:tcBorders>
          </w:tcPr>
          <w:p w14:paraId="28A2BC46" w14:textId="77777777" w:rsidR="00E73EDF" w:rsidRPr="001F69A8" w:rsidRDefault="007653F1" w:rsidP="00C128E3">
            <w:pPr>
              <w:pStyle w:val="Small"/>
              <w:spacing w:before="40" w:after="40"/>
            </w:pPr>
            <w:r w:rsidRPr="001F69A8">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061D8A79" w14:textId="77777777" w:rsidR="00E73EDF" w:rsidRPr="001F69A8" w:rsidRDefault="007653F1" w:rsidP="00C128E3">
            <w:pPr>
              <w:pStyle w:val="Small"/>
              <w:spacing w:before="40" w:after="40"/>
            </w:pPr>
            <w:r w:rsidRPr="001F69A8">
              <w:t>NFTC</w:t>
            </w:r>
          </w:p>
        </w:tc>
        <w:tc>
          <w:tcPr>
            <w:tcW w:w="794" w:type="dxa"/>
            <w:tcBorders>
              <w:top w:val="single" w:sz="6" w:space="0" w:color="000000"/>
              <w:left w:val="single" w:sz="6" w:space="0" w:color="000000"/>
              <w:bottom w:val="single" w:sz="6" w:space="0" w:color="000000"/>
              <w:right w:val="single" w:sz="6" w:space="0" w:color="000000"/>
            </w:tcBorders>
          </w:tcPr>
          <w:p w14:paraId="3655EA8C"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13C53E"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2682A0D6" w14:textId="77777777" w:rsidR="00E73EDF" w:rsidRPr="001F69A8" w:rsidRDefault="007653F1" w:rsidP="00C128E3">
            <w:pPr>
              <w:pStyle w:val="Small"/>
              <w:spacing w:before="40" w:after="40"/>
            </w:pPr>
            <w:r w:rsidRPr="001F69A8">
              <w:t>A valid feature type code as defined in the FTCS field of the Dataset General Information Record</w:t>
            </w:r>
          </w:p>
        </w:tc>
      </w:tr>
      <w:tr w:rsidR="00E73EDF" w:rsidRPr="001F69A8" w14:paraId="1BFA837A" w14:textId="77777777">
        <w:tc>
          <w:tcPr>
            <w:tcW w:w="3459" w:type="dxa"/>
            <w:tcBorders>
              <w:top w:val="single" w:sz="6" w:space="0" w:color="000000"/>
              <w:left w:val="single" w:sz="6" w:space="0" w:color="000000"/>
              <w:bottom w:val="single" w:sz="6" w:space="0" w:color="000000"/>
              <w:right w:val="single" w:sz="6" w:space="0" w:color="000000"/>
            </w:tcBorders>
          </w:tcPr>
          <w:p w14:paraId="2C6045DA" w14:textId="7F6478B9" w:rsidR="00E73EDF" w:rsidRPr="001F69A8" w:rsidRDefault="007653F1" w:rsidP="00184E8D">
            <w:pPr>
              <w:pStyle w:val="Small"/>
              <w:spacing w:before="40" w:after="40"/>
            </w:pPr>
            <w:r w:rsidRPr="001F69A8">
              <w:t xml:space="preserve">Record </w:t>
            </w:r>
            <w:del w:id="3774" w:author="Teh Stand" w:date="2022-06-15T11:50:00Z">
              <w:r w:rsidR="0007140C" w:rsidRPr="001F69A8" w:rsidDel="00184E8D">
                <w:delText>V</w:delText>
              </w:r>
              <w:r w:rsidRPr="001F69A8" w:rsidDel="00184E8D">
                <w:delText>ersion</w:delText>
              </w:r>
            </w:del>
            <w:ins w:id="3775" w:author="Teh Stand" w:date="2022-06-15T11:50:00Z">
              <w:r w:rsidR="00184E8D">
                <w:t>v</w:t>
              </w:r>
              <w:r w:rsidR="00184E8D" w:rsidRPr="001F69A8">
                <w:t>ersion</w:t>
              </w:r>
            </w:ins>
          </w:p>
        </w:tc>
        <w:tc>
          <w:tcPr>
            <w:tcW w:w="794" w:type="dxa"/>
            <w:tcBorders>
              <w:top w:val="single" w:sz="6" w:space="0" w:color="000000"/>
              <w:left w:val="single" w:sz="6" w:space="0" w:color="000000"/>
              <w:bottom w:val="single" w:sz="6" w:space="0" w:color="000000"/>
              <w:right w:val="single" w:sz="6" w:space="0" w:color="000000"/>
            </w:tcBorders>
          </w:tcPr>
          <w:p w14:paraId="046496F0"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21FF2764"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496F5A1"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E59F436" w14:textId="77777777" w:rsidR="00E73EDF" w:rsidRPr="001F69A8" w:rsidRDefault="007653F1" w:rsidP="00C128E3">
            <w:pPr>
              <w:pStyle w:val="Small"/>
              <w:spacing w:before="40" w:after="40"/>
            </w:pPr>
            <w:r w:rsidRPr="001F69A8">
              <w:t>RVER contains the serial number of the record edition</w:t>
            </w:r>
          </w:p>
        </w:tc>
      </w:tr>
      <w:tr w:rsidR="00184E8D" w:rsidRPr="001F69A8" w14:paraId="74FFB853" w14:textId="77777777" w:rsidTr="001F69A8">
        <w:trPr>
          <w:cantSplit/>
        </w:trPr>
        <w:tc>
          <w:tcPr>
            <w:tcW w:w="3459" w:type="dxa"/>
            <w:tcBorders>
              <w:top w:val="single" w:sz="6" w:space="0" w:color="000000"/>
              <w:left w:val="single" w:sz="6" w:space="0" w:color="000000"/>
              <w:bottom w:val="single" w:sz="6" w:space="0" w:color="000000"/>
              <w:right w:val="single" w:sz="6" w:space="0" w:color="000000"/>
            </w:tcBorders>
          </w:tcPr>
          <w:p w14:paraId="74929A36" w14:textId="34E03D12" w:rsidR="00184E8D" w:rsidRPr="001F69A8" w:rsidRDefault="00184E8D" w:rsidP="00184E8D">
            <w:pPr>
              <w:pStyle w:val="Small"/>
              <w:spacing w:before="40" w:after="40"/>
            </w:pPr>
            <w:r w:rsidRPr="001F69A8">
              <w:t xml:space="preserve">Record </w:t>
            </w:r>
            <w:del w:id="3776" w:author="Teh Stand" w:date="2022-06-15T11:50:00Z">
              <w:r w:rsidRPr="001F69A8" w:rsidDel="00184E8D">
                <w:delText xml:space="preserve">Update </w:delText>
              </w:r>
            </w:del>
            <w:ins w:id="3777" w:author="Teh Stand" w:date="2022-06-15T11:50:00Z">
              <w:r>
                <w:t>u</w:t>
              </w:r>
              <w:r w:rsidRPr="001F69A8">
                <w:t xml:space="preserve">pdate </w:t>
              </w:r>
            </w:ins>
            <w:del w:id="3778" w:author="Teh Stand" w:date="2022-06-15T11:50:00Z">
              <w:r w:rsidRPr="001F69A8" w:rsidDel="00184E8D">
                <w:delText>Instruction</w:delText>
              </w:r>
            </w:del>
            <w:ins w:id="3779" w:author="Teh Stand" w:date="2022-06-15T11:50:00Z">
              <w:r>
                <w:t>i</w:t>
              </w:r>
              <w:r w:rsidRPr="001F69A8">
                <w:t>nstruction</w:t>
              </w:r>
            </w:ins>
          </w:p>
        </w:tc>
        <w:tc>
          <w:tcPr>
            <w:tcW w:w="794" w:type="dxa"/>
            <w:tcBorders>
              <w:top w:val="single" w:sz="6" w:space="0" w:color="000000"/>
              <w:left w:val="single" w:sz="6" w:space="0" w:color="000000"/>
              <w:bottom w:val="single" w:sz="6" w:space="0" w:color="000000"/>
              <w:right w:val="single" w:sz="6" w:space="0" w:color="000000"/>
            </w:tcBorders>
          </w:tcPr>
          <w:p w14:paraId="373300FB" w14:textId="77777777" w:rsidR="00184E8D" w:rsidRPr="001F69A8" w:rsidRDefault="00184E8D" w:rsidP="00184E8D">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AB95E4C" w14:textId="77777777" w:rsidR="00184E8D" w:rsidRPr="001F69A8" w:rsidRDefault="00184E8D" w:rsidP="00184E8D">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74635D87" w14:textId="77777777" w:rsidR="00184E8D" w:rsidRPr="001F69A8" w:rsidRDefault="00184E8D" w:rsidP="00184E8D">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7A55DF7" w14:textId="77777777" w:rsidR="00184E8D" w:rsidRPr="006B70B8" w:rsidRDefault="00184E8D" w:rsidP="00184E8D">
            <w:pPr>
              <w:pStyle w:val="Small"/>
              <w:snapToGrid w:val="0"/>
              <w:spacing w:before="40"/>
              <w:jc w:val="both"/>
            </w:pPr>
            <w:r w:rsidRPr="006B70B8">
              <w:t xml:space="preserve">{1} </w:t>
            </w:r>
            <w:r>
              <w:t>–</w:t>
            </w:r>
            <w:r w:rsidRPr="006B70B8">
              <w:t xml:space="preserve"> Insert</w:t>
            </w:r>
          </w:p>
          <w:p w14:paraId="7E129F73" w14:textId="77777777" w:rsidR="00184E8D" w:rsidRPr="006B70B8" w:rsidRDefault="00184E8D" w:rsidP="00184E8D">
            <w:pPr>
              <w:pStyle w:val="Small"/>
              <w:spacing w:before="0"/>
              <w:jc w:val="both"/>
            </w:pPr>
            <w:r w:rsidRPr="006B70B8">
              <w:t xml:space="preserve">{2} </w:t>
            </w:r>
            <w:r>
              <w:t>–</w:t>
            </w:r>
            <w:r w:rsidRPr="006B70B8">
              <w:t xml:space="preserve"> Delete</w:t>
            </w:r>
          </w:p>
          <w:p w14:paraId="190F24B3" w14:textId="2B7BED00" w:rsidR="00184E8D" w:rsidRPr="001F69A8" w:rsidRDefault="00184E8D" w:rsidP="00184E8D">
            <w:pPr>
              <w:pStyle w:val="Small"/>
              <w:spacing w:before="0" w:after="40"/>
            </w:pPr>
            <w:r w:rsidRPr="006B70B8">
              <w:t xml:space="preserve">{3} </w:t>
            </w:r>
            <w:r>
              <w:t>–</w:t>
            </w:r>
            <w:r w:rsidRPr="006B70B8">
              <w:t xml:space="preserve"> Modify</w:t>
            </w:r>
          </w:p>
        </w:tc>
      </w:tr>
    </w:tbl>
    <w:p w14:paraId="114F3C12" w14:textId="77777777" w:rsidR="00E73EDF" w:rsidRDefault="00E73EDF" w:rsidP="00184E8D">
      <w:pPr>
        <w:spacing w:after="0" w:line="240" w:lineRule="auto"/>
      </w:pPr>
    </w:p>
    <w:p w14:paraId="12954D39" w14:textId="59AD54AD" w:rsidR="00184E8D" w:rsidRPr="00926480" w:rsidRDefault="00184E8D" w:rsidP="00184E8D">
      <w:pPr>
        <w:pStyle w:val="ListContinue2"/>
        <w:keepNext/>
        <w:keepLines/>
        <w:numPr>
          <w:ilvl w:val="2"/>
          <w:numId w:val="37"/>
        </w:numPr>
        <w:tabs>
          <w:tab w:val="clear" w:pos="432"/>
        </w:tabs>
        <w:spacing w:before="120" w:after="120" w:line="240" w:lineRule="auto"/>
        <w:rPr>
          <w:b/>
          <w:lang w:eastAsia="en-US"/>
        </w:rPr>
      </w:pPr>
      <w:r w:rsidRPr="00184E8D">
        <w:rPr>
          <w:b/>
        </w:rPr>
        <w:t>Feature Object Identifier field - FOID</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624F2AA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34B952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A4C60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4D55AE"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ADCBFF8"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1BD32B5" w14:textId="77777777" w:rsidR="00E73EDF" w:rsidRPr="001F69A8" w:rsidRDefault="007653F1" w:rsidP="00C128E3">
            <w:pPr>
              <w:pStyle w:val="Small"/>
              <w:spacing w:before="40" w:after="40"/>
              <w:jc w:val="both"/>
              <w:rPr>
                <w:b/>
              </w:rPr>
            </w:pPr>
            <w:r w:rsidRPr="001F69A8">
              <w:rPr>
                <w:b/>
              </w:rPr>
              <w:t>Comment</w:t>
            </w:r>
          </w:p>
        </w:tc>
      </w:tr>
      <w:tr w:rsidR="00E73EDF" w:rsidRPr="001F69A8" w14:paraId="3E9C6464" w14:textId="77777777">
        <w:tc>
          <w:tcPr>
            <w:tcW w:w="3459" w:type="dxa"/>
            <w:tcBorders>
              <w:top w:val="single" w:sz="6" w:space="0" w:color="000000"/>
              <w:left w:val="single" w:sz="6" w:space="0" w:color="000000"/>
              <w:bottom w:val="single" w:sz="6" w:space="0" w:color="000000"/>
              <w:right w:val="single" w:sz="6" w:space="0" w:color="000000"/>
            </w:tcBorders>
          </w:tcPr>
          <w:p w14:paraId="122383BD" w14:textId="5BD6F79D" w:rsidR="00E73EDF" w:rsidRPr="001F69A8" w:rsidRDefault="007653F1" w:rsidP="00184E8D">
            <w:pPr>
              <w:pStyle w:val="Small"/>
              <w:spacing w:before="40" w:after="40"/>
              <w:jc w:val="both"/>
            </w:pPr>
            <w:r w:rsidRPr="001F69A8">
              <w:t xml:space="preserve">Producing </w:t>
            </w:r>
            <w:del w:id="3780" w:author="Teh Stand" w:date="2022-06-15T11:51:00Z">
              <w:r w:rsidR="00B07332" w:rsidRPr="001F69A8" w:rsidDel="00184E8D">
                <w:delText>A</w:delText>
              </w:r>
              <w:r w:rsidRPr="001F69A8" w:rsidDel="00184E8D">
                <w:delText>gency</w:delText>
              </w:r>
            </w:del>
            <w:ins w:id="3781" w:author="Teh Stand" w:date="2022-06-15T11:51:00Z">
              <w:r w:rsidR="00184E8D">
                <w:t>a</w:t>
              </w:r>
              <w:r w:rsidR="00184E8D" w:rsidRPr="001F69A8">
                <w:t>gency</w:t>
              </w:r>
            </w:ins>
          </w:p>
        </w:tc>
        <w:tc>
          <w:tcPr>
            <w:tcW w:w="794" w:type="dxa"/>
            <w:tcBorders>
              <w:top w:val="single" w:sz="6" w:space="0" w:color="000000"/>
              <w:left w:val="single" w:sz="6" w:space="0" w:color="000000"/>
              <w:bottom w:val="single" w:sz="6" w:space="0" w:color="000000"/>
              <w:right w:val="single" w:sz="6" w:space="0" w:color="000000"/>
            </w:tcBorders>
          </w:tcPr>
          <w:p w14:paraId="778198F0" w14:textId="77777777" w:rsidR="00E73EDF" w:rsidRPr="001F69A8" w:rsidRDefault="007653F1" w:rsidP="00C128E3">
            <w:pPr>
              <w:pStyle w:val="Small"/>
              <w:spacing w:before="40" w:after="40"/>
              <w:jc w:val="both"/>
            </w:pPr>
            <w:r w:rsidRPr="001F69A8">
              <w:t>AGEN</w:t>
            </w:r>
          </w:p>
        </w:tc>
        <w:tc>
          <w:tcPr>
            <w:tcW w:w="794" w:type="dxa"/>
            <w:tcBorders>
              <w:top w:val="single" w:sz="6" w:space="0" w:color="000000"/>
              <w:left w:val="single" w:sz="6" w:space="0" w:color="000000"/>
              <w:bottom w:val="single" w:sz="6" w:space="0" w:color="000000"/>
              <w:right w:val="single" w:sz="6" w:space="0" w:color="000000"/>
            </w:tcBorders>
          </w:tcPr>
          <w:p w14:paraId="41D520A1"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519AA1"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5DA5D9AB" w14:textId="77777777" w:rsidR="00E73EDF" w:rsidRPr="001F69A8" w:rsidRDefault="007653F1" w:rsidP="00C128E3">
            <w:pPr>
              <w:pStyle w:val="Small"/>
              <w:spacing w:before="40" w:after="40"/>
              <w:jc w:val="both"/>
            </w:pPr>
            <w:r w:rsidRPr="001F69A8">
              <w:t>Agency code</w:t>
            </w:r>
          </w:p>
        </w:tc>
      </w:tr>
      <w:tr w:rsidR="00E73EDF" w:rsidRPr="001F69A8" w14:paraId="583E2A63" w14:textId="77777777">
        <w:tc>
          <w:tcPr>
            <w:tcW w:w="3459" w:type="dxa"/>
            <w:tcBorders>
              <w:top w:val="single" w:sz="6" w:space="0" w:color="000000"/>
              <w:left w:val="single" w:sz="6" w:space="0" w:color="000000"/>
              <w:bottom w:val="single" w:sz="6" w:space="0" w:color="000000"/>
              <w:right w:val="single" w:sz="6" w:space="0" w:color="000000"/>
            </w:tcBorders>
          </w:tcPr>
          <w:p w14:paraId="10C4200E" w14:textId="646B6074" w:rsidR="00E73EDF" w:rsidRPr="001F69A8" w:rsidRDefault="007653F1" w:rsidP="00184E8D">
            <w:pPr>
              <w:pStyle w:val="Small"/>
              <w:spacing w:before="40" w:after="40"/>
              <w:jc w:val="both"/>
            </w:pPr>
            <w:r w:rsidRPr="001F69A8">
              <w:t xml:space="preserve">Feature </w:t>
            </w:r>
            <w:del w:id="3782" w:author="Teh Stand" w:date="2022-06-15T11:51:00Z">
              <w:r w:rsidR="00B07332" w:rsidRPr="001F69A8" w:rsidDel="00184E8D">
                <w:delText>I</w:delText>
              </w:r>
              <w:r w:rsidRPr="001F69A8" w:rsidDel="00184E8D">
                <w:delText xml:space="preserve">dentification </w:delText>
              </w:r>
            </w:del>
            <w:ins w:id="3783" w:author="Teh Stand" w:date="2022-06-15T11:51:00Z">
              <w:r w:rsidR="00184E8D">
                <w:t>i</w:t>
              </w:r>
              <w:r w:rsidR="00184E8D" w:rsidRPr="001F69A8">
                <w:t xml:space="preserve">dentification </w:t>
              </w:r>
            </w:ins>
            <w:del w:id="3784" w:author="Teh Stand" w:date="2022-06-15T11:51:00Z">
              <w:r w:rsidR="00B07332" w:rsidRPr="001F69A8" w:rsidDel="00184E8D">
                <w:delText>N</w:delText>
              </w:r>
              <w:r w:rsidRPr="001F69A8" w:rsidDel="00184E8D">
                <w:delText>umber</w:delText>
              </w:r>
            </w:del>
            <w:ins w:id="3785" w:author="Teh Stand" w:date="2022-06-15T11:51:00Z">
              <w:r w:rsidR="00184E8D">
                <w:t>n</w:t>
              </w:r>
              <w:r w:rsidR="00184E8D" w:rsidRPr="001F69A8">
                <w:t>umber</w:t>
              </w:r>
            </w:ins>
          </w:p>
        </w:tc>
        <w:tc>
          <w:tcPr>
            <w:tcW w:w="794" w:type="dxa"/>
            <w:tcBorders>
              <w:top w:val="single" w:sz="6" w:space="0" w:color="000000"/>
              <w:left w:val="single" w:sz="6" w:space="0" w:color="000000"/>
              <w:bottom w:val="single" w:sz="6" w:space="0" w:color="000000"/>
              <w:right w:val="single" w:sz="6" w:space="0" w:color="000000"/>
            </w:tcBorders>
          </w:tcPr>
          <w:p w14:paraId="4F0E76C0" w14:textId="77777777" w:rsidR="00E73EDF" w:rsidRPr="001F69A8" w:rsidRDefault="007653F1" w:rsidP="00C128E3">
            <w:pPr>
              <w:pStyle w:val="Small"/>
              <w:spacing w:before="40" w:after="40"/>
              <w:jc w:val="both"/>
            </w:pPr>
            <w:r w:rsidRPr="001F69A8">
              <w:t>FIDN</w:t>
            </w:r>
          </w:p>
        </w:tc>
        <w:tc>
          <w:tcPr>
            <w:tcW w:w="794" w:type="dxa"/>
            <w:tcBorders>
              <w:top w:val="single" w:sz="6" w:space="0" w:color="000000"/>
              <w:left w:val="single" w:sz="6" w:space="0" w:color="000000"/>
              <w:bottom w:val="single" w:sz="6" w:space="0" w:color="000000"/>
              <w:right w:val="single" w:sz="6" w:space="0" w:color="000000"/>
            </w:tcBorders>
          </w:tcPr>
          <w:p w14:paraId="78EE9065"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265B10"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21807611"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798637CF" w14:textId="77777777">
        <w:tc>
          <w:tcPr>
            <w:tcW w:w="3459" w:type="dxa"/>
            <w:tcBorders>
              <w:top w:val="single" w:sz="6" w:space="0" w:color="000000"/>
              <w:left w:val="single" w:sz="6" w:space="0" w:color="000000"/>
              <w:bottom w:val="single" w:sz="6" w:space="0" w:color="000000"/>
              <w:right w:val="single" w:sz="6" w:space="0" w:color="000000"/>
            </w:tcBorders>
          </w:tcPr>
          <w:p w14:paraId="63ED0B5A" w14:textId="5E735C59" w:rsidR="00E73EDF" w:rsidRPr="001F69A8" w:rsidRDefault="007653F1" w:rsidP="00184E8D">
            <w:pPr>
              <w:pStyle w:val="Small"/>
              <w:spacing w:before="40" w:after="40"/>
              <w:jc w:val="both"/>
            </w:pPr>
            <w:r w:rsidRPr="001F69A8">
              <w:t xml:space="preserve">Feature </w:t>
            </w:r>
            <w:del w:id="3786" w:author="Teh Stand" w:date="2022-06-15T11:51:00Z">
              <w:r w:rsidR="00B07332" w:rsidRPr="001F69A8" w:rsidDel="00184E8D">
                <w:delText>I</w:delText>
              </w:r>
              <w:r w:rsidRPr="001F69A8" w:rsidDel="00184E8D">
                <w:delText xml:space="preserve">dentification </w:delText>
              </w:r>
            </w:del>
            <w:ins w:id="3787" w:author="Teh Stand" w:date="2022-06-15T11:51:00Z">
              <w:r w:rsidR="00184E8D">
                <w:t>i</w:t>
              </w:r>
              <w:r w:rsidR="00184E8D" w:rsidRPr="001F69A8">
                <w:t xml:space="preserve">dentification </w:t>
              </w:r>
            </w:ins>
            <w:del w:id="3788" w:author="Teh Stand" w:date="2022-06-15T11:51:00Z">
              <w:r w:rsidR="00B07332" w:rsidRPr="001F69A8" w:rsidDel="00184E8D">
                <w:delText>S</w:delText>
              </w:r>
              <w:r w:rsidRPr="001F69A8" w:rsidDel="00184E8D">
                <w:delText>ubdivision</w:delText>
              </w:r>
            </w:del>
            <w:ins w:id="3789" w:author="Teh Stand" w:date="2022-06-15T11:51:00Z">
              <w:r w:rsidR="00184E8D">
                <w:t>s</w:t>
              </w:r>
              <w:r w:rsidR="00184E8D" w:rsidRPr="001F69A8">
                <w:t>ubdivision</w:t>
              </w:r>
            </w:ins>
          </w:p>
        </w:tc>
        <w:tc>
          <w:tcPr>
            <w:tcW w:w="794" w:type="dxa"/>
            <w:tcBorders>
              <w:top w:val="single" w:sz="6" w:space="0" w:color="000000"/>
              <w:left w:val="single" w:sz="6" w:space="0" w:color="000000"/>
              <w:bottom w:val="single" w:sz="6" w:space="0" w:color="000000"/>
              <w:right w:val="single" w:sz="6" w:space="0" w:color="000000"/>
            </w:tcBorders>
          </w:tcPr>
          <w:p w14:paraId="17D97169" w14:textId="77777777" w:rsidR="00E73EDF" w:rsidRPr="001F69A8" w:rsidRDefault="007653F1" w:rsidP="00C128E3">
            <w:pPr>
              <w:pStyle w:val="Small"/>
              <w:spacing w:before="40" w:after="40"/>
              <w:jc w:val="both"/>
            </w:pPr>
            <w:r w:rsidRPr="001F69A8">
              <w:t>FIDS</w:t>
            </w:r>
          </w:p>
        </w:tc>
        <w:tc>
          <w:tcPr>
            <w:tcW w:w="794" w:type="dxa"/>
            <w:tcBorders>
              <w:top w:val="single" w:sz="6" w:space="0" w:color="000000"/>
              <w:left w:val="single" w:sz="6" w:space="0" w:color="000000"/>
              <w:bottom w:val="single" w:sz="6" w:space="0" w:color="000000"/>
              <w:right w:val="single" w:sz="6" w:space="0" w:color="000000"/>
            </w:tcBorders>
          </w:tcPr>
          <w:p w14:paraId="0BE08A56"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027B9C4"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4F0E7AB4" w14:textId="77777777" w:rsidR="00E73EDF" w:rsidRPr="001F69A8" w:rsidRDefault="007653F1" w:rsidP="00C128E3">
            <w:pPr>
              <w:pStyle w:val="Small"/>
              <w:spacing w:before="40" w:after="40"/>
              <w:jc w:val="both"/>
            </w:pPr>
            <w:r w:rsidRPr="001F69A8">
              <w:t>Range: 1 to 2</w:t>
            </w:r>
            <w:r w:rsidRPr="001F69A8">
              <w:rPr>
                <w:vertAlign w:val="superscript"/>
              </w:rPr>
              <w:t>16</w:t>
            </w:r>
            <w:r w:rsidRPr="001F69A8">
              <w:noBreakHyphen/>
              <w:t>2</w:t>
            </w:r>
          </w:p>
        </w:tc>
      </w:tr>
    </w:tbl>
    <w:p w14:paraId="2D17FA09" w14:textId="77777777" w:rsidR="00E73EDF" w:rsidRDefault="00E73EDF" w:rsidP="00184E8D">
      <w:pPr>
        <w:spacing w:after="0" w:line="240" w:lineRule="auto"/>
      </w:pPr>
    </w:p>
    <w:p w14:paraId="4C6A0A8B" w14:textId="79B67C87" w:rsidR="00184E8D" w:rsidRPr="00926480" w:rsidRDefault="00184E8D" w:rsidP="00184E8D">
      <w:pPr>
        <w:pStyle w:val="ListContinue2"/>
        <w:keepNext/>
        <w:keepLines/>
        <w:numPr>
          <w:ilvl w:val="2"/>
          <w:numId w:val="37"/>
        </w:numPr>
        <w:tabs>
          <w:tab w:val="clear" w:pos="432"/>
        </w:tabs>
        <w:spacing w:before="120" w:after="120" w:line="240" w:lineRule="auto"/>
        <w:rPr>
          <w:b/>
          <w:lang w:eastAsia="en-US"/>
        </w:rPr>
      </w:pPr>
      <w:r w:rsidRPr="00184E8D">
        <w:rPr>
          <w:b/>
        </w:rPr>
        <w:t>Spatial Association field - SPAS</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17D14B4" w14:textId="77777777" w:rsidTr="00184E8D">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767FC8"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10E828"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4A731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2F700D"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EA7AFE" w14:textId="77777777" w:rsidR="00E73EDF" w:rsidRPr="001F69A8" w:rsidRDefault="007653F1" w:rsidP="00C128E3">
            <w:pPr>
              <w:pStyle w:val="Small"/>
              <w:spacing w:before="40" w:after="40"/>
              <w:jc w:val="both"/>
              <w:rPr>
                <w:b/>
              </w:rPr>
            </w:pPr>
            <w:r w:rsidRPr="001F69A8">
              <w:rPr>
                <w:b/>
              </w:rPr>
              <w:t>Comment</w:t>
            </w:r>
          </w:p>
        </w:tc>
      </w:tr>
      <w:tr w:rsidR="00E73EDF" w:rsidRPr="001F69A8" w14:paraId="3F519F81" w14:textId="77777777" w:rsidTr="00184E8D">
        <w:tc>
          <w:tcPr>
            <w:tcW w:w="3458" w:type="dxa"/>
            <w:tcBorders>
              <w:top w:val="single" w:sz="6" w:space="0" w:color="000000"/>
              <w:left w:val="single" w:sz="6" w:space="0" w:color="000000"/>
              <w:bottom w:val="single" w:sz="6" w:space="0" w:color="000000"/>
              <w:right w:val="single" w:sz="6" w:space="0" w:color="000000"/>
            </w:tcBorders>
          </w:tcPr>
          <w:p w14:paraId="268FFA3C" w14:textId="0887CA0E" w:rsidR="00E73EDF" w:rsidRPr="001F69A8" w:rsidRDefault="007653F1" w:rsidP="00FF5CFC">
            <w:pPr>
              <w:pStyle w:val="Small"/>
              <w:spacing w:before="40" w:after="40"/>
            </w:pPr>
            <w:r w:rsidRPr="001F69A8">
              <w:t xml:space="preserve">Referenced Record </w:t>
            </w:r>
            <w:del w:id="3790" w:author="Teh Stand" w:date="2022-06-15T11:54:00Z">
              <w:r w:rsidR="00962114" w:rsidRPr="001F69A8" w:rsidDel="00FF5CFC">
                <w:delText>N</w:delText>
              </w:r>
              <w:r w:rsidRPr="001F69A8" w:rsidDel="00FF5CFC">
                <w:delText>ame</w:delText>
              </w:r>
            </w:del>
            <w:ins w:id="3791" w:author="Teh Stand" w:date="2022-06-15T11:54:00Z">
              <w:r w:rsidR="00FF5CFC">
                <w:t>n</w:t>
              </w:r>
              <w:r w:rsidR="00FF5CFC" w:rsidRPr="001F69A8">
                <w:t>ame</w:t>
              </w:r>
            </w:ins>
          </w:p>
        </w:tc>
        <w:tc>
          <w:tcPr>
            <w:tcW w:w="794" w:type="dxa"/>
            <w:tcBorders>
              <w:top w:val="single" w:sz="6" w:space="0" w:color="000000"/>
              <w:left w:val="single" w:sz="6" w:space="0" w:color="000000"/>
              <w:bottom w:val="single" w:sz="6" w:space="0" w:color="000000"/>
              <w:right w:val="single" w:sz="6" w:space="0" w:color="000000"/>
            </w:tcBorders>
          </w:tcPr>
          <w:p w14:paraId="7C7F9627" w14:textId="77777777" w:rsidR="00E73EDF" w:rsidRPr="001F69A8" w:rsidRDefault="007653F1" w:rsidP="00C128E3">
            <w:pPr>
              <w:pStyle w:val="Smal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52B2B6C" w14:textId="77777777" w:rsidR="0036276B" w:rsidRDefault="0036276B" w:rsidP="00C128E3">
            <w:pPr>
              <w:pStyle w:val="Small"/>
              <w:spacing w:before="40" w:after="40"/>
              <w:rPr>
                <w:ins w:id="3792" w:author="Jeff Wootton" w:date="2022-07-11T08:57:00Z"/>
              </w:rPr>
            </w:pPr>
            <w:ins w:id="3793" w:author="Jeff Wootton" w:date="2022-07-11T08:56:00Z">
              <w:r>
                <w:t xml:space="preserve">One of </w:t>
              </w:r>
            </w:ins>
          </w:p>
          <w:p w14:paraId="45B04583" w14:textId="46E548EB" w:rsidR="00E73EDF" w:rsidRPr="001F69A8" w:rsidRDefault="007653F1" w:rsidP="00C128E3">
            <w:pPr>
              <w:pStyle w:val="Small"/>
              <w:spacing w:before="40" w:after="40"/>
            </w:pPr>
            <w:r w:rsidRPr="001F69A8">
              <w:t>{1</w:t>
            </w:r>
            <w:ins w:id="3794" w:author="Jeff Wootton" w:date="2022-07-11T08:56:00Z">
              <w:r w:rsidR="0036276B">
                <w:t>10</w:t>
              </w:r>
            </w:ins>
            <w:r w:rsidRPr="001F69A8">
              <w:t xml:space="preserve">} </w:t>
            </w:r>
            <w:del w:id="3795" w:author="Jeff Wootton" w:date="2022-07-11T08:57:00Z">
              <w:r w:rsidRPr="001F69A8" w:rsidDel="0036276B">
                <w:delText xml:space="preserve">to </w:delText>
              </w:r>
            </w:del>
            <w:r w:rsidRPr="001F69A8">
              <w:t>{</w:t>
            </w:r>
            <w:ins w:id="3796" w:author="Jeff Wootton" w:date="2022-07-11T08:57:00Z">
              <w:r w:rsidR="0036276B">
                <w:t>11</w:t>
              </w:r>
            </w:ins>
            <w:r w:rsidRPr="001F69A8">
              <w:t>5}</w:t>
            </w:r>
            <w:ins w:id="3797" w:author="Jeff Wootton" w:date="2022-07-11T08:57:00Z">
              <w:r w:rsidR="0036276B">
                <w:t xml:space="preserve"> (120} {125} {130}</w:t>
              </w:r>
            </w:ins>
          </w:p>
        </w:tc>
        <w:tc>
          <w:tcPr>
            <w:tcW w:w="794" w:type="dxa"/>
            <w:tcBorders>
              <w:top w:val="single" w:sz="6" w:space="0" w:color="000000"/>
              <w:left w:val="single" w:sz="6" w:space="0" w:color="000000"/>
              <w:bottom w:val="single" w:sz="6" w:space="0" w:color="000000"/>
              <w:right w:val="single" w:sz="6" w:space="0" w:color="000000"/>
            </w:tcBorders>
          </w:tcPr>
          <w:p w14:paraId="1667896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D102ECF" w14:textId="77777777" w:rsidR="00E73EDF" w:rsidRPr="001F69A8" w:rsidRDefault="007653F1" w:rsidP="00C128E3">
            <w:pPr>
              <w:pStyle w:val="Small"/>
              <w:spacing w:before="40" w:after="40"/>
            </w:pPr>
            <w:r w:rsidRPr="001F69A8">
              <w:t>Record name of the referenced record</w:t>
            </w:r>
          </w:p>
          <w:p w14:paraId="10E0799E" w14:textId="05F251CA" w:rsidR="00E73EDF" w:rsidRPr="00C939D2" w:rsidRDefault="007653F1" w:rsidP="00C128E3">
            <w:pPr>
              <w:pStyle w:val="Small"/>
              <w:spacing w:before="40"/>
              <w:rPr>
                <w:lang w:val="fr-FR"/>
                <w:rPrChange w:id="3798" w:author="Teh Stand" w:date="2022-10-07T10:09:00Z">
                  <w:rPr/>
                </w:rPrChange>
              </w:rPr>
            </w:pPr>
            <w:r w:rsidRPr="00C939D2">
              <w:rPr>
                <w:lang w:val="fr-FR"/>
                <w:rPrChange w:id="3799" w:author="Teh Stand" w:date="2022-10-07T10:09:00Z">
                  <w:rPr/>
                </w:rPrChange>
              </w:rPr>
              <w:t>{1</w:t>
            </w:r>
            <w:ins w:id="3800" w:author="Jeff Wootton" w:date="2022-07-11T08:55:00Z">
              <w:r w:rsidR="0036276B" w:rsidRPr="00C939D2">
                <w:rPr>
                  <w:lang w:val="fr-FR"/>
                  <w:rPrChange w:id="3801" w:author="Teh Stand" w:date="2022-10-07T10:09:00Z">
                    <w:rPr/>
                  </w:rPrChange>
                </w:rPr>
                <w:t>10</w:t>
              </w:r>
            </w:ins>
            <w:r w:rsidRPr="00C939D2">
              <w:rPr>
                <w:lang w:val="fr-FR"/>
                <w:rPrChange w:id="3802" w:author="Teh Stand" w:date="2022-10-07T10:09:00Z">
                  <w:rPr/>
                </w:rPrChange>
              </w:rPr>
              <w:t xml:space="preserve">} </w:t>
            </w:r>
            <w:r w:rsidR="00FF5CFC" w:rsidRPr="00C939D2">
              <w:rPr>
                <w:lang w:val="fr-FR"/>
                <w:rPrChange w:id="3803" w:author="Teh Stand" w:date="2022-10-07T10:09:00Z">
                  <w:rPr/>
                </w:rPrChange>
              </w:rPr>
              <w:t>–</w:t>
            </w:r>
            <w:r w:rsidRPr="00C939D2">
              <w:rPr>
                <w:lang w:val="fr-FR"/>
                <w:rPrChange w:id="3804" w:author="Teh Stand" w:date="2022-10-07T10:09:00Z">
                  <w:rPr/>
                </w:rPrChange>
              </w:rPr>
              <w:t xml:space="preserve"> </w:t>
            </w:r>
            <w:del w:id="3805" w:author="Jeff Wootton" w:date="2022-07-11T08:55:00Z">
              <w:r w:rsidRPr="00C939D2" w:rsidDel="0036276B">
                <w:rPr>
                  <w:lang w:val="fr-FR"/>
                  <w:rPrChange w:id="3806" w:author="Teh Stand" w:date="2022-10-07T10:09:00Z">
                    <w:rPr/>
                  </w:rPrChange>
                </w:rPr>
                <w:delText>110</w:delText>
              </w:r>
            </w:del>
            <w:ins w:id="3807" w:author="Jeff Wootton" w:date="2022-07-11T08:55:00Z">
              <w:r w:rsidR="0036276B" w:rsidRPr="00C939D2">
                <w:rPr>
                  <w:lang w:val="fr-FR"/>
                  <w:rPrChange w:id="3808" w:author="Teh Stand" w:date="2022-10-07T10:09:00Z">
                    <w:rPr/>
                  </w:rPrChange>
                </w:rPr>
                <w:t>Point</w:t>
              </w:r>
            </w:ins>
          </w:p>
          <w:p w14:paraId="0EA661A4" w14:textId="4E7947CF" w:rsidR="00E73EDF" w:rsidRPr="00C939D2" w:rsidRDefault="007653F1" w:rsidP="00C128E3">
            <w:pPr>
              <w:pStyle w:val="Small"/>
              <w:spacing w:before="0"/>
              <w:rPr>
                <w:lang w:val="fr-FR"/>
                <w:rPrChange w:id="3809" w:author="Teh Stand" w:date="2022-10-07T10:09:00Z">
                  <w:rPr/>
                </w:rPrChange>
              </w:rPr>
            </w:pPr>
            <w:r w:rsidRPr="00C939D2">
              <w:rPr>
                <w:lang w:val="fr-FR"/>
                <w:rPrChange w:id="3810" w:author="Teh Stand" w:date="2022-10-07T10:09:00Z">
                  <w:rPr/>
                </w:rPrChange>
              </w:rPr>
              <w:t>{</w:t>
            </w:r>
            <w:del w:id="3811" w:author="Jeff Wootton" w:date="2022-07-11T08:55:00Z">
              <w:r w:rsidRPr="00C939D2" w:rsidDel="0036276B">
                <w:rPr>
                  <w:lang w:val="fr-FR"/>
                  <w:rPrChange w:id="3812" w:author="Teh Stand" w:date="2022-10-07T10:09:00Z">
                    <w:rPr/>
                  </w:rPrChange>
                </w:rPr>
                <w:delText>2</w:delText>
              </w:r>
            </w:del>
            <w:ins w:id="3813" w:author="Jeff Wootton" w:date="2022-07-11T08:55:00Z">
              <w:r w:rsidR="0036276B" w:rsidRPr="00C939D2">
                <w:rPr>
                  <w:lang w:val="fr-FR"/>
                  <w:rPrChange w:id="3814" w:author="Teh Stand" w:date="2022-10-07T10:09:00Z">
                    <w:rPr/>
                  </w:rPrChange>
                </w:rPr>
                <w:t>115</w:t>
              </w:r>
            </w:ins>
            <w:r w:rsidRPr="00C939D2">
              <w:rPr>
                <w:lang w:val="fr-FR"/>
                <w:rPrChange w:id="3815" w:author="Teh Stand" w:date="2022-10-07T10:09:00Z">
                  <w:rPr/>
                </w:rPrChange>
              </w:rPr>
              <w:t xml:space="preserve">} </w:t>
            </w:r>
            <w:r w:rsidR="00FF5CFC" w:rsidRPr="00C939D2">
              <w:rPr>
                <w:lang w:val="fr-FR"/>
                <w:rPrChange w:id="3816" w:author="Teh Stand" w:date="2022-10-07T10:09:00Z">
                  <w:rPr/>
                </w:rPrChange>
              </w:rPr>
              <w:t>–</w:t>
            </w:r>
            <w:r w:rsidRPr="00C939D2">
              <w:rPr>
                <w:lang w:val="fr-FR"/>
                <w:rPrChange w:id="3817" w:author="Teh Stand" w:date="2022-10-07T10:09:00Z">
                  <w:rPr/>
                </w:rPrChange>
              </w:rPr>
              <w:t xml:space="preserve"> </w:t>
            </w:r>
            <w:del w:id="3818" w:author="Jeff Wootton" w:date="2022-07-11T08:55:00Z">
              <w:r w:rsidRPr="00C939D2" w:rsidDel="0036276B">
                <w:rPr>
                  <w:lang w:val="fr-FR"/>
                  <w:rPrChange w:id="3819" w:author="Teh Stand" w:date="2022-10-07T10:09:00Z">
                    <w:rPr/>
                  </w:rPrChange>
                </w:rPr>
                <w:delText>115</w:delText>
              </w:r>
            </w:del>
            <w:ins w:id="3820" w:author="Jeff Wootton" w:date="2022-07-11T08:55:00Z">
              <w:r w:rsidR="0036276B" w:rsidRPr="00C939D2">
                <w:rPr>
                  <w:lang w:val="fr-FR"/>
                  <w:rPrChange w:id="3821" w:author="Teh Stand" w:date="2022-10-07T10:09:00Z">
                    <w:rPr/>
                  </w:rPrChange>
                </w:rPr>
                <w:t>Multi Point</w:t>
              </w:r>
            </w:ins>
          </w:p>
          <w:p w14:paraId="1FFC8FBF" w14:textId="025667DB" w:rsidR="00E73EDF" w:rsidRPr="00C939D2" w:rsidRDefault="007653F1" w:rsidP="00C128E3">
            <w:pPr>
              <w:pStyle w:val="Small"/>
              <w:spacing w:before="0"/>
              <w:rPr>
                <w:lang w:val="fr-FR"/>
                <w:rPrChange w:id="3822" w:author="Teh Stand" w:date="2022-10-07T10:09:00Z">
                  <w:rPr/>
                </w:rPrChange>
              </w:rPr>
            </w:pPr>
            <w:r w:rsidRPr="00C939D2">
              <w:rPr>
                <w:lang w:val="fr-FR"/>
                <w:rPrChange w:id="3823" w:author="Teh Stand" w:date="2022-10-07T10:09:00Z">
                  <w:rPr/>
                </w:rPrChange>
              </w:rPr>
              <w:t>{</w:t>
            </w:r>
            <w:del w:id="3824" w:author="Jeff Wootton" w:date="2022-07-11T08:55:00Z">
              <w:r w:rsidRPr="00C939D2" w:rsidDel="0036276B">
                <w:rPr>
                  <w:lang w:val="fr-FR"/>
                  <w:rPrChange w:id="3825" w:author="Teh Stand" w:date="2022-10-07T10:09:00Z">
                    <w:rPr/>
                  </w:rPrChange>
                </w:rPr>
                <w:delText>3</w:delText>
              </w:r>
            </w:del>
            <w:ins w:id="3826" w:author="Jeff Wootton" w:date="2022-07-11T08:55:00Z">
              <w:r w:rsidR="0036276B" w:rsidRPr="00C939D2">
                <w:rPr>
                  <w:lang w:val="fr-FR"/>
                  <w:rPrChange w:id="3827" w:author="Teh Stand" w:date="2022-10-07T10:09:00Z">
                    <w:rPr/>
                  </w:rPrChange>
                </w:rPr>
                <w:t>120</w:t>
              </w:r>
            </w:ins>
            <w:r w:rsidRPr="00C939D2">
              <w:rPr>
                <w:lang w:val="fr-FR"/>
                <w:rPrChange w:id="3828" w:author="Teh Stand" w:date="2022-10-07T10:09:00Z">
                  <w:rPr/>
                </w:rPrChange>
              </w:rPr>
              <w:t xml:space="preserve">} </w:t>
            </w:r>
            <w:r w:rsidR="00FF5CFC" w:rsidRPr="00C939D2">
              <w:rPr>
                <w:lang w:val="fr-FR"/>
                <w:rPrChange w:id="3829" w:author="Teh Stand" w:date="2022-10-07T10:09:00Z">
                  <w:rPr/>
                </w:rPrChange>
              </w:rPr>
              <w:t>–</w:t>
            </w:r>
            <w:r w:rsidRPr="00C939D2">
              <w:rPr>
                <w:lang w:val="fr-FR"/>
                <w:rPrChange w:id="3830" w:author="Teh Stand" w:date="2022-10-07T10:09:00Z">
                  <w:rPr/>
                </w:rPrChange>
              </w:rPr>
              <w:t xml:space="preserve"> </w:t>
            </w:r>
            <w:del w:id="3831" w:author="Jeff Wootton" w:date="2022-07-11T08:56:00Z">
              <w:r w:rsidRPr="00C939D2" w:rsidDel="0036276B">
                <w:rPr>
                  <w:lang w:val="fr-FR"/>
                  <w:rPrChange w:id="3832" w:author="Teh Stand" w:date="2022-10-07T10:09:00Z">
                    <w:rPr/>
                  </w:rPrChange>
                </w:rPr>
                <w:delText>120</w:delText>
              </w:r>
            </w:del>
            <w:proofErr w:type="spellStart"/>
            <w:ins w:id="3833" w:author="Jeff Wootton" w:date="2022-07-11T08:56:00Z">
              <w:r w:rsidR="0036276B" w:rsidRPr="00C939D2">
                <w:rPr>
                  <w:lang w:val="fr-FR"/>
                  <w:rPrChange w:id="3834" w:author="Teh Stand" w:date="2022-10-07T10:09:00Z">
                    <w:rPr/>
                  </w:rPrChange>
                </w:rPr>
                <w:t>Curve</w:t>
              </w:r>
            </w:ins>
            <w:proofErr w:type="spellEnd"/>
          </w:p>
          <w:p w14:paraId="37234A95" w14:textId="58460C9F" w:rsidR="00E73EDF" w:rsidRPr="00C939D2" w:rsidRDefault="007653F1" w:rsidP="00C128E3">
            <w:pPr>
              <w:pStyle w:val="Small"/>
              <w:spacing w:before="0"/>
              <w:rPr>
                <w:lang w:val="fr-FR"/>
                <w:rPrChange w:id="3835" w:author="Teh Stand" w:date="2022-10-07T10:09:00Z">
                  <w:rPr/>
                </w:rPrChange>
              </w:rPr>
            </w:pPr>
            <w:r w:rsidRPr="00C939D2">
              <w:rPr>
                <w:lang w:val="fr-FR"/>
                <w:rPrChange w:id="3836" w:author="Teh Stand" w:date="2022-10-07T10:09:00Z">
                  <w:rPr/>
                </w:rPrChange>
              </w:rPr>
              <w:t>{</w:t>
            </w:r>
            <w:del w:id="3837" w:author="Jeff Wootton" w:date="2022-07-11T08:55:00Z">
              <w:r w:rsidRPr="00C939D2" w:rsidDel="0036276B">
                <w:rPr>
                  <w:lang w:val="fr-FR"/>
                  <w:rPrChange w:id="3838" w:author="Teh Stand" w:date="2022-10-07T10:09:00Z">
                    <w:rPr/>
                  </w:rPrChange>
                </w:rPr>
                <w:delText>4</w:delText>
              </w:r>
            </w:del>
            <w:ins w:id="3839" w:author="Jeff Wootton" w:date="2022-07-11T08:55:00Z">
              <w:r w:rsidR="0036276B" w:rsidRPr="00C939D2">
                <w:rPr>
                  <w:lang w:val="fr-FR"/>
                  <w:rPrChange w:id="3840" w:author="Teh Stand" w:date="2022-10-07T10:09:00Z">
                    <w:rPr/>
                  </w:rPrChange>
                </w:rPr>
                <w:t>125</w:t>
              </w:r>
            </w:ins>
            <w:r w:rsidRPr="00C939D2">
              <w:rPr>
                <w:lang w:val="fr-FR"/>
                <w:rPrChange w:id="3841" w:author="Teh Stand" w:date="2022-10-07T10:09:00Z">
                  <w:rPr/>
                </w:rPrChange>
              </w:rPr>
              <w:t xml:space="preserve">} </w:t>
            </w:r>
            <w:r w:rsidR="00FF5CFC" w:rsidRPr="00C939D2">
              <w:rPr>
                <w:lang w:val="fr-FR"/>
                <w:rPrChange w:id="3842" w:author="Teh Stand" w:date="2022-10-07T10:09:00Z">
                  <w:rPr/>
                </w:rPrChange>
              </w:rPr>
              <w:t>–</w:t>
            </w:r>
            <w:r w:rsidRPr="00C939D2">
              <w:rPr>
                <w:lang w:val="fr-FR"/>
                <w:rPrChange w:id="3843" w:author="Teh Stand" w:date="2022-10-07T10:09:00Z">
                  <w:rPr/>
                </w:rPrChange>
              </w:rPr>
              <w:t xml:space="preserve"> </w:t>
            </w:r>
            <w:del w:id="3844" w:author="Jeff Wootton" w:date="2022-07-11T08:56:00Z">
              <w:r w:rsidRPr="00C939D2" w:rsidDel="0036276B">
                <w:rPr>
                  <w:lang w:val="fr-FR"/>
                  <w:rPrChange w:id="3845" w:author="Teh Stand" w:date="2022-10-07T10:09:00Z">
                    <w:rPr/>
                  </w:rPrChange>
                </w:rPr>
                <w:delText>125</w:delText>
              </w:r>
            </w:del>
            <w:ins w:id="3846" w:author="Jeff Wootton" w:date="2022-07-11T08:56:00Z">
              <w:r w:rsidR="0036276B" w:rsidRPr="00C939D2">
                <w:rPr>
                  <w:lang w:val="fr-FR"/>
                  <w:rPrChange w:id="3847" w:author="Teh Stand" w:date="2022-10-07T10:09:00Z">
                    <w:rPr/>
                  </w:rPrChange>
                </w:rPr>
                <w:t xml:space="preserve">Composite </w:t>
              </w:r>
              <w:proofErr w:type="spellStart"/>
              <w:r w:rsidR="0036276B" w:rsidRPr="00C939D2">
                <w:rPr>
                  <w:lang w:val="fr-FR"/>
                  <w:rPrChange w:id="3848" w:author="Teh Stand" w:date="2022-10-07T10:09:00Z">
                    <w:rPr/>
                  </w:rPrChange>
                </w:rPr>
                <w:t>Curve</w:t>
              </w:r>
            </w:ins>
            <w:proofErr w:type="spellEnd"/>
          </w:p>
          <w:p w14:paraId="5FF118CF" w14:textId="12D4580C" w:rsidR="00E73EDF" w:rsidRPr="001F69A8" w:rsidRDefault="007653F1" w:rsidP="00C128E3">
            <w:pPr>
              <w:pStyle w:val="Small"/>
              <w:spacing w:before="0" w:after="40"/>
            </w:pPr>
            <w:r w:rsidRPr="001F69A8">
              <w:t>{</w:t>
            </w:r>
            <w:del w:id="3849" w:author="Jeff Wootton" w:date="2022-07-11T08:55:00Z">
              <w:r w:rsidRPr="001F69A8" w:rsidDel="0036276B">
                <w:delText>5</w:delText>
              </w:r>
            </w:del>
            <w:ins w:id="3850" w:author="Jeff Wootton" w:date="2022-07-11T08:55:00Z">
              <w:r w:rsidR="0036276B">
                <w:t>130</w:t>
              </w:r>
            </w:ins>
            <w:r w:rsidRPr="001F69A8">
              <w:t xml:space="preserve">} </w:t>
            </w:r>
            <w:r w:rsidR="00FF5CFC">
              <w:t>–</w:t>
            </w:r>
            <w:r w:rsidRPr="001F69A8">
              <w:t xml:space="preserve"> </w:t>
            </w:r>
            <w:del w:id="3851" w:author="Jeff Wootton" w:date="2022-07-11T08:56:00Z">
              <w:r w:rsidRPr="001F69A8" w:rsidDel="0036276B">
                <w:delText>130</w:delText>
              </w:r>
            </w:del>
            <w:ins w:id="3852" w:author="Jeff Wootton" w:date="2022-07-11T08:56:00Z">
              <w:r w:rsidR="0036276B">
                <w:t>Surface</w:t>
              </w:r>
            </w:ins>
          </w:p>
        </w:tc>
      </w:tr>
      <w:tr w:rsidR="00E73EDF" w:rsidRPr="001F69A8" w14:paraId="69DDB9AC" w14:textId="77777777" w:rsidTr="00184E8D">
        <w:tc>
          <w:tcPr>
            <w:tcW w:w="3458" w:type="dxa"/>
            <w:tcBorders>
              <w:top w:val="single" w:sz="6" w:space="0" w:color="000000"/>
              <w:left w:val="single" w:sz="6" w:space="0" w:color="000000"/>
              <w:bottom w:val="single" w:sz="6" w:space="0" w:color="000000"/>
              <w:right w:val="single" w:sz="6" w:space="0" w:color="000000"/>
            </w:tcBorders>
          </w:tcPr>
          <w:p w14:paraId="3960FDB1" w14:textId="5589EB76" w:rsidR="00E73EDF" w:rsidRPr="001F69A8" w:rsidRDefault="007653F1" w:rsidP="00FF5CFC">
            <w:pPr>
              <w:pStyle w:val="Small"/>
              <w:spacing w:before="40" w:after="40"/>
            </w:pPr>
            <w:r w:rsidRPr="001F69A8">
              <w:t xml:space="preserve">Referenced Record </w:t>
            </w:r>
            <w:del w:id="3853" w:author="Teh Stand" w:date="2022-06-15T11:54:00Z">
              <w:r w:rsidR="00962114" w:rsidRPr="001F69A8" w:rsidDel="00FF5CFC">
                <w:delText>I</w:delText>
              </w:r>
              <w:r w:rsidRPr="001F69A8" w:rsidDel="00FF5CFC">
                <w:delText>dentifier</w:delText>
              </w:r>
            </w:del>
            <w:ins w:id="3854" w:author="Teh Stand" w:date="2022-06-15T11:54:00Z">
              <w:r w:rsidR="00FF5CFC">
                <w:t>i</w:t>
              </w:r>
              <w:r w:rsidR="00FF5CFC" w:rsidRPr="001F69A8">
                <w:t>dentifier</w:t>
              </w:r>
            </w:ins>
          </w:p>
        </w:tc>
        <w:tc>
          <w:tcPr>
            <w:tcW w:w="794" w:type="dxa"/>
            <w:tcBorders>
              <w:top w:val="single" w:sz="6" w:space="0" w:color="000000"/>
              <w:left w:val="single" w:sz="6" w:space="0" w:color="000000"/>
              <w:bottom w:val="single" w:sz="6" w:space="0" w:color="000000"/>
              <w:right w:val="single" w:sz="6" w:space="0" w:color="000000"/>
            </w:tcBorders>
          </w:tcPr>
          <w:p w14:paraId="58F1435E" w14:textId="77777777" w:rsidR="00E73EDF" w:rsidRPr="001F69A8" w:rsidRDefault="007653F1" w:rsidP="00C128E3">
            <w:pPr>
              <w:pStyle w:val="Smal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AB265B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8F4B48E"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EBFA9B2" w14:textId="77777777" w:rsidR="00E73EDF" w:rsidRPr="001F69A8" w:rsidRDefault="007653F1" w:rsidP="00C128E3">
            <w:pPr>
              <w:pStyle w:val="Small"/>
              <w:spacing w:before="40" w:after="40"/>
            </w:pPr>
            <w:r w:rsidRPr="001F69A8">
              <w:t>Record identifier of the referenced record</w:t>
            </w:r>
          </w:p>
        </w:tc>
      </w:tr>
      <w:tr w:rsidR="00E73EDF" w:rsidRPr="001F69A8" w14:paraId="76D8C8FE" w14:textId="77777777" w:rsidTr="00184E8D">
        <w:tc>
          <w:tcPr>
            <w:tcW w:w="3458" w:type="dxa"/>
            <w:tcBorders>
              <w:top w:val="single" w:sz="6" w:space="0" w:color="000000"/>
              <w:left w:val="single" w:sz="6" w:space="0" w:color="000000"/>
              <w:bottom w:val="single" w:sz="6" w:space="0" w:color="000000"/>
              <w:right w:val="single" w:sz="6" w:space="0" w:color="000000"/>
            </w:tcBorders>
          </w:tcPr>
          <w:p w14:paraId="7A28FB89" w14:textId="77777777" w:rsidR="00E73EDF" w:rsidRPr="001F69A8" w:rsidRDefault="007653F1" w:rsidP="00C128E3">
            <w:pPr>
              <w:pStyle w:val="Small"/>
              <w:spacing w:before="40" w:after="40"/>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1146A0DF" w14:textId="77777777" w:rsidR="00E73EDF" w:rsidRPr="001F69A8" w:rsidRDefault="007653F1" w:rsidP="00C128E3">
            <w:pPr>
              <w:pStyle w:val="Small"/>
              <w:spacing w:before="40" w:after="40"/>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D964647"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91305A1"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9CBEAA6" w14:textId="767B91EF" w:rsidR="00E73EDF" w:rsidRPr="001F69A8" w:rsidRDefault="00FF5CFC" w:rsidP="00C128E3">
            <w:pPr>
              <w:pStyle w:val="Small"/>
              <w:tabs>
                <w:tab w:val="left" w:pos="584"/>
              </w:tabs>
              <w:spacing w:before="40"/>
            </w:pPr>
            <w:r>
              <w:t xml:space="preserve">{1} – </w:t>
            </w:r>
            <w:r w:rsidR="007653F1" w:rsidRPr="001F69A8">
              <w:t>Forward</w:t>
            </w:r>
          </w:p>
          <w:p w14:paraId="3EF5B121" w14:textId="1FAB678E" w:rsidR="00E73EDF" w:rsidRPr="001F69A8" w:rsidRDefault="00FF5CFC" w:rsidP="00C128E3">
            <w:pPr>
              <w:pStyle w:val="Small"/>
              <w:tabs>
                <w:tab w:val="left" w:pos="584"/>
              </w:tabs>
              <w:spacing w:before="0"/>
            </w:pPr>
            <w:r>
              <w:t xml:space="preserve">{2} – </w:t>
            </w:r>
            <w:r w:rsidR="007653F1" w:rsidRPr="001F69A8">
              <w:t>Reverse</w:t>
            </w:r>
          </w:p>
          <w:p w14:paraId="72991C1F" w14:textId="0165EE73" w:rsidR="00E73EDF" w:rsidRPr="001F69A8" w:rsidRDefault="00FF5CFC" w:rsidP="00C128E3">
            <w:pPr>
              <w:pStyle w:val="Small"/>
              <w:tabs>
                <w:tab w:val="left" w:pos="584"/>
              </w:tabs>
              <w:spacing w:before="0" w:after="40"/>
            </w:pPr>
            <w:r>
              <w:t xml:space="preserve">{255} – </w:t>
            </w:r>
            <w:r w:rsidR="007653F1" w:rsidRPr="001F69A8">
              <w:t>NULL (Not Applicable)</w:t>
            </w:r>
          </w:p>
        </w:tc>
      </w:tr>
      <w:tr w:rsidR="00E73EDF" w:rsidRPr="001F69A8" w14:paraId="70253B4F" w14:textId="77777777" w:rsidTr="00184E8D">
        <w:tc>
          <w:tcPr>
            <w:tcW w:w="3458" w:type="dxa"/>
            <w:tcBorders>
              <w:top w:val="single" w:sz="6" w:space="0" w:color="000000"/>
              <w:left w:val="single" w:sz="6" w:space="0" w:color="000000"/>
              <w:bottom w:val="single" w:sz="6" w:space="0" w:color="000000"/>
              <w:right w:val="single" w:sz="6" w:space="0" w:color="000000"/>
            </w:tcBorders>
          </w:tcPr>
          <w:p w14:paraId="75A3C2AA" w14:textId="77777777" w:rsidR="00E73EDF" w:rsidRPr="001F69A8" w:rsidRDefault="007653F1" w:rsidP="00C128E3">
            <w:pPr>
              <w:pStyle w:val="Small"/>
              <w:spacing w:before="40" w:after="40"/>
            </w:pPr>
            <w:r w:rsidRPr="001F69A8">
              <w:t>Scale Minimum</w:t>
            </w:r>
          </w:p>
        </w:tc>
        <w:tc>
          <w:tcPr>
            <w:tcW w:w="794" w:type="dxa"/>
            <w:tcBorders>
              <w:top w:val="single" w:sz="6" w:space="0" w:color="000000"/>
              <w:left w:val="single" w:sz="6" w:space="0" w:color="000000"/>
              <w:bottom w:val="single" w:sz="6" w:space="0" w:color="000000"/>
              <w:right w:val="single" w:sz="6" w:space="0" w:color="000000"/>
            </w:tcBorders>
          </w:tcPr>
          <w:p w14:paraId="266FE07B" w14:textId="77777777" w:rsidR="00E73EDF" w:rsidRPr="001F69A8" w:rsidRDefault="007653F1" w:rsidP="00C128E3">
            <w:pPr>
              <w:pStyle w:val="Small"/>
              <w:spacing w:before="40" w:after="40"/>
            </w:pPr>
            <w:r w:rsidRPr="001F69A8">
              <w:t>SMIN</w:t>
            </w:r>
          </w:p>
        </w:tc>
        <w:tc>
          <w:tcPr>
            <w:tcW w:w="794" w:type="dxa"/>
            <w:tcBorders>
              <w:top w:val="single" w:sz="6" w:space="0" w:color="000000"/>
              <w:left w:val="single" w:sz="6" w:space="0" w:color="000000"/>
              <w:bottom w:val="single" w:sz="6" w:space="0" w:color="000000"/>
              <w:right w:val="single" w:sz="6" w:space="0" w:color="000000"/>
            </w:tcBorders>
          </w:tcPr>
          <w:p w14:paraId="2D0397BD"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DE10B51"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3D7C2494" w14:textId="77777777" w:rsidR="00E73EDF" w:rsidRPr="001F69A8" w:rsidRDefault="007653F1" w:rsidP="00C128E3">
            <w:pPr>
              <w:pStyle w:val="Small"/>
              <w:tabs>
                <w:tab w:val="left" w:pos="584"/>
              </w:tabs>
              <w:spacing w:before="40" w:after="40"/>
            </w:pPr>
            <w:r w:rsidRPr="001F69A8">
              <w:t>Denominator of the largest scale for which the feature type can be depicted by the referenced spatial feature.</w:t>
            </w:r>
          </w:p>
          <w:p w14:paraId="5E9408DF" w14:textId="7B0B077A" w:rsidR="00E73EDF" w:rsidRPr="001F69A8" w:rsidRDefault="007653F1" w:rsidP="00C128E3">
            <w:pPr>
              <w:pStyle w:val="Small"/>
              <w:tabs>
                <w:tab w:val="left" w:pos="584"/>
              </w:tabs>
              <w:spacing w:before="40" w:after="40"/>
            </w:pPr>
            <w:r w:rsidRPr="001F69A8">
              <w:t>If the value is 0 it does not apply</w:t>
            </w:r>
          </w:p>
        </w:tc>
      </w:tr>
      <w:tr w:rsidR="00E73EDF" w:rsidRPr="001F69A8" w14:paraId="3C0BC26E" w14:textId="77777777" w:rsidTr="00184E8D">
        <w:tc>
          <w:tcPr>
            <w:tcW w:w="3458" w:type="dxa"/>
            <w:tcBorders>
              <w:top w:val="single" w:sz="6" w:space="0" w:color="000000"/>
              <w:left w:val="single" w:sz="6" w:space="0" w:color="000000"/>
              <w:bottom w:val="single" w:sz="6" w:space="0" w:color="000000"/>
              <w:right w:val="single" w:sz="6" w:space="0" w:color="000000"/>
            </w:tcBorders>
          </w:tcPr>
          <w:p w14:paraId="5F613FE8" w14:textId="77777777" w:rsidR="00E73EDF" w:rsidRPr="001F69A8" w:rsidRDefault="007653F1" w:rsidP="00C128E3">
            <w:pPr>
              <w:pStyle w:val="Small"/>
              <w:spacing w:before="40" w:after="40"/>
            </w:pPr>
            <w:r w:rsidRPr="001F69A8">
              <w:t>Scale Maximum</w:t>
            </w:r>
          </w:p>
        </w:tc>
        <w:tc>
          <w:tcPr>
            <w:tcW w:w="794" w:type="dxa"/>
            <w:tcBorders>
              <w:top w:val="single" w:sz="6" w:space="0" w:color="000000"/>
              <w:left w:val="single" w:sz="6" w:space="0" w:color="000000"/>
              <w:bottom w:val="single" w:sz="6" w:space="0" w:color="000000"/>
              <w:right w:val="single" w:sz="6" w:space="0" w:color="000000"/>
            </w:tcBorders>
          </w:tcPr>
          <w:p w14:paraId="30DD8B03" w14:textId="77777777" w:rsidR="00E73EDF" w:rsidRPr="001F69A8" w:rsidRDefault="007653F1" w:rsidP="00C128E3">
            <w:pPr>
              <w:pStyle w:val="Small"/>
              <w:spacing w:before="40" w:after="40"/>
            </w:pPr>
            <w:r w:rsidRPr="001F69A8">
              <w:t>SMAX</w:t>
            </w:r>
          </w:p>
        </w:tc>
        <w:tc>
          <w:tcPr>
            <w:tcW w:w="794" w:type="dxa"/>
            <w:tcBorders>
              <w:top w:val="single" w:sz="6" w:space="0" w:color="000000"/>
              <w:left w:val="single" w:sz="6" w:space="0" w:color="000000"/>
              <w:bottom w:val="single" w:sz="6" w:space="0" w:color="000000"/>
              <w:right w:val="single" w:sz="6" w:space="0" w:color="000000"/>
            </w:tcBorders>
          </w:tcPr>
          <w:p w14:paraId="3E2AC2DD"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826AC9"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6B4753F8" w14:textId="77777777" w:rsidR="00E73EDF" w:rsidRPr="001F69A8" w:rsidRDefault="007653F1" w:rsidP="00C128E3">
            <w:pPr>
              <w:pStyle w:val="Small"/>
              <w:tabs>
                <w:tab w:val="left" w:pos="584"/>
              </w:tabs>
              <w:spacing w:before="40" w:after="40"/>
            </w:pPr>
            <w:r w:rsidRPr="001F69A8">
              <w:t>Denominator of the smallest scale for which the feature type can be depicted by the referenced spatial feature.</w:t>
            </w:r>
          </w:p>
          <w:p w14:paraId="2A6D3EB7" w14:textId="712AD877" w:rsidR="00E73EDF" w:rsidRPr="001F69A8" w:rsidRDefault="007653F1" w:rsidP="00C128E3">
            <w:pPr>
              <w:pStyle w:val="Small"/>
              <w:tabs>
                <w:tab w:val="left" w:pos="584"/>
              </w:tabs>
              <w:spacing w:before="40" w:after="40"/>
            </w:pPr>
            <w:r w:rsidRPr="001F69A8">
              <w:t>If the value is 2</w:t>
            </w:r>
            <w:r w:rsidRPr="001F69A8">
              <w:rPr>
                <w:vertAlign w:val="superscript"/>
              </w:rPr>
              <w:t>32</w:t>
            </w:r>
            <w:r w:rsidRPr="001F69A8">
              <w:t>-1 it does not apply</w:t>
            </w:r>
          </w:p>
        </w:tc>
      </w:tr>
      <w:tr w:rsidR="00E73EDF" w:rsidRPr="001F69A8" w14:paraId="01E0145D" w14:textId="77777777" w:rsidTr="00184E8D">
        <w:tc>
          <w:tcPr>
            <w:tcW w:w="3458" w:type="dxa"/>
            <w:tcBorders>
              <w:top w:val="single" w:sz="6" w:space="0" w:color="000000"/>
              <w:left w:val="single" w:sz="6" w:space="0" w:color="000000"/>
              <w:bottom w:val="single" w:sz="6" w:space="0" w:color="000000"/>
              <w:right w:val="single" w:sz="6" w:space="0" w:color="000000"/>
            </w:tcBorders>
          </w:tcPr>
          <w:p w14:paraId="2A2EC889" w14:textId="62D9F9B0" w:rsidR="00E73EDF" w:rsidRPr="001F69A8" w:rsidRDefault="007653F1" w:rsidP="00FF5CFC">
            <w:pPr>
              <w:pStyle w:val="Small"/>
              <w:spacing w:before="40" w:after="40"/>
            </w:pPr>
            <w:r w:rsidRPr="001F69A8">
              <w:t xml:space="preserve">Spatial Association Update </w:t>
            </w:r>
            <w:del w:id="3855" w:author="Teh Stand" w:date="2022-06-15T11:54:00Z">
              <w:r w:rsidRPr="001F69A8" w:rsidDel="00FF5CFC">
                <w:delText>Instruction</w:delText>
              </w:r>
            </w:del>
            <w:ins w:id="3856" w:author="Teh Stand" w:date="2022-06-15T11:54:00Z">
              <w:r w:rsidR="00FF5CFC">
                <w:t>i</w:t>
              </w:r>
              <w:r w:rsidR="00FF5CFC" w:rsidRPr="001F69A8">
                <w:t>nstruction</w:t>
              </w:r>
            </w:ins>
          </w:p>
        </w:tc>
        <w:tc>
          <w:tcPr>
            <w:tcW w:w="794" w:type="dxa"/>
            <w:tcBorders>
              <w:top w:val="single" w:sz="6" w:space="0" w:color="000000"/>
              <w:left w:val="single" w:sz="6" w:space="0" w:color="000000"/>
              <w:bottom w:val="single" w:sz="6" w:space="0" w:color="000000"/>
              <w:right w:val="single" w:sz="6" w:space="0" w:color="000000"/>
            </w:tcBorders>
          </w:tcPr>
          <w:p w14:paraId="5FCFE9B0" w14:textId="77777777" w:rsidR="00E73EDF" w:rsidRPr="001F69A8" w:rsidRDefault="007653F1" w:rsidP="00C128E3">
            <w:pPr>
              <w:pStyle w:val="Small"/>
              <w:spacing w:before="40" w:after="40"/>
            </w:pPr>
            <w:r w:rsidRPr="001F69A8">
              <w:t>SAUI</w:t>
            </w:r>
          </w:p>
        </w:tc>
        <w:tc>
          <w:tcPr>
            <w:tcW w:w="794" w:type="dxa"/>
            <w:tcBorders>
              <w:top w:val="single" w:sz="6" w:space="0" w:color="000000"/>
              <w:left w:val="single" w:sz="6" w:space="0" w:color="000000"/>
              <w:bottom w:val="single" w:sz="6" w:space="0" w:color="000000"/>
              <w:right w:val="single" w:sz="6" w:space="0" w:color="000000"/>
            </w:tcBorders>
          </w:tcPr>
          <w:p w14:paraId="4644EE70" w14:textId="77777777" w:rsidR="00E73EDF" w:rsidRPr="001F69A8" w:rsidRDefault="007653F1" w:rsidP="00C128E3">
            <w:pPr>
              <w:pStyle w:val="Small"/>
              <w:spacing w:before="40" w:after="40"/>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D7C0EE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B55D544" w14:textId="1D823DE7" w:rsidR="00E73EDF" w:rsidRPr="001F69A8" w:rsidRDefault="007653F1" w:rsidP="00C128E3">
            <w:pPr>
              <w:pStyle w:val="Small"/>
              <w:snapToGrid w:val="0"/>
              <w:spacing w:before="40"/>
            </w:pPr>
            <w:r w:rsidRPr="001F69A8">
              <w:t xml:space="preserve">{1} </w:t>
            </w:r>
            <w:r w:rsidR="00FF5CFC">
              <w:t>–</w:t>
            </w:r>
            <w:r w:rsidRPr="001F69A8">
              <w:t xml:space="preserve"> Insert</w:t>
            </w:r>
          </w:p>
          <w:p w14:paraId="26E387DE" w14:textId="03D84385" w:rsidR="00E73EDF" w:rsidRPr="001F69A8" w:rsidRDefault="007653F1" w:rsidP="00C128E3">
            <w:pPr>
              <w:pStyle w:val="Small"/>
              <w:spacing w:before="0" w:after="40"/>
            </w:pPr>
            <w:r w:rsidRPr="001F69A8">
              <w:t xml:space="preserve">{2} </w:t>
            </w:r>
            <w:r w:rsidR="00FF5CFC">
              <w:t>–</w:t>
            </w:r>
            <w:r w:rsidRPr="001F69A8">
              <w:t xml:space="preserve"> Delete</w:t>
            </w:r>
          </w:p>
        </w:tc>
      </w:tr>
    </w:tbl>
    <w:p w14:paraId="0C79D68E" w14:textId="77777777" w:rsidR="00E73EDF" w:rsidRDefault="00E73EDF" w:rsidP="00FF5CFC">
      <w:pPr>
        <w:spacing w:after="0" w:line="240" w:lineRule="auto"/>
      </w:pPr>
    </w:p>
    <w:p w14:paraId="45CC01F3" w14:textId="041C6A80" w:rsidR="00FF5CFC" w:rsidRPr="00926480" w:rsidRDefault="00FF5CFC" w:rsidP="00FF5CFC">
      <w:pPr>
        <w:pStyle w:val="ListContinue2"/>
        <w:keepNext/>
        <w:keepLines/>
        <w:numPr>
          <w:ilvl w:val="2"/>
          <w:numId w:val="37"/>
        </w:numPr>
        <w:tabs>
          <w:tab w:val="clear" w:pos="432"/>
        </w:tabs>
        <w:spacing w:before="120" w:after="120" w:line="240" w:lineRule="auto"/>
        <w:rPr>
          <w:b/>
          <w:lang w:eastAsia="en-US"/>
        </w:rPr>
      </w:pPr>
      <w:r w:rsidRPr="00FF5CFC">
        <w:rPr>
          <w:b/>
        </w:rPr>
        <w:lastRenderedPageBreak/>
        <w:t>Feature Association field – FASC</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7F3F5432"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BEE70DA" w14:textId="77777777" w:rsidR="00E73EDF" w:rsidRPr="001F69A8" w:rsidRDefault="007653F1" w:rsidP="00FF5CFC">
            <w:pPr>
              <w:pStyle w:val="Small"/>
              <w:keepNext/>
              <w:keepLines/>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56C56FA" w14:textId="77777777" w:rsidR="00E73EDF" w:rsidRPr="001F69A8" w:rsidRDefault="007653F1" w:rsidP="00FF5CFC">
            <w:pPr>
              <w:pStyle w:val="Small"/>
              <w:keepNext/>
              <w:keepLines/>
              <w:widowContro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851915C" w14:textId="77777777" w:rsidR="00E73EDF" w:rsidRPr="001F69A8" w:rsidRDefault="007653F1" w:rsidP="00FF5CFC">
            <w:pPr>
              <w:pStyle w:val="Small"/>
              <w:keepNext/>
              <w:keepLines/>
              <w:widowContro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42366A" w14:textId="77777777" w:rsidR="00E73EDF" w:rsidRPr="001F69A8" w:rsidRDefault="007653F1" w:rsidP="00FF5CFC">
            <w:pPr>
              <w:pStyle w:val="Small"/>
              <w:keepNext/>
              <w:keepLines/>
              <w:widowContro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32E38A1" w14:textId="77777777" w:rsidR="00E73EDF" w:rsidRPr="001F69A8" w:rsidRDefault="007653F1" w:rsidP="00FF5CFC">
            <w:pPr>
              <w:pStyle w:val="Small"/>
              <w:keepNext/>
              <w:keepLines/>
              <w:widowControl/>
              <w:spacing w:before="40" w:after="40"/>
              <w:jc w:val="both"/>
              <w:rPr>
                <w:b/>
              </w:rPr>
            </w:pPr>
            <w:r w:rsidRPr="001F69A8">
              <w:rPr>
                <w:b/>
              </w:rPr>
              <w:t>Comment</w:t>
            </w:r>
          </w:p>
        </w:tc>
      </w:tr>
      <w:tr w:rsidR="00E73EDF" w:rsidRPr="001F69A8" w14:paraId="4D31EDA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B8E0EF4" w14:textId="0D90E854" w:rsidR="00E73EDF" w:rsidRPr="001F69A8" w:rsidRDefault="007653F1" w:rsidP="00FF5CFC">
            <w:pPr>
              <w:pStyle w:val="Small"/>
              <w:keepNext/>
              <w:keepLines/>
              <w:widowControl/>
              <w:snapToGrid w:val="0"/>
              <w:spacing w:before="40" w:after="40"/>
            </w:pPr>
            <w:r w:rsidRPr="001F69A8">
              <w:t xml:space="preserve">Referenced Record </w:t>
            </w:r>
            <w:del w:id="3857" w:author="Teh Stand" w:date="2022-06-15T11:56:00Z">
              <w:r w:rsidR="002D5BAF" w:rsidRPr="001F69A8" w:rsidDel="00FF5CFC">
                <w:delText>N</w:delText>
              </w:r>
              <w:r w:rsidRPr="001F69A8" w:rsidDel="00FF5CFC">
                <w:delText>ame</w:delText>
              </w:r>
            </w:del>
            <w:ins w:id="3858" w:author="Teh Stand" w:date="2022-06-15T11:56:00Z">
              <w:r w:rsidR="00FF5CFC">
                <w:t>n</w:t>
              </w:r>
              <w:r w:rsidR="00FF5CFC" w:rsidRPr="001F69A8">
                <w:t>ame</w:t>
              </w:r>
            </w:ins>
          </w:p>
        </w:tc>
        <w:tc>
          <w:tcPr>
            <w:tcW w:w="794" w:type="dxa"/>
            <w:tcBorders>
              <w:top w:val="single" w:sz="6" w:space="0" w:color="000000"/>
              <w:left w:val="single" w:sz="6" w:space="0" w:color="000000"/>
              <w:bottom w:val="single" w:sz="6" w:space="0" w:color="000000"/>
              <w:right w:val="single" w:sz="6" w:space="0" w:color="000000"/>
            </w:tcBorders>
          </w:tcPr>
          <w:p w14:paraId="53E08C2B" w14:textId="2BC2BBD1" w:rsidR="00E73EDF" w:rsidRPr="001F69A8" w:rsidRDefault="007653F1" w:rsidP="00FF5CFC">
            <w:pPr>
              <w:pStyle w:val="Small"/>
              <w:keepNext/>
              <w:keepLines/>
              <w:widowContro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86E2C2E" w14:textId="624BDCD1" w:rsidR="00E73EDF" w:rsidRPr="001F69A8" w:rsidRDefault="00746CF6" w:rsidP="00FF5CFC">
            <w:pPr>
              <w:pStyle w:val="Small"/>
              <w:keepNext/>
              <w:keepLines/>
              <w:widowControl/>
              <w:spacing w:before="40" w:after="40"/>
            </w:pPr>
            <w:ins w:id="3859" w:author="Jeff Wootton" w:date="2022-07-11T08:58:00Z">
              <w:r>
                <w:t>{100}</w:t>
              </w:r>
            </w:ins>
          </w:p>
        </w:tc>
        <w:tc>
          <w:tcPr>
            <w:tcW w:w="794" w:type="dxa"/>
            <w:tcBorders>
              <w:top w:val="single" w:sz="6" w:space="0" w:color="000000"/>
              <w:left w:val="single" w:sz="6" w:space="0" w:color="000000"/>
              <w:bottom w:val="single" w:sz="6" w:space="0" w:color="000000"/>
              <w:right w:val="single" w:sz="6" w:space="0" w:color="000000"/>
            </w:tcBorders>
          </w:tcPr>
          <w:p w14:paraId="65A1C364" w14:textId="77777777" w:rsidR="00E73EDF" w:rsidRPr="001F69A8" w:rsidRDefault="007653F1" w:rsidP="00FF5CFC">
            <w:pPr>
              <w:pStyle w:val="Small"/>
              <w:keepNext/>
              <w:keepLines/>
              <w:widowContro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A34A14D" w14:textId="77777777" w:rsidR="00E73EDF" w:rsidRDefault="007653F1" w:rsidP="00FF5CFC">
            <w:pPr>
              <w:pStyle w:val="Small"/>
              <w:keepNext/>
              <w:keepLines/>
              <w:widowControl/>
              <w:snapToGrid w:val="0"/>
              <w:spacing w:before="40" w:after="40"/>
              <w:rPr>
                <w:ins w:id="3860" w:author="Jeff Wootton" w:date="2022-07-11T08:58:00Z"/>
              </w:rPr>
            </w:pPr>
            <w:r w:rsidRPr="001F69A8">
              <w:t>Record name of the referenced record</w:t>
            </w:r>
          </w:p>
          <w:p w14:paraId="09D1B5A3" w14:textId="03D357C0" w:rsidR="00746CF6" w:rsidRPr="001F69A8" w:rsidRDefault="00746CF6" w:rsidP="00FF5CFC">
            <w:pPr>
              <w:pStyle w:val="Small"/>
              <w:keepNext/>
              <w:keepLines/>
              <w:widowControl/>
              <w:snapToGrid w:val="0"/>
              <w:spacing w:before="40" w:after="40"/>
            </w:pPr>
            <w:ins w:id="3861" w:author="Jeff Wootton" w:date="2022-07-11T08:58:00Z">
              <w:r>
                <w:t>{100} – Feature Type</w:t>
              </w:r>
            </w:ins>
          </w:p>
        </w:tc>
      </w:tr>
      <w:tr w:rsidR="00E73EDF" w:rsidRPr="001F69A8" w14:paraId="76FEFB3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F780049" w14:textId="067DCC2C" w:rsidR="00E73EDF" w:rsidRPr="001F69A8" w:rsidRDefault="007653F1" w:rsidP="00FF5CFC">
            <w:pPr>
              <w:pStyle w:val="Small"/>
              <w:keepNext/>
              <w:keepLines/>
              <w:widowControl/>
              <w:snapToGrid w:val="0"/>
              <w:spacing w:before="40" w:after="40"/>
            </w:pPr>
            <w:r w:rsidRPr="001F69A8">
              <w:t xml:space="preserve">Referenced Record </w:t>
            </w:r>
            <w:del w:id="3862" w:author="Teh Stand" w:date="2022-06-15T11:56:00Z">
              <w:r w:rsidR="002D5BAF" w:rsidRPr="001F69A8" w:rsidDel="00FF5CFC">
                <w:delText>I</w:delText>
              </w:r>
              <w:r w:rsidRPr="001F69A8" w:rsidDel="00FF5CFC">
                <w:delText>dentifier</w:delText>
              </w:r>
            </w:del>
            <w:ins w:id="3863" w:author="Teh Stand" w:date="2022-06-15T11:56:00Z">
              <w:r w:rsidR="00FF5CFC">
                <w:t>i</w:t>
              </w:r>
              <w:r w:rsidR="00FF5CFC" w:rsidRPr="001F69A8">
                <w:t>dentifier</w:t>
              </w:r>
            </w:ins>
          </w:p>
        </w:tc>
        <w:tc>
          <w:tcPr>
            <w:tcW w:w="794" w:type="dxa"/>
            <w:tcBorders>
              <w:top w:val="single" w:sz="6" w:space="0" w:color="000000"/>
              <w:left w:val="single" w:sz="6" w:space="0" w:color="000000"/>
              <w:bottom w:val="single" w:sz="6" w:space="0" w:color="000000"/>
              <w:right w:val="single" w:sz="6" w:space="0" w:color="000000"/>
            </w:tcBorders>
          </w:tcPr>
          <w:p w14:paraId="09AF9C5B" w14:textId="77777777" w:rsidR="00E73EDF" w:rsidRPr="001F69A8" w:rsidRDefault="007653F1" w:rsidP="00FF5CFC">
            <w:pPr>
              <w:pStyle w:val="Small"/>
              <w:keepNext/>
              <w:keepLines/>
              <w:widowContro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10E0C80"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302623F" w14:textId="77777777" w:rsidR="00E73EDF" w:rsidRPr="001F69A8" w:rsidRDefault="007653F1" w:rsidP="00FF5CFC">
            <w:pPr>
              <w:pStyle w:val="Small"/>
              <w:keepNext/>
              <w:keepLines/>
              <w:widowContro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7FB2E7" w14:textId="77777777" w:rsidR="00E73EDF" w:rsidRPr="001F69A8" w:rsidRDefault="007653F1" w:rsidP="00FF5CFC">
            <w:pPr>
              <w:pStyle w:val="Small"/>
              <w:keepNext/>
              <w:keepLines/>
              <w:widowControl/>
              <w:snapToGrid w:val="0"/>
              <w:spacing w:before="40" w:after="40"/>
            </w:pPr>
            <w:r w:rsidRPr="001F69A8">
              <w:t>Record identifier of the referenced record</w:t>
            </w:r>
          </w:p>
        </w:tc>
      </w:tr>
      <w:tr w:rsidR="00E73EDF" w:rsidRPr="001F69A8" w14:paraId="718E3872"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EF97AA0" w14:textId="77777777" w:rsidR="00E73EDF" w:rsidRPr="001F69A8" w:rsidRDefault="007653F1" w:rsidP="00FF5CFC">
            <w:pPr>
              <w:pStyle w:val="Small"/>
              <w:keepNext/>
              <w:keepLines/>
              <w:widowControl/>
              <w:snapToGrid w:val="0"/>
              <w:spacing w:before="40" w:after="40"/>
            </w:pPr>
            <w:r w:rsidRPr="001F69A8">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33E224C4" w14:textId="77777777" w:rsidR="00E73EDF" w:rsidRPr="001F69A8" w:rsidRDefault="007653F1" w:rsidP="00FF5CFC">
            <w:pPr>
              <w:pStyle w:val="Small"/>
              <w:keepNext/>
              <w:keepLines/>
              <w:widowControl/>
              <w:snapToGrid w:val="0"/>
              <w:spacing w:before="40" w:after="40"/>
            </w:pPr>
            <w:r w:rsidRPr="001F69A8">
              <w:t>NFAC</w:t>
            </w:r>
          </w:p>
        </w:tc>
        <w:tc>
          <w:tcPr>
            <w:tcW w:w="794" w:type="dxa"/>
            <w:tcBorders>
              <w:top w:val="single" w:sz="6" w:space="0" w:color="000000"/>
              <w:left w:val="single" w:sz="6" w:space="0" w:color="000000"/>
              <w:bottom w:val="single" w:sz="6" w:space="0" w:color="000000"/>
              <w:right w:val="single" w:sz="6" w:space="0" w:color="000000"/>
            </w:tcBorders>
          </w:tcPr>
          <w:p w14:paraId="05A9487A"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4E188E"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110EE2E" w14:textId="77777777" w:rsidR="00E73EDF" w:rsidRPr="001F69A8" w:rsidRDefault="007653F1" w:rsidP="00FF5CFC">
            <w:pPr>
              <w:pStyle w:val="Small"/>
              <w:keepNext/>
              <w:keepLines/>
              <w:widowControl/>
              <w:snapToGrid w:val="0"/>
              <w:spacing w:before="40" w:after="40"/>
            </w:pPr>
            <w:r w:rsidRPr="001F69A8">
              <w:t>A valid code for the feature association as defined in the FACS field of the Dataset General Information Record</w:t>
            </w:r>
          </w:p>
        </w:tc>
      </w:tr>
      <w:tr w:rsidR="00E73EDF" w:rsidRPr="001F69A8" w14:paraId="076EC0F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818502B" w14:textId="73082AFD" w:rsidR="00E73EDF" w:rsidRPr="001F69A8" w:rsidRDefault="007653F1" w:rsidP="00FF5CFC">
            <w:pPr>
              <w:pStyle w:val="Small"/>
              <w:keepNext/>
              <w:keepLines/>
              <w:widowControl/>
              <w:snapToGrid w:val="0"/>
              <w:spacing w:before="40" w:after="40"/>
            </w:pPr>
            <w:r w:rsidRPr="001F69A8">
              <w:t>Numeric Association</w:t>
            </w:r>
            <w:r w:rsidR="00962114" w:rsidRPr="001F69A8">
              <w:t xml:space="preserve"> </w:t>
            </w:r>
            <w:r w:rsidRPr="001F69A8">
              <w:t>Role Code</w:t>
            </w:r>
          </w:p>
        </w:tc>
        <w:tc>
          <w:tcPr>
            <w:tcW w:w="794" w:type="dxa"/>
            <w:tcBorders>
              <w:top w:val="single" w:sz="6" w:space="0" w:color="000000"/>
              <w:left w:val="single" w:sz="6" w:space="0" w:color="000000"/>
              <w:bottom w:val="single" w:sz="6" w:space="0" w:color="000000"/>
              <w:right w:val="single" w:sz="6" w:space="0" w:color="000000"/>
            </w:tcBorders>
          </w:tcPr>
          <w:p w14:paraId="57C86B0B" w14:textId="77777777" w:rsidR="00E73EDF" w:rsidRPr="001F69A8" w:rsidRDefault="007653F1" w:rsidP="00FF5CFC">
            <w:pPr>
              <w:pStyle w:val="Small"/>
              <w:keepNext/>
              <w:keepLines/>
              <w:widowControl/>
              <w:snapToGrid w:val="0"/>
              <w:spacing w:before="40" w:after="40"/>
            </w:pPr>
            <w:r w:rsidRPr="001F69A8">
              <w:t>NARC</w:t>
            </w:r>
          </w:p>
        </w:tc>
        <w:tc>
          <w:tcPr>
            <w:tcW w:w="794" w:type="dxa"/>
            <w:tcBorders>
              <w:top w:val="single" w:sz="6" w:space="0" w:color="000000"/>
              <w:left w:val="single" w:sz="6" w:space="0" w:color="000000"/>
              <w:bottom w:val="single" w:sz="6" w:space="0" w:color="000000"/>
              <w:right w:val="single" w:sz="6" w:space="0" w:color="000000"/>
            </w:tcBorders>
          </w:tcPr>
          <w:p w14:paraId="3EBF74B7"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ED63A6"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1B14C8F9" w14:textId="77777777" w:rsidR="00E73EDF" w:rsidRPr="001F69A8" w:rsidRDefault="007653F1" w:rsidP="00FF5CFC">
            <w:pPr>
              <w:pStyle w:val="Small"/>
              <w:keepNext/>
              <w:keepLines/>
              <w:widowControl/>
              <w:snapToGrid w:val="0"/>
              <w:spacing w:before="40" w:after="40"/>
            </w:pPr>
            <w:r w:rsidRPr="001F69A8">
              <w:t>A valid code for the role as defined in the ARCS field of the Dataset General Information Record</w:t>
            </w:r>
          </w:p>
        </w:tc>
      </w:tr>
      <w:tr w:rsidR="00E73EDF" w:rsidRPr="001F69A8" w14:paraId="70C5CAEC"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EEE7D28" w14:textId="77777777" w:rsidR="00E73EDF" w:rsidRPr="001F69A8" w:rsidRDefault="007653F1" w:rsidP="00C128E3">
            <w:pPr>
              <w:pStyle w:val="Small"/>
              <w:snapToGrid w:val="0"/>
              <w:spacing w:before="40" w:after="40"/>
            </w:pPr>
            <w:r w:rsidRPr="001F69A8">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5E4439CD" w14:textId="77777777" w:rsidR="00E73EDF" w:rsidRPr="001F69A8" w:rsidRDefault="007653F1" w:rsidP="00C128E3">
            <w:pPr>
              <w:pStyle w:val="Small"/>
              <w:snapToGrid w:val="0"/>
              <w:spacing w:before="40" w:after="40"/>
            </w:pPr>
            <w:r w:rsidRPr="001F69A8">
              <w:t>FAUI</w:t>
            </w:r>
          </w:p>
        </w:tc>
        <w:tc>
          <w:tcPr>
            <w:tcW w:w="794" w:type="dxa"/>
            <w:tcBorders>
              <w:top w:val="single" w:sz="6" w:space="0" w:color="000000"/>
              <w:left w:val="single" w:sz="6" w:space="0" w:color="000000"/>
              <w:bottom w:val="single" w:sz="6" w:space="0" w:color="000000"/>
              <w:right w:val="single" w:sz="6" w:space="0" w:color="000000"/>
            </w:tcBorders>
          </w:tcPr>
          <w:p w14:paraId="7A6A583E" w14:textId="77777777" w:rsidR="00E73EDF" w:rsidRPr="001F69A8" w:rsidRDefault="007653F1" w:rsidP="00C128E3">
            <w:pPr>
              <w:pStyle w:val="Small"/>
              <w:spacing w:before="40" w:after="40"/>
            </w:pPr>
            <w:r w:rsidRPr="001F69A8">
              <w:t>{1} ,{2} or {3}</w:t>
            </w:r>
          </w:p>
        </w:tc>
        <w:tc>
          <w:tcPr>
            <w:tcW w:w="794" w:type="dxa"/>
            <w:tcBorders>
              <w:top w:val="single" w:sz="6" w:space="0" w:color="000000"/>
              <w:left w:val="single" w:sz="6" w:space="0" w:color="000000"/>
              <w:bottom w:val="single" w:sz="6" w:space="0" w:color="000000"/>
              <w:right w:val="single" w:sz="6" w:space="0" w:color="000000"/>
            </w:tcBorders>
          </w:tcPr>
          <w:p w14:paraId="5CC83C81" w14:textId="77777777" w:rsidR="00E73EDF" w:rsidRPr="001F69A8" w:rsidRDefault="007653F1" w:rsidP="00C128E3">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8C615FB" w14:textId="78B36D59" w:rsidR="00E73EDF" w:rsidRPr="001F69A8" w:rsidRDefault="007653F1" w:rsidP="00C128E3">
            <w:pPr>
              <w:pStyle w:val="Small"/>
              <w:snapToGrid w:val="0"/>
              <w:spacing w:before="40"/>
            </w:pPr>
            <w:r w:rsidRPr="001F69A8">
              <w:t xml:space="preserve">{1} </w:t>
            </w:r>
            <w:r w:rsidR="00FF5CFC">
              <w:t>–</w:t>
            </w:r>
            <w:r w:rsidRPr="001F69A8">
              <w:t xml:space="preserve"> Insert</w:t>
            </w:r>
          </w:p>
          <w:p w14:paraId="3245EDFD" w14:textId="77777777" w:rsidR="00E73EDF" w:rsidRPr="001F69A8" w:rsidRDefault="007653F1" w:rsidP="00C128E3">
            <w:pPr>
              <w:pStyle w:val="Small"/>
              <w:spacing w:before="0"/>
            </w:pPr>
            <w:r w:rsidRPr="001F69A8">
              <w:t>{2} – Delete</w:t>
            </w:r>
          </w:p>
          <w:p w14:paraId="3FC7D867" w14:textId="369DA74C" w:rsidR="00E73EDF" w:rsidRPr="001F69A8" w:rsidRDefault="007653F1" w:rsidP="00C128E3">
            <w:pPr>
              <w:pStyle w:val="Small"/>
              <w:spacing w:before="0" w:after="40"/>
            </w:pPr>
            <w:r w:rsidRPr="001F69A8">
              <w:t xml:space="preserve">{3} </w:t>
            </w:r>
            <w:r w:rsidR="00FF5CFC">
              <w:t>–</w:t>
            </w:r>
            <w:r w:rsidRPr="001F69A8">
              <w:t xml:space="preserve"> Modify</w:t>
            </w:r>
          </w:p>
        </w:tc>
      </w:tr>
      <w:tr w:rsidR="002D5BAF" w:rsidRPr="001F69A8" w14:paraId="591AED14"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6F06A1F6" w14:textId="2A30298C" w:rsidR="002D5BAF" w:rsidRPr="001F69A8" w:rsidRDefault="002D5BAF" w:rsidP="00C128E3">
            <w:pPr>
              <w:pStyle w:val="Small"/>
              <w:snapToGrid w:val="0"/>
              <w:spacing w:before="40" w:after="40"/>
            </w:pPr>
            <w:r w:rsidRPr="001F69A8">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6C805FAA" w14:textId="14B69776" w:rsidR="002D5BAF" w:rsidRPr="001F69A8" w:rsidRDefault="002D5BAF" w:rsidP="00C128E3">
            <w:pPr>
              <w:pStyle w:val="Small"/>
              <w:snapToGrid w:val="0"/>
              <w:spacing w:before="40" w:after="40"/>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13E2DBFF" w14:textId="77777777" w:rsidR="002D5BAF" w:rsidRPr="001F69A8" w:rsidRDefault="002D5BA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1E7406" w14:textId="3BDD34CD" w:rsidR="002D5BAF" w:rsidRPr="001F69A8" w:rsidRDefault="002D5BAF"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0855A801" w14:textId="303F7963" w:rsidR="002D5BAF" w:rsidRPr="001F69A8" w:rsidRDefault="002D5BAF" w:rsidP="00C128E3">
            <w:pPr>
              <w:pStyle w:val="Small"/>
              <w:snapToGrid w:val="0"/>
              <w:spacing w:before="40" w:after="40"/>
            </w:pPr>
            <w:r w:rsidRPr="001F69A8">
              <w:t>A valid attribute code as defined in the ATCS field of the Dataset General Information Record</w:t>
            </w:r>
          </w:p>
        </w:tc>
      </w:tr>
      <w:tr w:rsidR="00E73EDF" w:rsidRPr="001F69A8" w14:paraId="58AD1A2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905FEE0" w14:textId="20A30FD6" w:rsidR="00E73EDF" w:rsidRPr="001F69A8" w:rsidRDefault="007653F1" w:rsidP="00FF5CFC">
            <w:pPr>
              <w:pStyle w:val="Small"/>
              <w:snapToGrid w:val="0"/>
              <w:spacing w:before="40" w:after="40"/>
            </w:pPr>
            <w:r w:rsidRPr="001F69A8">
              <w:t xml:space="preserve">Attribute </w:t>
            </w:r>
            <w:del w:id="3864" w:author="Teh Stand" w:date="2022-06-15T11:56:00Z">
              <w:r w:rsidR="002D5BAF" w:rsidRPr="001F69A8" w:rsidDel="00FF5CFC">
                <w:delText>I</w:delText>
              </w:r>
              <w:r w:rsidRPr="001F69A8" w:rsidDel="00FF5CFC">
                <w:delText>ndex</w:delText>
              </w:r>
            </w:del>
            <w:ins w:id="3865" w:author="Teh Stand" w:date="2022-06-15T11:56:00Z">
              <w:r w:rsidR="00FF5CFC">
                <w:t>i</w:t>
              </w:r>
              <w:r w:rsidR="00FF5CFC" w:rsidRPr="001F69A8">
                <w:t>ndex</w:t>
              </w:r>
            </w:ins>
          </w:p>
        </w:tc>
        <w:tc>
          <w:tcPr>
            <w:tcW w:w="794" w:type="dxa"/>
            <w:tcBorders>
              <w:top w:val="single" w:sz="6" w:space="0" w:color="000000"/>
              <w:left w:val="single" w:sz="6" w:space="0" w:color="000000"/>
              <w:bottom w:val="single" w:sz="6" w:space="0" w:color="000000"/>
              <w:right w:val="single" w:sz="6" w:space="0" w:color="000000"/>
            </w:tcBorders>
          </w:tcPr>
          <w:p w14:paraId="760FE164" w14:textId="77777777" w:rsidR="00E73EDF" w:rsidRPr="001F69A8" w:rsidRDefault="007653F1" w:rsidP="00C128E3">
            <w:pPr>
              <w:pStyle w:val="Small"/>
              <w:snapToGrid w:val="0"/>
              <w:spacing w:before="40" w:after="40"/>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5A46A9A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3E70391"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080CFB5" w14:textId="10F87735" w:rsidR="00E73EDF" w:rsidRPr="001F69A8" w:rsidRDefault="007653F1" w:rsidP="00C128E3">
            <w:pPr>
              <w:pStyle w:val="Small"/>
              <w:snapToGrid w:val="0"/>
              <w:spacing w:before="40" w:after="40"/>
            </w:pPr>
            <w:r w:rsidRPr="001F69A8">
              <w:t>Index (position) of the attribute in the sequence of attributes with the same code and the same parent (starting with 1)</w:t>
            </w:r>
          </w:p>
        </w:tc>
      </w:tr>
      <w:tr w:rsidR="00E73EDF" w:rsidRPr="001F69A8" w14:paraId="0DFF3D1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3D174B5" w14:textId="75424E32" w:rsidR="00E73EDF" w:rsidRPr="001F69A8" w:rsidRDefault="007653F1" w:rsidP="00FF5CFC">
            <w:pPr>
              <w:pStyle w:val="Small"/>
              <w:snapToGrid w:val="0"/>
              <w:spacing w:before="40" w:after="40"/>
            </w:pPr>
            <w:r w:rsidRPr="001F69A8">
              <w:t xml:space="preserve">Parent </w:t>
            </w:r>
            <w:del w:id="3866" w:author="Teh Stand" w:date="2022-06-15T11:56:00Z">
              <w:r w:rsidR="002D5BAF" w:rsidRPr="001F69A8" w:rsidDel="00FF5CFC">
                <w:delText>I</w:delText>
              </w:r>
              <w:r w:rsidRPr="001F69A8" w:rsidDel="00FF5CFC">
                <w:delText>ndex</w:delText>
              </w:r>
            </w:del>
            <w:ins w:id="3867" w:author="Teh Stand" w:date="2022-06-15T11:56:00Z">
              <w:r w:rsidR="00FF5CFC">
                <w:t>i</w:t>
              </w:r>
              <w:r w:rsidR="00FF5CFC" w:rsidRPr="001F69A8">
                <w:t>ndex</w:t>
              </w:r>
            </w:ins>
          </w:p>
        </w:tc>
        <w:tc>
          <w:tcPr>
            <w:tcW w:w="794" w:type="dxa"/>
            <w:tcBorders>
              <w:top w:val="single" w:sz="6" w:space="0" w:color="000000"/>
              <w:left w:val="single" w:sz="6" w:space="0" w:color="000000"/>
              <w:bottom w:val="single" w:sz="6" w:space="0" w:color="000000"/>
              <w:right w:val="single" w:sz="6" w:space="0" w:color="000000"/>
            </w:tcBorders>
          </w:tcPr>
          <w:p w14:paraId="1577071E" w14:textId="77777777" w:rsidR="00E73EDF" w:rsidRPr="001F69A8" w:rsidRDefault="007653F1" w:rsidP="00C128E3">
            <w:pPr>
              <w:pStyle w:val="Small"/>
              <w:snapToGrid w:val="0"/>
              <w:spacing w:before="40" w:after="40"/>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1258C8B1"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17EA04"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777992BC" w14:textId="0E809424" w:rsidR="00E73EDF" w:rsidRPr="001F69A8" w:rsidRDefault="007653F1" w:rsidP="00C128E3">
            <w:pPr>
              <w:pStyle w:val="Small"/>
              <w:snapToGrid w:val="0"/>
              <w:spacing w:before="40" w:after="40"/>
            </w:pPr>
            <w:r w:rsidRPr="001F69A8">
              <w:t>Index (position) of the parent complex attribute within this ATTR field (starting  with 1). If the attribute has no parent (top level attribute) the value is 0</w:t>
            </w:r>
          </w:p>
        </w:tc>
      </w:tr>
      <w:tr w:rsidR="00FF5CFC" w:rsidRPr="001F69A8" w14:paraId="2F06B60F" w14:textId="77777777" w:rsidTr="007346FF">
        <w:tc>
          <w:tcPr>
            <w:tcW w:w="3458" w:type="dxa"/>
            <w:tcBorders>
              <w:top w:val="single" w:sz="6" w:space="0" w:color="000000"/>
              <w:left w:val="single" w:sz="6" w:space="0" w:color="000000"/>
              <w:bottom w:val="single" w:sz="6" w:space="0" w:color="000000"/>
              <w:right w:val="single" w:sz="6" w:space="0" w:color="000000"/>
            </w:tcBorders>
          </w:tcPr>
          <w:p w14:paraId="13D792DE" w14:textId="77777777" w:rsidR="00FF5CFC" w:rsidRPr="001F69A8" w:rsidRDefault="00FF5CFC" w:rsidP="00FF5CFC">
            <w:pPr>
              <w:pStyle w:val="Small"/>
              <w:snapToGrid w:val="0"/>
              <w:spacing w:before="40" w:after="40"/>
            </w:pPr>
            <w:r w:rsidRPr="001F69A8">
              <w:t>Attribute Instruction</w:t>
            </w:r>
          </w:p>
        </w:tc>
        <w:tc>
          <w:tcPr>
            <w:tcW w:w="794" w:type="dxa"/>
            <w:tcBorders>
              <w:top w:val="single" w:sz="6" w:space="0" w:color="000000"/>
              <w:left w:val="single" w:sz="6" w:space="0" w:color="000000"/>
              <w:bottom w:val="single" w:sz="6" w:space="0" w:color="000000"/>
              <w:right w:val="single" w:sz="6" w:space="0" w:color="000000"/>
            </w:tcBorders>
          </w:tcPr>
          <w:p w14:paraId="502A1D9F" w14:textId="77777777" w:rsidR="00FF5CFC" w:rsidRPr="001F69A8" w:rsidRDefault="00FF5CFC" w:rsidP="00FF5CFC">
            <w:pPr>
              <w:pStyle w:val="Small"/>
              <w:snapToGrid w:val="0"/>
              <w:spacing w:before="40" w:after="40"/>
            </w:pPr>
            <w:r w:rsidRPr="001F69A8">
              <w:t>ATIN</w:t>
            </w:r>
          </w:p>
        </w:tc>
        <w:tc>
          <w:tcPr>
            <w:tcW w:w="794" w:type="dxa"/>
            <w:tcBorders>
              <w:top w:val="single" w:sz="6" w:space="0" w:color="000000"/>
              <w:left w:val="single" w:sz="6" w:space="0" w:color="000000"/>
              <w:bottom w:val="single" w:sz="6" w:space="0" w:color="000000"/>
              <w:right w:val="single" w:sz="6" w:space="0" w:color="000000"/>
            </w:tcBorders>
          </w:tcPr>
          <w:p w14:paraId="7ABF47D5" w14:textId="77777777" w:rsidR="00FF5CFC" w:rsidRPr="001F69A8" w:rsidRDefault="00FF5CFC" w:rsidP="00FF5CFC">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1733A5E0" w14:textId="77777777" w:rsidR="00FF5CFC" w:rsidRPr="001F69A8" w:rsidRDefault="00FF5CFC" w:rsidP="00FF5CFC">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CAE5299" w14:textId="77777777" w:rsidR="00FF5CFC" w:rsidRPr="001F69A8" w:rsidRDefault="00FF5CFC" w:rsidP="00FF5CFC">
            <w:pPr>
              <w:pStyle w:val="Small"/>
              <w:snapToGrid w:val="0"/>
              <w:spacing w:before="40"/>
            </w:pPr>
            <w:r w:rsidRPr="001F69A8">
              <w:t xml:space="preserve">{1} </w:t>
            </w:r>
            <w:r>
              <w:t>–</w:t>
            </w:r>
            <w:r w:rsidRPr="001F69A8">
              <w:t xml:space="preserve"> Insert</w:t>
            </w:r>
          </w:p>
          <w:p w14:paraId="16A3715B" w14:textId="77777777" w:rsidR="00FF5CFC" w:rsidRPr="001F69A8" w:rsidRDefault="00FF5CFC" w:rsidP="00FF5CFC">
            <w:pPr>
              <w:pStyle w:val="Small"/>
              <w:spacing w:before="0"/>
            </w:pPr>
            <w:r w:rsidRPr="001F69A8">
              <w:t>{2} – Delete</w:t>
            </w:r>
          </w:p>
          <w:p w14:paraId="4A29574B" w14:textId="17406543" w:rsidR="00FF5CFC" w:rsidRPr="001F69A8" w:rsidRDefault="00FF5CFC" w:rsidP="00FF5CFC">
            <w:pPr>
              <w:pStyle w:val="Small"/>
              <w:snapToGrid w:val="0"/>
              <w:spacing w:before="0" w:after="40"/>
            </w:pPr>
            <w:r w:rsidRPr="001F69A8">
              <w:t xml:space="preserve">{3} </w:t>
            </w:r>
            <w:r>
              <w:t>–</w:t>
            </w:r>
            <w:r w:rsidRPr="001F69A8">
              <w:t xml:space="preserve"> Modify</w:t>
            </w:r>
          </w:p>
        </w:tc>
      </w:tr>
      <w:tr w:rsidR="00E73EDF" w:rsidRPr="001F69A8" w14:paraId="3CE614A8"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F8320D0" w14:textId="3A86190A" w:rsidR="00E73EDF" w:rsidRPr="001F69A8" w:rsidRDefault="007653F1" w:rsidP="00FF5CFC">
            <w:pPr>
              <w:pStyle w:val="Small"/>
              <w:snapToGrid w:val="0"/>
              <w:spacing w:before="40" w:after="40"/>
            </w:pPr>
            <w:r w:rsidRPr="001F69A8">
              <w:t xml:space="preserve">Attribute </w:t>
            </w:r>
            <w:del w:id="3868" w:author="Teh Stand" w:date="2022-06-15T11:56:00Z">
              <w:r w:rsidR="002D5BAF" w:rsidRPr="001F69A8" w:rsidDel="00FF5CFC">
                <w:delText>V</w:delText>
              </w:r>
              <w:r w:rsidRPr="001F69A8" w:rsidDel="00FF5CFC">
                <w:delText>alue</w:delText>
              </w:r>
            </w:del>
            <w:ins w:id="3869" w:author="Teh Stand" w:date="2022-06-15T11:56:00Z">
              <w:r w:rsidR="00FF5CFC">
                <w:t>v</w:t>
              </w:r>
              <w:r w:rsidR="00FF5CFC" w:rsidRPr="001F69A8">
                <w:t>alue</w:t>
              </w:r>
            </w:ins>
          </w:p>
        </w:tc>
        <w:tc>
          <w:tcPr>
            <w:tcW w:w="794" w:type="dxa"/>
            <w:tcBorders>
              <w:top w:val="single" w:sz="6" w:space="0" w:color="000000"/>
              <w:left w:val="single" w:sz="6" w:space="0" w:color="000000"/>
              <w:bottom w:val="single" w:sz="6" w:space="0" w:color="000000"/>
              <w:right w:val="single" w:sz="6" w:space="0" w:color="000000"/>
            </w:tcBorders>
          </w:tcPr>
          <w:p w14:paraId="548E8A5A" w14:textId="77777777" w:rsidR="00E73EDF" w:rsidRPr="001F69A8" w:rsidRDefault="007653F1" w:rsidP="00C128E3">
            <w:pPr>
              <w:pStyle w:val="Small"/>
              <w:snapToGrid w:val="0"/>
              <w:spacing w:before="40" w:after="40"/>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7B5E80C6"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7F2336" w14:textId="77777777" w:rsidR="00E73EDF" w:rsidRPr="001F69A8" w:rsidRDefault="007653F1" w:rsidP="00C128E3">
            <w:pPr>
              <w:pStyle w:val="Small"/>
              <w:snapToGrid w:val="0"/>
              <w:spacing w:before="40" w:after="40"/>
            </w:pPr>
            <w:r w:rsidRPr="001F69A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6F76D569" w14:textId="3EA1D7C8" w:rsidR="00E73EDF" w:rsidRPr="001F69A8" w:rsidRDefault="007653F1" w:rsidP="00C128E3">
            <w:pPr>
              <w:pStyle w:val="Small"/>
              <w:snapToGrid w:val="0"/>
              <w:spacing w:before="40" w:after="40"/>
            </w:pPr>
            <w:r w:rsidRPr="001F69A8">
              <w:t>A string containing a valid value for the domain of the attribute specified by the subfields above</w:t>
            </w:r>
          </w:p>
        </w:tc>
      </w:tr>
    </w:tbl>
    <w:p w14:paraId="61B34014" w14:textId="77777777" w:rsidR="00E73EDF" w:rsidRDefault="00E73EDF" w:rsidP="00FF5CFC">
      <w:pPr>
        <w:spacing w:after="0" w:line="240" w:lineRule="auto"/>
      </w:pPr>
    </w:p>
    <w:p w14:paraId="1680F87D" w14:textId="7095AEA3" w:rsidR="00FF5CFC" w:rsidRPr="00926480" w:rsidRDefault="00FF5CFC" w:rsidP="00FF5CFC">
      <w:pPr>
        <w:pStyle w:val="ListContinue2"/>
        <w:keepNext/>
        <w:keepLines/>
        <w:numPr>
          <w:ilvl w:val="2"/>
          <w:numId w:val="37"/>
        </w:numPr>
        <w:tabs>
          <w:tab w:val="clear" w:pos="432"/>
        </w:tabs>
        <w:spacing w:before="120" w:after="120" w:line="240" w:lineRule="auto"/>
        <w:rPr>
          <w:b/>
          <w:lang w:eastAsia="en-US"/>
        </w:rPr>
      </w:pPr>
      <w:r w:rsidRPr="00FF5CFC">
        <w:rPr>
          <w:b/>
        </w:rPr>
        <w:t>Masked Spatial Type field - MASK</w:t>
      </w:r>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7CB9390"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00BCCC2"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BB029E"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46066ED"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15971EE"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F749D84" w14:textId="77777777" w:rsidR="00E73EDF" w:rsidRPr="001F69A8" w:rsidRDefault="007653F1" w:rsidP="00C128E3">
            <w:pPr>
              <w:pStyle w:val="Small"/>
              <w:spacing w:before="40" w:after="40"/>
              <w:jc w:val="both"/>
              <w:rPr>
                <w:b/>
              </w:rPr>
            </w:pPr>
            <w:r w:rsidRPr="001F69A8">
              <w:rPr>
                <w:b/>
              </w:rPr>
              <w:t>Comment</w:t>
            </w:r>
          </w:p>
        </w:tc>
      </w:tr>
      <w:tr w:rsidR="00746CF6" w:rsidRPr="001F69A8" w14:paraId="0A61A9EB"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37E8E783" w14:textId="5AF59E1C" w:rsidR="00746CF6" w:rsidRPr="001F69A8" w:rsidRDefault="00746CF6" w:rsidP="00746CF6">
            <w:pPr>
              <w:pStyle w:val="Small"/>
              <w:spacing w:before="40" w:after="40"/>
              <w:jc w:val="both"/>
            </w:pPr>
            <w:r w:rsidRPr="001F69A8">
              <w:t xml:space="preserve">Referenced Record </w:t>
            </w:r>
            <w:del w:id="3870" w:author="Teh Stand" w:date="2022-06-15T11:58:00Z">
              <w:r w:rsidRPr="001F69A8" w:rsidDel="008C062E">
                <w:delText>Name</w:delText>
              </w:r>
            </w:del>
            <w:ins w:id="3871" w:author="Teh Stand" w:date="2022-06-15T11:58:00Z">
              <w:r>
                <w:t>n</w:t>
              </w:r>
              <w:r w:rsidRPr="001F69A8">
                <w:t>ame</w:t>
              </w:r>
            </w:ins>
          </w:p>
        </w:tc>
        <w:tc>
          <w:tcPr>
            <w:tcW w:w="794" w:type="dxa"/>
            <w:tcBorders>
              <w:top w:val="single" w:sz="6" w:space="0" w:color="000000"/>
              <w:left w:val="single" w:sz="6" w:space="0" w:color="000000"/>
              <w:bottom w:val="single" w:sz="6" w:space="0" w:color="000000"/>
              <w:right w:val="single" w:sz="6" w:space="0" w:color="000000"/>
            </w:tcBorders>
          </w:tcPr>
          <w:p w14:paraId="7D064B27" w14:textId="77777777" w:rsidR="00746CF6" w:rsidRPr="001F69A8" w:rsidRDefault="00746CF6" w:rsidP="00746CF6">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757E0AB4" w14:textId="26D75AD0" w:rsidR="00746CF6" w:rsidRPr="001F69A8" w:rsidRDefault="00746CF6" w:rsidP="00522ACE">
            <w:pPr>
              <w:pStyle w:val="Small"/>
              <w:spacing w:before="40" w:after="40"/>
            </w:pPr>
            <w:ins w:id="3872" w:author="Jeff Wootton" w:date="2022-07-11T08:59:00Z">
              <w:r>
                <w:t>{120} or {125}</w:t>
              </w:r>
            </w:ins>
          </w:p>
        </w:tc>
        <w:tc>
          <w:tcPr>
            <w:tcW w:w="794" w:type="dxa"/>
            <w:tcBorders>
              <w:top w:val="single" w:sz="6" w:space="0" w:color="000000"/>
              <w:left w:val="single" w:sz="6" w:space="0" w:color="000000"/>
              <w:bottom w:val="single" w:sz="6" w:space="0" w:color="000000"/>
              <w:right w:val="single" w:sz="6" w:space="0" w:color="000000"/>
            </w:tcBorders>
          </w:tcPr>
          <w:p w14:paraId="7F6D9F30" w14:textId="77777777" w:rsidR="00746CF6" w:rsidRPr="001F69A8" w:rsidRDefault="00746CF6" w:rsidP="00746CF6">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23A37CA5" w14:textId="77777777" w:rsidR="00746CF6" w:rsidRDefault="00746CF6" w:rsidP="00746CF6">
            <w:pPr>
              <w:pStyle w:val="Small"/>
              <w:spacing w:before="40" w:after="40"/>
              <w:jc w:val="both"/>
              <w:rPr>
                <w:ins w:id="3873" w:author="Jeff Wootton" w:date="2022-07-11T08:59:00Z"/>
              </w:rPr>
            </w:pPr>
            <w:r w:rsidRPr="001F69A8">
              <w:t>Record name of the referenced record</w:t>
            </w:r>
          </w:p>
          <w:p w14:paraId="32048BFF" w14:textId="77777777" w:rsidR="00746CF6" w:rsidRDefault="00746CF6" w:rsidP="00522ACE">
            <w:pPr>
              <w:pStyle w:val="Small"/>
              <w:spacing w:before="40"/>
              <w:jc w:val="both"/>
              <w:rPr>
                <w:ins w:id="3874" w:author="Jeff Wootton" w:date="2022-07-11T08:59:00Z"/>
              </w:rPr>
            </w:pPr>
            <w:ins w:id="3875" w:author="Jeff Wootton" w:date="2022-07-11T08:59:00Z">
              <w:r>
                <w:t>{120} – Curve</w:t>
              </w:r>
            </w:ins>
          </w:p>
          <w:p w14:paraId="2B80E1C2" w14:textId="737B7AA5" w:rsidR="00746CF6" w:rsidRPr="001F69A8" w:rsidRDefault="00746CF6" w:rsidP="00522ACE">
            <w:pPr>
              <w:pStyle w:val="Small"/>
              <w:spacing w:before="0" w:after="40"/>
              <w:jc w:val="both"/>
            </w:pPr>
            <w:ins w:id="3876" w:author="Jeff Wootton" w:date="2022-07-11T08:59:00Z">
              <w:r>
                <w:t>{125} – Composite Curve</w:t>
              </w:r>
            </w:ins>
          </w:p>
        </w:tc>
      </w:tr>
      <w:tr w:rsidR="00E73EDF" w:rsidRPr="001F69A8" w14:paraId="64A96264"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FC05910" w14:textId="425150F0" w:rsidR="00E73EDF" w:rsidRPr="001F69A8" w:rsidRDefault="007653F1" w:rsidP="008C062E">
            <w:pPr>
              <w:pStyle w:val="Small"/>
              <w:spacing w:before="40" w:after="40"/>
              <w:jc w:val="both"/>
            </w:pPr>
            <w:r w:rsidRPr="001F69A8">
              <w:t xml:space="preserve">Referenced Record </w:t>
            </w:r>
            <w:del w:id="3877" w:author="Teh Stand" w:date="2022-06-15T11:58:00Z">
              <w:r w:rsidR="009341A8" w:rsidRPr="001F69A8" w:rsidDel="008C062E">
                <w:delText>I</w:delText>
              </w:r>
              <w:r w:rsidRPr="001F69A8" w:rsidDel="008C062E">
                <w:delText>dentifier</w:delText>
              </w:r>
            </w:del>
            <w:ins w:id="3878" w:author="Teh Stand" w:date="2022-06-15T11:58:00Z">
              <w:r w:rsidR="008C062E">
                <w:t>i</w:t>
              </w:r>
              <w:r w:rsidR="008C062E" w:rsidRPr="001F69A8">
                <w:t>dentifier</w:t>
              </w:r>
            </w:ins>
          </w:p>
        </w:tc>
        <w:tc>
          <w:tcPr>
            <w:tcW w:w="794" w:type="dxa"/>
            <w:tcBorders>
              <w:top w:val="single" w:sz="6" w:space="0" w:color="000000"/>
              <w:left w:val="single" w:sz="6" w:space="0" w:color="000000"/>
              <w:bottom w:val="single" w:sz="6" w:space="0" w:color="000000"/>
              <w:right w:val="single" w:sz="6" w:space="0" w:color="000000"/>
            </w:tcBorders>
          </w:tcPr>
          <w:p w14:paraId="71259998"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A8253C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D5DBC8"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1B5D483F"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21E4BB6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130776F" w14:textId="77777777" w:rsidR="00E73EDF" w:rsidRPr="001F69A8" w:rsidRDefault="007653F1" w:rsidP="00C128E3">
            <w:pPr>
              <w:pStyle w:val="Small"/>
              <w:spacing w:before="40" w:after="40"/>
              <w:jc w:val="both"/>
            </w:pPr>
            <w:r w:rsidRPr="001F69A8">
              <w:t>Mask Indicator</w:t>
            </w:r>
          </w:p>
        </w:tc>
        <w:tc>
          <w:tcPr>
            <w:tcW w:w="794" w:type="dxa"/>
            <w:tcBorders>
              <w:top w:val="single" w:sz="6" w:space="0" w:color="000000"/>
              <w:left w:val="single" w:sz="6" w:space="0" w:color="000000"/>
              <w:bottom w:val="single" w:sz="6" w:space="0" w:color="000000"/>
              <w:right w:val="single" w:sz="6" w:space="0" w:color="000000"/>
            </w:tcBorders>
          </w:tcPr>
          <w:p w14:paraId="4B62C6BF" w14:textId="77777777" w:rsidR="00E73EDF" w:rsidRPr="001F69A8" w:rsidRDefault="007653F1" w:rsidP="00C128E3">
            <w:pPr>
              <w:pStyle w:val="Small"/>
              <w:spacing w:before="40" w:after="40"/>
              <w:jc w:val="both"/>
            </w:pPr>
            <w:r w:rsidRPr="001F69A8">
              <w:t>MIND</w:t>
            </w:r>
          </w:p>
        </w:tc>
        <w:tc>
          <w:tcPr>
            <w:tcW w:w="794" w:type="dxa"/>
            <w:tcBorders>
              <w:top w:val="single" w:sz="6" w:space="0" w:color="000000"/>
              <w:left w:val="single" w:sz="6" w:space="0" w:color="000000"/>
              <w:bottom w:val="single" w:sz="6" w:space="0" w:color="000000"/>
              <w:right w:val="single" w:sz="6" w:space="0" w:color="000000"/>
            </w:tcBorders>
          </w:tcPr>
          <w:p w14:paraId="276F7D08"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7B1C681B"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BD2C999" w14:textId="135CB299" w:rsidR="00E73EDF" w:rsidRPr="001F69A8" w:rsidRDefault="007653F1" w:rsidP="00C128E3">
            <w:pPr>
              <w:pStyle w:val="Small"/>
              <w:snapToGrid w:val="0"/>
              <w:spacing w:before="40"/>
            </w:pPr>
            <w:r w:rsidRPr="001F69A8">
              <w:t xml:space="preserve">{1} </w:t>
            </w:r>
            <w:r w:rsidR="00FF5CFC">
              <w:t>–</w:t>
            </w:r>
            <w:r w:rsidRPr="001F69A8">
              <w:t xml:space="preserve"> Truncated by the </w:t>
            </w:r>
            <w:del w:id="3879" w:author="Jeff Wootton" w:date="2022-10-26T06:06:00Z">
              <w:r w:rsidRPr="001F69A8" w:rsidDel="00D54FF5">
                <w:delText xml:space="preserve">dataset </w:delText>
              </w:r>
            </w:del>
            <w:ins w:id="3880" w:author="Jeff Wootton" w:date="2022-10-26T06:06:00Z">
              <w:r w:rsidR="00D54FF5" w:rsidRPr="001F69A8">
                <w:t>data</w:t>
              </w:r>
              <w:r w:rsidR="00D54FF5">
                <w:t xml:space="preserve"> coverage</w:t>
              </w:r>
              <w:r w:rsidR="00D54FF5" w:rsidRPr="001F69A8">
                <w:t xml:space="preserve"> </w:t>
              </w:r>
            </w:ins>
            <w:r w:rsidRPr="001F69A8">
              <w:t>limit</w:t>
            </w:r>
          </w:p>
          <w:p w14:paraId="308CBABD" w14:textId="65CF34A2" w:rsidR="00E73EDF" w:rsidRPr="001F69A8" w:rsidRDefault="007653F1" w:rsidP="00C128E3">
            <w:pPr>
              <w:pStyle w:val="Small"/>
              <w:snapToGrid w:val="0"/>
              <w:spacing w:before="0" w:after="40"/>
              <w:jc w:val="both"/>
            </w:pPr>
            <w:r w:rsidRPr="001F69A8">
              <w:t xml:space="preserve">{2} </w:t>
            </w:r>
            <w:r w:rsidR="00FF5CFC">
              <w:t>–</w:t>
            </w:r>
            <w:r w:rsidRPr="001F69A8">
              <w:t xml:space="preserve"> Sup</w:t>
            </w:r>
            <w:ins w:id="3881" w:author="Jeff Wootton" w:date="2022-10-26T06:06:00Z">
              <w:r w:rsidR="00D54FF5">
                <w:t>p</w:t>
              </w:r>
            </w:ins>
            <w:r w:rsidRPr="001F69A8">
              <w:t>ress portrayal</w:t>
            </w:r>
          </w:p>
        </w:tc>
      </w:tr>
      <w:tr w:rsidR="00E73EDF" w:rsidRPr="001F69A8" w14:paraId="72FA9C0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EF72B79" w14:textId="77777777" w:rsidR="00E73EDF" w:rsidRPr="001F69A8" w:rsidRDefault="007653F1" w:rsidP="00C128E3">
            <w:pPr>
              <w:pStyle w:val="Small"/>
              <w:spacing w:before="40" w:after="40"/>
              <w:jc w:val="both"/>
            </w:pPr>
            <w:r w:rsidRPr="001F69A8">
              <w:t>Mask Update Instruction</w:t>
            </w:r>
          </w:p>
        </w:tc>
        <w:tc>
          <w:tcPr>
            <w:tcW w:w="794" w:type="dxa"/>
            <w:tcBorders>
              <w:top w:val="single" w:sz="6" w:space="0" w:color="000000"/>
              <w:left w:val="single" w:sz="6" w:space="0" w:color="000000"/>
              <w:bottom w:val="single" w:sz="6" w:space="0" w:color="000000"/>
              <w:right w:val="single" w:sz="6" w:space="0" w:color="000000"/>
            </w:tcBorders>
          </w:tcPr>
          <w:p w14:paraId="4B4BA9DB" w14:textId="77777777" w:rsidR="00E73EDF" w:rsidRPr="001F69A8" w:rsidRDefault="007653F1" w:rsidP="00C128E3">
            <w:pPr>
              <w:pStyle w:val="Small"/>
              <w:spacing w:before="40" w:after="40"/>
              <w:jc w:val="both"/>
            </w:pPr>
            <w:r w:rsidRPr="001F69A8">
              <w:t>MUIN</w:t>
            </w:r>
          </w:p>
        </w:tc>
        <w:tc>
          <w:tcPr>
            <w:tcW w:w="794" w:type="dxa"/>
            <w:tcBorders>
              <w:top w:val="single" w:sz="6" w:space="0" w:color="000000"/>
              <w:left w:val="single" w:sz="6" w:space="0" w:color="000000"/>
              <w:bottom w:val="single" w:sz="6" w:space="0" w:color="000000"/>
              <w:right w:val="single" w:sz="6" w:space="0" w:color="000000"/>
            </w:tcBorders>
          </w:tcPr>
          <w:p w14:paraId="30C01BCA"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4F6D711"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CA59A58" w14:textId="75F88119" w:rsidR="00E73EDF" w:rsidRPr="001F69A8" w:rsidRDefault="007653F1" w:rsidP="00C128E3">
            <w:pPr>
              <w:pStyle w:val="Small"/>
              <w:snapToGrid w:val="0"/>
              <w:spacing w:before="40"/>
              <w:jc w:val="both"/>
            </w:pPr>
            <w:r w:rsidRPr="001F69A8">
              <w:t xml:space="preserve">{1} </w:t>
            </w:r>
            <w:r w:rsidR="00FF5CFC">
              <w:t>–</w:t>
            </w:r>
            <w:r w:rsidRPr="001F69A8">
              <w:t xml:space="preserve"> Insert</w:t>
            </w:r>
          </w:p>
          <w:p w14:paraId="181EDC6A" w14:textId="29D50B9C" w:rsidR="00E73EDF" w:rsidRPr="001F69A8" w:rsidRDefault="007653F1" w:rsidP="00C128E3">
            <w:pPr>
              <w:pStyle w:val="Small"/>
              <w:spacing w:before="0" w:after="40"/>
              <w:jc w:val="both"/>
            </w:pPr>
            <w:r w:rsidRPr="001F69A8">
              <w:t xml:space="preserve">{2} </w:t>
            </w:r>
            <w:r w:rsidR="00FF5CFC">
              <w:t>–</w:t>
            </w:r>
            <w:r w:rsidRPr="001F69A8">
              <w:t xml:space="preserve"> Delete</w:t>
            </w:r>
          </w:p>
        </w:tc>
      </w:tr>
    </w:tbl>
    <w:p w14:paraId="1341C537" w14:textId="77777777" w:rsidR="00E73EDF" w:rsidRPr="001F69A8" w:rsidRDefault="00E73EDF" w:rsidP="008C062E">
      <w:pPr>
        <w:spacing w:after="0" w:line="240" w:lineRule="auto"/>
        <w:rPr>
          <w:lang w:eastAsia="en-US"/>
        </w:rPr>
      </w:pPr>
    </w:p>
    <w:p w14:paraId="52C9B475" w14:textId="15589A94" w:rsidR="00E75933" w:rsidRPr="001F69A8" w:rsidRDefault="00E75933" w:rsidP="008C062E">
      <w:pPr>
        <w:pStyle w:val="ListContinue2"/>
        <w:keepNext/>
        <w:keepLines/>
        <w:pageBreakBefore/>
        <w:numPr>
          <w:ilvl w:val="0"/>
          <w:numId w:val="37"/>
        </w:numPr>
        <w:tabs>
          <w:tab w:val="clear" w:pos="800"/>
        </w:tabs>
        <w:spacing w:before="120" w:after="200" w:line="240" w:lineRule="auto"/>
        <w:rPr>
          <w:b/>
          <w:sz w:val="22"/>
          <w:szCs w:val="22"/>
          <w:lang w:eastAsia="en-US"/>
        </w:rPr>
      </w:pPr>
      <w:r w:rsidRPr="001F69A8">
        <w:rPr>
          <w:b/>
          <w:sz w:val="22"/>
          <w:szCs w:val="22"/>
          <w:lang w:eastAsia="en-US"/>
        </w:rPr>
        <w:lastRenderedPageBreak/>
        <w:t xml:space="preserve">Dataset </w:t>
      </w:r>
      <w:del w:id="3882" w:author="Jeff Wootton" w:date="2022-10-11T04:32:00Z">
        <w:r w:rsidRPr="001F69A8" w:rsidDel="00D24503">
          <w:rPr>
            <w:b/>
            <w:sz w:val="22"/>
            <w:szCs w:val="22"/>
            <w:lang w:eastAsia="en-US"/>
          </w:rPr>
          <w:delText xml:space="preserve">cancellation </w:delText>
        </w:r>
      </w:del>
      <w:ins w:id="3883" w:author="Jeff Wootton" w:date="2022-10-11T04:32:00Z">
        <w:r w:rsidR="00D24503">
          <w:rPr>
            <w:b/>
            <w:sz w:val="22"/>
            <w:szCs w:val="22"/>
            <w:lang w:eastAsia="en-US"/>
          </w:rPr>
          <w:t>C</w:t>
        </w:r>
        <w:r w:rsidR="00D24503" w:rsidRPr="001F69A8">
          <w:rPr>
            <w:b/>
            <w:sz w:val="22"/>
            <w:szCs w:val="22"/>
            <w:lang w:eastAsia="en-US"/>
          </w:rPr>
          <w:t xml:space="preserve">ancellation </w:t>
        </w:r>
      </w:ins>
      <w:del w:id="3884" w:author="Jeff Wootton" w:date="2022-10-11T04:32:00Z">
        <w:r w:rsidRPr="001F69A8" w:rsidDel="00D24503">
          <w:rPr>
            <w:b/>
            <w:sz w:val="22"/>
            <w:szCs w:val="22"/>
            <w:lang w:eastAsia="en-US"/>
          </w:rPr>
          <w:delText>structure</w:delText>
        </w:r>
      </w:del>
      <w:ins w:id="3885" w:author="Jeff Wootton" w:date="2022-10-11T04:32:00Z">
        <w:r w:rsidR="00D24503">
          <w:rPr>
            <w:b/>
            <w:sz w:val="22"/>
            <w:szCs w:val="22"/>
            <w:lang w:eastAsia="en-US"/>
          </w:rPr>
          <w:t>S</w:t>
        </w:r>
        <w:r w:rsidR="00D24503" w:rsidRPr="001F69A8">
          <w:rPr>
            <w:b/>
            <w:sz w:val="22"/>
            <w:szCs w:val="22"/>
            <w:lang w:eastAsia="en-US"/>
          </w:rPr>
          <w:t>tructure</w:t>
        </w:r>
      </w:ins>
    </w:p>
    <w:p w14:paraId="39156BD4"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bookmarkStart w:id="3886" w:name="_Toc270580306"/>
      <w:bookmarkStart w:id="3887" w:name="_Toc225648381"/>
      <w:bookmarkStart w:id="3888" w:name="_Toc225065238"/>
      <w:r w:rsidRPr="001F69A8">
        <w:rPr>
          <w:rFonts w:ascii="Courier" w:eastAsia="Times New Roman" w:hAnsi="Courier" w:cs="Arial"/>
          <w:lang w:eastAsia="en-US"/>
        </w:rPr>
        <w:t>Dataset cancelation file</w:t>
      </w:r>
    </w:p>
    <w:p w14:paraId="05D669A1"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r w:rsidRPr="001F69A8">
        <w:rPr>
          <w:rFonts w:ascii="Courier" w:eastAsia="Times New Roman" w:hAnsi="Courier" w:cs="Arial"/>
          <w:lang w:eastAsia="en-US"/>
        </w:rPr>
        <w:t xml:space="preserve">   | </w:t>
      </w:r>
    </w:p>
    <w:p w14:paraId="0D9EEF27"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|--&lt;1&gt;- Dataset General Information record</w:t>
      </w:r>
    </w:p>
    <w:p w14:paraId="25495E59"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w:t>
      </w:r>
    </w:p>
    <w:p w14:paraId="0AB53222" w14:textId="77777777" w:rsidR="00E73EDF" w:rsidRDefault="007653F1" w:rsidP="00C128E3">
      <w:pPr>
        <w:pStyle w:val="NoSpacing2"/>
        <w:spacing w:line="240" w:lineRule="auto"/>
        <w:jc w:val="both"/>
        <w:rPr>
          <w:rFonts w:ascii="Courier" w:hAnsi="Courier"/>
        </w:rPr>
      </w:pPr>
      <w:r w:rsidRPr="001F69A8">
        <w:rPr>
          <w:rFonts w:ascii="Courier" w:hAnsi="Courier"/>
        </w:rPr>
        <w:t xml:space="preserve">       |--&lt;1&gt;-DSID (13\\*1): Dataset Identification field</w:t>
      </w:r>
    </w:p>
    <w:p w14:paraId="58DDC5AD" w14:textId="77777777" w:rsidR="00F97564" w:rsidRPr="00F97564" w:rsidRDefault="00F97564" w:rsidP="00F97564">
      <w:pPr>
        <w:pStyle w:val="NoSpacing2"/>
        <w:spacing w:after="0" w:line="240" w:lineRule="auto"/>
        <w:jc w:val="both"/>
        <w:rPr>
          <w:rFonts w:ascii="Arial" w:hAnsi="Arial" w:cs="Arial"/>
        </w:rPr>
      </w:pPr>
    </w:p>
    <w:p w14:paraId="4398E3BF" w14:textId="17797C07" w:rsidR="008C062E" w:rsidRPr="008C062E" w:rsidRDefault="008C062E" w:rsidP="008C062E">
      <w:pPr>
        <w:pStyle w:val="ListContinue2"/>
        <w:numPr>
          <w:ilvl w:val="1"/>
          <w:numId w:val="37"/>
        </w:numPr>
        <w:tabs>
          <w:tab w:val="clear" w:pos="800"/>
        </w:tabs>
        <w:spacing w:before="120" w:after="120" w:line="240" w:lineRule="auto"/>
        <w:rPr>
          <w:b/>
          <w:lang w:eastAsia="en-US"/>
        </w:rPr>
      </w:pPr>
      <w:r w:rsidRPr="008C062E">
        <w:rPr>
          <w:b/>
          <w:lang w:eastAsia="en-US"/>
        </w:rPr>
        <w:t xml:space="preserve">Field </w:t>
      </w:r>
      <w:r>
        <w:rPr>
          <w:b/>
          <w:lang w:eastAsia="en-US"/>
        </w:rPr>
        <w:t>c</w:t>
      </w:r>
      <w:r w:rsidRPr="008C062E">
        <w:rPr>
          <w:b/>
          <w:lang w:eastAsia="en-US"/>
        </w:rPr>
        <w:t>ontent</w:t>
      </w:r>
    </w:p>
    <w:p w14:paraId="6091314C" w14:textId="689EC1F0" w:rsidR="008C062E" w:rsidRPr="008C062E" w:rsidRDefault="008C062E" w:rsidP="008C062E">
      <w:pPr>
        <w:pStyle w:val="ListContinue2"/>
        <w:numPr>
          <w:ilvl w:val="2"/>
          <w:numId w:val="37"/>
        </w:numPr>
        <w:tabs>
          <w:tab w:val="clear" w:pos="432"/>
        </w:tabs>
        <w:spacing w:before="120" w:after="120" w:line="240" w:lineRule="auto"/>
        <w:rPr>
          <w:b/>
          <w:lang w:eastAsia="en-US"/>
        </w:rPr>
      </w:pPr>
      <w:r w:rsidRPr="008C062E">
        <w:rPr>
          <w:b/>
          <w:lang w:eastAsia="en-US"/>
        </w:rPr>
        <w:t>Dataset Identification field - DSID</w:t>
      </w:r>
    </w:p>
    <w:tbl>
      <w:tblPr>
        <w:tblW w:w="9866" w:type="dxa"/>
        <w:tblInd w:w="-244" w:type="dxa"/>
        <w:tblLayout w:type="fixed"/>
        <w:tblCellMar>
          <w:left w:w="57" w:type="dxa"/>
          <w:right w:w="57" w:type="dxa"/>
        </w:tblCellMar>
        <w:tblLook w:val="04A0" w:firstRow="1" w:lastRow="0" w:firstColumn="1" w:lastColumn="0" w:noHBand="0" w:noVBand="1"/>
      </w:tblPr>
      <w:tblGrid>
        <w:gridCol w:w="2553"/>
        <w:gridCol w:w="893"/>
        <w:gridCol w:w="2087"/>
        <w:gridCol w:w="893"/>
        <w:gridCol w:w="3440"/>
      </w:tblGrid>
      <w:tr w:rsidR="00E73EDF" w:rsidRPr="001F69A8" w14:paraId="54BC577D" w14:textId="77777777" w:rsidTr="008C062E">
        <w:trPr>
          <w:trHeight w:val="212"/>
        </w:trPr>
        <w:tc>
          <w:tcPr>
            <w:tcW w:w="255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56B422" w14:textId="77777777" w:rsidR="00E73EDF" w:rsidRPr="001F69A8" w:rsidRDefault="007653F1" w:rsidP="00C128E3">
            <w:pPr>
              <w:pStyle w:val="Small"/>
              <w:spacing w:before="40" w:after="40"/>
              <w:jc w:val="both"/>
              <w:rPr>
                <w:b/>
              </w:rPr>
            </w:pPr>
            <w:r w:rsidRPr="001F69A8">
              <w:rPr>
                <w:b/>
              </w:rPr>
              <w:t>Subfield name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4955BE" w14:textId="77777777" w:rsidR="00E73EDF" w:rsidRPr="001F69A8" w:rsidRDefault="007653F1" w:rsidP="00C128E3">
            <w:pPr>
              <w:pStyle w:val="Small"/>
              <w:spacing w:before="40" w:after="40"/>
              <w:jc w:val="both"/>
              <w:rPr>
                <w:b/>
              </w:rPr>
            </w:pPr>
            <w:r w:rsidRPr="001F69A8">
              <w:rPr>
                <w:b/>
              </w:rPr>
              <w:t>Label</w:t>
            </w:r>
          </w:p>
        </w:tc>
        <w:tc>
          <w:tcPr>
            <w:tcW w:w="2087"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06B2840" w14:textId="77777777" w:rsidR="00E73EDF" w:rsidRPr="001F69A8" w:rsidRDefault="007653F1" w:rsidP="00C128E3">
            <w:pPr>
              <w:pStyle w:val="Small"/>
              <w:spacing w:before="40" w:after="40"/>
              <w:jc w:val="both"/>
              <w:rPr>
                <w:b/>
              </w:rPr>
            </w:pPr>
            <w:r w:rsidRPr="001F69A8">
              <w:rPr>
                <w:b/>
              </w:rPr>
              <w:t>Value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9F3EB01" w14:textId="77777777" w:rsidR="00E73EDF" w:rsidRPr="001F69A8" w:rsidRDefault="007653F1" w:rsidP="00C128E3">
            <w:pPr>
              <w:pStyle w:val="Small"/>
              <w:spacing w:before="40" w:after="40"/>
              <w:jc w:val="both"/>
              <w:rPr>
                <w:b/>
              </w:rPr>
            </w:pPr>
            <w:r w:rsidRPr="001F69A8">
              <w:rPr>
                <w:b/>
              </w:rPr>
              <w:t>Format</w:t>
            </w:r>
          </w:p>
        </w:tc>
        <w:tc>
          <w:tcPr>
            <w:tcW w:w="344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D8B5158" w14:textId="77777777" w:rsidR="00E73EDF" w:rsidRPr="001F69A8" w:rsidRDefault="007653F1" w:rsidP="00C128E3">
            <w:pPr>
              <w:pStyle w:val="Small"/>
              <w:spacing w:before="40" w:after="40"/>
              <w:jc w:val="both"/>
              <w:rPr>
                <w:b/>
              </w:rPr>
            </w:pPr>
            <w:r w:rsidRPr="001F69A8">
              <w:rPr>
                <w:b/>
              </w:rPr>
              <w:t>Comment</w:t>
            </w:r>
          </w:p>
        </w:tc>
      </w:tr>
      <w:tr w:rsidR="00E73EDF" w:rsidRPr="001F69A8" w14:paraId="486EF1D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8752AEE" w14:textId="73D7E755" w:rsidR="00E73EDF" w:rsidRPr="001F69A8" w:rsidRDefault="007653F1" w:rsidP="008C062E">
            <w:pPr>
              <w:pStyle w:val="Small"/>
              <w:spacing w:before="40" w:after="40"/>
            </w:pPr>
            <w:r w:rsidRPr="001F69A8">
              <w:t xml:space="preserve">Record </w:t>
            </w:r>
            <w:del w:id="3889" w:author="Teh Stand" w:date="2022-06-15T12:02:00Z">
              <w:r w:rsidR="00095C08" w:rsidRPr="001F69A8" w:rsidDel="008C062E">
                <w:delText>N</w:delText>
              </w:r>
              <w:r w:rsidRPr="001F69A8" w:rsidDel="008C062E">
                <w:delText>ame</w:delText>
              </w:r>
            </w:del>
            <w:ins w:id="3890" w:author="Teh Stand" w:date="2022-06-15T12:02:00Z">
              <w:r w:rsidR="008C062E">
                <w:t>n</w:t>
              </w:r>
              <w:r w:rsidR="008C062E" w:rsidRPr="001F69A8">
                <w:t>ame</w:t>
              </w:r>
            </w:ins>
          </w:p>
        </w:tc>
        <w:tc>
          <w:tcPr>
            <w:tcW w:w="893" w:type="dxa"/>
            <w:tcBorders>
              <w:top w:val="single" w:sz="6" w:space="0" w:color="000000"/>
              <w:left w:val="single" w:sz="6" w:space="0" w:color="000000"/>
              <w:bottom w:val="single" w:sz="6" w:space="0" w:color="000000"/>
              <w:right w:val="single" w:sz="6" w:space="0" w:color="000000"/>
            </w:tcBorders>
          </w:tcPr>
          <w:p w14:paraId="21FCC21B" w14:textId="77777777" w:rsidR="00E73EDF" w:rsidRPr="001F69A8" w:rsidRDefault="007653F1" w:rsidP="00C128E3">
            <w:pPr>
              <w:pStyle w:val="Small"/>
              <w:spacing w:before="40" w:after="40"/>
            </w:pPr>
            <w:r w:rsidRPr="001F69A8">
              <w:t>RCNM</w:t>
            </w:r>
          </w:p>
        </w:tc>
        <w:tc>
          <w:tcPr>
            <w:tcW w:w="2087" w:type="dxa"/>
            <w:tcBorders>
              <w:top w:val="single" w:sz="6" w:space="0" w:color="000000"/>
              <w:left w:val="single" w:sz="6" w:space="0" w:color="000000"/>
              <w:bottom w:val="single" w:sz="6" w:space="0" w:color="000000"/>
              <w:right w:val="single" w:sz="6" w:space="0" w:color="000000"/>
            </w:tcBorders>
          </w:tcPr>
          <w:p w14:paraId="78AF50E2" w14:textId="77777777" w:rsidR="00E73EDF" w:rsidRPr="001F69A8" w:rsidRDefault="007653F1" w:rsidP="00C128E3">
            <w:pPr>
              <w:pStyle w:val="Small"/>
              <w:spacing w:before="40" w:after="40"/>
            </w:pPr>
            <w:r w:rsidRPr="001F69A8">
              <w:t>{10}</w:t>
            </w:r>
          </w:p>
        </w:tc>
        <w:tc>
          <w:tcPr>
            <w:tcW w:w="893" w:type="dxa"/>
            <w:tcBorders>
              <w:top w:val="single" w:sz="6" w:space="0" w:color="000000"/>
              <w:left w:val="single" w:sz="6" w:space="0" w:color="000000"/>
              <w:bottom w:val="single" w:sz="6" w:space="0" w:color="000000"/>
              <w:right w:val="single" w:sz="6" w:space="0" w:color="000000"/>
            </w:tcBorders>
          </w:tcPr>
          <w:p w14:paraId="78BEEE73"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4FCEB7D3" w14:textId="03290A09" w:rsidR="00E73EDF" w:rsidRPr="001F69A8" w:rsidRDefault="007653F1" w:rsidP="00F97564">
            <w:pPr>
              <w:pStyle w:val="Small"/>
              <w:spacing w:before="40" w:after="40"/>
            </w:pPr>
            <w:r w:rsidRPr="001F69A8">
              <w:t xml:space="preserve">{10} </w:t>
            </w:r>
            <w:r w:rsidR="008C062E">
              <w:t>–</w:t>
            </w:r>
            <w:r w:rsidRPr="001F69A8">
              <w:t xml:space="preserve"> </w:t>
            </w:r>
            <w:del w:id="3891" w:author="Teh Stand" w:date="2022-06-15T12:04:00Z">
              <w:r w:rsidRPr="001F69A8" w:rsidDel="00F97564">
                <w:delText xml:space="preserve">Dataset </w:delText>
              </w:r>
            </w:del>
            <w:ins w:id="3892" w:author="Teh Stand" w:date="2022-06-15T12:04:00Z">
              <w:r w:rsidR="00F97564" w:rsidRPr="001F69A8">
                <w:t>Data</w:t>
              </w:r>
              <w:r w:rsidR="00F97564">
                <w:t xml:space="preserve"> S</w:t>
              </w:r>
              <w:r w:rsidR="00F97564" w:rsidRPr="001F69A8">
                <w:t xml:space="preserve">et </w:t>
              </w:r>
            </w:ins>
            <w:r w:rsidRPr="001F69A8">
              <w:t>Identification</w:t>
            </w:r>
          </w:p>
        </w:tc>
      </w:tr>
      <w:tr w:rsidR="00E73EDF" w:rsidRPr="001F69A8" w14:paraId="392CAC27"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40BD4A" w14:textId="15BD7E63" w:rsidR="00E73EDF" w:rsidRPr="001F69A8" w:rsidRDefault="007653F1" w:rsidP="008C062E">
            <w:pPr>
              <w:pStyle w:val="Small"/>
              <w:spacing w:before="40" w:after="40"/>
            </w:pPr>
            <w:r w:rsidRPr="001F69A8">
              <w:t xml:space="preserve">Record </w:t>
            </w:r>
            <w:del w:id="3893" w:author="Teh Stand" w:date="2022-06-15T12:02:00Z">
              <w:r w:rsidR="00095C08" w:rsidRPr="001F69A8" w:rsidDel="008C062E">
                <w:delText>I</w:delText>
              </w:r>
              <w:r w:rsidRPr="001F69A8" w:rsidDel="008C062E">
                <w:delText xml:space="preserve">dentification </w:delText>
              </w:r>
            </w:del>
            <w:ins w:id="3894" w:author="Teh Stand" w:date="2022-06-15T12:02:00Z">
              <w:r w:rsidR="008C062E">
                <w:t>i</w:t>
              </w:r>
              <w:r w:rsidR="008C062E" w:rsidRPr="001F69A8">
                <w:t xml:space="preserve">dentification </w:t>
              </w:r>
            </w:ins>
            <w:r w:rsidRPr="001F69A8">
              <w:t>number</w:t>
            </w:r>
          </w:p>
        </w:tc>
        <w:tc>
          <w:tcPr>
            <w:tcW w:w="893" w:type="dxa"/>
            <w:tcBorders>
              <w:top w:val="single" w:sz="6" w:space="0" w:color="000000"/>
              <w:left w:val="single" w:sz="6" w:space="0" w:color="000000"/>
              <w:bottom w:val="single" w:sz="6" w:space="0" w:color="000000"/>
              <w:right w:val="single" w:sz="6" w:space="0" w:color="000000"/>
            </w:tcBorders>
          </w:tcPr>
          <w:p w14:paraId="45AAA735" w14:textId="77777777" w:rsidR="00E73EDF" w:rsidRPr="001F69A8" w:rsidRDefault="007653F1" w:rsidP="00C128E3">
            <w:pPr>
              <w:pStyle w:val="Small"/>
              <w:spacing w:before="40" w:after="40"/>
            </w:pPr>
            <w:r w:rsidRPr="001F69A8">
              <w:t>RCID</w:t>
            </w:r>
          </w:p>
        </w:tc>
        <w:tc>
          <w:tcPr>
            <w:tcW w:w="2087" w:type="dxa"/>
            <w:tcBorders>
              <w:top w:val="single" w:sz="6" w:space="0" w:color="000000"/>
              <w:left w:val="single" w:sz="6" w:space="0" w:color="000000"/>
              <w:bottom w:val="single" w:sz="6" w:space="0" w:color="000000"/>
              <w:right w:val="single" w:sz="6" w:space="0" w:color="000000"/>
            </w:tcBorders>
          </w:tcPr>
          <w:p w14:paraId="3EDD889A" w14:textId="77777777" w:rsidR="00E73EDF" w:rsidRPr="001F69A8" w:rsidRDefault="007653F1" w:rsidP="00C128E3">
            <w:pPr>
              <w:pStyle w:val="Small"/>
              <w:spacing w:before="40" w:after="40"/>
            </w:pPr>
            <w:r w:rsidRPr="001F69A8">
              <w:t>{1}</w:t>
            </w:r>
          </w:p>
        </w:tc>
        <w:tc>
          <w:tcPr>
            <w:tcW w:w="893" w:type="dxa"/>
            <w:tcBorders>
              <w:top w:val="single" w:sz="6" w:space="0" w:color="000000"/>
              <w:left w:val="single" w:sz="6" w:space="0" w:color="000000"/>
              <w:bottom w:val="single" w:sz="6" w:space="0" w:color="000000"/>
              <w:right w:val="single" w:sz="6" w:space="0" w:color="000000"/>
            </w:tcBorders>
          </w:tcPr>
          <w:p w14:paraId="53CE4872" w14:textId="77777777" w:rsidR="00E73EDF" w:rsidRPr="001F69A8" w:rsidRDefault="007653F1" w:rsidP="00C128E3">
            <w:pPr>
              <w:pStyle w:val="Small"/>
              <w:spacing w:before="40" w:after="40"/>
            </w:pPr>
            <w:r w:rsidRPr="001F69A8">
              <w:t>b14</w:t>
            </w:r>
          </w:p>
        </w:tc>
        <w:tc>
          <w:tcPr>
            <w:tcW w:w="3440" w:type="dxa"/>
            <w:tcBorders>
              <w:top w:val="single" w:sz="6" w:space="0" w:color="000000"/>
              <w:left w:val="single" w:sz="6" w:space="0" w:color="000000"/>
              <w:bottom w:val="single" w:sz="6" w:space="0" w:color="000000"/>
              <w:right w:val="single" w:sz="6" w:space="0" w:color="000000"/>
            </w:tcBorders>
          </w:tcPr>
          <w:p w14:paraId="2BBE28B7" w14:textId="77777777" w:rsidR="00E73EDF" w:rsidRPr="001F69A8" w:rsidRDefault="007653F1" w:rsidP="00C128E3">
            <w:pPr>
              <w:pStyle w:val="Small"/>
              <w:spacing w:before="40" w:after="40"/>
            </w:pPr>
            <w:r w:rsidRPr="001F69A8">
              <w:t>Only one record</w:t>
            </w:r>
          </w:p>
        </w:tc>
      </w:tr>
      <w:tr w:rsidR="00E73EDF" w:rsidRPr="001F69A8" w14:paraId="32F043FF"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1D52C70" w14:textId="0D8B003C" w:rsidR="00E73EDF" w:rsidRPr="001F69A8" w:rsidRDefault="007653F1" w:rsidP="008C062E">
            <w:pPr>
              <w:pStyle w:val="Small"/>
              <w:spacing w:before="40" w:after="40"/>
            </w:pPr>
            <w:r w:rsidRPr="001F69A8">
              <w:t xml:space="preserve">Encoding </w:t>
            </w:r>
            <w:del w:id="3895" w:author="Teh Stand" w:date="2022-06-15T12:02:00Z">
              <w:r w:rsidR="00095C08" w:rsidRPr="001F69A8" w:rsidDel="008C062E">
                <w:delText>S</w:delText>
              </w:r>
              <w:r w:rsidRPr="001F69A8" w:rsidDel="008C062E">
                <w:delText>pecification</w:delText>
              </w:r>
            </w:del>
            <w:ins w:id="3896" w:author="Teh Stand" w:date="2022-06-15T12:02:00Z">
              <w:r w:rsidR="008C062E">
                <w:t>s</w:t>
              </w:r>
              <w:r w:rsidR="008C062E" w:rsidRPr="001F69A8">
                <w:t>pecification</w:t>
              </w:r>
            </w:ins>
          </w:p>
        </w:tc>
        <w:tc>
          <w:tcPr>
            <w:tcW w:w="893" w:type="dxa"/>
            <w:tcBorders>
              <w:top w:val="single" w:sz="6" w:space="0" w:color="000000"/>
              <w:left w:val="single" w:sz="6" w:space="0" w:color="000000"/>
              <w:bottom w:val="single" w:sz="6" w:space="0" w:color="000000"/>
              <w:right w:val="single" w:sz="6" w:space="0" w:color="000000"/>
            </w:tcBorders>
          </w:tcPr>
          <w:p w14:paraId="6A16771D" w14:textId="77777777" w:rsidR="00E73EDF" w:rsidRPr="001F69A8" w:rsidRDefault="007653F1" w:rsidP="00C128E3">
            <w:pPr>
              <w:pStyle w:val="Small"/>
              <w:spacing w:before="40" w:after="40"/>
            </w:pPr>
            <w:r w:rsidRPr="001F69A8">
              <w:t>ENSP</w:t>
            </w:r>
          </w:p>
        </w:tc>
        <w:tc>
          <w:tcPr>
            <w:tcW w:w="2087" w:type="dxa"/>
            <w:tcBorders>
              <w:top w:val="single" w:sz="6" w:space="0" w:color="000000"/>
              <w:left w:val="single" w:sz="6" w:space="0" w:color="000000"/>
              <w:bottom w:val="single" w:sz="6" w:space="0" w:color="000000"/>
              <w:right w:val="single" w:sz="6" w:space="0" w:color="000000"/>
            </w:tcBorders>
          </w:tcPr>
          <w:p w14:paraId="7AE476BD" w14:textId="77777777" w:rsidR="00E73EDF" w:rsidRPr="001F69A8" w:rsidRDefault="007653F1" w:rsidP="00C128E3">
            <w:pPr>
              <w:pStyle w:val="Small"/>
              <w:spacing w:before="40" w:after="40"/>
            </w:pPr>
            <w:r w:rsidRPr="001F69A8">
              <w:t>‘S-100 Part 10a’</w:t>
            </w:r>
          </w:p>
        </w:tc>
        <w:tc>
          <w:tcPr>
            <w:tcW w:w="893" w:type="dxa"/>
            <w:tcBorders>
              <w:top w:val="single" w:sz="6" w:space="0" w:color="000000"/>
              <w:left w:val="single" w:sz="6" w:space="0" w:color="000000"/>
              <w:bottom w:val="single" w:sz="6" w:space="0" w:color="000000"/>
              <w:right w:val="single" w:sz="6" w:space="0" w:color="000000"/>
            </w:tcBorders>
          </w:tcPr>
          <w:p w14:paraId="29AC346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E627A07" w14:textId="77777777" w:rsidR="00E73EDF" w:rsidRPr="001F69A8" w:rsidRDefault="007653F1" w:rsidP="00C128E3">
            <w:pPr>
              <w:pStyle w:val="Small"/>
              <w:spacing w:before="40" w:after="40"/>
            </w:pPr>
            <w:r w:rsidRPr="001F69A8">
              <w:t>Encoding specification that defines the encoding</w:t>
            </w:r>
          </w:p>
        </w:tc>
      </w:tr>
      <w:tr w:rsidR="00E73EDF" w:rsidRPr="001F69A8" w14:paraId="29D8EBA6" w14:textId="77777777" w:rsidTr="008C062E">
        <w:trPr>
          <w:trHeight w:val="70"/>
        </w:trPr>
        <w:tc>
          <w:tcPr>
            <w:tcW w:w="2553" w:type="dxa"/>
            <w:tcBorders>
              <w:top w:val="single" w:sz="6" w:space="0" w:color="000000"/>
              <w:left w:val="single" w:sz="6" w:space="0" w:color="000000"/>
              <w:bottom w:val="single" w:sz="6" w:space="0" w:color="000000"/>
              <w:right w:val="single" w:sz="6" w:space="0" w:color="000000"/>
            </w:tcBorders>
          </w:tcPr>
          <w:p w14:paraId="466D653A" w14:textId="267567E5" w:rsidR="00E73EDF" w:rsidRPr="001F69A8" w:rsidRDefault="007653F1" w:rsidP="008C062E">
            <w:pPr>
              <w:pStyle w:val="Small"/>
              <w:spacing w:before="40" w:after="40"/>
            </w:pPr>
            <w:r w:rsidRPr="001F69A8">
              <w:t xml:space="preserve">Encoding </w:t>
            </w:r>
            <w:del w:id="3897" w:author="Teh Stand" w:date="2022-06-15T12:02:00Z">
              <w:r w:rsidR="00095C08" w:rsidRPr="001F69A8" w:rsidDel="008C062E">
                <w:delText>S</w:delText>
              </w:r>
              <w:r w:rsidRPr="001F69A8" w:rsidDel="008C062E">
                <w:delText xml:space="preserve">pecification </w:delText>
              </w:r>
            </w:del>
            <w:ins w:id="3898" w:author="Teh Stand" w:date="2022-06-15T12:02:00Z">
              <w:r w:rsidR="008C062E">
                <w:t>s</w:t>
              </w:r>
              <w:r w:rsidR="008C062E" w:rsidRPr="001F69A8">
                <w:t xml:space="preserve">pecification </w:t>
              </w:r>
            </w:ins>
            <w:del w:id="3899" w:author="Teh Stand" w:date="2022-06-15T12:02:00Z">
              <w:r w:rsidR="00095C08" w:rsidRPr="001F69A8" w:rsidDel="008C062E">
                <w:delText>E</w:delText>
              </w:r>
              <w:r w:rsidRPr="001F69A8" w:rsidDel="008C062E">
                <w:delText>dition</w:delText>
              </w:r>
            </w:del>
            <w:ins w:id="3900" w:author="Teh Stand" w:date="2022-06-15T12:02:00Z">
              <w:r w:rsidR="008C062E">
                <w:t>e</w:t>
              </w:r>
              <w:r w:rsidR="008C062E" w:rsidRPr="001F69A8">
                <w:t>dition</w:t>
              </w:r>
            </w:ins>
          </w:p>
        </w:tc>
        <w:tc>
          <w:tcPr>
            <w:tcW w:w="893" w:type="dxa"/>
            <w:tcBorders>
              <w:top w:val="single" w:sz="6" w:space="0" w:color="000000"/>
              <w:left w:val="single" w:sz="6" w:space="0" w:color="000000"/>
              <w:bottom w:val="single" w:sz="6" w:space="0" w:color="000000"/>
              <w:right w:val="single" w:sz="6" w:space="0" w:color="000000"/>
            </w:tcBorders>
          </w:tcPr>
          <w:p w14:paraId="6DD148DF" w14:textId="77777777" w:rsidR="00E73EDF" w:rsidRPr="001F69A8" w:rsidRDefault="007653F1" w:rsidP="00C128E3">
            <w:pPr>
              <w:pStyle w:val="Small"/>
              <w:spacing w:before="40" w:after="40"/>
            </w:pPr>
            <w:r w:rsidRPr="001F69A8">
              <w:t>ENED</w:t>
            </w:r>
          </w:p>
        </w:tc>
        <w:tc>
          <w:tcPr>
            <w:tcW w:w="2087" w:type="dxa"/>
            <w:tcBorders>
              <w:top w:val="single" w:sz="6" w:space="0" w:color="000000"/>
              <w:left w:val="single" w:sz="6" w:space="0" w:color="000000"/>
              <w:bottom w:val="single" w:sz="6" w:space="0" w:color="000000"/>
              <w:right w:val="single" w:sz="6" w:space="0" w:color="000000"/>
            </w:tcBorders>
          </w:tcPr>
          <w:p w14:paraId="10E574F2" w14:textId="73B118CD" w:rsidR="00E73EDF" w:rsidRPr="001F69A8" w:rsidRDefault="007653F1" w:rsidP="00C128E3">
            <w:pPr>
              <w:pStyle w:val="Small"/>
              <w:spacing w:before="40" w:after="40"/>
            </w:pPr>
            <w:r w:rsidRPr="001F69A8">
              <w:t>“</w:t>
            </w:r>
            <w:del w:id="3901" w:author="Jeff Wootton" w:date="2022-07-11T09:00:00Z">
              <w:r w:rsidRPr="001F69A8" w:rsidDel="00746CF6">
                <w:delText>1.1</w:delText>
              </w:r>
            </w:del>
            <w:ins w:id="3902" w:author="Jeff Wootton" w:date="2022-07-11T09:00:00Z">
              <w:r w:rsidR="00746CF6">
                <w:t>5.0</w:t>
              </w:r>
            </w:ins>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4DC42AF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9B18219" w14:textId="77777777" w:rsidR="00E73EDF" w:rsidRPr="001F69A8" w:rsidRDefault="007653F1" w:rsidP="00C128E3">
            <w:pPr>
              <w:pStyle w:val="Small"/>
              <w:spacing w:before="40" w:after="40"/>
            </w:pPr>
            <w:r w:rsidRPr="001F69A8">
              <w:t>Edition of the encoding specification</w:t>
            </w:r>
          </w:p>
        </w:tc>
      </w:tr>
      <w:tr w:rsidR="00E73EDF" w:rsidRPr="001F69A8" w14:paraId="4192539B" w14:textId="77777777" w:rsidTr="008C062E">
        <w:trPr>
          <w:trHeight w:val="393"/>
        </w:trPr>
        <w:tc>
          <w:tcPr>
            <w:tcW w:w="2553" w:type="dxa"/>
            <w:tcBorders>
              <w:top w:val="single" w:sz="6" w:space="0" w:color="000000"/>
              <w:left w:val="single" w:sz="6" w:space="0" w:color="000000"/>
              <w:bottom w:val="single" w:sz="6" w:space="0" w:color="000000"/>
              <w:right w:val="single" w:sz="6" w:space="0" w:color="000000"/>
            </w:tcBorders>
          </w:tcPr>
          <w:p w14:paraId="01D50ECF" w14:textId="77777777" w:rsidR="00E73EDF" w:rsidRPr="001F69A8" w:rsidRDefault="007653F1" w:rsidP="00C128E3">
            <w:pPr>
              <w:pStyle w:val="Small"/>
              <w:spacing w:before="40" w:after="40"/>
            </w:pPr>
            <w:r w:rsidRPr="001F69A8">
              <w:t>Product identifier</w:t>
            </w:r>
          </w:p>
        </w:tc>
        <w:tc>
          <w:tcPr>
            <w:tcW w:w="893" w:type="dxa"/>
            <w:tcBorders>
              <w:top w:val="single" w:sz="6" w:space="0" w:color="000000"/>
              <w:left w:val="single" w:sz="6" w:space="0" w:color="000000"/>
              <w:bottom w:val="single" w:sz="6" w:space="0" w:color="000000"/>
              <w:right w:val="single" w:sz="6" w:space="0" w:color="000000"/>
            </w:tcBorders>
          </w:tcPr>
          <w:p w14:paraId="65A5C3F5" w14:textId="77777777" w:rsidR="00E73EDF" w:rsidRPr="001F69A8" w:rsidRDefault="007653F1" w:rsidP="00C128E3">
            <w:pPr>
              <w:pStyle w:val="Small"/>
              <w:spacing w:before="40" w:after="40"/>
            </w:pPr>
            <w:r w:rsidRPr="001F69A8">
              <w:t>PRSP</w:t>
            </w:r>
          </w:p>
        </w:tc>
        <w:tc>
          <w:tcPr>
            <w:tcW w:w="2087" w:type="dxa"/>
            <w:tcBorders>
              <w:top w:val="single" w:sz="6" w:space="0" w:color="000000"/>
              <w:left w:val="single" w:sz="6" w:space="0" w:color="000000"/>
              <w:bottom w:val="single" w:sz="6" w:space="0" w:color="000000"/>
              <w:right w:val="single" w:sz="6" w:space="0" w:color="000000"/>
            </w:tcBorders>
          </w:tcPr>
          <w:p w14:paraId="235B8704" w14:textId="49A7470C" w:rsidR="00E73EDF" w:rsidRPr="001F69A8" w:rsidRDefault="007653F1" w:rsidP="00C128E3">
            <w:pPr>
              <w:pStyle w:val="Small"/>
              <w:spacing w:before="40" w:after="40"/>
            </w:pPr>
            <w:r w:rsidRPr="001F69A8">
              <w:t>“INT.IHO.S-101.1.</w:t>
            </w:r>
            <w:del w:id="3903" w:author="Jeff Wootton" w:date="2022-07-11T09:02:00Z">
              <w:r w:rsidRPr="001F69A8" w:rsidDel="00746CF6">
                <w:delText>0</w:delText>
              </w:r>
            </w:del>
            <w:ins w:id="3904" w:author="Jeff Wootton" w:date="2022-07-11T09:02:00Z">
              <w:r w:rsidR="00746CF6">
                <w:t>1</w:t>
              </w:r>
            </w:ins>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09577C5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C4A1847" w14:textId="77777777" w:rsidR="00E73EDF" w:rsidRPr="001F69A8" w:rsidRDefault="007653F1" w:rsidP="00C128E3">
            <w:pPr>
              <w:pStyle w:val="Small"/>
              <w:spacing w:before="40" w:after="40"/>
            </w:pPr>
            <w:r w:rsidRPr="001F69A8">
              <w:t>Unique identifier for the data product as specified in the product specification</w:t>
            </w:r>
          </w:p>
        </w:tc>
      </w:tr>
      <w:tr w:rsidR="00E73EDF" w:rsidRPr="001F69A8" w14:paraId="6CAA65C1"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259E25DF" w14:textId="621C7ACB" w:rsidR="00E73EDF" w:rsidRPr="001F69A8" w:rsidRDefault="007653F1" w:rsidP="008C062E">
            <w:pPr>
              <w:pStyle w:val="Small"/>
              <w:spacing w:before="40" w:after="40"/>
            </w:pPr>
            <w:r w:rsidRPr="001F69A8">
              <w:t xml:space="preserve">Product </w:t>
            </w:r>
            <w:del w:id="3905" w:author="Teh Stand" w:date="2022-06-15T12:02:00Z">
              <w:r w:rsidR="00095C08" w:rsidRPr="001F69A8" w:rsidDel="008C062E">
                <w:delText>E</w:delText>
              </w:r>
              <w:r w:rsidRPr="001F69A8" w:rsidDel="008C062E">
                <w:delText>dition</w:delText>
              </w:r>
            </w:del>
            <w:ins w:id="3906" w:author="Teh Stand" w:date="2022-06-15T12:02:00Z">
              <w:r w:rsidR="008C062E">
                <w:t>e</w:t>
              </w:r>
              <w:r w:rsidR="008C062E" w:rsidRPr="001F69A8">
                <w:t>dition</w:t>
              </w:r>
            </w:ins>
          </w:p>
        </w:tc>
        <w:tc>
          <w:tcPr>
            <w:tcW w:w="893" w:type="dxa"/>
            <w:tcBorders>
              <w:top w:val="single" w:sz="6" w:space="0" w:color="000000"/>
              <w:left w:val="single" w:sz="6" w:space="0" w:color="000000"/>
              <w:bottom w:val="single" w:sz="6" w:space="0" w:color="000000"/>
              <w:right w:val="single" w:sz="6" w:space="0" w:color="000000"/>
            </w:tcBorders>
          </w:tcPr>
          <w:p w14:paraId="3F1F9735" w14:textId="77777777" w:rsidR="00E73EDF" w:rsidRPr="001F69A8" w:rsidRDefault="007653F1" w:rsidP="00C128E3">
            <w:pPr>
              <w:pStyle w:val="Small"/>
              <w:spacing w:before="40" w:after="40"/>
            </w:pPr>
            <w:r w:rsidRPr="001F69A8">
              <w:t>PRED</w:t>
            </w:r>
          </w:p>
        </w:tc>
        <w:tc>
          <w:tcPr>
            <w:tcW w:w="2087" w:type="dxa"/>
            <w:tcBorders>
              <w:top w:val="single" w:sz="6" w:space="0" w:color="000000"/>
              <w:left w:val="single" w:sz="6" w:space="0" w:color="000000"/>
              <w:bottom w:val="single" w:sz="6" w:space="0" w:color="000000"/>
              <w:right w:val="single" w:sz="6" w:space="0" w:color="000000"/>
            </w:tcBorders>
          </w:tcPr>
          <w:p w14:paraId="39F892C3" w14:textId="5478929F" w:rsidR="00E73EDF" w:rsidRPr="001F69A8" w:rsidRDefault="007653F1" w:rsidP="00C128E3">
            <w:pPr>
              <w:pStyle w:val="Small"/>
              <w:spacing w:before="40" w:after="40"/>
            </w:pPr>
            <w:r w:rsidRPr="001F69A8">
              <w:t>“1.</w:t>
            </w:r>
            <w:del w:id="3907" w:author="Jeff Wootton" w:date="2022-07-11T09:03:00Z">
              <w:r w:rsidRPr="001F69A8" w:rsidDel="00CD4AAB">
                <w:delText>0</w:delText>
              </w:r>
            </w:del>
            <w:ins w:id="3908" w:author="Jeff Wootton" w:date="2022-07-11T09:03:00Z">
              <w:r w:rsidR="00CD4AAB">
                <w:t>1</w:t>
              </w:r>
            </w:ins>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102319C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D9FF5EE" w14:textId="77777777" w:rsidR="00E73EDF" w:rsidRPr="001F69A8" w:rsidRDefault="007653F1" w:rsidP="00C128E3">
            <w:pPr>
              <w:pStyle w:val="Small"/>
              <w:spacing w:before="40" w:after="40"/>
            </w:pPr>
            <w:r w:rsidRPr="001F69A8">
              <w:t>Edition of the product specification</w:t>
            </w:r>
          </w:p>
        </w:tc>
      </w:tr>
      <w:tr w:rsidR="00E73EDF" w:rsidRPr="001F69A8" w14:paraId="0F4A731D"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600E8317" w14:textId="084F7234" w:rsidR="00E73EDF" w:rsidRPr="001F69A8" w:rsidRDefault="007653F1" w:rsidP="008C062E">
            <w:pPr>
              <w:pStyle w:val="Small"/>
              <w:spacing w:before="40" w:after="40"/>
            </w:pPr>
            <w:r w:rsidRPr="001F69A8">
              <w:t xml:space="preserve">Application </w:t>
            </w:r>
            <w:del w:id="3909" w:author="Teh Stand" w:date="2022-06-15T12:03:00Z">
              <w:r w:rsidR="00095C08" w:rsidRPr="001F69A8" w:rsidDel="008C062E">
                <w:delText>P</w:delText>
              </w:r>
              <w:r w:rsidRPr="001F69A8" w:rsidDel="008C062E">
                <w:delText>rofile</w:delText>
              </w:r>
            </w:del>
            <w:ins w:id="3910" w:author="Teh Stand" w:date="2022-06-15T12:03:00Z">
              <w:r w:rsidR="008C062E">
                <w:t>p</w:t>
              </w:r>
              <w:r w:rsidR="008C062E" w:rsidRPr="001F69A8">
                <w:t>rofile</w:t>
              </w:r>
            </w:ins>
          </w:p>
        </w:tc>
        <w:tc>
          <w:tcPr>
            <w:tcW w:w="893" w:type="dxa"/>
            <w:tcBorders>
              <w:top w:val="single" w:sz="6" w:space="0" w:color="000000"/>
              <w:left w:val="single" w:sz="6" w:space="0" w:color="000000"/>
              <w:bottom w:val="single" w:sz="6" w:space="0" w:color="000000"/>
              <w:right w:val="single" w:sz="6" w:space="0" w:color="000000"/>
            </w:tcBorders>
          </w:tcPr>
          <w:p w14:paraId="27C7EB70" w14:textId="77777777" w:rsidR="00E73EDF" w:rsidRPr="001F69A8" w:rsidRDefault="007653F1" w:rsidP="00C128E3">
            <w:pPr>
              <w:pStyle w:val="Small"/>
              <w:spacing w:before="40" w:after="40"/>
            </w:pPr>
            <w:r w:rsidRPr="001F69A8">
              <w:t>PROF</w:t>
            </w:r>
          </w:p>
        </w:tc>
        <w:tc>
          <w:tcPr>
            <w:tcW w:w="2087" w:type="dxa"/>
            <w:tcBorders>
              <w:top w:val="single" w:sz="6" w:space="0" w:color="000000"/>
              <w:left w:val="single" w:sz="6" w:space="0" w:color="000000"/>
              <w:bottom w:val="single" w:sz="6" w:space="0" w:color="000000"/>
              <w:right w:val="single" w:sz="6" w:space="0" w:color="000000"/>
            </w:tcBorders>
          </w:tcPr>
          <w:p w14:paraId="3B9FF89C" w14:textId="77777777" w:rsidR="00E73EDF" w:rsidRPr="001F69A8" w:rsidRDefault="007653F1" w:rsidP="00C128E3">
            <w:pPr>
              <w:pStyle w:val="Small"/>
              <w:spacing w:before="40" w:after="40"/>
            </w:pPr>
            <w:r w:rsidRPr="001F69A8">
              <w:t>“2”</w:t>
            </w:r>
          </w:p>
        </w:tc>
        <w:tc>
          <w:tcPr>
            <w:tcW w:w="893" w:type="dxa"/>
            <w:tcBorders>
              <w:top w:val="single" w:sz="6" w:space="0" w:color="000000"/>
              <w:left w:val="single" w:sz="6" w:space="0" w:color="000000"/>
              <w:bottom w:val="single" w:sz="6" w:space="0" w:color="000000"/>
              <w:right w:val="single" w:sz="6" w:space="0" w:color="000000"/>
            </w:tcBorders>
          </w:tcPr>
          <w:p w14:paraId="0311591C"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B9431E1" w14:textId="736BE7D2" w:rsidR="00E73EDF" w:rsidRPr="001F69A8" w:rsidRDefault="007653F1" w:rsidP="00C128E3">
            <w:pPr>
              <w:pStyle w:val="Small"/>
              <w:spacing w:before="40" w:after="40"/>
            </w:pPr>
            <w:r w:rsidRPr="001F69A8">
              <w:t xml:space="preserve">“2” </w:t>
            </w:r>
            <w:r w:rsidR="007014B8" w:rsidRPr="001F69A8">
              <w:t>–</w:t>
            </w:r>
            <w:r w:rsidR="00095C08" w:rsidRPr="001F69A8">
              <w:t xml:space="preserve"> </w:t>
            </w:r>
            <w:r w:rsidR="007014B8" w:rsidRPr="001F69A8">
              <w:t>Update dataset p</w:t>
            </w:r>
            <w:r w:rsidRPr="001F69A8">
              <w:t>rofile</w:t>
            </w:r>
          </w:p>
        </w:tc>
      </w:tr>
      <w:tr w:rsidR="00E73EDF" w:rsidRPr="001F69A8" w14:paraId="38AA6B4C"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362ED902" w14:textId="0A160F49" w:rsidR="00E73EDF" w:rsidRPr="001F69A8" w:rsidRDefault="007653F1" w:rsidP="008C062E">
            <w:pPr>
              <w:pStyle w:val="Small"/>
              <w:spacing w:before="40" w:after="40"/>
            </w:pPr>
            <w:r w:rsidRPr="001F69A8">
              <w:t xml:space="preserve">Dataset </w:t>
            </w:r>
            <w:del w:id="3911" w:author="Teh Stand" w:date="2022-06-15T12:03:00Z">
              <w:r w:rsidR="00095C08" w:rsidRPr="001F69A8" w:rsidDel="008C062E">
                <w:delText>F</w:delText>
              </w:r>
              <w:r w:rsidRPr="001F69A8" w:rsidDel="008C062E">
                <w:delText xml:space="preserve">ile </w:delText>
              </w:r>
            </w:del>
            <w:ins w:id="3912" w:author="Teh Stand" w:date="2022-06-15T12:03:00Z">
              <w:r w:rsidR="008C062E">
                <w:t>f</w:t>
              </w:r>
              <w:r w:rsidR="008C062E" w:rsidRPr="001F69A8">
                <w:t xml:space="preserve">ile </w:t>
              </w:r>
            </w:ins>
            <w:del w:id="3913" w:author="Teh Stand" w:date="2022-06-15T12:03:00Z">
              <w:r w:rsidR="00095C08" w:rsidRPr="001F69A8" w:rsidDel="008C062E">
                <w:delText>I</w:delText>
              </w:r>
              <w:r w:rsidRPr="001F69A8" w:rsidDel="008C062E">
                <w:delText>dentifier</w:delText>
              </w:r>
            </w:del>
            <w:ins w:id="3914" w:author="Teh Stand" w:date="2022-06-15T12:03:00Z">
              <w:r w:rsidR="008C062E">
                <w:t>i</w:t>
              </w:r>
              <w:r w:rsidR="008C062E" w:rsidRPr="001F69A8">
                <w:t>dentifier</w:t>
              </w:r>
            </w:ins>
          </w:p>
        </w:tc>
        <w:tc>
          <w:tcPr>
            <w:tcW w:w="893" w:type="dxa"/>
            <w:tcBorders>
              <w:top w:val="single" w:sz="6" w:space="0" w:color="000000"/>
              <w:left w:val="single" w:sz="6" w:space="0" w:color="000000"/>
              <w:bottom w:val="single" w:sz="6" w:space="0" w:color="000000"/>
              <w:right w:val="single" w:sz="6" w:space="0" w:color="000000"/>
            </w:tcBorders>
          </w:tcPr>
          <w:p w14:paraId="3E47E16B" w14:textId="77777777" w:rsidR="00E73EDF" w:rsidRPr="001F69A8" w:rsidRDefault="007653F1" w:rsidP="00C128E3">
            <w:pPr>
              <w:pStyle w:val="Small"/>
              <w:spacing w:before="40" w:after="40"/>
            </w:pPr>
            <w:r w:rsidRPr="001F69A8">
              <w:t>DSNM</w:t>
            </w:r>
          </w:p>
        </w:tc>
        <w:tc>
          <w:tcPr>
            <w:tcW w:w="2087" w:type="dxa"/>
            <w:tcBorders>
              <w:top w:val="single" w:sz="6" w:space="0" w:color="000000"/>
              <w:left w:val="single" w:sz="6" w:space="0" w:color="000000"/>
              <w:bottom w:val="single" w:sz="6" w:space="0" w:color="000000"/>
              <w:right w:val="single" w:sz="6" w:space="0" w:color="000000"/>
            </w:tcBorders>
          </w:tcPr>
          <w:p w14:paraId="669F887B"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1143C2E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6F9816AA" w14:textId="0B5E6332" w:rsidR="00E73EDF" w:rsidRPr="001F69A8" w:rsidRDefault="007653F1" w:rsidP="00F97564">
            <w:pPr>
              <w:pStyle w:val="Small"/>
              <w:spacing w:before="40" w:after="40"/>
            </w:pPr>
            <w:r w:rsidRPr="001F69A8">
              <w:t xml:space="preserve">The file </w:t>
            </w:r>
            <w:del w:id="3915" w:author="Teh Stand" w:date="2022-06-15T12:04:00Z">
              <w:r w:rsidRPr="001F69A8" w:rsidDel="00F97564">
                <w:delText xml:space="preserve">name </w:delText>
              </w:r>
            </w:del>
            <w:ins w:id="3916" w:author="Teh Stand" w:date="2022-06-15T12:04:00Z">
              <w:r w:rsidR="00F97564">
                <w:t>identifier</w:t>
              </w:r>
              <w:r w:rsidR="00F97564" w:rsidRPr="001F69A8">
                <w:t xml:space="preserve"> </w:t>
              </w:r>
            </w:ins>
            <w:r w:rsidRPr="001F69A8">
              <w:t>including the extension but excluding any path information</w:t>
            </w:r>
          </w:p>
        </w:tc>
      </w:tr>
      <w:tr w:rsidR="00E73EDF" w:rsidRPr="001F69A8" w14:paraId="6770EB62"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7CE3200B" w14:textId="187BF7E3" w:rsidR="00E73EDF" w:rsidRPr="001F69A8" w:rsidRDefault="007653F1" w:rsidP="008C062E">
            <w:pPr>
              <w:pStyle w:val="Small"/>
              <w:spacing w:before="40" w:after="40"/>
            </w:pPr>
            <w:r w:rsidRPr="001F69A8">
              <w:t xml:space="preserve">Dataset </w:t>
            </w:r>
            <w:del w:id="3917" w:author="Teh Stand" w:date="2022-06-15T12:03:00Z">
              <w:r w:rsidR="00095C08" w:rsidRPr="001F69A8" w:rsidDel="008C062E">
                <w:delText>T</w:delText>
              </w:r>
              <w:r w:rsidRPr="001F69A8" w:rsidDel="008C062E">
                <w:delText>itle</w:delText>
              </w:r>
            </w:del>
            <w:ins w:id="3918" w:author="Teh Stand" w:date="2022-06-15T12:03:00Z">
              <w:r w:rsidR="008C062E">
                <w:t>t</w:t>
              </w:r>
              <w:r w:rsidR="008C062E" w:rsidRPr="001F69A8">
                <w:t>itle</w:t>
              </w:r>
            </w:ins>
          </w:p>
        </w:tc>
        <w:tc>
          <w:tcPr>
            <w:tcW w:w="893" w:type="dxa"/>
            <w:tcBorders>
              <w:top w:val="single" w:sz="6" w:space="0" w:color="000000"/>
              <w:left w:val="single" w:sz="6" w:space="0" w:color="000000"/>
              <w:bottom w:val="single" w:sz="6" w:space="0" w:color="000000"/>
              <w:right w:val="single" w:sz="6" w:space="0" w:color="000000"/>
            </w:tcBorders>
          </w:tcPr>
          <w:p w14:paraId="3051333E" w14:textId="77777777" w:rsidR="00E73EDF" w:rsidRPr="001F69A8" w:rsidRDefault="007653F1" w:rsidP="00C128E3">
            <w:pPr>
              <w:pStyle w:val="Small"/>
              <w:spacing w:before="40" w:after="40"/>
            </w:pPr>
            <w:r w:rsidRPr="001F69A8">
              <w:t>DSTL</w:t>
            </w:r>
          </w:p>
        </w:tc>
        <w:tc>
          <w:tcPr>
            <w:tcW w:w="2087" w:type="dxa"/>
            <w:tcBorders>
              <w:top w:val="single" w:sz="6" w:space="0" w:color="000000"/>
              <w:left w:val="single" w:sz="6" w:space="0" w:color="000000"/>
              <w:bottom w:val="single" w:sz="6" w:space="0" w:color="000000"/>
              <w:right w:val="single" w:sz="6" w:space="0" w:color="000000"/>
            </w:tcBorders>
          </w:tcPr>
          <w:p w14:paraId="3627A512"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29F46B5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0C60314" w14:textId="77777777" w:rsidR="00E73EDF" w:rsidRPr="001F69A8" w:rsidRDefault="007653F1" w:rsidP="00C128E3">
            <w:pPr>
              <w:pStyle w:val="Small"/>
              <w:spacing w:before="40" w:after="40"/>
            </w:pPr>
            <w:r w:rsidRPr="001F69A8">
              <w:t>The title of the dataset</w:t>
            </w:r>
          </w:p>
        </w:tc>
      </w:tr>
      <w:tr w:rsidR="00E73EDF" w:rsidRPr="001F69A8" w14:paraId="16C7EF2C" w14:textId="77777777" w:rsidTr="008C062E">
        <w:trPr>
          <w:trHeight w:val="408"/>
        </w:trPr>
        <w:tc>
          <w:tcPr>
            <w:tcW w:w="2553" w:type="dxa"/>
            <w:tcBorders>
              <w:top w:val="single" w:sz="6" w:space="0" w:color="000000"/>
              <w:left w:val="single" w:sz="6" w:space="0" w:color="000000"/>
              <w:bottom w:val="single" w:sz="6" w:space="0" w:color="000000"/>
              <w:right w:val="single" w:sz="6" w:space="0" w:color="000000"/>
            </w:tcBorders>
          </w:tcPr>
          <w:p w14:paraId="7202F5A0" w14:textId="1CAB245A" w:rsidR="00E73EDF" w:rsidRPr="001F69A8" w:rsidRDefault="007653F1" w:rsidP="008C062E">
            <w:pPr>
              <w:pStyle w:val="Small"/>
              <w:spacing w:before="40" w:after="40"/>
            </w:pPr>
            <w:r w:rsidRPr="001F69A8">
              <w:t xml:space="preserve">Dataset </w:t>
            </w:r>
            <w:del w:id="3919" w:author="Teh Stand" w:date="2022-06-15T12:03:00Z">
              <w:r w:rsidR="00095C08" w:rsidRPr="001F69A8" w:rsidDel="008C062E">
                <w:delText>R</w:delText>
              </w:r>
              <w:r w:rsidRPr="001F69A8" w:rsidDel="008C062E">
                <w:delText xml:space="preserve">eference </w:delText>
              </w:r>
            </w:del>
            <w:ins w:id="3920" w:author="Teh Stand" w:date="2022-06-15T12:03:00Z">
              <w:r w:rsidR="008C062E">
                <w:t>r</w:t>
              </w:r>
              <w:r w:rsidR="008C062E" w:rsidRPr="001F69A8">
                <w:t xml:space="preserve">eference </w:t>
              </w:r>
            </w:ins>
            <w:del w:id="3921" w:author="Teh Stand" w:date="2022-06-15T12:03:00Z">
              <w:r w:rsidR="00095C08" w:rsidRPr="001F69A8" w:rsidDel="008C062E">
                <w:delText>D</w:delText>
              </w:r>
              <w:r w:rsidRPr="001F69A8" w:rsidDel="008C062E">
                <w:delText>ate</w:delText>
              </w:r>
            </w:del>
            <w:ins w:id="3922" w:author="Teh Stand" w:date="2022-06-15T12:03:00Z">
              <w:r w:rsidR="008C062E">
                <w:t>d</w:t>
              </w:r>
              <w:r w:rsidR="008C062E" w:rsidRPr="001F69A8">
                <w:t>ate</w:t>
              </w:r>
            </w:ins>
          </w:p>
        </w:tc>
        <w:tc>
          <w:tcPr>
            <w:tcW w:w="893" w:type="dxa"/>
            <w:tcBorders>
              <w:top w:val="single" w:sz="6" w:space="0" w:color="000000"/>
              <w:left w:val="single" w:sz="6" w:space="0" w:color="000000"/>
              <w:bottom w:val="single" w:sz="6" w:space="0" w:color="000000"/>
              <w:right w:val="single" w:sz="6" w:space="0" w:color="000000"/>
            </w:tcBorders>
          </w:tcPr>
          <w:p w14:paraId="7695F1F5" w14:textId="77777777" w:rsidR="00E73EDF" w:rsidRPr="001F69A8" w:rsidRDefault="007653F1" w:rsidP="00C128E3">
            <w:pPr>
              <w:pStyle w:val="Small"/>
              <w:spacing w:before="40" w:after="40"/>
            </w:pPr>
            <w:r w:rsidRPr="001F69A8">
              <w:t>DSRD</w:t>
            </w:r>
          </w:p>
        </w:tc>
        <w:tc>
          <w:tcPr>
            <w:tcW w:w="2087" w:type="dxa"/>
            <w:tcBorders>
              <w:top w:val="single" w:sz="6" w:space="0" w:color="000000"/>
              <w:left w:val="single" w:sz="6" w:space="0" w:color="000000"/>
              <w:bottom w:val="single" w:sz="6" w:space="0" w:color="000000"/>
              <w:right w:val="single" w:sz="6" w:space="0" w:color="000000"/>
            </w:tcBorders>
          </w:tcPr>
          <w:p w14:paraId="71704780"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7B73F14F" w14:textId="77777777" w:rsidR="00E73EDF" w:rsidRPr="001F69A8" w:rsidRDefault="007653F1" w:rsidP="00C128E3">
            <w:pPr>
              <w:pStyle w:val="Small"/>
              <w:spacing w:before="40" w:after="40"/>
            </w:pPr>
            <w:r w:rsidRPr="001F69A8">
              <w:t>A(8)</w:t>
            </w:r>
          </w:p>
        </w:tc>
        <w:tc>
          <w:tcPr>
            <w:tcW w:w="3440" w:type="dxa"/>
            <w:tcBorders>
              <w:top w:val="single" w:sz="6" w:space="0" w:color="000000"/>
              <w:left w:val="single" w:sz="6" w:space="0" w:color="000000"/>
              <w:bottom w:val="single" w:sz="6" w:space="0" w:color="000000"/>
              <w:right w:val="single" w:sz="6" w:space="0" w:color="000000"/>
            </w:tcBorders>
          </w:tcPr>
          <w:p w14:paraId="29FD4EA0" w14:textId="77777777" w:rsidR="00E73EDF" w:rsidRPr="001F69A8" w:rsidRDefault="007653F1" w:rsidP="00C128E3">
            <w:pPr>
              <w:pStyle w:val="Small"/>
              <w:spacing w:before="40" w:after="40"/>
            </w:pPr>
            <w:r w:rsidRPr="001F69A8">
              <w:t>The reference date of the dataset</w:t>
            </w:r>
          </w:p>
          <w:p w14:paraId="75BE0B64" w14:textId="77777777" w:rsidR="00E73EDF" w:rsidRPr="001F69A8" w:rsidRDefault="007653F1" w:rsidP="00C128E3">
            <w:pPr>
              <w:pStyle w:val="Small"/>
              <w:spacing w:before="40" w:after="40"/>
            </w:pPr>
            <w:r w:rsidRPr="001F69A8">
              <w:t>Format: YYYYMMDD according to ISO 8601</w:t>
            </w:r>
          </w:p>
        </w:tc>
      </w:tr>
      <w:tr w:rsidR="00E73EDF" w:rsidRPr="001F69A8" w14:paraId="2BCDC4DB"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F2F1792" w14:textId="68F34093" w:rsidR="00E73EDF" w:rsidRPr="001F69A8" w:rsidRDefault="007653F1" w:rsidP="00F97564">
            <w:pPr>
              <w:pStyle w:val="Small"/>
              <w:spacing w:before="40" w:after="40"/>
            </w:pPr>
            <w:r w:rsidRPr="001F69A8">
              <w:t xml:space="preserve">Dataset </w:t>
            </w:r>
            <w:del w:id="3923" w:author="Teh Stand" w:date="2022-06-15T12:03:00Z">
              <w:r w:rsidR="00095C08" w:rsidRPr="001F69A8" w:rsidDel="00F97564">
                <w:delText>L</w:delText>
              </w:r>
              <w:r w:rsidRPr="001F69A8" w:rsidDel="00F97564">
                <w:delText>anguage</w:delText>
              </w:r>
            </w:del>
            <w:ins w:id="3924" w:author="Teh Stand" w:date="2022-06-15T12:03:00Z">
              <w:r w:rsidR="00F97564">
                <w:t>l</w:t>
              </w:r>
              <w:r w:rsidR="00F97564" w:rsidRPr="001F69A8">
                <w:t>anguage</w:t>
              </w:r>
            </w:ins>
          </w:p>
        </w:tc>
        <w:tc>
          <w:tcPr>
            <w:tcW w:w="893" w:type="dxa"/>
            <w:tcBorders>
              <w:top w:val="single" w:sz="6" w:space="0" w:color="000000"/>
              <w:left w:val="single" w:sz="6" w:space="0" w:color="000000"/>
              <w:bottom w:val="single" w:sz="6" w:space="0" w:color="000000"/>
              <w:right w:val="single" w:sz="6" w:space="0" w:color="000000"/>
            </w:tcBorders>
          </w:tcPr>
          <w:p w14:paraId="1CA7F271" w14:textId="77777777" w:rsidR="00E73EDF" w:rsidRPr="001F69A8" w:rsidRDefault="007653F1" w:rsidP="00C128E3">
            <w:pPr>
              <w:pStyle w:val="Small"/>
              <w:spacing w:before="40" w:after="40"/>
            </w:pPr>
            <w:r w:rsidRPr="001F69A8">
              <w:t>DSLG</w:t>
            </w:r>
          </w:p>
        </w:tc>
        <w:tc>
          <w:tcPr>
            <w:tcW w:w="2087" w:type="dxa"/>
            <w:tcBorders>
              <w:top w:val="single" w:sz="6" w:space="0" w:color="000000"/>
              <w:left w:val="single" w:sz="6" w:space="0" w:color="000000"/>
              <w:bottom w:val="single" w:sz="6" w:space="0" w:color="000000"/>
              <w:right w:val="single" w:sz="6" w:space="0" w:color="000000"/>
            </w:tcBorders>
          </w:tcPr>
          <w:p w14:paraId="720C8794" w14:textId="77777777" w:rsidR="00E73EDF" w:rsidRPr="001F69A8" w:rsidRDefault="007653F1" w:rsidP="00C128E3">
            <w:pPr>
              <w:pStyle w:val="Small"/>
              <w:spacing w:before="40" w:after="40"/>
            </w:pPr>
            <w:r w:rsidRPr="001F69A8">
              <w:t>“EN”</w:t>
            </w:r>
          </w:p>
        </w:tc>
        <w:tc>
          <w:tcPr>
            <w:tcW w:w="893" w:type="dxa"/>
            <w:tcBorders>
              <w:top w:val="single" w:sz="6" w:space="0" w:color="000000"/>
              <w:left w:val="single" w:sz="6" w:space="0" w:color="000000"/>
              <w:bottom w:val="single" w:sz="6" w:space="0" w:color="000000"/>
              <w:right w:val="single" w:sz="6" w:space="0" w:color="000000"/>
            </w:tcBorders>
          </w:tcPr>
          <w:p w14:paraId="65BA3140"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33004116" w14:textId="77777777" w:rsidR="00E73EDF" w:rsidRPr="001F69A8" w:rsidRDefault="007653F1" w:rsidP="00C128E3">
            <w:pPr>
              <w:pStyle w:val="Small"/>
              <w:spacing w:before="40" w:after="40"/>
            </w:pPr>
            <w:r w:rsidRPr="001F69A8">
              <w:t>The (primary) language used in this dataset</w:t>
            </w:r>
          </w:p>
        </w:tc>
      </w:tr>
      <w:tr w:rsidR="00E73EDF" w:rsidRPr="001F69A8" w14:paraId="1111633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1005D390" w14:textId="7C9014E1" w:rsidR="00E73EDF" w:rsidRPr="001F69A8" w:rsidRDefault="007653F1" w:rsidP="00F97564">
            <w:pPr>
              <w:pStyle w:val="Small"/>
              <w:spacing w:before="40" w:after="40"/>
            </w:pPr>
            <w:r w:rsidRPr="001F69A8">
              <w:t xml:space="preserve">Dataset </w:t>
            </w:r>
            <w:del w:id="3925" w:author="Teh Stand" w:date="2022-06-15T12:03:00Z">
              <w:r w:rsidR="00095C08" w:rsidRPr="001F69A8" w:rsidDel="00F97564">
                <w:delText>A</w:delText>
              </w:r>
              <w:r w:rsidRPr="001F69A8" w:rsidDel="00F97564">
                <w:delText>bstract</w:delText>
              </w:r>
            </w:del>
            <w:ins w:id="3926" w:author="Teh Stand" w:date="2022-06-15T12:03:00Z">
              <w:r w:rsidR="00F97564">
                <w:t>a</w:t>
              </w:r>
              <w:r w:rsidR="00F97564" w:rsidRPr="001F69A8">
                <w:t>bstract</w:t>
              </w:r>
            </w:ins>
          </w:p>
        </w:tc>
        <w:tc>
          <w:tcPr>
            <w:tcW w:w="893" w:type="dxa"/>
            <w:tcBorders>
              <w:top w:val="single" w:sz="6" w:space="0" w:color="000000"/>
              <w:left w:val="single" w:sz="6" w:space="0" w:color="000000"/>
              <w:bottom w:val="single" w:sz="6" w:space="0" w:color="000000"/>
              <w:right w:val="single" w:sz="6" w:space="0" w:color="000000"/>
            </w:tcBorders>
          </w:tcPr>
          <w:p w14:paraId="4A91F229" w14:textId="77777777" w:rsidR="00E73EDF" w:rsidRPr="001F69A8" w:rsidRDefault="007653F1" w:rsidP="00C128E3">
            <w:pPr>
              <w:pStyle w:val="Small"/>
              <w:spacing w:before="40" w:after="40"/>
            </w:pPr>
            <w:r w:rsidRPr="001F69A8">
              <w:t>DSAB</w:t>
            </w:r>
          </w:p>
        </w:tc>
        <w:tc>
          <w:tcPr>
            <w:tcW w:w="2087" w:type="dxa"/>
            <w:tcBorders>
              <w:top w:val="single" w:sz="6" w:space="0" w:color="000000"/>
              <w:left w:val="single" w:sz="6" w:space="0" w:color="000000"/>
              <w:bottom w:val="single" w:sz="6" w:space="0" w:color="000000"/>
              <w:right w:val="single" w:sz="6" w:space="0" w:color="000000"/>
            </w:tcBorders>
          </w:tcPr>
          <w:p w14:paraId="5C03E73C" w14:textId="77777777" w:rsidR="00E73EDF" w:rsidRPr="001F69A8" w:rsidRDefault="007653F1" w:rsidP="00C128E3">
            <w:pPr>
              <w:pStyle w:val="Small"/>
              <w:spacing w:before="40" w:after="40"/>
            </w:pPr>
            <w:r w:rsidRPr="001F69A8">
              <w:t>omitted</w:t>
            </w:r>
          </w:p>
        </w:tc>
        <w:tc>
          <w:tcPr>
            <w:tcW w:w="893" w:type="dxa"/>
            <w:tcBorders>
              <w:top w:val="single" w:sz="6" w:space="0" w:color="000000"/>
              <w:left w:val="single" w:sz="6" w:space="0" w:color="000000"/>
              <w:bottom w:val="single" w:sz="6" w:space="0" w:color="000000"/>
              <w:right w:val="single" w:sz="6" w:space="0" w:color="000000"/>
            </w:tcBorders>
          </w:tcPr>
          <w:p w14:paraId="1CCAC88F"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A7CCEAC" w14:textId="77777777" w:rsidR="00E73EDF" w:rsidRPr="001F69A8" w:rsidRDefault="007653F1" w:rsidP="00C128E3">
            <w:pPr>
              <w:pStyle w:val="Small"/>
              <w:spacing w:before="40" w:after="40"/>
            </w:pPr>
            <w:r w:rsidRPr="001F69A8">
              <w:t>The abstract of the dataset</w:t>
            </w:r>
          </w:p>
        </w:tc>
      </w:tr>
      <w:tr w:rsidR="00E73EDF" w:rsidRPr="001F69A8" w14:paraId="0A1E9EF8"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1820CD" w14:textId="28D574EF" w:rsidR="00E73EDF" w:rsidRPr="001F69A8" w:rsidRDefault="007653F1" w:rsidP="00F97564">
            <w:pPr>
              <w:pStyle w:val="Small"/>
              <w:spacing w:before="40" w:after="40"/>
            </w:pPr>
            <w:r w:rsidRPr="001F69A8">
              <w:t xml:space="preserve">Dataset </w:t>
            </w:r>
            <w:del w:id="3927" w:author="Teh Stand" w:date="2022-06-15T12:03:00Z">
              <w:r w:rsidR="00095C08" w:rsidRPr="001F69A8" w:rsidDel="00F97564">
                <w:delText>E</w:delText>
              </w:r>
              <w:r w:rsidRPr="001F69A8" w:rsidDel="00F97564">
                <w:delText>dition</w:delText>
              </w:r>
            </w:del>
            <w:ins w:id="3928" w:author="Teh Stand" w:date="2022-06-15T12:03:00Z">
              <w:r w:rsidR="00F97564">
                <w:t>e</w:t>
              </w:r>
              <w:r w:rsidR="00F97564" w:rsidRPr="001F69A8">
                <w:t>dition</w:t>
              </w:r>
            </w:ins>
          </w:p>
        </w:tc>
        <w:tc>
          <w:tcPr>
            <w:tcW w:w="893" w:type="dxa"/>
            <w:tcBorders>
              <w:top w:val="single" w:sz="6" w:space="0" w:color="000000"/>
              <w:left w:val="single" w:sz="6" w:space="0" w:color="000000"/>
              <w:bottom w:val="single" w:sz="6" w:space="0" w:color="000000"/>
              <w:right w:val="single" w:sz="6" w:space="0" w:color="000000"/>
            </w:tcBorders>
          </w:tcPr>
          <w:p w14:paraId="2FAF40ED" w14:textId="77777777" w:rsidR="00E73EDF" w:rsidRPr="001F69A8" w:rsidRDefault="007653F1" w:rsidP="00C128E3">
            <w:pPr>
              <w:pStyle w:val="Small"/>
              <w:spacing w:before="40" w:after="40"/>
            </w:pPr>
            <w:r w:rsidRPr="001F69A8">
              <w:t>DSED</w:t>
            </w:r>
          </w:p>
        </w:tc>
        <w:tc>
          <w:tcPr>
            <w:tcW w:w="2087" w:type="dxa"/>
            <w:tcBorders>
              <w:top w:val="single" w:sz="6" w:space="0" w:color="000000"/>
              <w:left w:val="single" w:sz="6" w:space="0" w:color="000000"/>
              <w:bottom w:val="single" w:sz="6" w:space="0" w:color="000000"/>
              <w:right w:val="single" w:sz="6" w:space="0" w:color="000000"/>
            </w:tcBorders>
          </w:tcPr>
          <w:p w14:paraId="715A7F83" w14:textId="77777777" w:rsidR="00E73EDF" w:rsidRPr="001F69A8" w:rsidRDefault="007653F1" w:rsidP="00C128E3">
            <w:pPr>
              <w:pStyle w:val="Small"/>
              <w:spacing w:before="40" w:after="40"/>
            </w:pPr>
            <w:r w:rsidRPr="001F69A8">
              <w:t>“0”</w:t>
            </w:r>
          </w:p>
        </w:tc>
        <w:tc>
          <w:tcPr>
            <w:tcW w:w="893" w:type="dxa"/>
            <w:tcBorders>
              <w:top w:val="single" w:sz="6" w:space="0" w:color="000000"/>
              <w:left w:val="single" w:sz="6" w:space="0" w:color="000000"/>
              <w:bottom w:val="single" w:sz="6" w:space="0" w:color="000000"/>
              <w:right w:val="single" w:sz="6" w:space="0" w:color="000000"/>
            </w:tcBorders>
          </w:tcPr>
          <w:p w14:paraId="37DAC65E"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5EF8CEB3" w14:textId="58925EB1" w:rsidR="00E73EDF" w:rsidRPr="001F69A8" w:rsidRDefault="008C062E" w:rsidP="00F97564">
            <w:pPr>
              <w:pStyle w:val="Small"/>
              <w:spacing w:before="40" w:after="40"/>
            </w:pPr>
            <w:r>
              <w:t>0 –</w:t>
            </w:r>
            <w:r w:rsidR="007653F1" w:rsidRPr="001F69A8">
              <w:t xml:space="preserve"> </w:t>
            </w:r>
            <w:del w:id="3929" w:author="Teh Stand" w:date="2022-06-15T12:05:00Z">
              <w:r w:rsidR="007653F1" w:rsidRPr="001F69A8" w:rsidDel="00F97564">
                <w:delText xml:space="preserve">indicates </w:delText>
              </w:r>
            </w:del>
            <w:ins w:id="3930" w:author="Teh Stand" w:date="2022-06-15T12:05:00Z">
              <w:r w:rsidR="00F97564">
                <w:t>I</w:t>
              </w:r>
              <w:r w:rsidR="00F97564" w:rsidRPr="001F69A8">
                <w:t xml:space="preserve">ndicates </w:t>
              </w:r>
            </w:ins>
            <w:r w:rsidR="007653F1" w:rsidRPr="001F69A8">
              <w:t>the cancel</w:t>
            </w:r>
            <w:ins w:id="3931" w:author="Teh Stand" w:date="2022-06-15T12:05:00Z">
              <w:r w:rsidR="00F97564">
                <w:t>l</w:t>
              </w:r>
            </w:ins>
            <w:r w:rsidR="007653F1" w:rsidRPr="001F69A8">
              <w:t>ation</w:t>
            </w:r>
          </w:p>
        </w:tc>
      </w:tr>
      <w:tr w:rsidR="00E73EDF" w:rsidRPr="001F69A8" w14:paraId="23E369AA"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3C53FD2" w14:textId="4BEBB5BC" w:rsidR="00E73EDF" w:rsidRPr="001F69A8" w:rsidRDefault="007653F1" w:rsidP="00F97564">
            <w:pPr>
              <w:pStyle w:val="Small"/>
              <w:spacing w:before="40" w:after="40"/>
            </w:pPr>
            <w:r w:rsidRPr="001F69A8">
              <w:t xml:space="preserve">Dataset </w:t>
            </w:r>
            <w:del w:id="3932" w:author="Teh Stand" w:date="2022-06-15T12:03:00Z">
              <w:r w:rsidR="00095C08" w:rsidRPr="001F69A8" w:rsidDel="00F97564">
                <w:delText>T</w:delText>
              </w:r>
              <w:r w:rsidRPr="001F69A8" w:rsidDel="00F97564">
                <w:delText xml:space="preserve">opic </w:delText>
              </w:r>
            </w:del>
            <w:ins w:id="3933" w:author="Teh Stand" w:date="2022-06-15T12:03:00Z">
              <w:r w:rsidR="00F97564">
                <w:t>t</w:t>
              </w:r>
              <w:r w:rsidR="00F97564" w:rsidRPr="001F69A8">
                <w:t xml:space="preserve">opic </w:t>
              </w:r>
            </w:ins>
            <w:del w:id="3934" w:author="Teh Stand" w:date="2022-06-15T12:03:00Z">
              <w:r w:rsidR="00095C08" w:rsidRPr="001F69A8" w:rsidDel="00F97564">
                <w:delText>C</w:delText>
              </w:r>
              <w:r w:rsidRPr="001F69A8" w:rsidDel="00F97564">
                <w:delText>ategory</w:delText>
              </w:r>
            </w:del>
            <w:ins w:id="3935" w:author="Teh Stand" w:date="2022-06-15T12:03:00Z">
              <w:r w:rsidR="00F97564">
                <w:t>c</w:t>
              </w:r>
              <w:r w:rsidR="00F97564" w:rsidRPr="001F69A8">
                <w:t>ategory</w:t>
              </w:r>
            </w:ins>
          </w:p>
        </w:tc>
        <w:tc>
          <w:tcPr>
            <w:tcW w:w="893" w:type="dxa"/>
            <w:tcBorders>
              <w:top w:val="single" w:sz="6" w:space="0" w:color="000000"/>
              <w:left w:val="single" w:sz="6" w:space="0" w:color="000000"/>
              <w:bottom w:val="single" w:sz="6" w:space="0" w:color="000000"/>
              <w:right w:val="single" w:sz="6" w:space="0" w:color="000000"/>
            </w:tcBorders>
          </w:tcPr>
          <w:p w14:paraId="512E502D" w14:textId="77777777" w:rsidR="00E73EDF" w:rsidRPr="001F69A8" w:rsidRDefault="007653F1" w:rsidP="00C128E3">
            <w:pPr>
              <w:pStyle w:val="Small"/>
              <w:spacing w:before="40" w:after="40"/>
            </w:pPr>
            <w:r w:rsidRPr="001F69A8">
              <w:t>*DSTC</w:t>
            </w:r>
          </w:p>
        </w:tc>
        <w:tc>
          <w:tcPr>
            <w:tcW w:w="2087" w:type="dxa"/>
            <w:tcBorders>
              <w:top w:val="single" w:sz="6" w:space="0" w:color="000000"/>
              <w:left w:val="single" w:sz="6" w:space="0" w:color="000000"/>
              <w:bottom w:val="single" w:sz="6" w:space="0" w:color="000000"/>
              <w:right w:val="single" w:sz="6" w:space="0" w:color="000000"/>
            </w:tcBorders>
          </w:tcPr>
          <w:p w14:paraId="78C6B5F8" w14:textId="77777777" w:rsidR="00E73EDF" w:rsidRPr="001F69A8" w:rsidRDefault="007653F1" w:rsidP="00C128E3">
            <w:pPr>
              <w:pStyle w:val="Small"/>
              <w:spacing w:before="40" w:after="40"/>
            </w:pPr>
            <w:r w:rsidRPr="001F69A8">
              <w:t>{14}{18}</w:t>
            </w:r>
          </w:p>
        </w:tc>
        <w:tc>
          <w:tcPr>
            <w:tcW w:w="893" w:type="dxa"/>
            <w:tcBorders>
              <w:top w:val="single" w:sz="6" w:space="0" w:color="000000"/>
              <w:left w:val="single" w:sz="6" w:space="0" w:color="000000"/>
              <w:bottom w:val="single" w:sz="6" w:space="0" w:color="000000"/>
              <w:right w:val="single" w:sz="6" w:space="0" w:color="000000"/>
            </w:tcBorders>
          </w:tcPr>
          <w:p w14:paraId="7A3FF34F"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02662699" w14:textId="77777777" w:rsidR="00E73EDF" w:rsidRPr="001F69A8" w:rsidRDefault="007653F1" w:rsidP="00C128E3">
            <w:pPr>
              <w:pStyle w:val="Small"/>
              <w:spacing w:before="40" w:after="40"/>
            </w:pPr>
            <w:r w:rsidRPr="001F69A8">
              <w:t>A set of topic categories</w:t>
            </w:r>
          </w:p>
        </w:tc>
      </w:tr>
    </w:tbl>
    <w:p w14:paraId="66596D6F" w14:textId="0583748E" w:rsidR="00B70CE2" w:rsidRPr="001F69A8" w:rsidRDefault="00B70CE2" w:rsidP="00C128E3">
      <w:pPr>
        <w:spacing w:line="240" w:lineRule="auto"/>
      </w:pPr>
    </w:p>
    <w:p w14:paraId="1505305A" w14:textId="77777777" w:rsidR="00B70CE2" w:rsidRPr="001F69A8" w:rsidRDefault="00B70CE2" w:rsidP="00C128E3">
      <w:pPr>
        <w:spacing w:after="0" w:line="240" w:lineRule="auto"/>
      </w:pPr>
    </w:p>
    <w:p w14:paraId="22902824" w14:textId="190B4469" w:rsidR="00E73EDF" w:rsidRPr="00B70CE2" w:rsidRDefault="00B70CE2" w:rsidP="00C128E3">
      <w:pPr>
        <w:tabs>
          <w:tab w:val="left" w:pos="2540"/>
        </w:tabs>
        <w:spacing w:after="0" w:line="240" w:lineRule="auto"/>
        <w:sectPr w:rsidR="00E73EDF" w:rsidRPr="00B70CE2" w:rsidSect="00A5577C">
          <w:headerReference w:type="even" r:id="rId73"/>
          <w:headerReference w:type="default" r:id="rId74"/>
          <w:footerReference w:type="even" r:id="rId75"/>
          <w:footerReference w:type="default" r:id="rId76"/>
          <w:pgSz w:w="11906" w:h="16838"/>
          <w:pgMar w:top="1440" w:right="1400" w:bottom="1440" w:left="1418" w:header="720" w:footer="720" w:gutter="0"/>
          <w:cols w:space="720"/>
          <w:docGrid w:linePitch="272"/>
        </w:sectPr>
      </w:pPr>
      <w:r>
        <w:tab/>
      </w:r>
    </w:p>
    <w:p w14:paraId="13987626" w14:textId="0A34BBD0" w:rsidR="00E73EDF" w:rsidRPr="00E61AD8" w:rsidRDefault="007653F1" w:rsidP="00F97564">
      <w:pPr>
        <w:pStyle w:val="Heading1"/>
        <w:numPr>
          <w:ilvl w:val="0"/>
          <w:numId w:val="0"/>
        </w:numPr>
        <w:tabs>
          <w:tab w:val="clear" w:pos="400"/>
          <w:tab w:val="clear" w:pos="560"/>
        </w:tabs>
        <w:spacing w:line="240" w:lineRule="auto"/>
        <w:rPr>
          <w:lang w:val="en-US"/>
        </w:rPr>
      </w:pPr>
      <w:bookmarkStart w:id="3936" w:name="_Toc439685422"/>
      <w:bookmarkStart w:id="3937" w:name="_Toc121374488"/>
      <w:bookmarkEnd w:id="3886"/>
      <w:bookmarkEnd w:id="3887"/>
      <w:bookmarkEnd w:id="3888"/>
      <w:r w:rsidRPr="001F69A8">
        <w:rPr>
          <w:lang w:val="en-US"/>
        </w:rPr>
        <w:lastRenderedPageBreak/>
        <w:t xml:space="preserve">ANNEX </w:t>
      </w:r>
      <w:r w:rsidR="00224F9F" w:rsidRPr="001F69A8">
        <w:rPr>
          <w:lang w:val="en-US"/>
        </w:rPr>
        <w:t xml:space="preserve">C </w:t>
      </w:r>
      <w:r w:rsidR="00224F9F" w:rsidRPr="00E61AD8">
        <w:rPr>
          <w:lang w:val="en-US"/>
        </w:rPr>
        <w:t xml:space="preserve">- </w:t>
      </w:r>
      <w:r w:rsidRPr="00E61AD8">
        <w:rPr>
          <w:lang w:val="en-US"/>
        </w:rPr>
        <w:t>S-101 Validation Checks</w:t>
      </w:r>
      <w:bookmarkEnd w:id="3936"/>
      <w:bookmarkEnd w:id="3937"/>
    </w:p>
    <w:p w14:paraId="5AF95C3B" w14:textId="13BC74FE" w:rsidR="00E73EDF" w:rsidRPr="001F69A8" w:rsidRDefault="00895567" w:rsidP="00F97564">
      <w:pPr>
        <w:spacing w:after="120" w:line="240" w:lineRule="auto"/>
        <w:rPr>
          <w:rFonts w:cs="Arial"/>
        </w:rPr>
      </w:pPr>
      <w:r w:rsidRPr="001F69A8">
        <w:rPr>
          <w:rFonts w:cs="Arial"/>
        </w:rPr>
        <w:t>This Annex specifies the minimum checks that producers of S-101 ENC validation tools should includ</w:t>
      </w:r>
      <w:r w:rsidR="00F97564">
        <w:rPr>
          <w:rFonts w:cs="Arial"/>
        </w:rPr>
        <w:t xml:space="preserve">e in their validation software. </w:t>
      </w:r>
      <w:r w:rsidRPr="001F69A8">
        <w:rPr>
          <w:rFonts w:cs="Arial"/>
        </w:rPr>
        <w:t xml:space="preserve">This software must be used by </w:t>
      </w:r>
      <w:r w:rsidR="00F97564">
        <w:rPr>
          <w:rFonts w:cs="Arial"/>
        </w:rPr>
        <w:t>H</w:t>
      </w:r>
      <w:r w:rsidRPr="001F69A8">
        <w:rPr>
          <w:rFonts w:cs="Arial"/>
        </w:rPr>
        <w:t xml:space="preserve">ydrographic </w:t>
      </w:r>
      <w:r w:rsidR="00F97564">
        <w:rPr>
          <w:rFonts w:cs="Arial"/>
        </w:rPr>
        <w:t>O</w:t>
      </w:r>
      <w:r w:rsidRPr="001F69A8">
        <w:rPr>
          <w:rFonts w:cs="Arial"/>
        </w:rPr>
        <w:t xml:space="preserve">ffices to help ensure that their ENC data are compliant with the S-101 ENC Product Specification. The checklist has been compiled for the IHO from lists of checks provided by a number of </w:t>
      </w:r>
      <w:r w:rsidR="00F97564">
        <w:rPr>
          <w:rFonts w:cs="Arial"/>
        </w:rPr>
        <w:t>H</w:t>
      </w:r>
      <w:r w:rsidRPr="001F69A8">
        <w:rPr>
          <w:rFonts w:cs="Arial"/>
        </w:rPr>
        <w:t xml:space="preserve">ydrographic </w:t>
      </w:r>
      <w:r w:rsidR="00F97564">
        <w:rPr>
          <w:rFonts w:cs="Arial"/>
        </w:rPr>
        <w:t>O</w:t>
      </w:r>
      <w:r w:rsidRPr="001F69A8">
        <w:rPr>
          <w:rFonts w:cs="Arial"/>
        </w:rPr>
        <w:t xml:space="preserve">ffices and software companies. The Annex provides checks for individual ENC cells however additional checks applicable to ENC Exchange Sets are included in part </w:t>
      </w:r>
      <w:r w:rsidRPr="00E61AD8">
        <w:rPr>
          <w:rFonts w:cs="Arial"/>
          <w:color w:val="FF0000"/>
        </w:rPr>
        <w:t>X.X</w:t>
      </w:r>
      <w:r w:rsidRPr="001F69A8">
        <w:rPr>
          <w:rFonts w:cs="Arial"/>
        </w:rPr>
        <w:t>.</w:t>
      </w:r>
    </w:p>
    <w:p w14:paraId="68121265" w14:textId="200D09A1" w:rsidR="007B519C" w:rsidRPr="001F69A8" w:rsidRDefault="00895567" w:rsidP="00F97564">
      <w:pPr>
        <w:spacing w:after="120" w:line="240" w:lineRule="auto"/>
        <w:rPr>
          <w:lang w:val="en-AU" w:eastAsia="en-US"/>
        </w:rPr>
      </w:pPr>
      <w:r w:rsidRPr="001F69A8">
        <w:rPr>
          <w:lang w:val="en-AU" w:eastAsia="en-US"/>
        </w:rPr>
        <w:t>The S-101 Validation Checks can be found in the Standards and Publications page of the IHO web site,</w:t>
      </w:r>
      <w:r w:rsidR="00E61AD8">
        <w:rPr>
          <w:lang w:val="en-AU" w:eastAsia="en-US"/>
        </w:rPr>
        <w:t xml:space="preserve"> </w:t>
      </w:r>
      <w:hyperlink r:id="rId77" w:history="1">
        <w:r w:rsidR="00E61AD8" w:rsidRPr="005D614F">
          <w:rPr>
            <w:rStyle w:val="Hyperlink"/>
            <w:lang w:val="en-AU" w:eastAsia="en-US"/>
          </w:rPr>
          <w:t>www.iho.int</w:t>
        </w:r>
      </w:hyperlink>
      <w:r w:rsidRPr="001F69A8">
        <w:rPr>
          <w:lang w:val="en-AU" w:eastAsia="en-US"/>
        </w:rPr>
        <w:t>.</w:t>
      </w:r>
    </w:p>
    <w:p w14:paraId="6DF4866B" w14:textId="77777777" w:rsidR="007B519C" w:rsidRPr="00E61AD8" w:rsidRDefault="007B519C" w:rsidP="00C128E3">
      <w:pPr>
        <w:spacing w:after="160" w:line="240" w:lineRule="auto"/>
        <w:jc w:val="left"/>
        <w:rPr>
          <w:lang w:val="en-AU" w:eastAsia="en-US"/>
        </w:rPr>
      </w:pPr>
      <w:r w:rsidRPr="00E61AD8">
        <w:rPr>
          <w:lang w:val="en-AU" w:eastAsia="en-US"/>
        </w:rPr>
        <w:br w:type="page"/>
      </w:r>
    </w:p>
    <w:p w14:paraId="617EEA0B" w14:textId="7BDC8183" w:rsidR="00895567" w:rsidRPr="00E61AD8" w:rsidRDefault="00895567" w:rsidP="00C128E3">
      <w:pPr>
        <w:spacing w:line="240" w:lineRule="auto"/>
        <w:rPr>
          <w:lang w:val="en-US"/>
        </w:rPr>
      </w:pPr>
    </w:p>
    <w:p w14:paraId="31C10676" w14:textId="77777777" w:rsidR="007B519C" w:rsidRPr="00E61AD8" w:rsidRDefault="007B519C" w:rsidP="00C128E3">
      <w:pPr>
        <w:spacing w:line="240" w:lineRule="auto"/>
        <w:rPr>
          <w:lang w:val="en-US"/>
        </w:rPr>
      </w:pPr>
    </w:p>
    <w:p w14:paraId="0C84CDC6" w14:textId="77777777" w:rsidR="007B519C" w:rsidRPr="00E61AD8" w:rsidRDefault="007B519C" w:rsidP="00C128E3">
      <w:pPr>
        <w:spacing w:line="240" w:lineRule="auto"/>
        <w:rPr>
          <w:lang w:val="en-US"/>
        </w:rPr>
      </w:pPr>
    </w:p>
    <w:p w14:paraId="1AA8CC57" w14:textId="77777777" w:rsidR="007B519C" w:rsidRPr="00E61AD8" w:rsidRDefault="007B519C" w:rsidP="00C128E3">
      <w:pPr>
        <w:spacing w:line="240" w:lineRule="auto"/>
        <w:rPr>
          <w:lang w:val="en-US"/>
        </w:rPr>
      </w:pPr>
    </w:p>
    <w:p w14:paraId="37B9331B" w14:textId="77777777" w:rsidR="007B519C" w:rsidRPr="00E61AD8" w:rsidRDefault="007B519C" w:rsidP="00C128E3">
      <w:pPr>
        <w:spacing w:line="240" w:lineRule="auto"/>
        <w:rPr>
          <w:lang w:val="en-US"/>
        </w:rPr>
      </w:pPr>
    </w:p>
    <w:p w14:paraId="30F1835B" w14:textId="77777777" w:rsidR="007B519C" w:rsidRPr="00E61AD8" w:rsidRDefault="007B519C" w:rsidP="00C128E3">
      <w:pPr>
        <w:spacing w:line="240" w:lineRule="auto"/>
        <w:rPr>
          <w:lang w:val="en-US"/>
        </w:rPr>
      </w:pPr>
    </w:p>
    <w:p w14:paraId="4C032213" w14:textId="77777777" w:rsidR="007B519C" w:rsidRPr="00E61AD8" w:rsidRDefault="007B519C" w:rsidP="00C128E3">
      <w:pPr>
        <w:spacing w:line="240" w:lineRule="auto"/>
        <w:rPr>
          <w:lang w:val="en-US"/>
        </w:rPr>
      </w:pPr>
    </w:p>
    <w:p w14:paraId="39C6302C" w14:textId="77777777" w:rsidR="007B519C" w:rsidRPr="00E61AD8" w:rsidRDefault="007B519C" w:rsidP="00C128E3">
      <w:pPr>
        <w:spacing w:line="240" w:lineRule="auto"/>
        <w:rPr>
          <w:lang w:val="en-US"/>
        </w:rPr>
      </w:pPr>
    </w:p>
    <w:p w14:paraId="5019A425" w14:textId="77777777" w:rsidR="007B519C" w:rsidRPr="00E61AD8" w:rsidRDefault="007B519C" w:rsidP="00C128E3">
      <w:pPr>
        <w:spacing w:line="240" w:lineRule="auto"/>
        <w:rPr>
          <w:lang w:val="en-US"/>
        </w:rPr>
      </w:pPr>
    </w:p>
    <w:p w14:paraId="16B0E4D6" w14:textId="77777777" w:rsidR="007B519C" w:rsidRPr="00E61AD8" w:rsidRDefault="007B519C" w:rsidP="00C128E3">
      <w:pPr>
        <w:spacing w:line="240" w:lineRule="auto"/>
        <w:rPr>
          <w:lang w:val="en-US"/>
        </w:rPr>
      </w:pPr>
    </w:p>
    <w:p w14:paraId="22D210BE" w14:textId="77777777" w:rsidR="007B519C" w:rsidRPr="00E61AD8" w:rsidRDefault="007B519C" w:rsidP="00C128E3">
      <w:pPr>
        <w:spacing w:line="240" w:lineRule="auto"/>
        <w:rPr>
          <w:lang w:val="en-US"/>
        </w:rPr>
      </w:pPr>
    </w:p>
    <w:p w14:paraId="5CE1F49A" w14:textId="77777777" w:rsidR="007B519C" w:rsidRPr="00E61AD8" w:rsidRDefault="007B519C" w:rsidP="00C128E3">
      <w:pPr>
        <w:spacing w:line="240" w:lineRule="auto"/>
        <w:rPr>
          <w:lang w:val="en-US"/>
        </w:rPr>
      </w:pPr>
    </w:p>
    <w:p w14:paraId="2A950870" w14:textId="77777777" w:rsidR="007B519C" w:rsidRPr="00E61AD8" w:rsidRDefault="007B519C" w:rsidP="00C128E3">
      <w:pPr>
        <w:spacing w:line="240" w:lineRule="auto"/>
        <w:rPr>
          <w:lang w:val="en-US"/>
        </w:rPr>
      </w:pPr>
    </w:p>
    <w:p w14:paraId="4AD3BF47" w14:textId="77777777" w:rsidR="007B519C" w:rsidRPr="00E61AD8" w:rsidRDefault="007B519C" w:rsidP="00C128E3">
      <w:pPr>
        <w:spacing w:line="240" w:lineRule="auto"/>
        <w:rPr>
          <w:lang w:val="en-US"/>
        </w:rPr>
      </w:pPr>
    </w:p>
    <w:p w14:paraId="30649CA5" w14:textId="77777777" w:rsidR="007B519C" w:rsidRPr="00E61AD8" w:rsidRDefault="007B519C"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7FACAC4F" w14:textId="0BFA090E" w:rsidR="007B519C" w:rsidRDefault="007B519C" w:rsidP="00C128E3">
      <w:pPr>
        <w:spacing w:line="240" w:lineRule="auto"/>
        <w:rPr>
          <w:ins w:id="3938" w:author="Jeff Wootton" w:date="2022-12-05T00:49:00Z"/>
          <w:lang w:val="en-US"/>
        </w:rPr>
      </w:pPr>
    </w:p>
    <w:p w14:paraId="123A2499" w14:textId="09AA2808" w:rsidR="00C20D76" w:rsidRDefault="00C20D76" w:rsidP="00C128E3">
      <w:pPr>
        <w:spacing w:line="240" w:lineRule="auto"/>
        <w:rPr>
          <w:ins w:id="3939" w:author="Jeff Wootton" w:date="2022-12-05T00:49:00Z"/>
          <w:lang w:val="en-US"/>
        </w:rPr>
      </w:pPr>
    </w:p>
    <w:p w14:paraId="5FCE6072" w14:textId="209EE529" w:rsidR="00C20D76" w:rsidRDefault="00C20D76">
      <w:pPr>
        <w:spacing w:after="160" w:line="259" w:lineRule="auto"/>
        <w:jc w:val="left"/>
        <w:rPr>
          <w:ins w:id="3940" w:author="Jeff Wootton" w:date="2022-12-05T00:49:00Z"/>
          <w:lang w:val="en-US"/>
        </w:rPr>
      </w:pPr>
      <w:ins w:id="3941" w:author="Jeff Wootton" w:date="2022-12-05T00:49:00Z">
        <w:r>
          <w:rPr>
            <w:lang w:val="en-US"/>
          </w:rPr>
          <w:br w:type="page"/>
        </w:r>
      </w:ins>
    </w:p>
    <w:p w14:paraId="6971A182" w14:textId="55288028" w:rsidR="00C20D76" w:rsidRPr="00E61AD8" w:rsidRDefault="00C20D76" w:rsidP="00C20D76">
      <w:pPr>
        <w:pStyle w:val="Heading1"/>
        <w:numPr>
          <w:ilvl w:val="0"/>
          <w:numId w:val="0"/>
        </w:numPr>
        <w:tabs>
          <w:tab w:val="clear" w:pos="400"/>
          <w:tab w:val="clear" w:pos="560"/>
        </w:tabs>
        <w:spacing w:line="240" w:lineRule="auto"/>
        <w:rPr>
          <w:ins w:id="3942" w:author="Jeff Wootton" w:date="2022-12-05T00:50:00Z"/>
          <w:lang w:val="en-US"/>
        </w:rPr>
      </w:pPr>
      <w:bookmarkStart w:id="3943" w:name="_Toc121374489"/>
      <w:ins w:id="3944" w:author="Jeff Wootton" w:date="2022-12-05T00:50:00Z">
        <w:r w:rsidRPr="001F69A8">
          <w:rPr>
            <w:lang w:val="en-US"/>
          </w:rPr>
          <w:lastRenderedPageBreak/>
          <w:t xml:space="preserve">ANNEX </w:t>
        </w:r>
        <w:r>
          <w:rPr>
            <w:lang w:val="en-US"/>
          </w:rPr>
          <w:t>D</w:t>
        </w:r>
        <w:r w:rsidRPr="001F69A8">
          <w:rPr>
            <w:lang w:val="en-US"/>
          </w:rPr>
          <w:t xml:space="preserve"> </w:t>
        </w:r>
        <w:r>
          <w:rPr>
            <w:lang w:val="en-US"/>
          </w:rPr>
          <w:t>–</w:t>
        </w:r>
        <w:r w:rsidRPr="00E61AD8">
          <w:rPr>
            <w:lang w:val="en-US"/>
          </w:rPr>
          <w:t xml:space="preserve"> </w:t>
        </w:r>
        <w:r>
          <w:rPr>
            <w:lang w:val="en-US"/>
          </w:rPr>
          <w:t xml:space="preserve">Dataset Loading </w:t>
        </w:r>
      </w:ins>
      <w:ins w:id="3945" w:author="Jeff Wootton" w:date="2022-12-05T00:51:00Z">
        <w:r>
          <w:rPr>
            <w:lang w:val="en-US"/>
          </w:rPr>
          <w:t>Algorithm</w:t>
        </w:r>
      </w:ins>
      <w:ins w:id="3946" w:author="Jeff Wootton" w:date="2022-12-08T06:15:00Z">
        <w:r w:rsidR="00412A1B">
          <w:rPr>
            <w:lang w:val="en-US"/>
          </w:rPr>
          <w:t xml:space="preserve"> (Dataset Selection)</w:t>
        </w:r>
      </w:ins>
      <w:bookmarkEnd w:id="3943"/>
    </w:p>
    <w:p w14:paraId="7366B7EC" w14:textId="3F9755FB" w:rsidR="00230E88" w:rsidRPr="008A6F2A" w:rsidRDefault="007B2D1A" w:rsidP="00102CF0">
      <w:pPr>
        <w:pStyle w:val="ListContinue2"/>
        <w:numPr>
          <w:ilvl w:val="0"/>
          <w:numId w:val="0"/>
        </w:numPr>
        <w:tabs>
          <w:tab w:val="clear" w:pos="800"/>
        </w:tabs>
        <w:spacing w:before="120" w:after="200" w:line="240" w:lineRule="auto"/>
        <w:ind w:left="90" w:hanging="90"/>
        <w:rPr>
          <w:ins w:id="3947" w:author="Jeff Wootton" w:date="2022-12-05T01:01:00Z"/>
          <w:szCs w:val="22"/>
          <w:lang w:eastAsia="en-US"/>
        </w:rPr>
      </w:pPr>
      <w:ins w:id="3948" w:author="Jeff Wootton" w:date="2022-12-05T01:09:00Z">
        <w:r>
          <w:rPr>
            <w:b/>
            <w:sz w:val="22"/>
            <w:szCs w:val="22"/>
            <w:lang w:eastAsia="en-US"/>
          </w:rPr>
          <w:t>Preconditions</w:t>
        </w:r>
      </w:ins>
    </w:p>
    <w:p w14:paraId="0ACA0AB9" w14:textId="04E9C8A3" w:rsidR="00C20D76" w:rsidRDefault="007B2D1A" w:rsidP="007B2D1A">
      <w:pPr>
        <w:spacing w:before="60" w:after="60" w:line="240" w:lineRule="auto"/>
        <w:rPr>
          <w:ins w:id="3949" w:author="Jeff Wootton" w:date="2022-12-05T01:09:00Z"/>
          <w:rFonts w:cs="Arial"/>
        </w:rPr>
      </w:pPr>
      <w:ins w:id="3950" w:author="Jeff Wootton" w:date="2022-12-05T01:09:00Z">
        <w:r w:rsidRPr="007B2D1A">
          <w:rPr>
            <w:rFonts w:cs="Arial"/>
          </w:rPr>
          <w:t xml:space="preserve">An inventory for each </w:t>
        </w:r>
        <w:r w:rsidRPr="007B2D1A">
          <w:rPr>
            <w:rFonts w:cs="Arial"/>
            <w:i/>
            <w:iCs/>
          </w:rPr>
          <w:t>item</w:t>
        </w:r>
        <w:r w:rsidRPr="007B2D1A">
          <w:rPr>
            <w:rFonts w:cs="Arial"/>
          </w:rPr>
          <w:t xml:space="preserve"> </w:t>
        </w:r>
      </w:ins>
      <w:ins w:id="3951" w:author="Jeff Wootton" w:date="2022-12-08T06:16:00Z">
        <w:r w:rsidR="00412A1B">
          <w:rPr>
            <w:rFonts w:cs="Arial"/>
          </w:rPr>
          <w:t xml:space="preserve">(data-coverage) </w:t>
        </w:r>
      </w:ins>
      <w:ins w:id="3952" w:author="Jeff Wootton" w:date="2022-12-05T01:09:00Z">
        <w:r w:rsidRPr="007B2D1A">
          <w:rPr>
            <w:rFonts w:cs="Arial"/>
          </w:rPr>
          <w:t>contains</w:t>
        </w:r>
      </w:ins>
      <w:ins w:id="3953" w:author="Jeff Wootton" w:date="2022-12-05T01:12:00Z">
        <w:r>
          <w:rPr>
            <w:rFonts w:cs="Arial"/>
          </w:rPr>
          <w:t>:</w:t>
        </w:r>
      </w:ins>
    </w:p>
    <w:p w14:paraId="74A4DCAB" w14:textId="3FFA41DE" w:rsidR="007B2D1A" w:rsidRPr="007B2D1A" w:rsidRDefault="007B2D1A" w:rsidP="007B2D1A">
      <w:pPr>
        <w:pStyle w:val="ListParagraph"/>
        <w:numPr>
          <w:ilvl w:val="0"/>
          <w:numId w:val="48"/>
        </w:numPr>
        <w:spacing w:before="60" w:after="60" w:line="240" w:lineRule="auto"/>
        <w:ind w:left="567" w:hanging="283"/>
        <w:contextualSpacing w:val="0"/>
        <w:rPr>
          <w:ins w:id="3954" w:author="Jeff Wootton" w:date="2022-12-05T01:11:00Z"/>
          <w:lang w:val="en-US"/>
        </w:rPr>
      </w:pPr>
      <w:ins w:id="3955" w:author="Jeff Wootton" w:date="2022-12-05T01:10:00Z">
        <w:r w:rsidRPr="007B2D1A">
          <w:t xml:space="preserve">A geo polygon describing the </w:t>
        </w:r>
      </w:ins>
      <w:ins w:id="3956" w:author="Jeff Wootton" w:date="2022-12-08T06:16:00Z">
        <w:r w:rsidR="00412A1B">
          <w:t>data-</w:t>
        </w:r>
      </w:ins>
      <w:ins w:id="3957" w:author="Jeff Wootton" w:date="2022-12-05T01:10:00Z">
        <w:r w:rsidRPr="007B2D1A">
          <w:t xml:space="preserve">coverage: </w:t>
        </w:r>
        <w:r w:rsidRPr="007B2D1A">
          <w:rPr>
            <w:i/>
            <w:iCs/>
          </w:rPr>
          <w:t>polygon(item)</w:t>
        </w:r>
      </w:ins>
      <w:ins w:id="3958" w:author="Jeff Wootton" w:date="2022-12-05T01:11:00Z">
        <w:r>
          <w:t>;</w:t>
        </w:r>
      </w:ins>
    </w:p>
    <w:p w14:paraId="7A4DF019" w14:textId="5A274CDF" w:rsidR="007B2D1A" w:rsidRPr="007B2D1A" w:rsidRDefault="007B2D1A" w:rsidP="007B2D1A">
      <w:pPr>
        <w:pStyle w:val="ListParagraph"/>
        <w:numPr>
          <w:ilvl w:val="0"/>
          <w:numId w:val="48"/>
        </w:numPr>
        <w:spacing w:before="60" w:after="60" w:line="240" w:lineRule="auto"/>
        <w:ind w:left="567" w:hanging="283"/>
        <w:contextualSpacing w:val="0"/>
        <w:rPr>
          <w:ins w:id="3959" w:author="Jeff Wootton" w:date="2022-12-05T01:11:00Z"/>
          <w:lang w:val="en-US"/>
        </w:rPr>
      </w:pPr>
      <w:ins w:id="3960" w:author="Jeff Wootton" w:date="2022-12-05T01:11:00Z">
        <w:r>
          <w:t xml:space="preserve">A set of scale bands: </w:t>
        </w:r>
        <w:proofErr w:type="spellStart"/>
        <w:r w:rsidRPr="007B2D1A">
          <w:rPr>
            <w:i/>
            <w:iCs/>
          </w:rPr>
          <w:t>scaleBands</w:t>
        </w:r>
        <w:proofErr w:type="spellEnd"/>
        <w:r w:rsidRPr="007B2D1A">
          <w:rPr>
            <w:i/>
            <w:iCs/>
          </w:rPr>
          <w:t>(item)</w:t>
        </w:r>
        <w:r>
          <w:t>;</w:t>
        </w:r>
      </w:ins>
    </w:p>
    <w:p w14:paraId="30BCF35C" w14:textId="5295CDE8" w:rsidR="007B2D1A" w:rsidRPr="007B2D1A" w:rsidRDefault="007B2D1A" w:rsidP="007B2D1A">
      <w:pPr>
        <w:pStyle w:val="ListParagraph"/>
        <w:numPr>
          <w:ilvl w:val="0"/>
          <w:numId w:val="48"/>
        </w:numPr>
        <w:spacing w:after="120" w:line="240" w:lineRule="auto"/>
        <w:ind w:left="567" w:hanging="283"/>
        <w:contextualSpacing w:val="0"/>
        <w:rPr>
          <w:ins w:id="3961" w:author="Jeff Wootton" w:date="2022-12-05T01:12:00Z"/>
          <w:lang w:val="en-US"/>
        </w:rPr>
      </w:pPr>
      <w:ins w:id="3962" w:author="Jeff Wootton" w:date="2022-12-05T01:11:00Z">
        <w:r>
          <w:t xml:space="preserve">An associated dataset: </w:t>
        </w:r>
        <w:r w:rsidRPr="007B2D1A">
          <w:rPr>
            <w:i/>
            <w:iCs/>
          </w:rPr>
          <w:t>dataset(item)</w:t>
        </w:r>
      </w:ins>
      <w:ins w:id="3963" w:author="Jeff Wootton" w:date="2022-12-05T01:12:00Z">
        <w:r>
          <w:t>.</w:t>
        </w:r>
      </w:ins>
    </w:p>
    <w:p w14:paraId="57D9803B" w14:textId="0503930E" w:rsidR="007B2D1A" w:rsidRDefault="00AA512C" w:rsidP="007B2D1A">
      <w:pPr>
        <w:spacing w:before="60" w:after="60" w:line="240" w:lineRule="auto"/>
        <w:rPr>
          <w:ins w:id="3964" w:author="Jeff Wootton" w:date="2022-12-05T01:13:00Z"/>
          <w:rFonts w:cs="Arial"/>
        </w:rPr>
      </w:pPr>
      <w:ins w:id="3965" w:author="Jeff Wootton" w:date="2022-12-05T01:18:00Z">
        <w:r w:rsidRPr="00AA512C">
          <w:rPr>
            <w:rFonts w:cs="Arial"/>
          </w:rPr>
          <w:t xml:space="preserve">A projection </w:t>
        </w:r>
        <w:r w:rsidRPr="00AA512C">
          <w:rPr>
            <w:rFonts w:cs="Arial"/>
            <w:i/>
            <w:iCs/>
          </w:rPr>
          <w:t>pro</w:t>
        </w:r>
        <w:r w:rsidRPr="00AA512C">
          <w:rPr>
            <w:rFonts w:cs="Arial"/>
          </w:rPr>
          <w:t xml:space="preserve"> that can</w:t>
        </w:r>
      </w:ins>
      <w:ins w:id="3966" w:author="Jeff Wootton" w:date="2022-12-05T01:13:00Z">
        <w:r w:rsidR="007B2D1A">
          <w:rPr>
            <w:rFonts w:cs="Arial"/>
          </w:rPr>
          <w:t>:</w:t>
        </w:r>
      </w:ins>
    </w:p>
    <w:p w14:paraId="4E193385" w14:textId="23E10B57" w:rsidR="007B2D1A" w:rsidRPr="0086129E" w:rsidRDefault="00AA512C" w:rsidP="007B2D1A">
      <w:pPr>
        <w:pStyle w:val="ListParagraph"/>
        <w:numPr>
          <w:ilvl w:val="0"/>
          <w:numId w:val="48"/>
        </w:numPr>
        <w:spacing w:before="60" w:after="60" w:line="240" w:lineRule="auto"/>
        <w:ind w:left="567" w:hanging="283"/>
        <w:contextualSpacing w:val="0"/>
        <w:rPr>
          <w:ins w:id="3967" w:author="Jeff Wootton" w:date="2022-12-05T01:13:00Z"/>
          <w:lang w:val="en-US"/>
        </w:rPr>
      </w:pPr>
      <w:ins w:id="3968" w:author="Jeff Wootton" w:date="2022-12-05T01:18:00Z">
        <w:r>
          <w:t xml:space="preserve">Convert a geo-polygon </w:t>
        </w:r>
        <w:r w:rsidRPr="00AA512C">
          <w:rPr>
            <w:i/>
            <w:iCs/>
          </w:rPr>
          <w:t>geo</w:t>
        </w:r>
        <w:r>
          <w:t xml:space="preserve"> to device-polygon: </w:t>
        </w:r>
        <w:r w:rsidRPr="00AA512C">
          <w:rPr>
            <w:i/>
            <w:iCs/>
          </w:rPr>
          <w:t>pro(geo)</w:t>
        </w:r>
      </w:ins>
      <w:ins w:id="3969" w:author="Jeff Wootton" w:date="2022-12-05T01:13:00Z">
        <w:r w:rsidR="007B2D1A">
          <w:t>;</w:t>
        </w:r>
      </w:ins>
    </w:p>
    <w:p w14:paraId="37DA5839" w14:textId="25880FDF" w:rsidR="007B2D1A" w:rsidRPr="0086129E" w:rsidRDefault="00AA512C" w:rsidP="007B2D1A">
      <w:pPr>
        <w:pStyle w:val="ListParagraph"/>
        <w:numPr>
          <w:ilvl w:val="0"/>
          <w:numId w:val="48"/>
        </w:numPr>
        <w:spacing w:before="60" w:after="60" w:line="240" w:lineRule="auto"/>
        <w:ind w:left="567" w:hanging="283"/>
        <w:contextualSpacing w:val="0"/>
        <w:rPr>
          <w:ins w:id="3970" w:author="Jeff Wootton" w:date="2022-12-05T01:13:00Z"/>
          <w:lang w:val="en-US"/>
        </w:rPr>
      </w:pPr>
      <w:ins w:id="3971" w:author="Jeff Wootton" w:date="2022-12-05T01:19:00Z">
        <w:r w:rsidRPr="00AA512C">
          <w:t xml:space="preserve">Convert device-polygons </w:t>
        </w:r>
        <w:r w:rsidRPr="00AA512C">
          <w:rPr>
            <w:i/>
            <w:iCs/>
          </w:rPr>
          <w:t>poly</w:t>
        </w:r>
        <w:r w:rsidRPr="00AA512C">
          <w:t xml:space="preserve"> to geo-polygons: </w:t>
        </w:r>
        <w:r w:rsidRPr="00AA512C">
          <w:rPr>
            <w:i/>
            <w:iCs/>
          </w:rPr>
          <w:t>~pro(poly)</w:t>
        </w:r>
        <w:r>
          <w:t>.</w:t>
        </w:r>
      </w:ins>
    </w:p>
    <w:p w14:paraId="58091CBD" w14:textId="312B634C" w:rsidR="007B2D1A" w:rsidRDefault="007B2D1A" w:rsidP="007B2D1A">
      <w:pPr>
        <w:spacing w:after="120" w:line="240" w:lineRule="auto"/>
        <w:rPr>
          <w:ins w:id="3972" w:author="Jeff Wootton" w:date="2022-12-05T01:20:00Z"/>
          <w:lang w:val="en-US"/>
        </w:rPr>
      </w:pPr>
    </w:p>
    <w:p w14:paraId="3B1D13F0" w14:textId="471A1453" w:rsidR="00AA512C" w:rsidRPr="008A6F2A" w:rsidRDefault="00AA512C" w:rsidP="00AA512C">
      <w:pPr>
        <w:pStyle w:val="ListContinue2"/>
        <w:numPr>
          <w:ilvl w:val="0"/>
          <w:numId w:val="47"/>
        </w:numPr>
        <w:tabs>
          <w:tab w:val="clear" w:pos="800"/>
        </w:tabs>
        <w:spacing w:before="120" w:after="200" w:line="240" w:lineRule="auto"/>
        <w:rPr>
          <w:ins w:id="3973" w:author="Jeff Wootton" w:date="2022-12-05T01:20:00Z"/>
          <w:szCs w:val="22"/>
          <w:lang w:eastAsia="en-US"/>
        </w:rPr>
      </w:pPr>
      <w:ins w:id="3974" w:author="Jeff Wootton" w:date="2022-12-05T01:20:00Z">
        <w:r>
          <w:rPr>
            <w:b/>
            <w:sz w:val="22"/>
            <w:szCs w:val="22"/>
            <w:lang w:eastAsia="en-US"/>
          </w:rPr>
          <w:t xml:space="preserve">Scale </w:t>
        </w:r>
      </w:ins>
      <w:ins w:id="3975" w:author="Jeff Wootton" w:date="2022-12-05T02:50:00Z">
        <w:r w:rsidR="002D4E29">
          <w:rPr>
            <w:b/>
            <w:sz w:val="22"/>
            <w:szCs w:val="22"/>
            <w:lang w:eastAsia="en-US"/>
          </w:rPr>
          <w:t>B</w:t>
        </w:r>
      </w:ins>
      <w:ins w:id="3976" w:author="Jeff Wootton" w:date="2022-12-05T01:20:00Z">
        <w:r>
          <w:rPr>
            <w:b/>
            <w:sz w:val="22"/>
            <w:szCs w:val="22"/>
            <w:lang w:eastAsia="en-US"/>
          </w:rPr>
          <w:t>ands</w:t>
        </w:r>
      </w:ins>
    </w:p>
    <w:p w14:paraId="688D1C9E" w14:textId="4659FBCC" w:rsidR="00AA512C" w:rsidRDefault="00AA512C" w:rsidP="007B2D1A">
      <w:pPr>
        <w:spacing w:after="120" w:line="240" w:lineRule="auto"/>
        <w:rPr>
          <w:ins w:id="3977" w:author="Jeff Wootton" w:date="2022-12-05T01:21:00Z"/>
        </w:rPr>
      </w:pPr>
      <w:ins w:id="3978" w:author="Jeff Wootton" w:date="2022-12-05T01:21:00Z">
        <w:r w:rsidRPr="00AA512C">
          <w:t>A lists of scale bands will be used for the algorithm. Each scale band is defined by its minimum and maximum scales and will be accessed by an index.</w:t>
        </w:r>
      </w:ins>
    </w:p>
    <w:tbl>
      <w:tblPr>
        <w:tblW w:w="8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2"/>
        <w:gridCol w:w="2320"/>
        <w:gridCol w:w="2320"/>
        <w:gridCol w:w="3435"/>
      </w:tblGrid>
      <w:tr w:rsidR="00AA512C" w:rsidRPr="008D0CFF" w14:paraId="4C9A4865" w14:textId="77777777" w:rsidTr="002D4E29">
        <w:trPr>
          <w:jc w:val="center"/>
          <w:ins w:id="3979" w:author="Jeff Wootton" w:date="2022-12-05T01:22:00Z"/>
        </w:trPr>
        <w:tc>
          <w:tcPr>
            <w:tcW w:w="912" w:type="dxa"/>
            <w:shd w:val="clear" w:color="auto" w:fill="D9D9D9" w:themeFill="background1" w:themeFillShade="D9"/>
          </w:tcPr>
          <w:p w14:paraId="4140388E" w14:textId="14C61355" w:rsidR="00AA512C" w:rsidRDefault="005323C6" w:rsidP="005323C6">
            <w:pPr>
              <w:pStyle w:val="Tabletext9"/>
              <w:jc w:val="center"/>
              <w:rPr>
                <w:ins w:id="3980" w:author="Jeff Wootton" w:date="2022-12-05T01:25:00Z"/>
                <w:b/>
              </w:rPr>
            </w:pPr>
            <w:ins w:id="3981" w:author="Jeff Wootton" w:date="2022-12-05T01:31:00Z">
              <w:r>
                <w:rPr>
                  <w:b/>
                </w:rPr>
                <w:t>Index</w:t>
              </w:r>
            </w:ins>
          </w:p>
        </w:tc>
        <w:tc>
          <w:tcPr>
            <w:tcW w:w="2320" w:type="dxa"/>
            <w:shd w:val="clear" w:color="auto" w:fill="D9D9D9" w:themeFill="background1" w:themeFillShade="D9"/>
            <w:vAlign w:val="center"/>
          </w:tcPr>
          <w:p w14:paraId="21079AA1" w14:textId="01225987" w:rsidR="00AA512C" w:rsidRPr="008D0CFF" w:rsidRDefault="00AA512C" w:rsidP="00C942A1">
            <w:pPr>
              <w:pStyle w:val="Tabletext9"/>
              <w:jc w:val="center"/>
              <w:rPr>
                <w:ins w:id="3982" w:author="Jeff Wootton" w:date="2022-12-05T01:22:00Z"/>
                <w:b/>
              </w:rPr>
            </w:pPr>
            <w:ins w:id="3983" w:author="Jeff Wootton" w:date="2022-12-05T01:24:00Z">
              <w:r>
                <w:rPr>
                  <w:b/>
                </w:rPr>
                <w:t>M</w:t>
              </w:r>
            </w:ins>
            <w:ins w:id="3984" w:author="Jeff Wootton" w:date="2022-12-05T01:22:00Z">
              <w:r w:rsidRPr="008D0CFF">
                <w:rPr>
                  <w:b/>
                </w:rPr>
                <w:t xml:space="preserve">inimum </w:t>
              </w:r>
            </w:ins>
            <w:ins w:id="3985" w:author="Jeff Wootton" w:date="2022-12-05T01:36:00Z">
              <w:r w:rsidR="00C942A1">
                <w:rPr>
                  <w:b/>
                </w:rPr>
                <w:t>S</w:t>
              </w:r>
            </w:ins>
            <w:ins w:id="3986" w:author="Jeff Wootton" w:date="2022-12-05T01:22:00Z">
              <w:r w:rsidRPr="008D0CFF">
                <w:rPr>
                  <w:b/>
                </w:rPr>
                <w:t>cale</w:t>
              </w:r>
            </w:ins>
          </w:p>
        </w:tc>
        <w:tc>
          <w:tcPr>
            <w:tcW w:w="2320" w:type="dxa"/>
            <w:shd w:val="clear" w:color="auto" w:fill="D9D9D9" w:themeFill="background1" w:themeFillShade="D9"/>
            <w:vAlign w:val="center"/>
          </w:tcPr>
          <w:p w14:paraId="14DD4E86" w14:textId="366A4848" w:rsidR="00AA512C" w:rsidRPr="008D0CFF" w:rsidRDefault="00AA512C" w:rsidP="00C942A1">
            <w:pPr>
              <w:pStyle w:val="Tabletext9"/>
              <w:jc w:val="center"/>
              <w:rPr>
                <w:ins w:id="3987" w:author="Jeff Wootton" w:date="2022-12-05T01:22:00Z"/>
                <w:b/>
              </w:rPr>
            </w:pPr>
            <w:ins w:id="3988" w:author="Jeff Wootton" w:date="2022-12-05T01:24:00Z">
              <w:r>
                <w:rPr>
                  <w:b/>
                </w:rPr>
                <w:t>M</w:t>
              </w:r>
            </w:ins>
            <w:ins w:id="3989" w:author="Jeff Wootton" w:date="2022-12-05T01:22:00Z">
              <w:r w:rsidRPr="008D0CFF">
                <w:rPr>
                  <w:b/>
                </w:rPr>
                <w:t xml:space="preserve">aximum </w:t>
              </w:r>
            </w:ins>
            <w:ins w:id="3990" w:author="Jeff Wootton" w:date="2022-12-05T01:36:00Z">
              <w:r w:rsidR="00C942A1">
                <w:rPr>
                  <w:b/>
                </w:rPr>
                <w:t>S</w:t>
              </w:r>
            </w:ins>
            <w:ins w:id="3991" w:author="Jeff Wootton" w:date="2022-12-05T01:22:00Z">
              <w:r w:rsidRPr="008D0CFF">
                <w:rPr>
                  <w:b/>
                </w:rPr>
                <w:t>cale</w:t>
              </w:r>
            </w:ins>
          </w:p>
        </w:tc>
        <w:tc>
          <w:tcPr>
            <w:tcW w:w="3435" w:type="dxa"/>
            <w:shd w:val="clear" w:color="auto" w:fill="D9D9D9" w:themeFill="background1" w:themeFillShade="D9"/>
            <w:vAlign w:val="center"/>
          </w:tcPr>
          <w:p w14:paraId="091A2F6E" w14:textId="4C4F2271" w:rsidR="00AA512C" w:rsidRPr="008D0CFF" w:rsidRDefault="00AA512C" w:rsidP="00AA512C">
            <w:pPr>
              <w:pStyle w:val="Tabletext9"/>
              <w:rPr>
                <w:ins w:id="3992" w:author="Jeff Wootton" w:date="2022-12-05T01:22:00Z"/>
                <w:b/>
              </w:rPr>
            </w:pPr>
            <w:ins w:id="3993" w:author="Jeff Wootton" w:date="2022-12-05T01:24:00Z">
              <w:r>
                <w:rPr>
                  <w:b/>
                </w:rPr>
                <w:t>Remarks</w:t>
              </w:r>
            </w:ins>
          </w:p>
        </w:tc>
      </w:tr>
      <w:tr w:rsidR="00AA512C" w:rsidRPr="008D0CFF" w14:paraId="21997FF9" w14:textId="77777777" w:rsidTr="005323C6">
        <w:trPr>
          <w:jc w:val="center"/>
          <w:ins w:id="3994" w:author="Jeff Wootton" w:date="2022-12-05T01:22:00Z"/>
        </w:trPr>
        <w:tc>
          <w:tcPr>
            <w:tcW w:w="912" w:type="dxa"/>
          </w:tcPr>
          <w:p w14:paraId="7680217F" w14:textId="64C7DEB7" w:rsidR="00AA512C" w:rsidRDefault="005323C6" w:rsidP="00AA512C">
            <w:pPr>
              <w:pStyle w:val="Tabletext9"/>
              <w:jc w:val="center"/>
              <w:rPr>
                <w:ins w:id="3995" w:author="Jeff Wootton" w:date="2022-12-05T01:25:00Z"/>
              </w:rPr>
            </w:pPr>
            <w:ins w:id="3996" w:author="Jeff Wootton" w:date="2022-12-05T01:32:00Z">
              <w:r>
                <w:t>1</w:t>
              </w:r>
            </w:ins>
          </w:p>
        </w:tc>
        <w:tc>
          <w:tcPr>
            <w:tcW w:w="2320" w:type="dxa"/>
          </w:tcPr>
          <w:p w14:paraId="603DEA06" w14:textId="57C688EF" w:rsidR="00AA512C" w:rsidRPr="008D0CFF" w:rsidRDefault="00AA512C" w:rsidP="00AA512C">
            <w:pPr>
              <w:pStyle w:val="Tabletext9"/>
              <w:jc w:val="center"/>
              <w:rPr>
                <w:ins w:id="3997" w:author="Jeff Wootton" w:date="2022-12-05T01:22:00Z"/>
              </w:rPr>
            </w:pPr>
            <w:ins w:id="3998" w:author="Jeff Wootton" w:date="2022-12-05T01:24:00Z">
              <w:r>
                <w:t>NULL</w:t>
              </w:r>
            </w:ins>
          </w:p>
        </w:tc>
        <w:tc>
          <w:tcPr>
            <w:tcW w:w="2320" w:type="dxa"/>
            <w:vAlign w:val="center"/>
          </w:tcPr>
          <w:p w14:paraId="55D81A14" w14:textId="6DAEF4A8" w:rsidR="00AA512C" w:rsidRPr="008D0CFF" w:rsidRDefault="00AA512C" w:rsidP="00AA512C">
            <w:pPr>
              <w:pStyle w:val="Tabletext9"/>
              <w:jc w:val="center"/>
              <w:rPr>
                <w:ins w:id="3999" w:author="Jeff Wootton" w:date="2022-12-05T01:22:00Z"/>
              </w:rPr>
            </w:pPr>
            <w:ins w:id="4000" w:author="Jeff Wootton" w:date="2022-12-05T01:22:00Z">
              <w:r w:rsidRPr="008D0CFF">
                <w:t>10,000,000</w:t>
              </w:r>
            </w:ins>
          </w:p>
        </w:tc>
        <w:tc>
          <w:tcPr>
            <w:tcW w:w="3435" w:type="dxa"/>
          </w:tcPr>
          <w:p w14:paraId="5E6D4914" w14:textId="5986BC3A" w:rsidR="00AA512C" w:rsidRPr="008D0CFF" w:rsidRDefault="00AA512C" w:rsidP="00AA512C">
            <w:pPr>
              <w:pStyle w:val="Tabletext9"/>
              <w:jc w:val="left"/>
              <w:rPr>
                <w:ins w:id="4001" w:author="Jeff Wootton" w:date="2022-12-05T01:22:00Z"/>
              </w:rPr>
            </w:pPr>
            <w:ins w:id="4002" w:author="Jeff Wootton" w:date="2022-12-05T01:24:00Z">
              <w:r w:rsidRPr="00AA512C">
                <w:t>For all scale smaller than 1:10,000,000</w:t>
              </w:r>
            </w:ins>
          </w:p>
        </w:tc>
      </w:tr>
      <w:tr w:rsidR="00AA512C" w:rsidRPr="008D0CFF" w14:paraId="76AFC5C6" w14:textId="77777777" w:rsidTr="005323C6">
        <w:trPr>
          <w:jc w:val="center"/>
          <w:ins w:id="4003" w:author="Jeff Wootton" w:date="2022-12-05T01:22:00Z"/>
        </w:trPr>
        <w:tc>
          <w:tcPr>
            <w:tcW w:w="912" w:type="dxa"/>
          </w:tcPr>
          <w:p w14:paraId="77769CB3" w14:textId="035A8DEE" w:rsidR="00AA512C" w:rsidRPr="008D0CFF" w:rsidRDefault="005323C6" w:rsidP="00AA512C">
            <w:pPr>
              <w:pStyle w:val="Tabletext9"/>
              <w:jc w:val="center"/>
              <w:rPr>
                <w:ins w:id="4004" w:author="Jeff Wootton" w:date="2022-12-05T01:25:00Z"/>
              </w:rPr>
            </w:pPr>
            <w:ins w:id="4005" w:author="Jeff Wootton" w:date="2022-12-05T01:32:00Z">
              <w:r>
                <w:t>2</w:t>
              </w:r>
            </w:ins>
          </w:p>
        </w:tc>
        <w:tc>
          <w:tcPr>
            <w:tcW w:w="2320" w:type="dxa"/>
            <w:vAlign w:val="center"/>
          </w:tcPr>
          <w:p w14:paraId="55E54BBF" w14:textId="2C91FBD3" w:rsidR="00AA512C" w:rsidRPr="008D0CFF" w:rsidRDefault="00AA512C" w:rsidP="00AA512C">
            <w:pPr>
              <w:pStyle w:val="Tabletext9"/>
              <w:jc w:val="center"/>
              <w:rPr>
                <w:ins w:id="4006" w:author="Jeff Wootton" w:date="2022-12-05T01:22:00Z"/>
              </w:rPr>
            </w:pPr>
            <w:ins w:id="4007" w:author="Jeff Wootton" w:date="2022-12-05T01:22:00Z">
              <w:r w:rsidRPr="008D0CFF">
                <w:t>10,000,000</w:t>
              </w:r>
            </w:ins>
          </w:p>
        </w:tc>
        <w:tc>
          <w:tcPr>
            <w:tcW w:w="2320" w:type="dxa"/>
            <w:vAlign w:val="center"/>
          </w:tcPr>
          <w:p w14:paraId="18CF4907" w14:textId="77041DE3" w:rsidR="00AA512C" w:rsidRPr="008D0CFF" w:rsidRDefault="00AA512C" w:rsidP="00AA512C">
            <w:pPr>
              <w:pStyle w:val="Tabletext9"/>
              <w:jc w:val="center"/>
              <w:rPr>
                <w:ins w:id="4008" w:author="Jeff Wootton" w:date="2022-12-05T01:22:00Z"/>
              </w:rPr>
            </w:pPr>
            <w:ins w:id="4009" w:author="Jeff Wootton" w:date="2022-12-05T01:22:00Z">
              <w:r w:rsidRPr="008D0CFF">
                <w:t>3,500,000</w:t>
              </w:r>
            </w:ins>
          </w:p>
        </w:tc>
        <w:tc>
          <w:tcPr>
            <w:tcW w:w="3435" w:type="dxa"/>
            <w:vAlign w:val="center"/>
          </w:tcPr>
          <w:p w14:paraId="633155A7" w14:textId="011D2EB2" w:rsidR="00AA512C" w:rsidRPr="008D0CFF" w:rsidRDefault="00AA512C" w:rsidP="00AA512C">
            <w:pPr>
              <w:pStyle w:val="Tabletext9"/>
              <w:jc w:val="center"/>
              <w:rPr>
                <w:ins w:id="4010" w:author="Jeff Wootton" w:date="2022-12-05T01:22:00Z"/>
              </w:rPr>
            </w:pPr>
          </w:p>
        </w:tc>
      </w:tr>
      <w:tr w:rsidR="00AA512C" w:rsidRPr="008D0CFF" w14:paraId="48F04E91" w14:textId="77777777" w:rsidTr="005323C6">
        <w:trPr>
          <w:jc w:val="center"/>
          <w:ins w:id="4011" w:author="Jeff Wootton" w:date="2022-12-05T01:22:00Z"/>
        </w:trPr>
        <w:tc>
          <w:tcPr>
            <w:tcW w:w="912" w:type="dxa"/>
          </w:tcPr>
          <w:p w14:paraId="210C84B3" w14:textId="3A417687" w:rsidR="00AA512C" w:rsidRPr="008D0CFF" w:rsidRDefault="005323C6" w:rsidP="00AA512C">
            <w:pPr>
              <w:pStyle w:val="Tabletext9"/>
              <w:jc w:val="center"/>
              <w:rPr>
                <w:ins w:id="4012" w:author="Jeff Wootton" w:date="2022-12-05T01:25:00Z"/>
              </w:rPr>
            </w:pPr>
            <w:ins w:id="4013" w:author="Jeff Wootton" w:date="2022-12-05T01:32:00Z">
              <w:r>
                <w:t>3</w:t>
              </w:r>
            </w:ins>
          </w:p>
        </w:tc>
        <w:tc>
          <w:tcPr>
            <w:tcW w:w="2320" w:type="dxa"/>
            <w:vAlign w:val="center"/>
          </w:tcPr>
          <w:p w14:paraId="50AE4D4B" w14:textId="1C667112" w:rsidR="00AA512C" w:rsidRPr="008D0CFF" w:rsidRDefault="00AA512C" w:rsidP="00AA512C">
            <w:pPr>
              <w:pStyle w:val="Tabletext9"/>
              <w:jc w:val="center"/>
              <w:rPr>
                <w:ins w:id="4014" w:author="Jeff Wootton" w:date="2022-12-05T01:22:00Z"/>
              </w:rPr>
            </w:pPr>
            <w:ins w:id="4015" w:author="Jeff Wootton" w:date="2022-12-05T01:22:00Z">
              <w:r w:rsidRPr="008D0CFF">
                <w:t>3,500,000</w:t>
              </w:r>
            </w:ins>
          </w:p>
        </w:tc>
        <w:tc>
          <w:tcPr>
            <w:tcW w:w="2320" w:type="dxa"/>
            <w:vAlign w:val="center"/>
          </w:tcPr>
          <w:p w14:paraId="50434287" w14:textId="15739F7D" w:rsidR="00AA512C" w:rsidRPr="008D0CFF" w:rsidRDefault="00AA512C" w:rsidP="00AA512C">
            <w:pPr>
              <w:pStyle w:val="Tabletext9"/>
              <w:jc w:val="center"/>
              <w:rPr>
                <w:ins w:id="4016" w:author="Jeff Wootton" w:date="2022-12-05T01:22:00Z"/>
              </w:rPr>
            </w:pPr>
            <w:ins w:id="4017" w:author="Jeff Wootton" w:date="2022-12-05T01:22:00Z">
              <w:r w:rsidRPr="008D0CFF">
                <w:t>1,500,000</w:t>
              </w:r>
            </w:ins>
          </w:p>
        </w:tc>
        <w:tc>
          <w:tcPr>
            <w:tcW w:w="3435" w:type="dxa"/>
            <w:vAlign w:val="center"/>
          </w:tcPr>
          <w:p w14:paraId="3F5C09CA" w14:textId="579507FA" w:rsidR="00AA512C" w:rsidRPr="008D0CFF" w:rsidRDefault="00AA512C" w:rsidP="00AA512C">
            <w:pPr>
              <w:pStyle w:val="Tabletext9"/>
              <w:jc w:val="center"/>
              <w:rPr>
                <w:ins w:id="4018" w:author="Jeff Wootton" w:date="2022-12-05T01:22:00Z"/>
              </w:rPr>
            </w:pPr>
          </w:p>
        </w:tc>
      </w:tr>
      <w:tr w:rsidR="00AA512C" w:rsidRPr="008D0CFF" w14:paraId="1F002E1E" w14:textId="77777777" w:rsidTr="005323C6">
        <w:trPr>
          <w:jc w:val="center"/>
          <w:ins w:id="4019" w:author="Jeff Wootton" w:date="2022-12-05T01:22:00Z"/>
        </w:trPr>
        <w:tc>
          <w:tcPr>
            <w:tcW w:w="912" w:type="dxa"/>
          </w:tcPr>
          <w:p w14:paraId="066A6D37" w14:textId="197ED08F" w:rsidR="00AA512C" w:rsidRPr="008D0CFF" w:rsidRDefault="005323C6" w:rsidP="00AA512C">
            <w:pPr>
              <w:pStyle w:val="Tabletext9"/>
              <w:jc w:val="center"/>
              <w:rPr>
                <w:ins w:id="4020" w:author="Jeff Wootton" w:date="2022-12-05T01:25:00Z"/>
              </w:rPr>
            </w:pPr>
            <w:ins w:id="4021" w:author="Jeff Wootton" w:date="2022-12-05T01:32:00Z">
              <w:r>
                <w:t>4</w:t>
              </w:r>
            </w:ins>
          </w:p>
        </w:tc>
        <w:tc>
          <w:tcPr>
            <w:tcW w:w="2320" w:type="dxa"/>
            <w:vAlign w:val="center"/>
          </w:tcPr>
          <w:p w14:paraId="7FDFB9D1" w14:textId="784B939A" w:rsidR="00AA512C" w:rsidRPr="008D0CFF" w:rsidRDefault="00AA512C" w:rsidP="00AA512C">
            <w:pPr>
              <w:pStyle w:val="Tabletext9"/>
              <w:jc w:val="center"/>
              <w:rPr>
                <w:ins w:id="4022" w:author="Jeff Wootton" w:date="2022-12-05T01:22:00Z"/>
              </w:rPr>
            </w:pPr>
            <w:ins w:id="4023" w:author="Jeff Wootton" w:date="2022-12-05T01:22:00Z">
              <w:r w:rsidRPr="008D0CFF">
                <w:t>1,500,000</w:t>
              </w:r>
            </w:ins>
          </w:p>
        </w:tc>
        <w:tc>
          <w:tcPr>
            <w:tcW w:w="2320" w:type="dxa"/>
            <w:vAlign w:val="center"/>
          </w:tcPr>
          <w:p w14:paraId="4602F5C1" w14:textId="793A738B" w:rsidR="00AA512C" w:rsidRPr="008D0CFF" w:rsidRDefault="00AA512C" w:rsidP="00AA512C">
            <w:pPr>
              <w:pStyle w:val="Tabletext9"/>
              <w:jc w:val="center"/>
              <w:rPr>
                <w:ins w:id="4024" w:author="Jeff Wootton" w:date="2022-12-05T01:22:00Z"/>
              </w:rPr>
            </w:pPr>
            <w:ins w:id="4025" w:author="Jeff Wootton" w:date="2022-12-05T01:22:00Z">
              <w:r w:rsidRPr="008D0CFF">
                <w:t>700,000</w:t>
              </w:r>
            </w:ins>
          </w:p>
        </w:tc>
        <w:tc>
          <w:tcPr>
            <w:tcW w:w="3435" w:type="dxa"/>
            <w:vAlign w:val="center"/>
          </w:tcPr>
          <w:p w14:paraId="7A9AC839" w14:textId="0B5FED32" w:rsidR="00AA512C" w:rsidRPr="008D0CFF" w:rsidRDefault="00AA512C" w:rsidP="00AA512C">
            <w:pPr>
              <w:pStyle w:val="Tabletext9"/>
              <w:jc w:val="center"/>
              <w:rPr>
                <w:ins w:id="4026" w:author="Jeff Wootton" w:date="2022-12-05T01:22:00Z"/>
              </w:rPr>
            </w:pPr>
          </w:p>
        </w:tc>
      </w:tr>
      <w:tr w:rsidR="00AA512C" w:rsidRPr="008D0CFF" w14:paraId="16319F11" w14:textId="77777777" w:rsidTr="005323C6">
        <w:trPr>
          <w:jc w:val="center"/>
          <w:ins w:id="4027" w:author="Jeff Wootton" w:date="2022-12-05T01:22:00Z"/>
        </w:trPr>
        <w:tc>
          <w:tcPr>
            <w:tcW w:w="912" w:type="dxa"/>
          </w:tcPr>
          <w:p w14:paraId="7C8E3BEA" w14:textId="4CBE34B9" w:rsidR="00AA512C" w:rsidRPr="008D0CFF" w:rsidRDefault="005323C6" w:rsidP="00AA512C">
            <w:pPr>
              <w:pStyle w:val="Tabletext9"/>
              <w:jc w:val="center"/>
              <w:rPr>
                <w:ins w:id="4028" w:author="Jeff Wootton" w:date="2022-12-05T01:25:00Z"/>
              </w:rPr>
            </w:pPr>
            <w:ins w:id="4029" w:author="Jeff Wootton" w:date="2022-12-05T01:32:00Z">
              <w:r>
                <w:t>5</w:t>
              </w:r>
            </w:ins>
          </w:p>
        </w:tc>
        <w:tc>
          <w:tcPr>
            <w:tcW w:w="2320" w:type="dxa"/>
            <w:vAlign w:val="center"/>
          </w:tcPr>
          <w:p w14:paraId="2813490C" w14:textId="3BEC8A9B" w:rsidR="00AA512C" w:rsidRPr="008D0CFF" w:rsidRDefault="00AA512C" w:rsidP="00AA512C">
            <w:pPr>
              <w:pStyle w:val="Tabletext9"/>
              <w:jc w:val="center"/>
              <w:rPr>
                <w:ins w:id="4030" w:author="Jeff Wootton" w:date="2022-12-05T01:22:00Z"/>
              </w:rPr>
            </w:pPr>
            <w:ins w:id="4031" w:author="Jeff Wootton" w:date="2022-12-05T01:22:00Z">
              <w:r w:rsidRPr="008D0CFF">
                <w:t>700,000</w:t>
              </w:r>
            </w:ins>
          </w:p>
        </w:tc>
        <w:tc>
          <w:tcPr>
            <w:tcW w:w="2320" w:type="dxa"/>
            <w:vAlign w:val="center"/>
          </w:tcPr>
          <w:p w14:paraId="64F5EEAB" w14:textId="1B95D7BB" w:rsidR="00AA512C" w:rsidRPr="008D0CFF" w:rsidRDefault="00AA512C" w:rsidP="00AA512C">
            <w:pPr>
              <w:pStyle w:val="Tabletext9"/>
              <w:jc w:val="center"/>
              <w:rPr>
                <w:ins w:id="4032" w:author="Jeff Wootton" w:date="2022-12-05T01:22:00Z"/>
              </w:rPr>
            </w:pPr>
            <w:ins w:id="4033" w:author="Jeff Wootton" w:date="2022-12-05T01:22:00Z">
              <w:r w:rsidRPr="008D0CFF">
                <w:t>350,000</w:t>
              </w:r>
            </w:ins>
          </w:p>
        </w:tc>
        <w:tc>
          <w:tcPr>
            <w:tcW w:w="3435" w:type="dxa"/>
            <w:vAlign w:val="center"/>
          </w:tcPr>
          <w:p w14:paraId="49D1F1AF" w14:textId="7A1B6144" w:rsidR="00AA512C" w:rsidRPr="008D0CFF" w:rsidRDefault="00AA512C" w:rsidP="00AA512C">
            <w:pPr>
              <w:pStyle w:val="Tabletext9"/>
              <w:jc w:val="center"/>
              <w:rPr>
                <w:ins w:id="4034" w:author="Jeff Wootton" w:date="2022-12-05T01:22:00Z"/>
              </w:rPr>
            </w:pPr>
          </w:p>
        </w:tc>
      </w:tr>
      <w:tr w:rsidR="00AA512C" w:rsidRPr="008D0CFF" w14:paraId="7E788A04" w14:textId="77777777" w:rsidTr="005323C6">
        <w:trPr>
          <w:jc w:val="center"/>
          <w:ins w:id="4035" w:author="Jeff Wootton" w:date="2022-12-05T01:22:00Z"/>
        </w:trPr>
        <w:tc>
          <w:tcPr>
            <w:tcW w:w="912" w:type="dxa"/>
          </w:tcPr>
          <w:p w14:paraId="6EFEF85D" w14:textId="1BF81BAE" w:rsidR="00AA512C" w:rsidRPr="008D0CFF" w:rsidRDefault="005323C6" w:rsidP="00AA512C">
            <w:pPr>
              <w:pStyle w:val="Tabletext9"/>
              <w:jc w:val="center"/>
              <w:rPr>
                <w:ins w:id="4036" w:author="Jeff Wootton" w:date="2022-12-05T01:25:00Z"/>
              </w:rPr>
            </w:pPr>
            <w:ins w:id="4037" w:author="Jeff Wootton" w:date="2022-12-05T01:32:00Z">
              <w:r>
                <w:t>6</w:t>
              </w:r>
            </w:ins>
          </w:p>
        </w:tc>
        <w:tc>
          <w:tcPr>
            <w:tcW w:w="2320" w:type="dxa"/>
            <w:vAlign w:val="center"/>
          </w:tcPr>
          <w:p w14:paraId="43E0DA0F" w14:textId="779D7784" w:rsidR="00AA512C" w:rsidRPr="008D0CFF" w:rsidRDefault="00AA512C" w:rsidP="00AA512C">
            <w:pPr>
              <w:pStyle w:val="Tabletext9"/>
              <w:jc w:val="center"/>
              <w:rPr>
                <w:ins w:id="4038" w:author="Jeff Wootton" w:date="2022-12-05T01:22:00Z"/>
              </w:rPr>
            </w:pPr>
            <w:ins w:id="4039" w:author="Jeff Wootton" w:date="2022-12-05T01:22:00Z">
              <w:r w:rsidRPr="008D0CFF">
                <w:t>350,000</w:t>
              </w:r>
            </w:ins>
          </w:p>
        </w:tc>
        <w:tc>
          <w:tcPr>
            <w:tcW w:w="2320" w:type="dxa"/>
            <w:vAlign w:val="center"/>
          </w:tcPr>
          <w:p w14:paraId="08B01683" w14:textId="35EF6F9E" w:rsidR="00AA512C" w:rsidRPr="008D0CFF" w:rsidRDefault="00AA512C" w:rsidP="00AA512C">
            <w:pPr>
              <w:pStyle w:val="Tabletext9"/>
              <w:jc w:val="center"/>
              <w:rPr>
                <w:ins w:id="4040" w:author="Jeff Wootton" w:date="2022-12-05T01:22:00Z"/>
              </w:rPr>
            </w:pPr>
            <w:ins w:id="4041" w:author="Jeff Wootton" w:date="2022-12-05T01:22:00Z">
              <w:r w:rsidRPr="008D0CFF">
                <w:t>180,000</w:t>
              </w:r>
            </w:ins>
          </w:p>
        </w:tc>
        <w:tc>
          <w:tcPr>
            <w:tcW w:w="3435" w:type="dxa"/>
            <w:vAlign w:val="center"/>
          </w:tcPr>
          <w:p w14:paraId="665C5011" w14:textId="076F6033" w:rsidR="00AA512C" w:rsidRPr="008D0CFF" w:rsidRDefault="00AA512C" w:rsidP="00AA512C">
            <w:pPr>
              <w:pStyle w:val="Tabletext9"/>
              <w:jc w:val="center"/>
              <w:rPr>
                <w:ins w:id="4042" w:author="Jeff Wootton" w:date="2022-12-05T01:22:00Z"/>
              </w:rPr>
            </w:pPr>
          </w:p>
        </w:tc>
      </w:tr>
      <w:tr w:rsidR="00AA512C" w:rsidRPr="008D0CFF" w14:paraId="50A12FC3" w14:textId="77777777" w:rsidTr="005323C6">
        <w:trPr>
          <w:jc w:val="center"/>
          <w:ins w:id="4043" w:author="Jeff Wootton" w:date="2022-12-05T01:22:00Z"/>
        </w:trPr>
        <w:tc>
          <w:tcPr>
            <w:tcW w:w="912" w:type="dxa"/>
          </w:tcPr>
          <w:p w14:paraId="5CA1DEF8" w14:textId="0E5E2B95" w:rsidR="00AA512C" w:rsidRPr="008D0CFF" w:rsidRDefault="005323C6" w:rsidP="00AA512C">
            <w:pPr>
              <w:pStyle w:val="Tabletext9"/>
              <w:jc w:val="center"/>
              <w:rPr>
                <w:ins w:id="4044" w:author="Jeff Wootton" w:date="2022-12-05T01:25:00Z"/>
              </w:rPr>
            </w:pPr>
            <w:ins w:id="4045" w:author="Jeff Wootton" w:date="2022-12-05T01:32:00Z">
              <w:r>
                <w:t>7</w:t>
              </w:r>
            </w:ins>
          </w:p>
        </w:tc>
        <w:tc>
          <w:tcPr>
            <w:tcW w:w="2320" w:type="dxa"/>
            <w:vAlign w:val="center"/>
          </w:tcPr>
          <w:p w14:paraId="1D7FA1CF" w14:textId="468AF9E7" w:rsidR="00AA512C" w:rsidRPr="008D0CFF" w:rsidRDefault="00AA512C" w:rsidP="00AA512C">
            <w:pPr>
              <w:pStyle w:val="Tabletext9"/>
              <w:jc w:val="center"/>
              <w:rPr>
                <w:ins w:id="4046" w:author="Jeff Wootton" w:date="2022-12-05T01:22:00Z"/>
              </w:rPr>
            </w:pPr>
            <w:ins w:id="4047" w:author="Jeff Wootton" w:date="2022-12-05T01:22:00Z">
              <w:r w:rsidRPr="008D0CFF">
                <w:t>180,000</w:t>
              </w:r>
            </w:ins>
          </w:p>
        </w:tc>
        <w:tc>
          <w:tcPr>
            <w:tcW w:w="2320" w:type="dxa"/>
            <w:vAlign w:val="center"/>
          </w:tcPr>
          <w:p w14:paraId="7153C698" w14:textId="5344BD19" w:rsidR="00AA512C" w:rsidRPr="008D0CFF" w:rsidRDefault="00AA512C" w:rsidP="00AA512C">
            <w:pPr>
              <w:pStyle w:val="Tabletext9"/>
              <w:jc w:val="center"/>
              <w:rPr>
                <w:ins w:id="4048" w:author="Jeff Wootton" w:date="2022-12-05T01:22:00Z"/>
              </w:rPr>
            </w:pPr>
            <w:ins w:id="4049" w:author="Jeff Wootton" w:date="2022-12-05T01:22:00Z">
              <w:r w:rsidRPr="008D0CFF">
                <w:t>90,000</w:t>
              </w:r>
            </w:ins>
          </w:p>
        </w:tc>
        <w:tc>
          <w:tcPr>
            <w:tcW w:w="3435" w:type="dxa"/>
            <w:vAlign w:val="center"/>
          </w:tcPr>
          <w:p w14:paraId="35F69AE6" w14:textId="56CA269E" w:rsidR="00AA512C" w:rsidRPr="008D0CFF" w:rsidRDefault="00AA512C" w:rsidP="00AA512C">
            <w:pPr>
              <w:pStyle w:val="Tabletext9"/>
              <w:jc w:val="center"/>
              <w:rPr>
                <w:ins w:id="4050" w:author="Jeff Wootton" w:date="2022-12-05T01:22:00Z"/>
              </w:rPr>
            </w:pPr>
          </w:p>
        </w:tc>
      </w:tr>
      <w:tr w:rsidR="00AA512C" w:rsidRPr="008D0CFF" w14:paraId="4E1F5F73" w14:textId="77777777" w:rsidTr="005323C6">
        <w:trPr>
          <w:jc w:val="center"/>
          <w:ins w:id="4051" w:author="Jeff Wootton" w:date="2022-12-05T01:22:00Z"/>
        </w:trPr>
        <w:tc>
          <w:tcPr>
            <w:tcW w:w="912" w:type="dxa"/>
          </w:tcPr>
          <w:p w14:paraId="48E48F50" w14:textId="00DAA3A8" w:rsidR="00AA512C" w:rsidRPr="008D0CFF" w:rsidRDefault="005323C6" w:rsidP="00AA512C">
            <w:pPr>
              <w:pStyle w:val="Tabletext9"/>
              <w:jc w:val="center"/>
              <w:rPr>
                <w:ins w:id="4052" w:author="Jeff Wootton" w:date="2022-12-05T01:25:00Z"/>
              </w:rPr>
            </w:pPr>
            <w:ins w:id="4053" w:author="Jeff Wootton" w:date="2022-12-05T01:32:00Z">
              <w:r>
                <w:t>8</w:t>
              </w:r>
            </w:ins>
          </w:p>
        </w:tc>
        <w:tc>
          <w:tcPr>
            <w:tcW w:w="2320" w:type="dxa"/>
            <w:vAlign w:val="center"/>
          </w:tcPr>
          <w:p w14:paraId="7DFCEAE1" w14:textId="48F3B7F2" w:rsidR="00AA512C" w:rsidRPr="008D0CFF" w:rsidRDefault="00AA512C" w:rsidP="00AA512C">
            <w:pPr>
              <w:pStyle w:val="Tabletext9"/>
              <w:jc w:val="center"/>
              <w:rPr>
                <w:ins w:id="4054" w:author="Jeff Wootton" w:date="2022-12-05T01:22:00Z"/>
              </w:rPr>
            </w:pPr>
            <w:ins w:id="4055" w:author="Jeff Wootton" w:date="2022-12-05T01:22:00Z">
              <w:r w:rsidRPr="008D0CFF">
                <w:t>90,000</w:t>
              </w:r>
            </w:ins>
          </w:p>
        </w:tc>
        <w:tc>
          <w:tcPr>
            <w:tcW w:w="2320" w:type="dxa"/>
            <w:vAlign w:val="center"/>
          </w:tcPr>
          <w:p w14:paraId="52B22D3F" w14:textId="0AB327A0" w:rsidR="00AA512C" w:rsidRPr="008D0CFF" w:rsidRDefault="00AA512C" w:rsidP="00AA512C">
            <w:pPr>
              <w:pStyle w:val="Tabletext9"/>
              <w:jc w:val="center"/>
              <w:rPr>
                <w:ins w:id="4056" w:author="Jeff Wootton" w:date="2022-12-05T01:22:00Z"/>
              </w:rPr>
            </w:pPr>
            <w:ins w:id="4057" w:author="Jeff Wootton" w:date="2022-12-05T01:22:00Z">
              <w:r w:rsidRPr="008D0CFF">
                <w:t>45,000</w:t>
              </w:r>
            </w:ins>
          </w:p>
        </w:tc>
        <w:tc>
          <w:tcPr>
            <w:tcW w:w="3435" w:type="dxa"/>
            <w:vAlign w:val="center"/>
          </w:tcPr>
          <w:p w14:paraId="187EA8D3" w14:textId="24386E0A" w:rsidR="00AA512C" w:rsidRPr="008D0CFF" w:rsidRDefault="00AA512C" w:rsidP="00AA512C">
            <w:pPr>
              <w:pStyle w:val="Tabletext9"/>
              <w:jc w:val="center"/>
              <w:rPr>
                <w:ins w:id="4058" w:author="Jeff Wootton" w:date="2022-12-05T01:22:00Z"/>
              </w:rPr>
            </w:pPr>
          </w:p>
        </w:tc>
      </w:tr>
      <w:tr w:rsidR="00AA512C" w:rsidRPr="008D0CFF" w14:paraId="1A9104A5" w14:textId="77777777" w:rsidTr="005323C6">
        <w:trPr>
          <w:jc w:val="center"/>
          <w:ins w:id="4059" w:author="Jeff Wootton" w:date="2022-12-05T01:22:00Z"/>
        </w:trPr>
        <w:tc>
          <w:tcPr>
            <w:tcW w:w="912" w:type="dxa"/>
          </w:tcPr>
          <w:p w14:paraId="4C6DDB2F" w14:textId="5A17928A" w:rsidR="00AA512C" w:rsidRPr="008D0CFF" w:rsidRDefault="005323C6" w:rsidP="00AA512C">
            <w:pPr>
              <w:pStyle w:val="Tabletext9"/>
              <w:jc w:val="center"/>
              <w:rPr>
                <w:ins w:id="4060" w:author="Jeff Wootton" w:date="2022-12-05T01:25:00Z"/>
              </w:rPr>
            </w:pPr>
            <w:ins w:id="4061" w:author="Jeff Wootton" w:date="2022-12-05T01:32:00Z">
              <w:r>
                <w:t>9</w:t>
              </w:r>
            </w:ins>
          </w:p>
        </w:tc>
        <w:tc>
          <w:tcPr>
            <w:tcW w:w="2320" w:type="dxa"/>
            <w:vAlign w:val="center"/>
          </w:tcPr>
          <w:p w14:paraId="2632F282" w14:textId="035AC616" w:rsidR="00AA512C" w:rsidRPr="008D0CFF" w:rsidRDefault="00AA512C" w:rsidP="00AA512C">
            <w:pPr>
              <w:pStyle w:val="Tabletext9"/>
              <w:jc w:val="center"/>
              <w:rPr>
                <w:ins w:id="4062" w:author="Jeff Wootton" w:date="2022-12-05T01:22:00Z"/>
              </w:rPr>
            </w:pPr>
            <w:ins w:id="4063" w:author="Jeff Wootton" w:date="2022-12-05T01:22:00Z">
              <w:r w:rsidRPr="008D0CFF">
                <w:t>45,000</w:t>
              </w:r>
            </w:ins>
          </w:p>
        </w:tc>
        <w:tc>
          <w:tcPr>
            <w:tcW w:w="2320" w:type="dxa"/>
            <w:vAlign w:val="center"/>
          </w:tcPr>
          <w:p w14:paraId="249D8C7B" w14:textId="2CAD7CB7" w:rsidR="00AA512C" w:rsidRPr="008D0CFF" w:rsidRDefault="00AA512C" w:rsidP="00AA512C">
            <w:pPr>
              <w:pStyle w:val="Tabletext9"/>
              <w:jc w:val="center"/>
              <w:rPr>
                <w:ins w:id="4064" w:author="Jeff Wootton" w:date="2022-12-05T01:22:00Z"/>
              </w:rPr>
            </w:pPr>
            <w:ins w:id="4065" w:author="Jeff Wootton" w:date="2022-12-05T01:22:00Z">
              <w:r w:rsidRPr="008D0CFF">
                <w:t>22,000</w:t>
              </w:r>
            </w:ins>
          </w:p>
        </w:tc>
        <w:tc>
          <w:tcPr>
            <w:tcW w:w="3435" w:type="dxa"/>
            <w:vAlign w:val="center"/>
          </w:tcPr>
          <w:p w14:paraId="4B230C05" w14:textId="23E24C07" w:rsidR="00AA512C" w:rsidRPr="008D0CFF" w:rsidRDefault="00AA512C" w:rsidP="00AA512C">
            <w:pPr>
              <w:pStyle w:val="Tabletext9"/>
              <w:jc w:val="center"/>
              <w:rPr>
                <w:ins w:id="4066" w:author="Jeff Wootton" w:date="2022-12-05T01:22:00Z"/>
              </w:rPr>
            </w:pPr>
          </w:p>
        </w:tc>
      </w:tr>
      <w:tr w:rsidR="00AA512C" w:rsidRPr="008D0CFF" w14:paraId="0803F070" w14:textId="77777777" w:rsidTr="005323C6">
        <w:trPr>
          <w:jc w:val="center"/>
          <w:ins w:id="4067" w:author="Jeff Wootton" w:date="2022-12-05T01:22:00Z"/>
        </w:trPr>
        <w:tc>
          <w:tcPr>
            <w:tcW w:w="912" w:type="dxa"/>
          </w:tcPr>
          <w:p w14:paraId="69E0AAC5" w14:textId="75F3D3AA" w:rsidR="00AA512C" w:rsidRPr="008D0CFF" w:rsidRDefault="005323C6" w:rsidP="00AA512C">
            <w:pPr>
              <w:pStyle w:val="Tabletext9"/>
              <w:jc w:val="center"/>
              <w:rPr>
                <w:ins w:id="4068" w:author="Jeff Wootton" w:date="2022-12-05T01:25:00Z"/>
              </w:rPr>
            </w:pPr>
            <w:ins w:id="4069" w:author="Jeff Wootton" w:date="2022-12-05T01:32:00Z">
              <w:r>
                <w:t>10</w:t>
              </w:r>
            </w:ins>
          </w:p>
        </w:tc>
        <w:tc>
          <w:tcPr>
            <w:tcW w:w="2320" w:type="dxa"/>
            <w:vAlign w:val="center"/>
          </w:tcPr>
          <w:p w14:paraId="66E8F0F4" w14:textId="2D7E85D3" w:rsidR="00AA512C" w:rsidRPr="008D0CFF" w:rsidRDefault="00AA512C" w:rsidP="00AA512C">
            <w:pPr>
              <w:pStyle w:val="Tabletext9"/>
              <w:jc w:val="center"/>
              <w:rPr>
                <w:ins w:id="4070" w:author="Jeff Wootton" w:date="2022-12-05T01:22:00Z"/>
              </w:rPr>
            </w:pPr>
            <w:ins w:id="4071" w:author="Jeff Wootton" w:date="2022-12-05T01:22:00Z">
              <w:r w:rsidRPr="008D0CFF">
                <w:t>22,000</w:t>
              </w:r>
            </w:ins>
          </w:p>
        </w:tc>
        <w:tc>
          <w:tcPr>
            <w:tcW w:w="2320" w:type="dxa"/>
            <w:vAlign w:val="center"/>
          </w:tcPr>
          <w:p w14:paraId="486BE5D6" w14:textId="1B7CF808" w:rsidR="00AA512C" w:rsidRPr="008D0CFF" w:rsidRDefault="00AA512C" w:rsidP="00AA512C">
            <w:pPr>
              <w:pStyle w:val="Tabletext9"/>
              <w:jc w:val="center"/>
              <w:rPr>
                <w:ins w:id="4072" w:author="Jeff Wootton" w:date="2022-12-05T01:22:00Z"/>
              </w:rPr>
            </w:pPr>
            <w:ins w:id="4073" w:author="Jeff Wootton" w:date="2022-12-05T01:22:00Z">
              <w:r w:rsidRPr="008D0CFF">
                <w:t>12,000</w:t>
              </w:r>
            </w:ins>
          </w:p>
        </w:tc>
        <w:tc>
          <w:tcPr>
            <w:tcW w:w="3435" w:type="dxa"/>
            <w:vAlign w:val="center"/>
          </w:tcPr>
          <w:p w14:paraId="6E5D2FE9" w14:textId="3B8B6C94" w:rsidR="00AA512C" w:rsidRPr="008D0CFF" w:rsidRDefault="00AA512C" w:rsidP="00AA512C">
            <w:pPr>
              <w:pStyle w:val="Tabletext9"/>
              <w:jc w:val="center"/>
              <w:rPr>
                <w:ins w:id="4074" w:author="Jeff Wootton" w:date="2022-12-05T01:22:00Z"/>
              </w:rPr>
            </w:pPr>
          </w:p>
        </w:tc>
      </w:tr>
      <w:tr w:rsidR="00AA512C" w:rsidRPr="008D0CFF" w14:paraId="3411A48B" w14:textId="77777777" w:rsidTr="005323C6">
        <w:trPr>
          <w:jc w:val="center"/>
          <w:ins w:id="4075" w:author="Jeff Wootton" w:date="2022-12-05T01:22:00Z"/>
        </w:trPr>
        <w:tc>
          <w:tcPr>
            <w:tcW w:w="912" w:type="dxa"/>
          </w:tcPr>
          <w:p w14:paraId="1A512FA2" w14:textId="14B3C34E" w:rsidR="00AA512C" w:rsidRPr="008D0CFF" w:rsidRDefault="005323C6" w:rsidP="00AA512C">
            <w:pPr>
              <w:pStyle w:val="Tabletext9"/>
              <w:jc w:val="center"/>
              <w:rPr>
                <w:ins w:id="4076" w:author="Jeff Wootton" w:date="2022-12-05T01:25:00Z"/>
              </w:rPr>
            </w:pPr>
            <w:ins w:id="4077" w:author="Jeff Wootton" w:date="2022-12-05T01:32:00Z">
              <w:r>
                <w:t>11</w:t>
              </w:r>
            </w:ins>
          </w:p>
        </w:tc>
        <w:tc>
          <w:tcPr>
            <w:tcW w:w="2320" w:type="dxa"/>
            <w:vAlign w:val="center"/>
          </w:tcPr>
          <w:p w14:paraId="2D583381" w14:textId="6B042D77" w:rsidR="00AA512C" w:rsidRPr="008D0CFF" w:rsidRDefault="00AA512C" w:rsidP="00AA512C">
            <w:pPr>
              <w:pStyle w:val="Tabletext9"/>
              <w:jc w:val="center"/>
              <w:rPr>
                <w:ins w:id="4078" w:author="Jeff Wootton" w:date="2022-12-05T01:22:00Z"/>
              </w:rPr>
            </w:pPr>
            <w:ins w:id="4079" w:author="Jeff Wootton" w:date="2022-12-05T01:22:00Z">
              <w:r w:rsidRPr="008D0CFF">
                <w:t>12,000</w:t>
              </w:r>
            </w:ins>
          </w:p>
        </w:tc>
        <w:tc>
          <w:tcPr>
            <w:tcW w:w="2320" w:type="dxa"/>
            <w:vAlign w:val="center"/>
          </w:tcPr>
          <w:p w14:paraId="1A2BB6A8" w14:textId="5F7467EB" w:rsidR="00AA512C" w:rsidRPr="008D0CFF" w:rsidRDefault="00AA512C" w:rsidP="00AA512C">
            <w:pPr>
              <w:pStyle w:val="Tabletext9"/>
              <w:jc w:val="center"/>
              <w:rPr>
                <w:ins w:id="4080" w:author="Jeff Wootton" w:date="2022-12-05T01:22:00Z"/>
              </w:rPr>
            </w:pPr>
            <w:ins w:id="4081" w:author="Jeff Wootton" w:date="2022-12-05T01:22:00Z">
              <w:r w:rsidRPr="008D0CFF">
                <w:t>8,000</w:t>
              </w:r>
            </w:ins>
          </w:p>
        </w:tc>
        <w:tc>
          <w:tcPr>
            <w:tcW w:w="3435" w:type="dxa"/>
            <w:vAlign w:val="center"/>
          </w:tcPr>
          <w:p w14:paraId="1A0B06D4" w14:textId="6ED140E8" w:rsidR="00AA512C" w:rsidRPr="008D0CFF" w:rsidRDefault="00AA512C" w:rsidP="00AA512C">
            <w:pPr>
              <w:pStyle w:val="Tabletext9"/>
              <w:jc w:val="center"/>
              <w:rPr>
                <w:ins w:id="4082" w:author="Jeff Wootton" w:date="2022-12-05T01:22:00Z"/>
              </w:rPr>
            </w:pPr>
          </w:p>
        </w:tc>
      </w:tr>
      <w:tr w:rsidR="00AA512C" w:rsidRPr="008D0CFF" w14:paraId="70B1C6C9" w14:textId="77777777" w:rsidTr="005323C6">
        <w:trPr>
          <w:jc w:val="center"/>
          <w:ins w:id="4083" w:author="Jeff Wootton" w:date="2022-12-05T01:22:00Z"/>
        </w:trPr>
        <w:tc>
          <w:tcPr>
            <w:tcW w:w="912" w:type="dxa"/>
          </w:tcPr>
          <w:p w14:paraId="23147326" w14:textId="4964D96D" w:rsidR="00AA512C" w:rsidRPr="008D0CFF" w:rsidRDefault="005323C6" w:rsidP="00AA512C">
            <w:pPr>
              <w:pStyle w:val="Tabletext9"/>
              <w:jc w:val="center"/>
              <w:rPr>
                <w:ins w:id="4084" w:author="Jeff Wootton" w:date="2022-12-05T01:25:00Z"/>
              </w:rPr>
            </w:pPr>
            <w:ins w:id="4085" w:author="Jeff Wootton" w:date="2022-12-05T01:32:00Z">
              <w:r>
                <w:t>12</w:t>
              </w:r>
            </w:ins>
          </w:p>
        </w:tc>
        <w:tc>
          <w:tcPr>
            <w:tcW w:w="2320" w:type="dxa"/>
            <w:vAlign w:val="center"/>
          </w:tcPr>
          <w:p w14:paraId="00519A8D" w14:textId="379D2801" w:rsidR="00AA512C" w:rsidRPr="008D0CFF" w:rsidRDefault="00AA512C" w:rsidP="00AA512C">
            <w:pPr>
              <w:pStyle w:val="Tabletext9"/>
              <w:jc w:val="center"/>
              <w:rPr>
                <w:ins w:id="4086" w:author="Jeff Wootton" w:date="2022-12-05T01:22:00Z"/>
              </w:rPr>
            </w:pPr>
            <w:ins w:id="4087" w:author="Jeff Wootton" w:date="2022-12-05T01:22:00Z">
              <w:r w:rsidRPr="008D0CFF">
                <w:t>8,000</w:t>
              </w:r>
            </w:ins>
          </w:p>
        </w:tc>
        <w:tc>
          <w:tcPr>
            <w:tcW w:w="2320" w:type="dxa"/>
            <w:vAlign w:val="center"/>
          </w:tcPr>
          <w:p w14:paraId="23E244CF" w14:textId="5C863280" w:rsidR="00AA512C" w:rsidRPr="008D0CFF" w:rsidRDefault="00AA512C" w:rsidP="00AA512C">
            <w:pPr>
              <w:pStyle w:val="Tabletext9"/>
              <w:jc w:val="center"/>
              <w:rPr>
                <w:ins w:id="4088" w:author="Jeff Wootton" w:date="2022-12-05T01:22:00Z"/>
              </w:rPr>
            </w:pPr>
            <w:ins w:id="4089" w:author="Jeff Wootton" w:date="2022-12-05T01:22:00Z">
              <w:r w:rsidRPr="008D0CFF">
                <w:t>4,000</w:t>
              </w:r>
            </w:ins>
          </w:p>
        </w:tc>
        <w:tc>
          <w:tcPr>
            <w:tcW w:w="3435" w:type="dxa"/>
            <w:vAlign w:val="center"/>
          </w:tcPr>
          <w:p w14:paraId="3A768AA6" w14:textId="6CB3E7A2" w:rsidR="00AA512C" w:rsidRPr="008D0CFF" w:rsidRDefault="00AA512C" w:rsidP="00AA512C">
            <w:pPr>
              <w:pStyle w:val="Tabletext9"/>
              <w:jc w:val="center"/>
              <w:rPr>
                <w:ins w:id="4090" w:author="Jeff Wootton" w:date="2022-12-05T01:22:00Z"/>
              </w:rPr>
            </w:pPr>
          </w:p>
        </w:tc>
      </w:tr>
      <w:tr w:rsidR="00AA512C" w:rsidRPr="008D0CFF" w14:paraId="0030067C" w14:textId="77777777" w:rsidTr="005323C6">
        <w:trPr>
          <w:jc w:val="center"/>
          <w:ins w:id="4091" w:author="Jeff Wootton" w:date="2022-12-05T01:22:00Z"/>
        </w:trPr>
        <w:tc>
          <w:tcPr>
            <w:tcW w:w="912" w:type="dxa"/>
          </w:tcPr>
          <w:p w14:paraId="2103A66E" w14:textId="1C93D051" w:rsidR="00AA512C" w:rsidRPr="008D0CFF" w:rsidRDefault="005323C6" w:rsidP="00AA512C">
            <w:pPr>
              <w:pStyle w:val="Tabletext9"/>
              <w:jc w:val="center"/>
              <w:rPr>
                <w:ins w:id="4092" w:author="Jeff Wootton" w:date="2022-12-05T01:25:00Z"/>
              </w:rPr>
            </w:pPr>
            <w:ins w:id="4093" w:author="Jeff Wootton" w:date="2022-12-05T01:32:00Z">
              <w:r>
                <w:t>13</w:t>
              </w:r>
            </w:ins>
          </w:p>
        </w:tc>
        <w:tc>
          <w:tcPr>
            <w:tcW w:w="2320" w:type="dxa"/>
            <w:vAlign w:val="center"/>
          </w:tcPr>
          <w:p w14:paraId="60CA5168" w14:textId="629248E7" w:rsidR="00AA512C" w:rsidRPr="008D0CFF" w:rsidRDefault="00AA512C" w:rsidP="00AA512C">
            <w:pPr>
              <w:pStyle w:val="Tabletext9"/>
              <w:jc w:val="center"/>
              <w:rPr>
                <w:ins w:id="4094" w:author="Jeff Wootton" w:date="2022-12-05T01:22:00Z"/>
              </w:rPr>
            </w:pPr>
            <w:ins w:id="4095" w:author="Jeff Wootton" w:date="2022-12-05T01:22:00Z">
              <w:r w:rsidRPr="008D0CFF">
                <w:t>4,000</w:t>
              </w:r>
            </w:ins>
          </w:p>
        </w:tc>
        <w:tc>
          <w:tcPr>
            <w:tcW w:w="2320" w:type="dxa"/>
            <w:vAlign w:val="center"/>
          </w:tcPr>
          <w:p w14:paraId="6F240DF8" w14:textId="3DBB1F33" w:rsidR="00AA512C" w:rsidRPr="008D0CFF" w:rsidRDefault="00AA512C" w:rsidP="00AA512C">
            <w:pPr>
              <w:pStyle w:val="Tabletext9"/>
              <w:jc w:val="center"/>
              <w:rPr>
                <w:ins w:id="4096" w:author="Jeff Wootton" w:date="2022-12-05T01:22:00Z"/>
              </w:rPr>
            </w:pPr>
            <w:ins w:id="4097" w:author="Jeff Wootton" w:date="2022-12-05T01:22:00Z">
              <w:r w:rsidRPr="008D0CFF">
                <w:t>3,000</w:t>
              </w:r>
            </w:ins>
          </w:p>
        </w:tc>
        <w:tc>
          <w:tcPr>
            <w:tcW w:w="3435" w:type="dxa"/>
            <w:vAlign w:val="center"/>
          </w:tcPr>
          <w:p w14:paraId="5538D429" w14:textId="4CCA2CA9" w:rsidR="00AA512C" w:rsidRPr="008D0CFF" w:rsidRDefault="00AA512C" w:rsidP="00AA512C">
            <w:pPr>
              <w:pStyle w:val="Tabletext9"/>
              <w:jc w:val="center"/>
              <w:rPr>
                <w:ins w:id="4098" w:author="Jeff Wootton" w:date="2022-12-05T01:22:00Z"/>
              </w:rPr>
            </w:pPr>
          </w:p>
        </w:tc>
      </w:tr>
      <w:tr w:rsidR="00AA512C" w:rsidRPr="008D0CFF" w14:paraId="0F1BE1CD" w14:textId="77777777" w:rsidTr="005323C6">
        <w:trPr>
          <w:jc w:val="center"/>
          <w:ins w:id="4099" w:author="Jeff Wootton" w:date="2022-12-05T01:22:00Z"/>
        </w:trPr>
        <w:tc>
          <w:tcPr>
            <w:tcW w:w="912" w:type="dxa"/>
          </w:tcPr>
          <w:p w14:paraId="40D80677" w14:textId="5DF656CE" w:rsidR="00AA512C" w:rsidRPr="008D0CFF" w:rsidRDefault="005323C6" w:rsidP="00AA512C">
            <w:pPr>
              <w:pStyle w:val="Tabletext9"/>
              <w:jc w:val="center"/>
              <w:rPr>
                <w:ins w:id="4100" w:author="Jeff Wootton" w:date="2022-12-05T01:25:00Z"/>
              </w:rPr>
            </w:pPr>
            <w:ins w:id="4101" w:author="Jeff Wootton" w:date="2022-12-05T01:32:00Z">
              <w:r>
                <w:t>14</w:t>
              </w:r>
            </w:ins>
          </w:p>
        </w:tc>
        <w:tc>
          <w:tcPr>
            <w:tcW w:w="2320" w:type="dxa"/>
            <w:vAlign w:val="center"/>
          </w:tcPr>
          <w:p w14:paraId="7A42FE4A" w14:textId="24147BA4" w:rsidR="00AA512C" w:rsidRPr="008D0CFF" w:rsidRDefault="00AA512C" w:rsidP="00AA512C">
            <w:pPr>
              <w:pStyle w:val="Tabletext9"/>
              <w:jc w:val="center"/>
              <w:rPr>
                <w:ins w:id="4102" w:author="Jeff Wootton" w:date="2022-12-05T01:22:00Z"/>
              </w:rPr>
            </w:pPr>
            <w:ins w:id="4103" w:author="Jeff Wootton" w:date="2022-12-05T01:22:00Z">
              <w:r w:rsidRPr="008D0CFF">
                <w:t>3,000</w:t>
              </w:r>
            </w:ins>
          </w:p>
        </w:tc>
        <w:tc>
          <w:tcPr>
            <w:tcW w:w="2320" w:type="dxa"/>
            <w:vAlign w:val="center"/>
          </w:tcPr>
          <w:p w14:paraId="4D757180" w14:textId="3AB5E8D4" w:rsidR="00AA512C" w:rsidRPr="008D0CFF" w:rsidRDefault="00AA512C" w:rsidP="00AA512C">
            <w:pPr>
              <w:pStyle w:val="Tabletext9"/>
              <w:jc w:val="center"/>
              <w:rPr>
                <w:ins w:id="4104" w:author="Jeff Wootton" w:date="2022-12-05T01:22:00Z"/>
              </w:rPr>
            </w:pPr>
            <w:ins w:id="4105" w:author="Jeff Wootton" w:date="2022-12-05T01:22:00Z">
              <w:r w:rsidRPr="008D0CFF">
                <w:t>2,000</w:t>
              </w:r>
            </w:ins>
          </w:p>
        </w:tc>
        <w:tc>
          <w:tcPr>
            <w:tcW w:w="3435" w:type="dxa"/>
            <w:vAlign w:val="center"/>
          </w:tcPr>
          <w:p w14:paraId="2D902D05" w14:textId="03201E26" w:rsidR="00AA512C" w:rsidRPr="008D0CFF" w:rsidRDefault="00AA512C" w:rsidP="00AA512C">
            <w:pPr>
              <w:pStyle w:val="Tabletext9"/>
              <w:jc w:val="center"/>
              <w:rPr>
                <w:ins w:id="4106" w:author="Jeff Wootton" w:date="2022-12-05T01:22:00Z"/>
              </w:rPr>
            </w:pPr>
          </w:p>
        </w:tc>
      </w:tr>
      <w:tr w:rsidR="00AA512C" w:rsidRPr="008D0CFF" w14:paraId="71B1BB42" w14:textId="77777777" w:rsidTr="005323C6">
        <w:trPr>
          <w:jc w:val="center"/>
          <w:ins w:id="4107" w:author="Jeff Wootton" w:date="2022-12-05T01:22:00Z"/>
        </w:trPr>
        <w:tc>
          <w:tcPr>
            <w:tcW w:w="912" w:type="dxa"/>
          </w:tcPr>
          <w:p w14:paraId="60BBA9EB" w14:textId="0C658C4F" w:rsidR="00AA512C" w:rsidRPr="008D0CFF" w:rsidRDefault="005323C6" w:rsidP="00AA512C">
            <w:pPr>
              <w:pStyle w:val="Tabletext9"/>
              <w:keepNext/>
              <w:jc w:val="center"/>
              <w:rPr>
                <w:ins w:id="4108" w:author="Jeff Wootton" w:date="2022-12-05T01:25:00Z"/>
              </w:rPr>
            </w:pPr>
            <w:ins w:id="4109" w:author="Jeff Wootton" w:date="2022-12-05T01:32:00Z">
              <w:r>
                <w:t>15</w:t>
              </w:r>
            </w:ins>
          </w:p>
        </w:tc>
        <w:tc>
          <w:tcPr>
            <w:tcW w:w="2320" w:type="dxa"/>
            <w:vAlign w:val="center"/>
          </w:tcPr>
          <w:p w14:paraId="7CDE20C9" w14:textId="3A7CCC70" w:rsidR="00AA512C" w:rsidRPr="008D0CFF" w:rsidRDefault="00AA512C" w:rsidP="00AA512C">
            <w:pPr>
              <w:pStyle w:val="Tabletext9"/>
              <w:keepNext/>
              <w:jc w:val="center"/>
              <w:rPr>
                <w:ins w:id="4110" w:author="Jeff Wootton" w:date="2022-12-05T01:22:00Z"/>
              </w:rPr>
            </w:pPr>
            <w:ins w:id="4111" w:author="Jeff Wootton" w:date="2022-12-05T01:22:00Z">
              <w:r w:rsidRPr="008D0CFF">
                <w:t>2,000</w:t>
              </w:r>
            </w:ins>
          </w:p>
        </w:tc>
        <w:tc>
          <w:tcPr>
            <w:tcW w:w="2320" w:type="dxa"/>
            <w:vAlign w:val="center"/>
          </w:tcPr>
          <w:p w14:paraId="3BB225CD" w14:textId="18C6BC27" w:rsidR="00AA512C" w:rsidRPr="008D0CFF" w:rsidRDefault="00AA512C" w:rsidP="00AA512C">
            <w:pPr>
              <w:pStyle w:val="Tabletext9"/>
              <w:keepNext/>
              <w:jc w:val="center"/>
              <w:rPr>
                <w:ins w:id="4112" w:author="Jeff Wootton" w:date="2022-12-05T01:22:00Z"/>
              </w:rPr>
            </w:pPr>
            <w:ins w:id="4113" w:author="Jeff Wootton" w:date="2022-12-05T01:22:00Z">
              <w:r w:rsidRPr="008D0CFF">
                <w:t>1,000</w:t>
              </w:r>
            </w:ins>
          </w:p>
        </w:tc>
        <w:tc>
          <w:tcPr>
            <w:tcW w:w="3435" w:type="dxa"/>
            <w:vAlign w:val="center"/>
          </w:tcPr>
          <w:p w14:paraId="3C610962" w14:textId="0231479D" w:rsidR="00AA512C" w:rsidRPr="008D0CFF" w:rsidRDefault="00AA512C" w:rsidP="00AA512C">
            <w:pPr>
              <w:pStyle w:val="Tabletext9"/>
              <w:keepNext/>
              <w:jc w:val="center"/>
              <w:rPr>
                <w:ins w:id="4114" w:author="Jeff Wootton" w:date="2022-12-05T01:22:00Z"/>
              </w:rPr>
            </w:pPr>
          </w:p>
        </w:tc>
      </w:tr>
    </w:tbl>
    <w:p w14:paraId="051D988E" w14:textId="7D3BC4B2" w:rsidR="00AA512C" w:rsidRDefault="00AA512C" w:rsidP="00712598">
      <w:pPr>
        <w:spacing w:after="0" w:line="240" w:lineRule="auto"/>
        <w:rPr>
          <w:ins w:id="4115" w:author="Jeff Wootton" w:date="2022-12-05T01:34:00Z"/>
          <w:lang w:val="en-US"/>
        </w:rPr>
      </w:pPr>
    </w:p>
    <w:p w14:paraId="78F5EA28" w14:textId="30AAD2FE" w:rsidR="00C942A1" w:rsidRDefault="002D0CD1" w:rsidP="007B2D1A">
      <w:pPr>
        <w:spacing w:after="120" w:line="240" w:lineRule="auto"/>
        <w:rPr>
          <w:ins w:id="4116" w:author="Jeff Wootton" w:date="2022-12-08T06:21:00Z"/>
        </w:rPr>
      </w:pPr>
      <w:ins w:id="4117" w:author="Jeff Wootton" w:date="2022-12-08T06:21:00Z">
        <w:r w:rsidRPr="00102CF0">
          <w:rPr>
            <w:noProof/>
            <w:sz w:val="24"/>
            <w:szCs w:val="24"/>
            <w:lang w:val="fr-FR" w:eastAsia="fr-FR"/>
            <w:rPrChange w:id="4118" w:author="Unknown">
              <w:rPr>
                <w:noProof/>
                <w:lang w:val="fr-FR" w:eastAsia="fr-FR"/>
              </w:rPr>
            </w:rPrChange>
          </w:rPr>
          <mc:AlternateContent>
            <mc:Choice Requires="wps">
              <w:drawing>
                <wp:anchor distT="45720" distB="45720" distL="114300" distR="114300" simplePos="0" relativeHeight="251661312" behindDoc="0" locked="0" layoutInCell="1" allowOverlap="1" wp14:anchorId="4C9BB3F6" wp14:editId="246D353D">
                  <wp:simplePos x="0" y="0"/>
                  <wp:positionH relativeFrom="margin">
                    <wp:align>left</wp:align>
                  </wp:positionH>
                  <wp:positionV relativeFrom="paragraph">
                    <wp:posOffset>248458</wp:posOffset>
                  </wp:positionV>
                  <wp:extent cx="5953125" cy="1610360"/>
                  <wp:effectExtent l="0" t="0" r="28575" b="279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610360"/>
                          </a:xfrm>
                          <a:prstGeom prst="rect">
                            <a:avLst/>
                          </a:prstGeom>
                          <a:solidFill>
                            <a:srgbClr val="FFFFFF"/>
                          </a:solidFill>
                          <a:ln w="9525">
                            <a:solidFill>
                              <a:srgbClr val="000000"/>
                            </a:solidFill>
                            <a:miter lim="800000"/>
                            <a:headEnd/>
                            <a:tailEnd/>
                          </a:ln>
                        </wps:spPr>
                        <wps:txbx>
                          <w:txbxContent>
                            <w:p w14:paraId="3AB49950" w14:textId="77777777" w:rsidR="00497910" w:rsidRPr="00965081" w:rsidRDefault="00497910" w:rsidP="002D0CD1">
                              <w:pPr>
                                <w:spacing w:after="60" w:line="240" w:lineRule="auto"/>
                              </w:pPr>
                              <w:r w:rsidRPr="00F60BCC">
                                <w:rPr>
                                  <w:b/>
                                  <w:bCs/>
                                </w:rPr>
                                <w:t>Algorithm</w:t>
                              </w:r>
                              <w:r w:rsidRPr="00965081">
                                <w:t xml:space="preserve"> </w:t>
                              </w:r>
                              <w:proofErr w:type="spellStart"/>
                              <w:proofErr w:type="gramStart"/>
                              <w:r w:rsidRPr="002D0CD1">
                                <w:rPr>
                                  <w:i/>
                                  <w:iCs/>
                                </w:rPr>
                                <w:t>GetScaleBand</w:t>
                              </w:r>
                              <w:proofErr w:type="spellEnd"/>
                              <w:r w:rsidRPr="002D0CD1">
                                <w:rPr>
                                  <w:i/>
                                  <w:iCs/>
                                </w:rPr>
                                <w:t>(</w:t>
                              </w:r>
                              <w:proofErr w:type="gramEnd"/>
                              <w:r w:rsidRPr="002D0CD1">
                                <w:rPr>
                                  <w:i/>
                                  <w:iCs/>
                                </w:rPr>
                                <w:t>scale)</w:t>
                              </w:r>
                            </w:p>
                            <w:p w14:paraId="3D6A6456" w14:textId="52E2CC2F" w:rsidR="00497910" w:rsidRPr="00965081" w:rsidRDefault="00497910" w:rsidP="002D0CD1">
                              <w:pPr>
                                <w:spacing w:after="60" w:line="240" w:lineRule="auto"/>
                              </w:pPr>
                              <w:r w:rsidRPr="00F60BCC">
                                <w:rPr>
                                  <w:b/>
                                  <w:bCs/>
                                </w:rPr>
                                <w:t>Input</w:t>
                              </w:r>
                              <w:ins w:id="4119" w:author="Jeff Wootton" w:date="2022-12-08T06:22:00Z">
                                <w:r>
                                  <w:t>:</w:t>
                                </w:r>
                              </w:ins>
                              <w:r w:rsidRPr="00965081">
                                <w:t xml:space="preserve"> A scale </w:t>
                              </w:r>
                            </w:p>
                            <w:p w14:paraId="3597FBA7" w14:textId="77777777" w:rsidR="00497910" w:rsidRDefault="00497910" w:rsidP="002D0CD1">
                              <w:pPr>
                                <w:spacing w:after="60" w:line="240" w:lineRule="auto"/>
                              </w:pPr>
                              <w:r w:rsidRPr="00F60BCC">
                                <w:rPr>
                                  <w:b/>
                                  <w:bCs/>
                                </w:rPr>
                                <w:t>Output</w:t>
                              </w:r>
                              <w:r w:rsidRPr="00965081">
                                <w:t xml:space="preserve"> The index of the</w:t>
                              </w:r>
                              <w:r>
                                <w:t xml:space="preserve"> scale band </w:t>
                              </w:r>
                            </w:p>
                            <w:p w14:paraId="229E094A" w14:textId="77777777" w:rsidR="00497910" w:rsidRPr="002672EF" w:rsidRDefault="00497910" w:rsidP="002D0CD1">
                              <w:pPr>
                                <w:pStyle w:val="ListParagraph"/>
                                <w:numPr>
                                  <w:ilvl w:val="0"/>
                                  <w:numId w:val="51"/>
                                </w:numPr>
                                <w:spacing w:after="0" w:line="259" w:lineRule="auto"/>
                                <w:jc w:val="left"/>
                                <w:rPr>
                                  <w:i/>
                                  <w:iCs/>
                                </w:rPr>
                              </w:pPr>
                              <w:r w:rsidRPr="002672EF">
                                <w:rPr>
                                  <w:b/>
                                  <w:bCs/>
                                </w:rPr>
                                <w:t>If</w:t>
                              </w:r>
                              <w:r>
                                <w:t xml:space="preserve"> </w:t>
                              </w:r>
                              <w:r w:rsidRPr="002672EF">
                                <w:rPr>
                                  <w:i/>
                                  <w:iCs/>
                                </w:rPr>
                                <w:t xml:space="preserve">scale &lt; </w:t>
                              </w:r>
                              <w:proofErr w:type="spellStart"/>
                              <w:r w:rsidRPr="002672EF">
                                <w:rPr>
                                  <w:i/>
                                  <w:iCs/>
                                </w:rPr>
                                <w:t>maxScale</w:t>
                              </w:r>
                              <w:proofErr w:type="spellEnd"/>
                              <w:r w:rsidRPr="002672EF">
                                <w:rPr>
                                  <w:i/>
                                  <w:iCs/>
                                </w:rPr>
                                <w:t xml:space="preserve">[1] </w:t>
                              </w:r>
                            </w:p>
                            <w:p w14:paraId="23D72AA2" w14:textId="77777777" w:rsidR="00497910" w:rsidRDefault="00497910" w:rsidP="002D0CD1">
                              <w:pPr>
                                <w:pStyle w:val="ListParagraph"/>
                                <w:numPr>
                                  <w:ilvl w:val="1"/>
                                  <w:numId w:val="51"/>
                                </w:numPr>
                                <w:spacing w:after="0" w:line="259" w:lineRule="auto"/>
                                <w:jc w:val="left"/>
                              </w:pPr>
                              <w:r w:rsidRPr="002672EF">
                                <w:rPr>
                                  <w:b/>
                                  <w:bCs/>
                                </w:rPr>
                                <w:t>Return</w:t>
                              </w:r>
                              <w:r>
                                <w:t xml:space="preserve"> 1</w:t>
                              </w:r>
                            </w:p>
                            <w:p w14:paraId="108B5F06" w14:textId="77777777" w:rsidR="00497910" w:rsidRDefault="00497910" w:rsidP="002D0CD1">
                              <w:pPr>
                                <w:pStyle w:val="ListParagraph"/>
                                <w:numPr>
                                  <w:ilvl w:val="0"/>
                                  <w:numId w:val="51"/>
                                </w:numPr>
                                <w:spacing w:after="0" w:line="259" w:lineRule="auto"/>
                                <w:jc w:val="left"/>
                              </w:pPr>
                              <w:r w:rsidRPr="002D0255">
                                <w:rPr>
                                  <w:b/>
                                  <w:bCs/>
                                </w:rPr>
                                <w:t>For</w:t>
                              </w:r>
                              <w:r>
                                <w:t xml:space="preserve"> </w:t>
                              </w:r>
                              <w:r w:rsidRPr="002672EF">
                                <w:rPr>
                                  <w:i/>
                                  <w:iCs/>
                                </w:rPr>
                                <w:t>index</w:t>
                              </w:r>
                              <w:r>
                                <w:t xml:space="preserve"> = 2 -&gt; 15</w:t>
                              </w:r>
                            </w:p>
                            <w:p w14:paraId="4DC9184F" w14:textId="77777777" w:rsidR="00497910" w:rsidRDefault="00497910" w:rsidP="002D0CD1">
                              <w:pPr>
                                <w:pStyle w:val="ListParagraph"/>
                                <w:numPr>
                                  <w:ilvl w:val="1"/>
                                  <w:numId w:val="51"/>
                                </w:numPr>
                                <w:spacing w:after="0" w:line="259" w:lineRule="auto"/>
                                <w:jc w:val="left"/>
                              </w:pPr>
                              <w:r w:rsidRPr="002D0255">
                                <w:rPr>
                                  <w:b/>
                                  <w:bCs/>
                                </w:rPr>
                                <w:t xml:space="preserve">If </w:t>
                              </w:r>
                              <m:oMath>
                                <m:r>
                                  <w:rPr>
                                    <w:rFonts w:ascii="Cambria Math" w:hAnsi="Cambria Math"/>
                                  </w:rPr>
                                  <m:t>minScale</m:t>
                                </m:r>
                                <m:d>
                                  <m:dPr>
                                    <m:begChr m:val="["/>
                                    <m:endChr m:val="]"/>
                                    <m:ctrlPr>
                                      <w:rPr>
                                        <w:rFonts w:ascii="Cambria Math" w:hAnsi="Cambria Math"/>
                                        <w:i/>
                                      </w:rPr>
                                    </m:ctrlPr>
                                  </m:dPr>
                                  <m:e>
                                    <m:r>
                                      <w:rPr>
                                        <w:rFonts w:ascii="Cambria Math" w:hAnsi="Cambria Math"/>
                                      </w:rPr>
                                      <m:t>index</m:t>
                                    </m:r>
                                  </m:e>
                                </m:d>
                                <m:r>
                                  <w:rPr>
                                    <w:rFonts w:ascii="Cambria Math" w:hAnsi="Cambria Math"/>
                                  </w:rPr>
                                  <m:t>&lt;= scale ∧scale &lt; maxScale[index]</m:t>
                                </m:r>
                              </m:oMath>
                              <w:r>
                                <w:t xml:space="preserve"> </w:t>
                              </w:r>
                            </w:p>
                            <w:p w14:paraId="36B67234" w14:textId="77777777" w:rsidR="00497910" w:rsidRDefault="00497910" w:rsidP="002D0CD1">
                              <w:pPr>
                                <w:pStyle w:val="ListParagraph"/>
                                <w:numPr>
                                  <w:ilvl w:val="2"/>
                                  <w:numId w:val="51"/>
                                </w:numPr>
                                <w:spacing w:after="0" w:line="259" w:lineRule="auto"/>
                                <w:jc w:val="left"/>
                              </w:pPr>
                              <w:r>
                                <w:t xml:space="preserve">Return </w:t>
                              </w:r>
                              <w:r w:rsidRPr="002672EF">
                                <w:rPr>
                                  <w:i/>
                                  <w:iCs/>
                                </w:rPr>
                                <w:t>index</w:t>
                              </w:r>
                            </w:p>
                            <w:p w14:paraId="10481720" w14:textId="77777777" w:rsidR="00497910" w:rsidRPr="00965081" w:rsidRDefault="00497910" w:rsidP="002D0CD1">
                              <w:pPr>
                                <w:pStyle w:val="ListParagraph"/>
                                <w:numPr>
                                  <w:ilvl w:val="0"/>
                                  <w:numId w:val="51"/>
                                </w:numPr>
                                <w:spacing w:after="0" w:line="259" w:lineRule="auto"/>
                                <w:jc w:val="left"/>
                              </w:pPr>
                              <w:r w:rsidRPr="002D0255">
                                <w:rPr>
                                  <w:b/>
                                  <w:bCs/>
                                </w:rPr>
                                <w:t>Return</w:t>
                              </w:r>
                              <w:r>
                                <w:t xml:space="preserv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BB3F6" id="Text Box 2" o:spid="_x0000_s1033" type="#_x0000_t202" style="position:absolute;left:0;text-align:left;margin-left:0;margin-top:19.55pt;width:468.75pt;height:126.8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">
                  <v:textbox>
                    <w:txbxContent>
                      <w:p w14:paraId="3AB49950" w14:textId="77777777" w:rsidR="00497910" w:rsidRPr="00965081" w:rsidRDefault="00497910" w:rsidP="002D0CD1">
                        <w:pPr>
                          <w:spacing w:after="60" w:line="240" w:lineRule="auto"/>
                        </w:pPr>
                        <w:r w:rsidRPr="00F60BCC">
                          <w:rPr>
                            <w:b/>
                            <w:bCs/>
                          </w:rPr>
                          <w:t>Algorithm</w:t>
                        </w:r>
                        <w:r w:rsidRPr="00965081">
                          <w:t xml:space="preserve"> </w:t>
                        </w:r>
                        <w:proofErr w:type="spellStart"/>
                        <w:proofErr w:type="gramStart"/>
                        <w:r w:rsidRPr="002D0CD1">
                          <w:rPr>
                            <w:i/>
                            <w:iCs/>
                          </w:rPr>
                          <w:t>GetScaleBand</w:t>
                        </w:r>
                        <w:proofErr w:type="spellEnd"/>
                        <w:r w:rsidRPr="002D0CD1">
                          <w:rPr>
                            <w:i/>
                            <w:iCs/>
                          </w:rPr>
                          <w:t>(</w:t>
                        </w:r>
                        <w:proofErr w:type="gramEnd"/>
                        <w:r w:rsidRPr="002D0CD1">
                          <w:rPr>
                            <w:i/>
                            <w:iCs/>
                          </w:rPr>
                          <w:t>scale)</w:t>
                        </w:r>
                      </w:p>
                      <w:p w14:paraId="3D6A6456" w14:textId="52E2CC2F" w:rsidR="00497910" w:rsidRPr="00965081" w:rsidRDefault="00497910" w:rsidP="002D0CD1">
                        <w:pPr>
                          <w:spacing w:after="60" w:line="240" w:lineRule="auto"/>
                        </w:pPr>
                        <w:r w:rsidRPr="00F60BCC">
                          <w:rPr>
                            <w:b/>
                            <w:bCs/>
                          </w:rPr>
                          <w:t>Input</w:t>
                        </w:r>
                        <w:ins w:id="4120" w:author="Jeff Wootton" w:date="2022-12-08T06:22:00Z">
                          <w:r>
                            <w:t>:</w:t>
                          </w:r>
                        </w:ins>
                        <w:r w:rsidRPr="00965081">
                          <w:t xml:space="preserve"> A scale </w:t>
                        </w:r>
                      </w:p>
                      <w:p w14:paraId="3597FBA7" w14:textId="77777777" w:rsidR="00497910" w:rsidRDefault="00497910" w:rsidP="002D0CD1">
                        <w:pPr>
                          <w:spacing w:after="60" w:line="240" w:lineRule="auto"/>
                        </w:pPr>
                        <w:r w:rsidRPr="00F60BCC">
                          <w:rPr>
                            <w:b/>
                            <w:bCs/>
                          </w:rPr>
                          <w:t>Output</w:t>
                        </w:r>
                        <w:r w:rsidRPr="00965081">
                          <w:t xml:space="preserve"> The index of the</w:t>
                        </w:r>
                        <w:r>
                          <w:t xml:space="preserve"> scale band </w:t>
                        </w:r>
                      </w:p>
                      <w:p w14:paraId="229E094A" w14:textId="77777777" w:rsidR="00497910" w:rsidRPr="002672EF" w:rsidRDefault="00497910" w:rsidP="002D0CD1">
                        <w:pPr>
                          <w:pStyle w:val="ListParagraph"/>
                          <w:numPr>
                            <w:ilvl w:val="0"/>
                            <w:numId w:val="51"/>
                          </w:numPr>
                          <w:spacing w:after="0" w:line="259" w:lineRule="auto"/>
                          <w:jc w:val="left"/>
                          <w:rPr>
                            <w:i/>
                            <w:iCs/>
                          </w:rPr>
                        </w:pPr>
                        <w:r w:rsidRPr="002672EF">
                          <w:rPr>
                            <w:b/>
                            <w:bCs/>
                          </w:rPr>
                          <w:t>If</w:t>
                        </w:r>
                        <w:r>
                          <w:t xml:space="preserve"> </w:t>
                        </w:r>
                        <w:r w:rsidRPr="002672EF">
                          <w:rPr>
                            <w:i/>
                            <w:iCs/>
                          </w:rPr>
                          <w:t xml:space="preserve">scale &lt; </w:t>
                        </w:r>
                        <w:proofErr w:type="spellStart"/>
                        <w:r w:rsidRPr="002672EF">
                          <w:rPr>
                            <w:i/>
                            <w:iCs/>
                          </w:rPr>
                          <w:t>maxScale</w:t>
                        </w:r>
                        <w:proofErr w:type="spellEnd"/>
                        <w:r w:rsidRPr="002672EF">
                          <w:rPr>
                            <w:i/>
                            <w:iCs/>
                          </w:rPr>
                          <w:t xml:space="preserve">[1] </w:t>
                        </w:r>
                      </w:p>
                      <w:p w14:paraId="23D72AA2" w14:textId="77777777" w:rsidR="00497910" w:rsidRDefault="00497910" w:rsidP="002D0CD1">
                        <w:pPr>
                          <w:pStyle w:val="ListParagraph"/>
                          <w:numPr>
                            <w:ilvl w:val="1"/>
                            <w:numId w:val="51"/>
                          </w:numPr>
                          <w:spacing w:after="0" w:line="259" w:lineRule="auto"/>
                          <w:jc w:val="left"/>
                        </w:pPr>
                        <w:r w:rsidRPr="002672EF">
                          <w:rPr>
                            <w:b/>
                            <w:bCs/>
                          </w:rPr>
                          <w:t>Return</w:t>
                        </w:r>
                        <w:r>
                          <w:t xml:space="preserve"> 1</w:t>
                        </w:r>
                      </w:p>
                      <w:p w14:paraId="108B5F06" w14:textId="77777777" w:rsidR="00497910" w:rsidRDefault="00497910" w:rsidP="002D0CD1">
                        <w:pPr>
                          <w:pStyle w:val="ListParagraph"/>
                          <w:numPr>
                            <w:ilvl w:val="0"/>
                            <w:numId w:val="51"/>
                          </w:numPr>
                          <w:spacing w:after="0" w:line="259" w:lineRule="auto"/>
                          <w:jc w:val="left"/>
                        </w:pPr>
                        <w:r w:rsidRPr="002D0255">
                          <w:rPr>
                            <w:b/>
                            <w:bCs/>
                          </w:rPr>
                          <w:t>For</w:t>
                        </w:r>
                        <w:r>
                          <w:t xml:space="preserve"> </w:t>
                        </w:r>
                        <w:r w:rsidRPr="002672EF">
                          <w:rPr>
                            <w:i/>
                            <w:iCs/>
                          </w:rPr>
                          <w:t>index</w:t>
                        </w:r>
                        <w:r>
                          <w:t xml:space="preserve"> = 2 -&gt; 15</w:t>
                        </w:r>
                      </w:p>
                      <w:p w14:paraId="4DC9184F" w14:textId="77777777" w:rsidR="00497910" w:rsidRDefault="00497910" w:rsidP="002D0CD1">
                        <w:pPr>
                          <w:pStyle w:val="ListParagraph"/>
                          <w:numPr>
                            <w:ilvl w:val="1"/>
                            <w:numId w:val="51"/>
                          </w:numPr>
                          <w:spacing w:after="0" w:line="259" w:lineRule="auto"/>
                          <w:jc w:val="left"/>
                        </w:pPr>
                        <w:r w:rsidRPr="002D0255">
                          <w:rPr>
                            <w:b/>
                            <w:bCs/>
                          </w:rPr>
                          <w:t xml:space="preserve">If </w:t>
                        </w:r>
                        <m:oMath>
                          <m:r>
                            <w:rPr>
                              <w:rFonts w:ascii="Cambria Math" w:hAnsi="Cambria Math"/>
                            </w:rPr>
                            <m:t>minScale</m:t>
                          </m:r>
                          <m:d>
                            <m:dPr>
                              <m:begChr m:val="["/>
                              <m:endChr m:val="]"/>
                              <m:ctrlPr>
                                <w:rPr>
                                  <w:rFonts w:ascii="Cambria Math" w:hAnsi="Cambria Math"/>
                                  <w:i/>
                                </w:rPr>
                              </m:ctrlPr>
                            </m:dPr>
                            <m:e>
                              <m:r>
                                <w:rPr>
                                  <w:rFonts w:ascii="Cambria Math" w:hAnsi="Cambria Math"/>
                                </w:rPr>
                                <m:t>index</m:t>
                              </m:r>
                            </m:e>
                          </m:d>
                          <m:r>
                            <w:rPr>
                              <w:rFonts w:ascii="Cambria Math" w:hAnsi="Cambria Math"/>
                            </w:rPr>
                            <m:t>&lt;= scale ∧scale &lt; maxScale[index]</m:t>
                          </m:r>
                        </m:oMath>
                        <w:r>
                          <w:t xml:space="preserve"> </w:t>
                        </w:r>
                      </w:p>
                      <w:p w14:paraId="36B67234" w14:textId="77777777" w:rsidR="00497910" w:rsidRDefault="00497910" w:rsidP="002D0CD1">
                        <w:pPr>
                          <w:pStyle w:val="ListParagraph"/>
                          <w:numPr>
                            <w:ilvl w:val="2"/>
                            <w:numId w:val="51"/>
                          </w:numPr>
                          <w:spacing w:after="0" w:line="259" w:lineRule="auto"/>
                          <w:jc w:val="left"/>
                        </w:pPr>
                        <w:r>
                          <w:t xml:space="preserve">Return </w:t>
                        </w:r>
                        <w:r w:rsidRPr="002672EF">
                          <w:rPr>
                            <w:i/>
                            <w:iCs/>
                          </w:rPr>
                          <w:t>index</w:t>
                        </w:r>
                      </w:p>
                      <w:p w14:paraId="10481720" w14:textId="77777777" w:rsidR="00497910" w:rsidRPr="00965081" w:rsidRDefault="00497910" w:rsidP="002D0CD1">
                        <w:pPr>
                          <w:pStyle w:val="ListParagraph"/>
                          <w:numPr>
                            <w:ilvl w:val="0"/>
                            <w:numId w:val="51"/>
                          </w:numPr>
                          <w:spacing w:after="0" w:line="259" w:lineRule="auto"/>
                          <w:jc w:val="left"/>
                        </w:pPr>
                        <w:r w:rsidRPr="002D0255">
                          <w:rPr>
                            <w:b/>
                            <w:bCs/>
                          </w:rPr>
                          <w:t>Return</w:t>
                        </w:r>
                        <w:r>
                          <w:t xml:space="preserve"> 15</w:t>
                        </w:r>
                      </w:p>
                    </w:txbxContent>
                  </v:textbox>
                  <w10:wrap type="square" anchorx="margin"/>
                </v:shape>
              </w:pict>
            </mc:Fallback>
          </mc:AlternateContent>
        </w:r>
      </w:ins>
      <w:ins w:id="4121" w:author="Jeff Wootton" w:date="2022-12-05T01:38:00Z">
        <w:r w:rsidR="00C942A1" w:rsidRPr="00C942A1">
          <w:t>The following algorithm associate</w:t>
        </w:r>
      </w:ins>
      <w:ins w:id="4122" w:author="Jeff Wootton" w:date="2022-12-05T01:39:00Z">
        <w:r w:rsidR="00C942A1">
          <w:t>s</w:t>
        </w:r>
      </w:ins>
      <w:ins w:id="4123" w:author="Jeff Wootton" w:date="2022-12-05T01:38:00Z">
        <w:r w:rsidR="00C942A1" w:rsidRPr="00C942A1">
          <w:t xml:space="preserve"> a scale with a scale band:</w:t>
        </w:r>
      </w:ins>
    </w:p>
    <w:p w14:paraId="3B269460" w14:textId="7F2BE5F4" w:rsidR="002D0CD1" w:rsidRDefault="002D0CD1" w:rsidP="002D0CD1">
      <w:pPr>
        <w:spacing w:after="0" w:line="240" w:lineRule="auto"/>
        <w:rPr>
          <w:ins w:id="4124" w:author="Jeff Wootton" w:date="2022-12-08T06:24:00Z"/>
        </w:rPr>
      </w:pPr>
    </w:p>
    <w:p w14:paraId="4BC5F754" w14:textId="28654FE1" w:rsidR="002D0CD1" w:rsidRDefault="002D0CD1" w:rsidP="007B2D1A">
      <w:pPr>
        <w:spacing w:after="120" w:line="240" w:lineRule="auto"/>
        <w:rPr>
          <w:ins w:id="4125" w:author="Jeff Wootton" w:date="2022-12-08T06:27:00Z"/>
        </w:rPr>
      </w:pPr>
      <w:ins w:id="4126" w:author="Jeff Wootton" w:date="2022-12-08T06:27:00Z">
        <w:r w:rsidRPr="00102CF0">
          <w:rPr>
            <w:noProof/>
            <w:sz w:val="24"/>
            <w:szCs w:val="24"/>
            <w:lang w:val="fr-FR" w:eastAsia="fr-FR"/>
            <w:rPrChange w:id="4127" w:author="Unknown">
              <w:rPr>
                <w:noProof/>
                <w:lang w:val="fr-FR" w:eastAsia="fr-FR"/>
              </w:rPr>
            </w:rPrChange>
          </w:rPr>
          <w:lastRenderedPageBreak/>
          <mc:AlternateContent>
            <mc:Choice Requires="wps">
              <w:drawing>
                <wp:anchor distT="45720" distB="45720" distL="114300" distR="114300" simplePos="0" relativeHeight="251663360" behindDoc="0" locked="0" layoutInCell="1" allowOverlap="1" wp14:anchorId="1FB67D15" wp14:editId="2F2F8025">
                  <wp:simplePos x="0" y="0"/>
                  <wp:positionH relativeFrom="margin">
                    <wp:align>left</wp:align>
                  </wp:positionH>
                  <wp:positionV relativeFrom="paragraph">
                    <wp:posOffset>403225</wp:posOffset>
                  </wp:positionV>
                  <wp:extent cx="5878195" cy="2125345"/>
                  <wp:effectExtent l="0" t="0" r="27305" b="27305"/>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2125683"/>
                          </a:xfrm>
                          <a:prstGeom prst="rect">
                            <a:avLst/>
                          </a:prstGeom>
                          <a:solidFill>
                            <a:srgbClr val="FFFFFF"/>
                          </a:solidFill>
                          <a:ln w="9525">
                            <a:solidFill>
                              <a:srgbClr val="000000"/>
                            </a:solidFill>
                            <a:miter lim="800000"/>
                            <a:headEnd/>
                            <a:tailEnd/>
                          </a:ln>
                        </wps:spPr>
                        <wps:txbx>
                          <w:txbxContent>
                            <w:p w14:paraId="1417D45E" w14:textId="51CD1CA9" w:rsidR="00497910" w:rsidRDefault="00497910" w:rsidP="00953C01">
                              <w:pPr>
                                <w:spacing w:after="60" w:line="240" w:lineRule="auto"/>
                              </w:pPr>
                              <w:r w:rsidRPr="008371C5">
                                <w:rPr>
                                  <w:b/>
                                  <w:bCs/>
                                </w:rPr>
                                <w:t>Algorithm</w:t>
                              </w:r>
                              <w:r>
                                <w:t xml:space="preserve"> </w:t>
                              </w:r>
                              <w:proofErr w:type="spellStart"/>
                              <w:proofErr w:type="gramStart"/>
                              <w:r>
                                <w:rPr>
                                  <w:i/>
                                  <w:iCs/>
                                </w:rPr>
                                <w:t>s</w:t>
                              </w:r>
                              <w:r w:rsidRPr="008371C5">
                                <w:rPr>
                                  <w:i/>
                                  <w:iCs/>
                                </w:rPr>
                                <w:t>caleBands</w:t>
                              </w:r>
                              <w:proofErr w:type="spellEnd"/>
                              <w:r w:rsidRPr="008371C5">
                                <w:rPr>
                                  <w:i/>
                                  <w:iCs/>
                                </w:rPr>
                                <w:t>(</w:t>
                              </w:r>
                              <w:proofErr w:type="gramEnd"/>
                              <w:r>
                                <w:rPr>
                                  <w:i/>
                                  <w:iCs/>
                                </w:rPr>
                                <w:t>item</w:t>
                              </w:r>
                              <w:r w:rsidRPr="008371C5">
                                <w:rPr>
                                  <w:i/>
                                  <w:iCs/>
                                </w:rPr>
                                <w:t>)</w:t>
                              </w:r>
                            </w:p>
                            <w:p w14:paraId="713AD111" w14:textId="11392314" w:rsidR="00497910" w:rsidRDefault="00497910" w:rsidP="00953C01">
                              <w:pPr>
                                <w:spacing w:after="60" w:line="240" w:lineRule="auto"/>
                                <w:ind w:left="709" w:hanging="709"/>
                              </w:pPr>
                              <w:r w:rsidRPr="008371C5">
                                <w:rPr>
                                  <w:b/>
                                  <w:bCs/>
                                </w:rPr>
                                <w:t>Input</w:t>
                              </w:r>
                              <w:r>
                                <w:t xml:space="preserve">: </w:t>
                              </w:r>
                              <w:ins w:id="4128" w:author="Jeff Wootton" w:date="2022-12-08T06:31:00Z">
                                <w:r>
                                  <w:t>I</w:t>
                                </w:r>
                              </w:ins>
                              <w:r>
                                <w:t>tem as a data-coverage</w:t>
                              </w:r>
                            </w:p>
                            <w:p w14:paraId="01D62679" w14:textId="63919909" w:rsidR="00497910" w:rsidRDefault="00497910"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5A936A06" w:rsidR="00497910" w:rsidRDefault="00497910" w:rsidP="00953C01">
                              <w:pPr>
                                <w:pStyle w:val="ListParagraph"/>
                                <w:numPr>
                                  <w:ilvl w:val="0"/>
                                  <w:numId w:val="52"/>
                                </w:numPr>
                                <w:spacing w:after="60" w:line="240" w:lineRule="auto"/>
                                <w:ind w:left="714" w:hanging="357"/>
                                <w:contextualSpacing w:val="0"/>
                                <w:jc w:val="left"/>
                              </w:pPr>
                              <w:proofErr w:type="spellStart"/>
                              <w:r w:rsidRPr="000705CE">
                                <w:rPr>
                                  <w:i/>
                                  <w:iCs/>
                                </w:rPr>
                                <w:t>minDS</w:t>
                              </w:r>
                              <w:proofErr w:type="spellEnd"/>
                              <w:r>
                                <w:t xml:space="preserve"> – The minimum display scale of the coverage</w:t>
                              </w:r>
                              <w:r>
                                <w:br/>
                              </w:r>
                              <w:proofErr w:type="spellStart"/>
                              <w:r w:rsidRPr="000705CE">
                                <w:rPr>
                                  <w:i/>
                                  <w:iCs/>
                                </w:rPr>
                                <w:t>maxDS</w:t>
                              </w:r>
                              <w:proofErr w:type="spellEnd"/>
                              <w:r>
                                <w:t xml:space="preserve"> – The maximum display scale of the coverage</w:t>
                              </w:r>
                            </w:p>
                            <w:p w14:paraId="333458B8" w14:textId="77777777" w:rsidR="00497910" w:rsidRDefault="00497910" w:rsidP="00953C01">
                              <w:pPr>
                                <w:pStyle w:val="ListParagraph"/>
                                <w:numPr>
                                  <w:ilvl w:val="0"/>
                                  <w:numId w:val="52"/>
                                </w:numPr>
                                <w:spacing w:after="60" w:line="240" w:lineRule="auto"/>
                                <w:ind w:left="714" w:hanging="357"/>
                                <w:contextualSpacing w:val="0"/>
                                <w:jc w:val="left"/>
                              </w:pPr>
                              <w:r>
                                <w:t xml:space="preserve">Create an empty set </w:t>
                              </w:r>
                              <w:r w:rsidRPr="00726CDC">
                                <w:rPr>
                                  <w:i/>
                                  <w:iCs/>
                                </w:rPr>
                                <w:t>S</w:t>
                              </w:r>
                            </w:p>
                            <w:p w14:paraId="7A3C6C79" w14:textId="77777777" w:rsidR="00497910" w:rsidRDefault="00497910" w:rsidP="002D0CD1">
                              <w:pPr>
                                <w:pStyle w:val="ListParagraph"/>
                                <w:numPr>
                                  <w:ilvl w:val="0"/>
                                  <w:numId w:val="52"/>
                                </w:numPr>
                                <w:spacing w:after="0" w:line="259" w:lineRule="auto"/>
                                <w:jc w:val="left"/>
                              </w:pPr>
                              <w:r w:rsidRPr="00215D9E">
                                <w:rPr>
                                  <w:b/>
                                  <w:bCs/>
                                </w:rPr>
                                <w:t>If</w:t>
                              </w:r>
                              <w:r>
                                <w:t xml:space="preserve"> </w:t>
                              </w:r>
                              <m:oMath>
                                <m:r>
                                  <w:rPr>
                                    <w:rFonts w:ascii="Cambria Math" w:hAnsi="Cambria Math"/>
                                  </w:rPr>
                                  <m:t>minDS &lt; maxScale[1]</m:t>
                                </m:r>
                              </m:oMath>
                            </w:p>
                            <w:p w14:paraId="7B1A51CB" w14:textId="77777777" w:rsidR="00497910" w:rsidRDefault="00497910" w:rsidP="002D0CD1">
                              <w:pPr>
                                <w:pStyle w:val="ListParagraph"/>
                                <w:numPr>
                                  <w:ilvl w:val="1"/>
                                  <w:numId w:val="52"/>
                                </w:numPr>
                                <w:spacing w:after="0" w:line="259" w:lineRule="auto"/>
                                <w:jc w:val="left"/>
                              </w:pPr>
                              <m:oMath>
                                <m:r>
                                  <w:rPr>
                                    <w:rFonts w:ascii="Cambria Math" w:hAnsi="Cambria Math"/>
                                  </w:rPr>
                                  <m:t>S = S ∪1</m:t>
                                </m:r>
                              </m:oMath>
                            </w:p>
                            <w:p w14:paraId="3BC0D20E" w14:textId="77777777" w:rsidR="00497910" w:rsidRDefault="00497910" w:rsidP="002D0CD1">
                              <w:pPr>
                                <w:pStyle w:val="ListParagraph"/>
                                <w:numPr>
                                  <w:ilvl w:val="0"/>
                                  <w:numId w:val="52"/>
                                </w:numPr>
                                <w:spacing w:after="0" w:line="259" w:lineRule="auto"/>
                                <w:jc w:val="left"/>
                              </w:pPr>
                              <w:r w:rsidRPr="00215D9E">
                                <w:rPr>
                                  <w:b/>
                                  <w:bCs/>
                                </w:rPr>
                                <w:t>For</w:t>
                              </w:r>
                              <w:r>
                                <w:t xml:space="preserve"> index = 2 -&gt; 15</w:t>
                              </w:r>
                            </w:p>
                            <w:p w14:paraId="6F473FEB" w14:textId="77777777" w:rsidR="00497910" w:rsidRDefault="00497910" w:rsidP="002D0CD1">
                              <w:pPr>
                                <w:pStyle w:val="ListParagraph"/>
                                <w:numPr>
                                  <w:ilvl w:val="1"/>
                                  <w:numId w:val="52"/>
                                </w:numPr>
                                <w:spacing w:after="0" w:line="259" w:lineRule="auto"/>
                                <w:jc w:val="left"/>
                              </w:pPr>
                              <w:r>
                                <w:t xml:space="preserve">If </w:t>
                              </w:r>
                              <m:oMath>
                                <m:r>
                                  <w:rPr>
                                    <w:rFonts w:ascii="Cambria Math" w:hAnsi="Cambria Math"/>
                                  </w:rPr>
                                  <m:t>max(minDS, minScale[index]) &lt; min(maxDS, maxScale[index])</m:t>
                                </m:r>
                              </m:oMath>
                            </w:p>
                            <w:p w14:paraId="1B6C1C99" w14:textId="77777777" w:rsidR="00497910" w:rsidRDefault="00497910" w:rsidP="002D0CD1">
                              <w:pPr>
                                <w:pStyle w:val="ListParagraph"/>
                                <w:numPr>
                                  <w:ilvl w:val="2"/>
                                  <w:numId w:val="52"/>
                                </w:numPr>
                                <w:spacing w:after="0" w:line="259" w:lineRule="auto"/>
                                <w:jc w:val="left"/>
                              </w:pPr>
                              <m:oMath>
                                <m:r>
                                  <w:rPr>
                                    <w:rFonts w:ascii="Cambria Math" w:hAnsi="Cambria Math"/>
                                  </w:rPr>
                                  <m:t>S = S ∪index</m:t>
                                </m:r>
                              </m:oMath>
                            </w:p>
                            <w:p w14:paraId="1D91E7BC" w14:textId="77777777" w:rsidR="00497910" w:rsidRDefault="00497910" w:rsidP="002D0CD1">
                              <w:pPr>
                                <w:pStyle w:val="ListParagraph"/>
                                <w:numPr>
                                  <w:ilvl w:val="0"/>
                                  <w:numId w:val="52"/>
                                </w:numPr>
                                <w:spacing w:after="0" w:line="259" w:lineRule="auto"/>
                                <w:jc w:val="left"/>
                              </w:pPr>
                              <w:r w:rsidRPr="00215D9E">
                                <w:rPr>
                                  <w:b/>
                                  <w:bCs/>
                                </w:rPr>
                                <w:t>Return</w:t>
                              </w:r>
                              <w:r>
                                <w:t xml:space="preserve"> 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67D15" id="Text Box 28" o:spid="_x0000_s1034" type="#_x0000_t202" style="position:absolute;left:0;text-align:left;margin-left:0;margin-top:31.75pt;width:462.85pt;height:167.3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">
                  <v:textbox>
                    <w:txbxContent>
                      <w:p w14:paraId="1417D45E" w14:textId="51CD1CA9" w:rsidR="00497910" w:rsidRDefault="00497910" w:rsidP="00953C01">
                        <w:pPr>
                          <w:spacing w:after="60" w:line="240" w:lineRule="auto"/>
                        </w:pPr>
                        <w:r w:rsidRPr="008371C5">
                          <w:rPr>
                            <w:b/>
                            <w:bCs/>
                          </w:rPr>
                          <w:t>Algorithm</w:t>
                        </w:r>
                        <w:r>
                          <w:t xml:space="preserve"> </w:t>
                        </w:r>
                        <w:proofErr w:type="spellStart"/>
                        <w:proofErr w:type="gramStart"/>
                        <w:r>
                          <w:rPr>
                            <w:i/>
                            <w:iCs/>
                          </w:rPr>
                          <w:t>s</w:t>
                        </w:r>
                        <w:r w:rsidRPr="008371C5">
                          <w:rPr>
                            <w:i/>
                            <w:iCs/>
                          </w:rPr>
                          <w:t>caleBands</w:t>
                        </w:r>
                        <w:proofErr w:type="spellEnd"/>
                        <w:r w:rsidRPr="008371C5">
                          <w:rPr>
                            <w:i/>
                            <w:iCs/>
                          </w:rPr>
                          <w:t>(</w:t>
                        </w:r>
                        <w:proofErr w:type="gramEnd"/>
                        <w:r>
                          <w:rPr>
                            <w:i/>
                            <w:iCs/>
                          </w:rPr>
                          <w:t>item</w:t>
                        </w:r>
                        <w:r w:rsidRPr="008371C5">
                          <w:rPr>
                            <w:i/>
                            <w:iCs/>
                          </w:rPr>
                          <w:t>)</w:t>
                        </w:r>
                      </w:p>
                      <w:p w14:paraId="713AD111" w14:textId="11392314" w:rsidR="00497910" w:rsidRDefault="00497910" w:rsidP="00953C01">
                        <w:pPr>
                          <w:spacing w:after="60" w:line="240" w:lineRule="auto"/>
                          <w:ind w:left="709" w:hanging="709"/>
                        </w:pPr>
                        <w:r w:rsidRPr="008371C5">
                          <w:rPr>
                            <w:b/>
                            <w:bCs/>
                          </w:rPr>
                          <w:t>Input</w:t>
                        </w:r>
                        <w:r>
                          <w:t xml:space="preserve">: </w:t>
                        </w:r>
                        <w:ins w:id="4129" w:author="Jeff Wootton" w:date="2022-12-08T06:31:00Z">
                          <w:r>
                            <w:t>I</w:t>
                          </w:r>
                        </w:ins>
                        <w:r>
                          <w:t>tem as a data-coverage</w:t>
                        </w:r>
                      </w:p>
                      <w:p w14:paraId="01D62679" w14:textId="63919909" w:rsidR="00497910" w:rsidRDefault="00497910"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5A936A06" w:rsidR="00497910" w:rsidRDefault="00497910" w:rsidP="00953C01">
                        <w:pPr>
                          <w:pStyle w:val="ListParagraph"/>
                          <w:numPr>
                            <w:ilvl w:val="0"/>
                            <w:numId w:val="52"/>
                          </w:numPr>
                          <w:spacing w:after="60" w:line="240" w:lineRule="auto"/>
                          <w:ind w:left="714" w:hanging="357"/>
                          <w:contextualSpacing w:val="0"/>
                          <w:jc w:val="left"/>
                        </w:pPr>
                        <w:proofErr w:type="spellStart"/>
                        <w:r w:rsidRPr="000705CE">
                          <w:rPr>
                            <w:i/>
                            <w:iCs/>
                          </w:rPr>
                          <w:t>minDS</w:t>
                        </w:r>
                        <w:proofErr w:type="spellEnd"/>
                        <w:r>
                          <w:t xml:space="preserve"> – The minimum display scale of the coverage</w:t>
                        </w:r>
                        <w:r>
                          <w:br/>
                        </w:r>
                        <w:proofErr w:type="spellStart"/>
                        <w:r w:rsidRPr="000705CE">
                          <w:rPr>
                            <w:i/>
                            <w:iCs/>
                          </w:rPr>
                          <w:t>maxDS</w:t>
                        </w:r>
                        <w:proofErr w:type="spellEnd"/>
                        <w:r>
                          <w:t xml:space="preserve"> – The maximum display scale of the coverage</w:t>
                        </w:r>
                      </w:p>
                      <w:p w14:paraId="333458B8" w14:textId="77777777" w:rsidR="00497910" w:rsidRDefault="00497910" w:rsidP="00953C01">
                        <w:pPr>
                          <w:pStyle w:val="ListParagraph"/>
                          <w:numPr>
                            <w:ilvl w:val="0"/>
                            <w:numId w:val="52"/>
                          </w:numPr>
                          <w:spacing w:after="60" w:line="240" w:lineRule="auto"/>
                          <w:ind w:left="714" w:hanging="357"/>
                          <w:contextualSpacing w:val="0"/>
                          <w:jc w:val="left"/>
                        </w:pPr>
                        <w:r>
                          <w:t xml:space="preserve">Create an empty set </w:t>
                        </w:r>
                        <w:r w:rsidRPr="00726CDC">
                          <w:rPr>
                            <w:i/>
                            <w:iCs/>
                          </w:rPr>
                          <w:t>S</w:t>
                        </w:r>
                      </w:p>
                      <w:p w14:paraId="7A3C6C79" w14:textId="77777777" w:rsidR="00497910" w:rsidRDefault="00497910" w:rsidP="002D0CD1">
                        <w:pPr>
                          <w:pStyle w:val="ListParagraph"/>
                          <w:numPr>
                            <w:ilvl w:val="0"/>
                            <w:numId w:val="52"/>
                          </w:numPr>
                          <w:spacing w:after="0" w:line="259" w:lineRule="auto"/>
                          <w:jc w:val="left"/>
                        </w:pPr>
                        <w:r w:rsidRPr="00215D9E">
                          <w:rPr>
                            <w:b/>
                            <w:bCs/>
                          </w:rPr>
                          <w:t>If</w:t>
                        </w:r>
                        <w:r>
                          <w:t xml:space="preserve"> </w:t>
                        </w:r>
                        <m:oMath>
                          <m:r>
                            <w:rPr>
                              <w:rFonts w:ascii="Cambria Math" w:hAnsi="Cambria Math"/>
                            </w:rPr>
                            <m:t>minDS &lt; maxScale[1]</m:t>
                          </m:r>
                        </m:oMath>
                      </w:p>
                      <w:p w14:paraId="7B1A51CB" w14:textId="77777777" w:rsidR="00497910" w:rsidRDefault="00497910" w:rsidP="002D0CD1">
                        <w:pPr>
                          <w:pStyle w:val="ListParagraph"/>
                          <w:numPr>
                            <w:ilvl w:val="1"/>
                            <w:numId w:val="52"/>
                          </w:numPr>
                          <w:spacing w:after="0" w:line="259" w:lineRule="auto"/>
                          <w:jc w:val="left"/>
                        </w:pPr>
                        <m:oMath>
                          <m:r>
                            <w:rPr>
                              <w:rFonts w:ascii="Cambria Math" w:hAnsi="Cambria Math"/>
                            </w:rPr>
                            <m:t>S = S ∪1</m:t>
                          </m:r>
                        </m:oMath>
                      </w:p>
                      <w:p w14:paraId="3BC0D20E" w14:textId="77777777" w:rsidR="00497910" w:rsidRDefault="00497910" w:rsidP="002D0CD1">
                        <w:pPr>
                          <w:pStyle w:val="ListParagraph"/>
                          <w:numPr>
                            <w:ilvl w:val="0"/>
                            <w:numId w:val="52"/>
                          </w:numPr>
                          <w:spacing w:after="0" w:line="259" w:lineRule="auto"/>
                          <w:jc w:val="left"/>
                        </w:pPr>
                        <w:r w:rsidRPr="00215D9E">
                          <w:rPr>
                            <w:b/>
                            <w:bCs/>
                          </w:rPr>
                          <w:t>For</w:t>
                        </w:r>
                        <w:r>
                          <w:t xml:space="preserve"> index = 2 -&gt; 15</w:t>
                        </w:r>
                      </w:p>
                      <w:p w14:paraId="6F473FEB" w14:textId="77777777" w:rsidR="00497910" w:rsidRDefault="00497910" w:rsidP="002D0CD1">
                        <w:pPr>
                          <w:pStyle w:val="ListParagraph"/>
                          <w:numPr>
                            <w:ilvl w:val="1"/>
                            <w:numId w:val="52"/>
                          </w:numPr>
                          <w:spacing w:after="0" w:line="259" w:lineRule="auto"/>
                          <w:jc w:val="left"/>
                        </w:pPr>
                        <w:r>
                          <w:t xml:space="preserve">If </w:t>
                        </w:r>
                        <m:oMath>
                          <m:r>
                            <w:rPr>
                              <w:rFonts w:ascii="Cambria Math" w:hAnsi="Cambria Math"/>
                            </w:rPr>
                            <m:t>max(minDS, minScale[index]) &lt; min(maxDS, maxScale[index])</m:t>
                          </m:r>
                        </m:oMath>
                      </w:p>
                      <w:p w14:paraId="1B6C1C99" w14:textId="77777777" w:rsidR="00497910" w:rsidRDefault="00497910" w:rsidP="002D0CD1">
                        <w:pPr>
                          <w:pStyle w:val="ListParagraph"/>
                          <w:numPr>
                            <w:ilvl w:val="2"/>
                            <w:numId w:val="52"/>
                          </w:numPr>
                          <w:spacing w:after="0" w:line="259" w:lineRule="auto"/>
                          <w:jc w:val="left"/>
                        </w:pPr>
                        <m:oMath>
                          <m:r>
                            <w:rPr>
                              <w:rFonts w:ascii="Cambria Math" w:hAnsi="Cambria Math"/>
                            </w:rPr>
                            <m:t>S = S ∪index</m:t>
                          </m:r>
                        </m:oMath>
                      </w:p>
                      <w:p w14:paraId="1D91E7BC" w14:textId="77777777" w:rsidR="00497910" w:rsidRDefault="00497910" w:rsidP="002D0CD1">
                        <w:pPr>
                          <w:pStyle w:val="ListParagraph"/>
                          <w:numPr>
                            <w:ilvl w:val="0"/>
                            <w:numId w:val="52"/>
                          </w:numPr>
                          <w:spacing w:after="0" w:line="259" w:lineRule="auto"/>
                          <w:jc w:val="left"/>
                        </w:pPr>
                        <w:r w:rsidRPr="00215D9E">
                          <w:rPr>
                            <w:b/>
                            <w:bCs/>
                          </w:rPr>
                          <w:t>Return</w:t>
                        </w:r>
                        <w:r>
                          <w:t xml:space="preserve"> S</w:t>
                        </w:r>
                      </w:p>
                    </w:txbxContent>
                  </v:textbox>
                  <w10:wrap type="topAndBottom" anchorx="margin"/>
                </v:shape>
              </w:pict>
            </mc:Fallback>
          </mc:AlternateContent>
        </w:r>
        <w:r w:rsidRPr="00BD50F8">
          <w:t xml:space="preserve">The set of scale bands for an item “data-coverage” with its </w:t>
        </w:r>
        <w:proofErr w:type="spellStart"/>
        <w:r w:rsidRPr="00BD50F8">
          <w:rPr>
            <w:i/>
          </w:rPr>
          <w:t>minScale</w:t>
        </w:r>
        <w:proofErr w:type="spellEnd"/>
        <w:r w:rsidRPr="00BD50F8">
          <w:t xml:space="preserve"> and </w:t>
        </w:r>
        <w:proofErr w:type="spellStart"/>
        <w:r w:rsidRPr="00BD50F8">
          <w:rPr>
            <w:i/>
          </w:rPr>
          <w:t>maxScale</w:t>
        </w:r>
        <w:proofErr w:type="spellEnd"/>
        <w:r w:rsidRPr="00BD50F8">
          <w:t xml:space="preserve"> would be defined as:</w:t>
        </w:r>
      </w:ins>
    </w:p>
    <w:p w14:paraId="60795734" w14:textId="77777777" w:rsidR="002D0CD1" w:rsidRPr="002D0CD1" w:rsidRDefault="002D0CD1" w:rsidP="007B2D1A">
      <w:pPr>
        <w:spacing w:after="120" w:line="240" w:lineRule="auto"/>
        <w:rPr>
          <w:ins w:id="4130" w:author="Jeff Wootton" w:date="2022-12-05T01:41:00Z"/>
          <w:iCs/>
        </w:rPr>
      </w:pPr>
    </w:p>
    <w:p w14:paraId="4A06C8DE" w14:textId="179FF8EF" w:rsidR="00712598" w:rsidRPr="008A6F2A" w:rsidRDefault="00712598" w:rsidP="00712598">
      <w:pPr>
        <w:pStyle w:val="ListContinue2"/>
        <w:numPr>
          <w:ilvl w:val="0"/>
          <w:numId w:val="47"/>
        </w:numPr>
        <w:tabs>
          <w:tab w:val="clear" w:pos="800"/>
        </w:tabs>
        <w:spacing w:before="120" w:after="200" w:line="240" w:lineRule="auto"/>
        <w:rPr>
          <w:ins w:id="4131" w:author="Jeff Wootton" w:date="2022-12-05T02:01:00Z"/>
          <w:szCs w:val="22"/>
          <w:lang w:eastAsia="en-US"/>
        </w:rPr>
      </w:pPr>
      <w:ins w:id="4132" w:author="Jeff Wootton" w:date="2022-12-05T02:01:00Z">
        <w:r>
          <w:rPr>
            <w:b/>
            <w:sz w:val="22"/>
            <w:szCs w:val="22"/>
            <w:lang w:eastAsia="en-US"/>
          </w:rPr>
          <w:t xml:space="preserve">Dataset </w:t>
        </w:r>
      </w:ins>
      <w:ins w:id="4133" w:author="Jeff Wootton" w:date="2022-12-08T06:34:00Z">
        <w:r w:rsidR="00953C01">
          <w:rPr>
            <w:b/>
            <w:sz w:val="22"/>
            <w:szCs w:val="22"/>
            <w:lang w:eastAsia="en-US"/>
          </w:rPr>
          <w:t xml:space="preserve">Coverage </w:t>
        </w:r>
      </w:ins>
      <w:ins w:id="4134" w:author="Jeff Wootton" w:date="2022-12-05T02:50:00Z">
        <w:r w:rsidR="002D4E29">
          <w:rPr>
            <w:b/>
            <w:sz w:val="22"/>
            <w:szCs w:val="22"/>
            <w:lang w:eastAsia="en-US"/>
          </w:rPr>
          <w:t>S</w:t>
        </w:r>
      </w:ins>
      <w:ins w:id="4135" w:author="Jeff Wootton" w:date="2022-12-05T02:01:00Z">
        <w:r>
          <w:rPr>
            <w:b/>
            <w:sz w:val="22"/>
            <w:szCs w:val="22"/>
            <w:lang w:eastAsia="en-US"/>
          </w:rPr>
          <w:t xml:space="preserve">election </w:t>
        </w:r>
      </w:ins>
      <w:ins w:id="4136" w:author="Jeff Wootton" w:date="2022-12-05T02:50:00Z">
        <w:r w:rsidR="002D4E29">
          <w:rPr>
            <w:b/>
            <w:sz w:val="22"/>
            <w:szCs w:val="22"/>
            <w:lang w:eastAsia="en-US"/>
          </w:rPr>
          <w:t>P</w:t>
        </w:r>
      </w:ins>
      <w:ins w:id="4137" w:author="Jeff Wootton" w:date="2022-12-05T02:01:00Z">
        <w:r>
          <w:rPr>
            <w:b/>
            <w:sz w:val="22"/>
            <w:szCs w:val="22"/>
            <w:lang w:eastAsia="en-US"/>
          </w:rPr>
          <w:t>rocess</w:t>
        </w:r>
      </w:ins>
    </w:p>
    <w:p w14:paraId="601056FE" w14:textId="290F1938" w:rsidR="00712598" w:rsidRDefault="00712598" w:rsidP="007B2D1A">
      <w:pPr>
        <w:spacing w:after="120" w:line="240" w:lineRule="auto"/>
        <w:rPr>
          <w:ins w:id="4138" w:author="Jeff Wootton" w:date="2022-12-05T02:02:00Z"/>
        </w:rPr>
      </w:pPr>
      <w:ins w:id="4139" w:author="Jeff Wootton" w:date="2022-12-05T02:02:00Z">
        <w:r w:rsidRPr="00712598">
          <w:t>The next algorithm shows the selection process of the data</w:t>
        </w:r>
      </w:ins>
      <w:ins w:id="4140" w:author="Jeff Wootton" w:date="2022-12-08T06:34:00Z">
        <w:r w:rsidR="00953C01">
          <w:t xml:space="preserve"> </w:t>
        </w:r>
        <w:proofErr w:type="spellStart"/>
        <w:r w:rsidR="00953C01">
          <w:t>coverages</w:t>
        </w:r>
      </w:ins>
      <w:proofErr w:type="spellEnd"/>
      <w:ins w:id="4141" w:author="Jeff Wootton" w:date="2022-12-05T02:02:00Z">
        <w:r w:rsidRPr="00712598">
          <w:t xml:space="preserve">. </w:t>
        </w:r>
      </w:ins>
    </w:p>
    <w:p w14:paraId="2B8E688E" w14:textId="5AC23DB6" w:rsidR="00712598" w:rsidRDefault="00712598" w:rsidP="007B2D1A">
      <w:pPr>
        <w:spacing w:after="120" w:line="240" w:lineRule="auto"/>
        <w:rPr>
          <w:ins w:id="4142" w:author="Jeff Wootton" w:date="2022-12-05T02:02:00Z"/>
        </w:rPr>
      </w:pPr>
      <w:ins w:id="4143" w:author="Jeff Wootton" w:date="2022-12-05T02:02:00Z">
        <w:r w:rsidRPr="00712598">
          <w:t>The idea is to find all data</w:t>
        </w:r>
      </w:ins>
      <w:ins w:id="4144" w:author="Jeff Wootton" w:date="2022-12-08T06:35:00Z">
        <w:r w:rsidR="00953C01">
          <w:t xml:space="preserve"> </w:t>
        </w:r>
        <w:proofErr w:type="spellStart"/>
        <w:r w:rsidR="00953C01">
          <w:t>coverages</w:t>
        </w:r>
      </w:ins>
      <w:proofErr w:type="spellEnd"/>
      <w:ins w:id="4145" w:author="Jeff Wootton" w:date="2022-12-05T02:02:00Z">
        <w:r w:rsidRPr="00712598">
          <w:t xml:space="preserve"> for the scale band that contains the scale parameter and select those which overlap the viewport. The viewport will be then modified in a way that it only defines the part that is still not covered.</w:t>
        </w:r>
      </w:ins>
    </w:p>
    <w:p w14:paraId="652C32D2" w14:textId="792749B3" w:rsidR="00C942A1" w:rsidRDefault="00712598" w:rsidP="007B2D1A">
      <w:pPr>
        <w:spacing w:after="120" w:line="240" w:lineRule="auto"/>
        <w:rPr>
          <w:ins w:id="4146" w:author="Jeff Wootton" w:date="2022-12-05T02:04:00Z"/>
        </w:rPr>
      </w:pPr>
      <w:ins w:id="4147" w:author="Jeff Wootton" w:date="2022-12-05T02:02:00Z">
        <w:r w:rsidRPr="00712598">
          <w:t>I</w:t>
        </w:r>
      </w:ins>
      <w:ins w:id="4148" w:author="Jeff Wootton" w:date="2022-12-05T02:03:00Z">
        <w:r>
          <w:t>f</w:t>
        </w:r>
      </w:ins>
      <w:ins w:id="4149" w:author="Jeff Wootton" w:date="2022-12-05T02:02:00Z">
        <w:r w:rsidRPr="00712598">
          <w:t xml:space="preserve"> this part </w:t>
        </w:r>
      </w:ins>
      <w:ins w:id="4150" w:author="Jeff Wootton" w:date="2022-12-05T02:03:00Z">
        <w:r>
          <w:t xml:space="preserve">is </w:t>
        </w:r>
      </w:ins>
      <w:ins w:id="4151" w:author="Jeff Wootton" w:date="2022-12-05T02:02:00Z">
        <w:r w:rsidRPr="00712598">
          <w:t xml:space="preserve">not empty the algorithm will proceed with the next smaller scale band until the remaining viewport is empty or there </w:t>
        </w:r>
      </w:ins>
      <w:ins w:id="4152" w:author="Jeff Wootton" w:date="2022-12-08T06:36:00Z">
        <w:r w:rsidR="00953C01">
          <w:t xml:space="preserve">is </w:t>
        </w:r>
      </w:ins>
      <w:ins w:id="4153" w:author="Jeff Wootton" w:date="2022-12-05T02:02:00Z">
        <w:r w:rsidRPr="00712598">
          <w:t>no more scale band to investigate.</w:t>
        </w:r>
      </w:ins>
    </w:p>
    <w:tbl>
      <w:tblPr>
        <w:tblStyle w:val="TableGrid"/>
        <w:tblW w:w="9209" w:type="dxa"/>
        <w:tblLook w:val="04A0" w:firstRow="1" w:lastRow="0" w:firstColumn="1" w:lastColumn="0" w:noHBand="0" w:noVBand="1"/>
      </w:tblPr>
      <w:tblGrid>
        <w:gridCol w:w="9209"/>
      </w:tblGrid>
      <w:tr w:rsidR="00712598" w14:paraId="6B2C4905" w14:textId="77777777" w:rsidTr="00102CF0">
        <w:trPr>
          <w:ins w:id="4154" w:author="Jeff Wootton" w:date="2022-12-05T02:06:00Z"/>
        </w:trPr>
        <w:tc>
          <w:tcPr>
            <w:tcW w:w="9209" w:type="dxa"/>
          </w:tcPr>
          <w:p w14:paraId="305BD77F" w14:textId="4096A889" w:rsidR="00712598" w:rsidRDefault="00712598" w:rsidP="00712598">
            <w:pPr>
              <w:spacing w:before="60" w:after="120" w:line="240" w:lineRule="auto"/>
              <w:rPr>
                <w:ins w:id="4155" w:author="Jeff Wootton" w:date="2022-12-05T02:06:00Z"/>
              </w:rPr>
            </w:pPr>
            <w:ins w:id="4156" w:author="Jeff Wootton" w:date="2022-12-05T02:06:00Z">
              <w:r w:rsidRPr="00C942A1">
                <w:rPr>
                  <w:b/>
                  <w:bCs/>
                </w:rPr>
                <w:t>Algorithm</w:t>
              </w:r>
              <w:r w:rsidRPr="00C942A1">
                <w:t xml:space="preserve"> </w:t>
              </w:r>
              <w:proofErr w:type="spellStart"/>
              <w:r w:rsidRPr="00712598">
                <w:rPr>
                  <w:i/>
                  <w:iCs/>
                </w:rPr>
                <w:t>SelectData</w:t>
              </w:r>
            </w:ins>
            <w:ins w:id="4157" w:author="Jeff Wootton" w:date="2022-12-08T06:38:00Z">
              <w:r w:rsidR="00953C01">
                <w:rPr>
                  <w:i/>
                  <w:iCs/>
                </w:rPr>
                <w:t>C</w:t>
              </w:r>
            </w:ins>
            <w:ins w:id="4158" w:author="Teh Stand" w:date="2022-12-08T10:18:00Z">
              <w:r w:rsidR="006F0A1F">
                <w:rPr>
                  <w:i/>
                  <w:iCs/>
                </w:rPr>
                <w:t>o</w:t>
              </w:r>
            </w:ins>
            <w:ins w:id="4159" w:author="Jeff Wootton" w:date="2022-12-08T06:38:00Z">
              <w:r w:rsidR="00953C01">
                <w:rPr>
                  <w:i/>
                  <w:iCs/>
                </w:rPr>
                <w:t>verages</w:t>
              </w:r>
            </w:ins>
            <w:proofErr w:type="spellEnd"/>
            <w:ins w:id="4160" w:author="Jeff Wootton" w:date="2022-12-05T02:06:00Z">
              <w:r>
                <w:t>(</w:t>
              </w:r>
              <w:r w:rsidRPr="00712598">
                <w:rPr>
                  <w:i/>
                  <w:iCs/>
                </w:rPr>
                <w:t>INV, scale, viewport, pro</w:t>
              </w:r>
              <w:r>
                <w:t>)</w:t>
              </w:r>
            </w:ins>
          </w:p>
          <w:p w14:paraId="4E66F508" w14:textId="6393C6DC" w:rsidR="00712598" w:rsidRDefault="00712598" w:rsidP="00712598">
            <w:pPr>
              <w:spacing w:before="60" w:after="60" w:line="240" w:lineRule="auto"/>
              <w:ind w:left="597" w:hanging="597"/>
              <w:rPr>
                <w:ins w:id="4161" w:author="Jeff Wootton" w:date="2022-12-05T02:06:00Z"/>
              </w:rPr>
            </w:pPr>
            <w:ins w:id="4162" w:author="Jeff Wootton" w:date="2022-12-05T02:06:00Z">
              <w:r w:rsidRPr="00C942A1">
                <w:rPr>
                  <w:b/>
                  <w:bCs/>
                </w:rPr>
                <w:t>Input</w:t>
              </w:r>
              <w:r>
                <w:t xml:space="preserve">: </w:t>
              </w:r>
            </w:ins>
            <w:ins w:id="4163" w:author="Jeff Wootton" w:date="2022-12-05T02:07:00Z">
              <w:r>
                <w:t xml:space="preserve">A inventory </w:t>
              </w:r>
              <w:r w:rsidRPr="00712598">
                <w:rPr>
                  <w:i/>
                  <w:iCs/>
                </w:rPr>
                <w:t>INV</w:t>
              </w:r>
            </w:ins>
          </w:p>
          <w:p w14:paraId="5ED32233" w14:textId="4A98C383" w:rsidR="00712598" w:rsidRDefault="00712598" w:rsidP="00712598">
            <w:pPr>
              <w:spacing w:before="60" w:after="60" w:line="240" w:lineRule="auto"/>
              <w:ind w:left="595"/>
              <w:rPr>
                <w:ins w:id="4164" w:author="Jeff Wootton" w:date="2022-12-05T02:09:00Z"/>
              </w:rPr>
            </w:pPr>
            <w:ins w:id="4165" w:author="Jeff Wootton" w:date="2022-12-05T02:08:00Z">
              <w:r>
                <w:t xml:space="preserve">A </w:t>
              </w:r>
              <w:r w:rsidRPr="00712598">
                <w:rPr>
                  <w:i/>
                  <w:iCs/>
                </w:rPr>
                <w:t>scale</w:t>
              </w:r>
              <w:r>
                <w:t xml:space="preserve"> for </w:t>
              </w:r>
            </w:ins>
            <w:ins w:id="4166" w:author="Jeff Wootton" w:date="2022-12-08T06:39:00Z">
              <w:r w:rsidR="00953C01">
                <w:t>which</w:t>
              </w:r>
            </w:ins>
            <w:ins w:id="4167" w:author="Jeff Wootton" w:date="2022-12-05T02:08:00Z">
              <w:r>
                <w:t xml:space="preserve"> the data</w:t>
              </w:r>
            </w:ins>
            <w:ins w:id="4168" w:author="Jeff Wootton" w:date="2022-12-08T06:39:00Z">
              <w:r w:rsidR="00953C01">
                <w:t xml:space="preserve"> </w:t>
              </w:r>
              <w:proofErr w:type="spellStart"/>
              <w:r w:rsidR="00953C01">
                <w:t>coverages</w:t>
              </w:r>
            </w:ins>
            <w:proofErr w:type="spellEnd"/>
            <w:ins w:id="4169" w:author="Jeff Wootton" w:date="2022-12-05T02:08:00Z">
              <w:r>
                <w:t xml:space="preserve"> will be selected (usually the display scale)</w:t>
              </w:r>
            </w:ins>
          </w:p>
          <w:p w14:paraId="630A865D" w14:textId="5B4B3FCF" w:rsidR="00712598" w:rsidRDefault="00712598" w:rsidP="00712598">
            <w:pPr>
              <w:spacing w:before="60" w:after="60" w:line="240" w:lineRule="auto"/>
              <w:ind w:left="595"/>
              <w:rPr>
                <w:ins w:id="4170" w:author="Jeff Wootton" w:date="2022-12-05T02:09:00Z"/>
              </w:rPr>
            </w:pPr>
            <w:ins w:id="4171" w:author="Jeff Wootton" w:date="2022-12-05T02:09:00Z">
              <w:r>
                <w:t xml:space="preserve">A device-polygon </w:t>
              </w:r>
              <w:r w:rsidRPr="00712598">
                <w:rPr>
                  <w:i/>
                  <w:iCs/>
                </w:rPr>
                <w:t>viewport</w:t>
              </w:r>
              <w:r>
                <w:t xml:space="preserve"> describing the device area that should be covered with data</w:t>
              </w:r>
            </w:ins>
          </w:p>
          <w:p w14:paraId="70DBC5B5" w14:textId="022EB9DF" w:rsidR="00712598" w:rsidRDefault="00712598" w:rsidP="00712598">
            <w:pPr>
              <w:spacing w:before="60" w:after="120" w:line="240" w:lineRule="auto"/>
              <w:ind w:left="595"/>
              <w:rPr>
                <w:ins w:id="4172" w:author="Jeff Wootton" w:date="2022-12-05T02:06:00Z"/>
              </w:rPr>
            </w:pPr>
            <w:ins w:id="4173" w:author="Jeff Wootton" w:date="2022-12-05T02:10:00Z">
              <w:r>
                <w:t xml:space="preserve">A projection </w:t>
              </w:r>
              <w:r w:rsidRPr="00712598">
                <w:rPr>
                  <w:i/>
                  <w:iCs/>
                </w:rPr>
                <w:t>pro</w:t>
              </w:r>
            </w:ins>
          </w:p>
          <w:p w14:paraId="64D3E6C0" w14:textId="7E5632C3" w:rsidR="00712598" w:rsidRDefault="00712598" w:rsidP="00712598">
            <w:pPr>
              <w:spacing w:before="60" w:after="60" w:line="240" w:lineRule="auto"/>
              <w:rPr>
                <w:ins w:id="4174" w:author="Jeff Wootton" w:date="2022-12-05T02:06:00Z"/>
                <w:i/>
                <w:iCs/>
              </w:rPr>
            </w:pPr>
            <w:ins w:id="4175" w:author="Jeff Wootton" w:date="2022-12-05T02:06:00Z">
              <w:r w:rsidRPr="00C942A1">
                <w:rPr>
                  <w:b/>
                  <w:bCs/>
                </w:rPr>
                <w:t>Output</w:t>
              </w:r>
              <w:r>
                <w:t xml:space="preserve">: </w:t>
              </w:r>
            </w:ins>
            <w:ins w:id="4176" w:author="Jeff Wootton" w:date="2022-12-05T02:11:00Z">
              <w:r>
                <w:t>A set of inventory items</w:t>
              </w:r>
            </w:ins>
            <w:ins w:id="4177" w:author="Jeff Wootton" w:date="2022-12-05T02:06:00Z">
              <w:r>
                <w:t xml:space="preserve"> </w:t>
              </w:r>
              <w:r w:rsidRPr="00C942A1">
                <w:rPr>
                  <w:i/>
                  <w:iCs/>
                </w:rPr>
                <w:t>S</w:t>
              </w:r>
            </w:ins>
          </w:p>
          <w:p w14:paraId="304846FE" w14:textId="4EA2B63E" w:rsidR="00712598" w:rsidRPr="00712598" w:rsidRDefault="00712598" w:rsidP="00712598">
            <w:pPr>
              <w:pStyle w:val="ListParagraph"/>
              <w:numPr>
                <w:ilvl w:val="0"/>
                <w:numId w:val="50"/>
              </w:numPr>
              <w:spacing w:before="60" w:after="60" w:line="240" w:lineRule="auto"/>
              <w:rPr>
                <w:ins w:id="4178" w:author="Jeff Wootton" w:date="2022-12-05T02:12:00Z"/>
                <w:lang w:val="en-US"/>
              </w:rPr>
            </w:pPr>
            <w:ins w:id="4179" w:author="Jeff Wootton" w:date="2022-12-05T02:11:00Z">
              <w:r>
                <w:rPr>
                  <w:rFonts w:ascii="Cambria Math" w:hAnsi="Cambria Math" w:cs="Cambria Math"/>
                </w:rPr>
                <w:t>𝑆</w:t>
              </w:r>
              <w:r>
                <w:t xml:space="preserve"> = </w:t>
              </w:r>
              <w:r>
                <w:rPr>
                  <w:rFonts w:ascii="Cambria Math" w:hAnsi="Cambria Math" w:cs="Cambria Math"/>
                </w:rPr>
                <w:t>∅</w:t>
              </w:r>
            </w:ins>
          </w:p>
          <w:p w14:paraId="533644C2" w14:textId="35A71F3E" w:rsidR="00712598" w:rsidRPr="00712598" w:rsidRDefault="00712598" w:rsidP="00712598">
            <w:pPr>
              <w:pStyle w:val="ListParagraph"/>
              <w:numPr>
                <w:ilvl w:val="0"/>
                <w:numId w:val="50"/>
              </w:numPr>
              <w:spacing w:before="60" w:after="60" w:line="240" w:lineRule="auto"/>
              <w:rPr>
                <w:ins w:id="4180" w:author="Jeff Wootton" w:date="2022-12-05T02:06:00Z"/>
                <w:lang w:val="en-US"/>
              </w:rPr>
            </w:pPr>
            <w:ins w:id="4181" w:author="Jeff Wootton" w:date="2022-12-05T02:12:00Z">
              <w:r>
                <w:rPr>
                  <w:rFonts w:ascii="Cambria Math" w:hAnsi="Cambria Math" w:cs="Cambria Math"/>
                </w:rPr>
                <w:t>𝑆𝐵</w:t>
              </w:r>
              <w:r>
                <w:t xml:space="preserve"> = </w:t>
              </w:r>
              <w:r>
                <w:rPr>
                  <w:rFonts w:ascii="Cambria Math" w:hAnsi="Cambria Math" w:cs="Cambria Math"/>
                </w:rPr>
                <w:t>𝐺𝑒𝑡𝑆𝑐𝑎𝑙𝑒𝐵𝑎𝑛𝑑</w:t>
              </w:r>
              <w:r>
                <w:t>(</w:t>
              </w:r>
              <w:r>
                <w:rPr>
                  <w:rFonts w:ascii="Cambria Math" w:hAnsi="Cambria Math" w:cs="Cambria Math"/>
                </w:rPr>
                <w:t>𝑠𝑐𝑎𝑙𝑒</w:t>
              </w:r>
              <w:r>
                <w:t>)</w:t>
              </w:r>
            </w:ins>
          </w:p>
          <w:p w14:paraId="5FD83FAF" w14:textId="0FB22BCC" w:rsidR="00712598" w:rsidRPr="00712598" w:rsidRDefault="00712598" w:rsidP="00712598">
            <w:pPr>
              <w:pStyle w:val="ListParagraph"/>
              <w:numPr>
                <w:ilvl w:val="0"/>
                <w:numId w:val="50"/>
              </w:numPr>
              <w:spacing w:before="60" w:after="60" w:line="240" w:lineRule="auto"/>
              <w:rPr>
                <w:ins w:id="4182" w:author="Jeff Wootton" w:date="2022-12-05T02:06:00Z"/>
                <w:lang w:val="en-US"/>
              </w:rPr>
            </w:pPr>
            <w:ins w:id="4183" w:author="Jeff Wootton" w:date="2022-12-05T02:13:00Z">
              <w:r w:rsidRPr="00712598">
                <w:rPr>
                  <w:b/>
                  <w:bCs/>
                </w:rPr>
                <w:t>While</w:t>
              </w:r>
              <w:r>
                <w:t xml:space="preserve"> </w:t>
              </w:r>
              <w:r>
                <w:rPr>
                  <w:rFonts w:ascii="Cambria Math" w:hAnsi="Cambria Math" w:cs="Cambria Math"/>
                </w:rPr>
                <w:t>𝑣𝑖𝑒𝑤𝑝𝑜𝑟𝑡</w:t>
              </w:r>
              <w:r>
                <w:t xml:space="preserve"> ≠ </w:t>
              </w:r>
              <w:r>
                <w:rPr>
                  <w:rFonts w:ascii="Cambria Math" w:hAnsi="Cambria Math" w:cs="Cambria Math"/>
                </w:rPr>
                <w:t>∅</w:t>
              </w:r>
              <w:r>
                <w:t xml:space="preserve"> </w:t>
              </w:r>
              <w:r w:rsidRPr="00712598">
                <w:rPr>
                  <w:b/>
                  <w:bCs/>
                </w:rPr>
                <w:t>do</w:t>
              </w:r>
            </w:ins>
          </w:p>
          <w:p w14:paraId="06100C5F" w14:textId="0A17193D" w:rsidR="00712598" w:rsidRPr="00712598" w:rsidRDefault="00712598" w:rsidP="00712598">
            <w:pPr>
              <w:pStyle w:val="ListParagraph"/>
              <w:numPr>
                <w:ilvl w:val="1"/>
                <w:numId w:val="50"/>
              </w:numPr>
              <w:spacing w:before="60" w:after="60" w:line="240" w:lineRule="auto"/>
              <w:ind w:left="1164" w:hanging="283"/>
              <w:rPr>
                <w:ins w:id="4184" w:author="Jeff Wootton" w:date="2022-12-05T02:14:00Z"/>
                <w:lang w:val="en-US"/>
              </w:rPr>
            </w:pPr>
            <w:ins w:id="4185" w:author="Jeff Wootton" w:date="2022-12-05T02:14:00Z">
              <w:r w:rsidRPr="00712598">
                <w:rPr>
                  <w:b/>
                  <w:bCs/>
                </w:rPr>
                <w:t>For</w:t>
              </w:r>
              <w:r>
                <w:t xml:space="preserve"> all </w:t>
              </w:r>
              <w:r w:rsidRPr="00712598">
                <w:rPr>
                  <w:i/>
                  <w:iCs/>
                </w:rPr>
                <w:t>item</w:t>
              </w:r>
              <w:r>
                <w:t xml:space="preserve"> in </w:t>
              </w:r>
              <w:r w:rsidRPr="00712598">
                <w:rPr>
                  <w:i/>
                  <w:iCs/>
                </w:rPr>
                <w:t>INV</w:t>
              </w:r>
            </w:ins>
          </w:p>
          <w:p w14:paraId="332FE72B" w14:textId="52A5FDE5" w:rsidR="00712598" w:rsidRPr="00712598" w:rsidRDefault="00712598" w:rsidP="00712598">
            <w:pPr>
              <w:pStyle w:val="ListParagraph"/>
              <w:numPr>
                <w:ilvl w:val="2"/>
                <w:numId w:val="50"/>
              </w:numPr>
              <w:spacing w:before="60" w:after="60" w:line="240" w:lineRule="auto"/>
              <w:ind w:left="1731" w:hanging="283"/>
              <w:rPr>
                <w:ins w:id="4186" w:author="Jeff Wootton" w:date="2022-12-05T02:16:00Z"/>
                <w:lang w:val="en-US"/>
              </w:rPr>
            </w:pPr>
            <w:ins w:id="4187" w:author="Jeff Wootton" w:date="2022-12-05T02:16:00Z">
              <w:r w:rsidRPr="00712598">
                <w:rPr>
                  <w:b/>
                  <w:bCs/>
                </w:rPr>
                <w:t>If</w:t>
              </w:r>
              <w:r>
                <w:t xml:space="preserve"> </w:t>
              </w:r>
              <w:r>
                <w:rPr>
                  <w:rFonts w:ascii="Cambria Math" w:hAnsi="Cambria Math" w:cs="Cambria Math"/>
                </w:rPr>
                <w:t>𝑆𝐵</w:t>
              </w:r>
              <w:r>
                <w:t xml:space="preserve"> </w:t>
              </w:r>
              <w:r>
                <w:rPr>
                  <w:rFonts w:ascii="Cambria Math" w:hAnsi="Cambria Math" w:cs="Cambria Math"/>
                </w:rPr>
                <w:t>∈</w:t>
              </w:r>
              <w:r>
                <w:t xml:space="preserve"> </w:t>
              </w:r>
              <w:r>
                <w:rPr>
                  <w:rFonts w:ascii="Cambria Math" w:hAnsi="Cambria Math" w:cs="Cambria Math"/>
                </w:rPr>
                <w:t>𝑠𝑐𝑎𝑙𝑒𝐵𝑎𝑛𝑑𝑠</w:t>
              </w:r>
              <w:r>
                <w:t>(</w:t>
              </w:r>
              <w:r>
                <w:rPr>
                  <w:rFonts w:ascii="Cambria Math" w:hAnsi="Cambria Math" w:cs="Cambria Math"/>
                </w:rPr>
                <w:t>𝑖𝑡𝑒𝑚</w:t>
              </w:r>
              <w:r>
                <w:t xml:space="preserve">) </w:t>
              </w:r>
              <w:r>
                <w:rPr>
                  <w:rFonts w:ascii="Cambria Math" w:hAnsi="Cambria Math" w:cs="Cambria Math"/>
                </w:rPr>
                <w:t>⋀</w:t>
              </w:r>
              <w:r>
                <w:t xml:space="preserve"> (</w:t>
              </w:r>
              <w:r>
                <w:rPr>
                  <w:rFonts w:ascii="Cambria Math" w:hAnsi="Cambria Math" w:cs="Cambria Math"/>
                </w:rPr>
                <w:t>𝑝𝑟𝑜</w:t>
              </w:r>
              <w:r>
                <w:t>(</w:t>
              </w:r>
              <w:r>
                <w:rPr>
                  <w:rFonts w:ascii="Cambria Math" w:hAnsi="Cambria Math" w:cs="Cambria Math"/>
                </w:rPr>
                <w:t>𝑝𝑜𝑙𝑦</w:t>
              </w:r>
              <w:r>
                <w:t>(</w:t>
              </w:r>
              <w:r>
                <w:rPr>
                  <w:rFonts w:ascii="Cambria Math" w:hAnsi="Cambria Math" w:cs="Cambria Math"/>
                </w:rPr>
                <w:t>𝑖𝑡𝑒𝑚</w:t>
              </w:r>
              <w:r>
                <w:t xml:space="preserve">)) ∩ </w:t>
              </w:r>
              <w:r>
                <w:rPr>
                  <w:rFonts w:ascii="Cambria Math" w:hAnsi="Cambria Math" w:cs="Cambria Math"/>
                </w:rPr>
                <w:t>𝑣𝑖𝑒𝑤𝑝𝑜𝑟𝑡</w:t>
              </w:r>
              <w:r>
                <w:t>) ≠ Ø</w:t>
              </w:r>
            </w:ins>
          </w:p>
          <w:p w14:paraId="450A1228" w14:textId="628C6AD5" w:rsidR="00712598" w:rsidRPr="00712598" w:rsidRDefault="00712598" w:rsidP="00712598">
            <w:pPr>
              <w:pStyle w:val="ListParagraph"/>
              <w:numPr>
                <w:ilvl w:val="3"/>
                <w:numId w:val="50"/>
              </w:numPr>
              <w:spacing w:before="60" w:after="60" w:line="240" w:lineRule="auto"/>
              <w:ind w:left="2015" w:hanging="284"/>
              <w:rPr>
                <w:ins w:id="4188" w:author="Jeff Wootton" w:date="2022-12-05T02:17:00Z"/>
                <w:lang w:val="en-US"/>
              </w:rPr>
            </w:pPr>
            <w:ins w:id="4189" w:author="Jeff Wootton" w:date="2022-12-05T02:17:00Z">
              <w:r>
                <w:rPr>
                  <w:rFonts w:ascii="Cambria Math" w:hAnsi="Cambria Math" w:cs="Cambria Math"/>
                </w:rPr>
                <w:t>𝑆</w:t>
              </w:r>
              <w:r>
                <w:t xml:space="preserve"> = </w:t>
              </w:r>
              <w:r>
                <w:rPr>
                  <w:rFonts w:ascii="Cambria Math" w:hAnsi="Cambria Math" w:cs="Cambria Math"/>
                </w:rPr>
                <w:t>𝑆</w:t>
              </w:r>
              <w:r>
                <w:t xml:space="preserve"> </w:t>
              </w:r>
              <w:r>
                <w:rPr>
                  <w:rFonts w:ascii="Cambria Math" w:hAnsi="Cambria Math" w:cs="Cambria Math"/>
                </w:rPr>
                <w:t>∪</w:t>
              </w:r>
              <w:r>
                <w:t xml:space="preserve"> </w:t>
              </w:r>
              <w:r>
                <w:rPr>
                  <w:rFonts w:ascii="Cambria Math" w:hAnsi="Cambria Math" w:cs="Cambria Math"/>
                </w:rPr>
                <w:t>𝑖𝑡𝑒</w:t>
              </w:r>
            </w:ins>
            <w:ins w:id="4190" w:author="Jeff Wootton" w:date="2022-12-05T02:20:00Z">
              <w:r>
                <w:rPr>
                  <w:rFonts w:ascii="Cambria Math" w:hAnsi="Cambria Math" w:cs="Cambria Math"/>
                </w:rPr>
                <w:t>𝑚</w:t>
              </w:r>
            </w:ins>
          </w:p>
          <w:p w14:paraId="547A8670" w14:textId="721F50BA" w:rsidR="00712598" w:rsidRPr="00712598" w:rsidRDefault="00712598" w:rsidP="00712598">
            <w:pPr>
              <w:pStyle w:val="ListParagraph"/>
              <w:numPr>
                <w:ilvl w:val="3"/>
                <w:numId w:val="50"/>
              </w:numPr>
              <w:spacing w:before="60" w:after="60" w:line="240" w:lineRule="auto"/>
              <w:ind w:left="2015" w:hanging="284"/>
              <w:rPr>
                <w:ins w:id="4191" w:author="Jeff Wootton" w:date="2022-12-05T02:22:00Z"/>
                <w:lang w:val="en-US"/>
              </w:rPr>
            </w:pPr>
            <w:ins w:id="4192" w:author="Jeff Wootton" w:date="2022-12-05T02:19:00Z">
              <w:r>
                <w:rPr>
                  <w:rFonts w:ascii="Cambria Math" w:hAnsi="Cambria Math" w:cs="Cambria Math"/>
                </w:rPr>
                <w:t>𝑣𝑖𝑒𝑤𝑝𝑜𝑟𝑡</w:t>
              </w:r>
              <w:r>
                <w:t xml:space="preserve"> = </w:t>
              </w:r>
              <w:r>
                <w:rPr>
                  <w:rFonts w:ascii="Cambria Math" w:hAnsi="Cambria Math" w:cs="Cambria Math"/>
                </w:rPr>
                <w:t>𝑣𝑖𝑒𝑤𝑝𝑜𝑟𝑡</w:t>
              </w:r>
              <w:r>
                <w:t xml:space="preserve"> \ </w:t>
              </w:r>
              <w:r>
                <w:rPr>
                  <w:rFonts w:ascii="Cambria Math" w:hAnsi="Cambria Math" w:cs="Cambria Math"/>
                </w:rPr>
                <w:t>𝑝𝑟𝑜</w:t>
              </w:r>
              <w:r>
                <w:t>(</w:t>
              </w:r>
              <w:r>
                <w:rPr>
                  <w:rFonts w:ascii="Cambria Math" w:hAnsi="Cambria Math" w:cs="Cambria Math"/>
                </w:rPr>
                <w:t>𝑝𝑜𝑙𝑦</w:t>
              </w:r>
              <w:r>
                <w:t>(</w:t>
              </w:r>
              <w:r>
                <w:rPr>
                  <w:rFonts w:ascii="Cambria Math" w:hAnsi="Cambria Math" w:cs="Cambria Math"/>
                </w:rPr>
                <w:t>𝑖𝑡𝑒𝑚</w:t>
              </w:r>
              <w:r>
                <w:t>))</w:t>
              </w:r>
            </w:ins>
          </w:p>
          <w:p w14:paraId="3668D3C0" w14:textId="13840573" w:rsidR="00712598" w:rsidRPr="00712598" w:rsidRDefault="00712598" w:rsidP="00712598">
            <w:pPr>
              <w:pStyle w:val="ListParagraph"/>
              <w:numPr>
                <w:ilvl w:val="1"/>
                <w:numId w:val="50"/>
              </w:numPr>
              <w:spacing w:before="60" w:after="60" w:line="240" w:lineRule="auto"/>
              <w:ind w:left="1164" w:hanging="283"/>
              <w:rPr>
                <w:ins w:id="4193" w:author="Jeff Wootton" w:date="2022-12-05T02:23:00Z"/>
                <w:lang w:val="en-US"/>
              </w:rPr>
            </w:pPr>
            <w:ins w:id="4194" w:author="Jeff Wootton" w:date="2022-12-05T02:23:00Z">
              <w:r>
                <w:rPr>
                  <w:rFonts w:ascii="Cambria Math" w:hAnsi="Cambria Math" w:cs="Cambria Math"/>
                </w:rPr>
                <w:t>𝑆𝐵</w:t>
              </w:r>
              <w:r>
                <w:t xml:space="preserve"> = </w:t>
              </w:r>
              <w:r>
                <w:rPr>
                  <w:rFonts w:ascii="Cambria Math" w:hAnsi="Cambria Math" w:cs="Cambria Math"/>
                </w:rPr>
                <w:t>𝑆𝐵</w:t>
              </w:r>
              <w:r>
                <w:t xml:space="preserve"> – 1</w:t>
              </w:r>
            </w:ins>
          </w:p>
          <w:p w14:paraId="603F5CE9" w14:textId="7736BC18" w:rsidR="00712598" w:rsidRPr="00712598" w:rsidRDefault="00712598" w:rsidP="00712598">
            <w:pPr>
              <w:pStyle w:val="ListParagraph"/>
              <w:numPr>
                <w:ilvl w:val="1"/>
                <w:numId w:val="50"/>
              </w:numPr>
              <w:spacing w:before="60" w:after="60" w:line="240" w:lineRule="auto"/>
              <w:ind w:left="1164" w:hanging="283"/>
              <w:rPr>
                <w:ins w:id="4195" w:author="Jeff Wootton" w:date="2022-12-05T02:23:00Z"/>
                <w:lang w:val="en-US"/>
              </w:rPr>
            </w:pPr>
            <w:ins w:id="4196" w:author="Jeff Wootton" w:date="2022-12-05T02:23:00Z">
              <w:r w:rsidRPr="00712598">
                <w:rPr>
                  <w:b/>
                  <w:bCs/>
                </w:rPr>
                <w:t>If</w:t>
              </w:r>
              <w:r>
                <w:t xml:space="preserve"> </w:t>
              </w:r>
              <w:r>
                <w:rPr>
                  <w:rFonts w:ascii="Cambria Math" w:hAnsi="Cambria Math" w:cs="Cambria Math"/>
                </w:rPr>
                <w:t>𝑆𝐵</w:t>
              </w:r>
              <w:r>
                <w:t xml:space="preserve"> = 0</w:t>
              </w:r>
            </w:ins>
          </w:p>
          <w:p w14:paraId="09DAE839" w14:textId="2C766FB8" w:rsidR="00712598" w:rsidRPr="00712598" w:rsidRDefault="00712598" w:rsidP="002D4E29">
            <w:pPr>
              <w:pStyle w:val="ListParagraph"/>
              <w:numPr>
                <w:ilvl w:val="2"/>
                <w:numId w:val="50"/>
              </w:numPr>
              <w:spacing w:before="60" w:after="120" w:line="240" w:lineRule="auto"/>
              <w:ind w:left="1730" w:hanging="284"/>
              <w:contextualSpacing w:val="0"/>
              <w:rPr>
                <w:ins w:id="4197" w:author="Jeff Wootton" w:date="2022-12-05T02:06:00Z"/>
                <w:lang w:val="en-US"/>
              </w:rPr>
            </w:pPr>
            <w:ins w:id="4198" w:author="Jeff Wootton" w:date="2022-12-05T02:24:00Z">
              <w:r w:rsidRPr="00712598">
                <w:rPr>
                  <w:b/>
                  <w:bCs/>
                </w:rPr>
                <w:t>Return</w:t>
              </w:r>
              <w:r>
                <w:t xml:space="preserve"> </w:t>
              </w:r>
            </w:ins>
            <w:ins w:id="4199" w:author="Jeff Wootton" w:date="2022-12-05T02:30:00Z">
              <w:r w:rsidR="00F33B8C" w:rsidRPr="00C942A1">
                <w:rPr>
                  <w:i/>
                  <w:iCs/>
                </w:rPr>
                <w:t>S</w:t>
              </w:r>
            </w:ins>
          </w:p>
          <w:p w14:paraId="6B4257B9" w14:textId="707C016A" w:rsidR="00712598" w:rsidRPr="00F33B8C" w:rsidRDefault="00F33B8C" w:rsidP="00F33B8C">
            <w:pPr>
              <w:pStyle w:val="ListParagraph"/>
              <w:numPr>
                <w:ilvl w:val="0"/>
                <w:numId w:val="50"/>
              </w:numPr>
              <w:spacing w:before="60" w:after="120" w:line="240" w:lineRule="auto"/>
              <w:ind w:left="714" w:hanging="357"/>
              <w:rPr>
                <w:ins w:id="4200" w:author="Jeff Wootton" w:date="2022-12-05T02:06:00Z"/>
                <w:lang w:val="en-US"/>
              </w:rPr>
            </w:pPr>
            <w:ins w:id="4201" w:author="Jeff Wootton" w:date="2022-12-05T02:28:00Z">
              <w:r w:rsidRPr="00712598">
                <w:rPr>
                  <w:b/>
                  <w:bCs/>
                </w:rPr>
                <w:t>Return</w:t>
              </w:r>
              <w:r>
                <w:t xml:space="preserve"> </w:t>
              </w:r>
            </w:ins>
            <w:ins w:id="4202" w:author="Jeff Wootton" w:date="2022-12-05T02:30:00Z">
              <w:r w:rsidRPr="00C942A1">
                <w:rPr>
                  <w:i/>
                  <w:iCs/>
                </w:rPr>
                <w:t>S</w:t>
              </w:r>
            </w:ins>
          </w:p>
        </w:tc>
      </w:tr>
    </w:tbl>
    <w:p w14:paraId="2142818C" w14:textId="1F371CE8" w:rsidR="00712598" w:rsidRDefault="00712598" w:rsidP="00F33B8C">
      <w:pPr>
        <w:spacing w:after="0" w:line="240" w:lineRule="auto"/>
        <w:rPr>
          <w:ins w:id="4203" w:author="Jeff Wootton" w:date="2022-12-05T02:32:00Z"/>
          <w:lang w:val="en-US"/>
        </w:rPr>
      </w:pPr>
    </w:p>
    <w:p w14:paraId="205CA1A9" w14:textId="13D16F9A" w:rsidR="00F33B8C" w:rsidRDefault="00F33B8C" w:rsidP="007B2D1A">
      <w:pPr>
        <w:spacing w:after="120" w:line="240" w:lineRule="auto"/>
        <w:rPr>
          <w:ins w:id="4204" w:author="Jeff Wootton" w:date="2022-12-05T02:33:00Z"/>
          <w:lang w:val="en-US"/>
        </w:rPr>
      </w:pPr>
      <w:ins w:id="4205" w:author="Jeff Wootton" w:date="2022-12-05T02:33:00Z">
        <w:r>
          <w:rPr>
            <w:lang w:val="en-US"/>
          </w:rPr>
          <w:t>Comments:</w:t>
        </w:r>
      </w:ins>
    </w:p>
    <w:tbl>
      <w:tblPr>
        <w:tblStyle w:val="TableGrid"/>
        <w:tblW w:w="0" w:type="auto"/>
        <w:tblLook w:val="04A0" w:firstRow="1" w:lastRow="0" w:firstColumn="1" w:lastColumn="0" w:noHBand="0" w:noVBand="1"/>
      </w:tblPr>
      <w:tblGrid>
        <w:gridCol w:w="846"/>
        <w:gridCol w:w="8232"/>
      </w:tblGrid>
      <w:tr w:rsidR="00F33B8C" w:rsidRPr="00F33B8C" w14:paraId="34C5A429" w14:textId="77777777" w:rsidTr="00F33B8C">
        <w:trPr>
          <w:ins w:id="4206" w:author="Jeff Wootton" w:date="2022-12-05T02:34:00Z"/>
        </w:trPr>
        <w:tc>
          <w:tcPr>
            <w:tcW w:w="846" w:type="dxa"/>
            <w:shd w:val="clear" w:color="auto" w:fill="D9D9D9" w:themeFill="background1" w:themeFillShade="D9"/>
          </w:tcPr>
          <w:p w14:paraId="7600BB06" w14:textId="524EA97B" w:rsidR="00F33B8C" w:rsidRPr="00F33B8C" w:rsidRDefault="00F33B8C" w:rsidP="00F33B8C">
            <w:pPr>
              <w:spacing w:before="60" w:after="60" w:line="240" w:lineRule="auto"/>
              <w:jc w:val="left"/>
              <w:rPr>
                <w:ins w:id="4207" w:author="Jeff Wootton" w:date="2022-12-05T02:34:00Z"/>
                <w:b/>
                <w:bCs/>
                <w:lang w:val="en-US"/>
              </w:rPr>
            </w:pPr>
            <w:ins w:id="4208" w:author="Jeff Wootton" w:date="2022-12-05T02:37:00Z">
              <w:r>
                <w:rPr>
                  <w:b/>
                  <w:bCs/>
                  <w:lang w:val="en-US"/>
                </w:rPr>
                <w:t>Row</w:t>
              </w:r>
            </w:ins>
          </w:p>
        </w:tc>
        <w:tc>
          <w:tcPr>
            <w:tcW w:w="8232" w:type="dxa"/>
            <w:shd w:val="clear" w:color="auto" w:fill="D9D9D9" w:themeFill="background1" w:themeFillShade="D9"/>
          </w:tcPr>
          <w:p w14:paraId="1513D456" w14:textId="091B09A5" w:rsidR="00F33B8C" w:rsidRPr="00F33B8C" w:rsidRDefault="00F33B8C" w:rsidP="00F33B8C">
            <w:pPr>
              <w:spacing w:before="60" w:after="60" w:line="240" w:lineRule="auto"/>
              <w:jc w:val="left"/>
              <w:rPr>
                <w:ins w:id="4209" w:author="Jeff Wootton" w:date="2022-12-05T02:34:00Z"/>
                <w:b/>
                <w:bCs/>
                <w:lang w:val="en-US"/>
              </w:rPr>
            </w:pPr>
            <w:ins w:id="4210" w:author="Jeff Wootton" w:date="2022-12-05T02:37:00Z">
              <w:r>
                <w:rPr>
                  <w:b/>
                  <w:bCs/>
                  <w:lang w:val="en-US"/>
                </w:rPr>
                <w:t>Description</w:t>
              </w:r>
            </w:ins>
          </w:p>
        </w:tc>
      </w:tr>
      <w:tr w:rsidR="00F33B8C" w14:paraId="04207ABF" w14:textId="77777777" w:rsidTr="00F33B8C">
        <w:trPr>
          <w:ins w:id="4211" w:author="Jeff Wootton" w:date="2022-12-05T02:34:00Z"/>
        </w:trPr>
        <w:tc>
          <w:tcPr>
            <w:tcW w:w="846" w:type="dxa"/>
          </w:tcPr>
          <w:p w14:paraId="1D378639" w14:textId="15EAE02D" w:rsidR="00F33B8C" w:rsidRPr="00F33B8C" w:rsidRDefault="00F33B8C" w:rsidP="00F33B8C">
            <w:pPr>
              <w:spacing w:before="60" w:after="60" w:line="240" w:lineRule="auto"/>
              <w:jc w:val="left"/>
              <w:rPr>
                <w:ins w:id="4212" w:author="Jeff Wootton" w:date="2022-12-05T02:34:00Z"/>
                <w:b/>
                <w:bCs/>
                <w:lang w:val="en-US"/>
              </w:rPr>
            </w:pPr>
            <w:ins w:id="4213" w:author="Jeff Wootton" w:date="2022-12-05T02:38:00Z">
              <w:r>
                <w:rPr>
                  <w:b/>
                  <w:bCs/>
                  <w:lang w:val="en-US"/>
                </w:rPr>
                <w:t>1.</w:t>
              </w:r>
            </w:ins>
          </w:p>
        </w:tc>
        <w:tc>
          <w:tcPr>
            <w:tcW w:w="8232" w:type="dxa"/>
          </w:tcPr>
          <w:p w14:paraId="7624FD90" w14:textId="7E9FBF37" w:rsidR="00F33B8C" w:rsidRDefault="00F33B8C" w:rsidP="00F33B8C">
            <w:pPr>
              <w:spacing w:before="60" w:after="60" w:line="240" w:lineRule="auto"/>
              <w:jc w:val="left"/>
              <w:rPr>
                <w:ins w:id="4214" w:author="Jeff Wootton" w:date="2022-12-05T02:34:00Z"/>
                <w:lang w:val="en-US"/>
              </w:rPr>
            </w:pPr>
            <w:ins w:id="4215" w:author="Jeff Wootton" w:date="2022-12-05T02:41:00Z">
              <w:r>
                <w:t>Create an empty set of inventory items</w:t>
              </w:r>
            </w:ins>
          </w:p>
        </w:tc>
      </w:tr>
      <w:tr w:rsidR="00F33B8C" w14:paraId="53300B9B" w14:textId="77777777" w:rsidTr="00F33B8C">
        <w:trPr>
          <w:ins w:id="4216" w:author="Jeff Wootton" w:date="2022-12-05T02:34:00Z"/>
        </w:trPr>
        <w:tc>
          <w:tcPr>
            <w:tcW w:w="846" w:type="dxa"/>
          </w:tcPr>
          <w:p w14:paraId="6D11A78F" w14:textId="3C1F77B4" w:rsidR="00F33B8C" w:rsidRPr="00F33B8C" w:rsidRDefault="00F33B8C" w:rsidP="00F33B8C">
            <w:pPr>
              <w:spacing w:before="60" w:after="60" w:line="240" w:lineRule="auto"/>
              <w:jc w:val="left"/>
              <w:rPr>
                <w:ins w:id="4217" w:author="Jeff Wootton" w:date="2022-12-05T02:34:00Z"/>
                <w:b/>
                <w:bCs/>
                <w:lang w:val="en-US"/>
              </w:rPr>
            </w:pPr>
            <w:ins w:id="4218" w:author="Jeff Wootton" w:date="2022-12-05T02:39:00Z">
              <w:r>
                <w:rPr>
                  <w:b/>
                  <w:bCs/>
                  <w:lang w:val="en-US"/>
                </w:rPr>
                <w:t>2.</w:t>
              </w:r>
            </w:ins>
          </w:p>
        </w:tc>
        <w:tc>
          <w:tcPr>
            <w:tcW w:w="8232" w:type="dxa"/>
          </w:tcPr>
          <w:p w14:paraId="5955FF4D" w14:textId="023F21F9" w:rsidR="00F33B8C" w:rsidRDefault="00F33B8C" w:rsidP="00F33B8C">
            <w:pPr>
              <w:spacing w:before="60" w:after="60" w:line="240" w:lineRule="auto"/>
              <w:jc w:val="left"/>
              <w:rPr>
                <w:ins w:id="4219" w:author="Jeff Wootton" w:date="2022-12-05T02:34:00Z"/>
                <w:lang w:val="en-US"/>
              </w:rPr>
            </w:pPr>
            <w:ins w:id="4220" w:author="Jeff Wootton" w:date="2022-12-05T02:41:00Z">
              <w:r>
                <w:t xml:space="preserve">Get the scale band to which </w:t>
              </w:r>
              <w:r w:rsidRPr="002D4E29">
                <w:rPr>
                  <w:i/>
                  <w:iCs/>
                </w:rPr>
                <w:t>scale</w:t>
              </w:r>
              <w:r>
                <w:t xml:space="preserve"> belong and assign it to the variable </w:t>
              </w:r>
              <w:r w:rsidRPr="002D4E29">
                <w:rPr>
                  <w:i/>
                  <w:iCs/>
                </w:rPr>
                <w:t>SB</w:t>
              </w:r>
            </w:ins>
          </w:p>
        </w:tc>
      </w:tr>
      <w:tr w:rsidR="00F33B8C" w14:paraId="2BF3EAB7" w14:textId="77777777" w:rsidTr="00F33B8C">
        <w:trPr>
          <w:ins w:id="4221" w:author="Jeff Wootton" w:date="2022-12-05T02:34:00Z"/>
        </w:trPr>
        <w:tc>
          <w:tcPr>
            <w:tcW w:w="846" w:type="dxa"/>
          </w:tcPr>
          <w:p w14:paraId="753A22F4" w14:textId="175677D2" w:rsidR="00F33B8C" w:rsidRPr="00F33B8C" w:rsidRDefault="00F33B8C" w:rsidP="00F33B8C">
            <w:pPr>
              <w:spacing w:before="60" w:after="60" w:line="240" w:lineRule="auto"/>
              <w:jc w:val="left"/>
              <w:rPr>
                <w:ins w:id="4222" w:author="Jeff Wootton" w:date="2022-12-05T02:34:00Z"/>
                <w:b/>
                <w:bCs/>
                <w:lang w:val="en-US"/>
              </w:rPr>
            </w:pPr>
            <w:ins w:id="4223" w:author="Jeff Wootton" w:date="2022-12-05T02:39:00Z">
              <w:r>
                <w:rPr>
                  <w:b/>
                  <w:bCs/>
                  <w:lang w:val="en-US"/>
                </w:rPr>
                <w:t>3.</w:t>
              </w:r>
            </w:ins>
          </w:p>
        </w:tc>
        <w:tc>
          <w:tcPr>
            <w:tcW w:w="8232" w:type="dxa"/>
          </w:tcPr>
          <w:p w14:paraId="525BEF30" w14:textId="5FB906AA" w:rsidR="00F33B8C" w:rsidRDefault="00F33B8C" w:rsidP="00F33B8C">
            <w:pPr>
              <w:spacing w:before="60" w:after="60" w:line="240" w:lineRule="auto"/>
              <w:jc w:val="left"/>
              <w:rPr>
                <w:ins w:id="4224" w:author="Jeff Wootton" w:date="2022-12-05T02:34:00Z"/>
                <w:lang w:val="en-US"/>
              </w:rPr>
            </w:pPr>
            <w:ins w:id="4225" w:author="Jeff Wootton" w:date="2022-12-05T02:42:00Z">
              <w:r>
                <w:t xml:space="preserve">As long as the </w:t>
              </w:r>
              <w:r w:rsidRPr="002D4E29">
                <w:rPr>
                  <w:i/>
                  <w:iCs/>
                </w:rPr>
                <w:t>viewport</w:t>
              </w:r>
              <w:r>
                <w:t xml:space="preserve"> area is not empty</w:t>
              </w:r>
            </w:ins>
          </w:p>
        </w:tc>
      </w:tr>
      <w:tr w:rsidR="00F33B8C" w14:paraId="63990CA5" w14:textId="77777777" w:rsidTr="00F33B8C">
        <w:trPr>
          <w:ins w:id="4226" w:author="Jeff Wootton" w:date="2022-12-05T02:34:00Z"/>
        </w:trPr>
        <w:tc>
          <w:tcPr>
            <w:tcW w:w="846" w:type="dxa"/>
          </w:tcPr>
          <w:p w14:paraId="478045FF" w14:textId="5E4A45F9" w:rsidR="00F33B8C" w:rsidRPr="00F33B8C" w:rsidRDefault="00F33B8C" w:rsidP="00F33B8C">
            <w:pPr>
              <w:spacing w:before="60" w:after="60" w:line="240" w:lineRule="auto"/>
              <w:jc w:val="left"/>
              <w:rPr>
                <w:ins w:id="4227" w:author="Jeff Wootton" w:date="2022-12-05T02:34:00Z"/>
                <w:b/>
                <w:bCs/>
                <w:lang w:val="en-US"/>
              </w:rPr>
            </w:pPr>
            <w:ins w:id="4228" w:author="Jeff Wootton" w:date="2022-12-05T02:39:00Z">
              <w:r>
                <w:rPr>
                  <w:b/>
                  <w:bCs/>
                  <w:lang w:val="en-US"/>
                </w:rPr>
                <w:t>3.a</w:t>
              </w:r>
            </w:ins>
          </w:p>
        </w:tc>
        <w:tc>
          <w:tcPr>
            <w:tcW w:w="8232" w:type="dxa"/>
          </w:tcPr>
          <w:p w14:paraId="1F0A2779" w14:textId="75088ED0" w:rsidR="00F33B8C" w:rsidRDefault="00F33B8C" w:rsidP="00F33B8C">
            <w:pPr>
              <w:spacing w:before="60" w:after="60" w:line="240" w:lineRule="auto"/>
              <w:jc w:val="left"/>
              <w:rPr>
                <w:ins w:id="4229" w:author="Jeff Wootton" w:date="2022-12-05T02:34:00Z"/>
                <w:lang w:val="en-US"/>
              </w:rPr>
            </w:pPr>
            <w:ins w:id="4230" w:author="Jeff Wootton" w:date="2022-12-05T02:43:00Z">
              <w:r>
                <w:t>Loop over all items in the inventory</w:t>
              </w:r>
            </w:ins>
          </w:p>
        </w:tc>
      </w:tr>
      <w:tr w:rsidR="00F33B8C" w14:paraId="7DD508D9" w14:textId="77777777" w:rsidTr="00F33B8C">
        <w:trPr>
          <w:ins w:id="4231" w:author="Jeff Wootton" w:date="2022-12-05T02:41:00Z"/>
        </w:trPr>
        <w:tc>
          <w:tcPr>
            <w:tcW w:w="846" w:type="dxa"/>
          </w:tcPr>
          <w:p w14:paraId="75A2104B" w14:textId="44A9B78D" w:rsidR="00F33B8C" w:rsidRDefault="00F33B8C" w:rsidP="00F33B8C">
            <w:pPr>
              <w:spacing w:before="60" w:after="60" w:line="240" w:lineRule="auto"/>
              <w:jc w:val="left"/>
              <w:rPr>
                <w:ins w:id="4232" w:author="Jeff Wootton" w:date="2022-12-05T02:41:00Z"/>
                <w:b/>
                <w:bCs/>
                <w:lang w:val="en-US"/>
              </w:rPr>
            </w:pPr>
            <w:ins w:id="4233" w:author="Jeff Wootton" w:date="2022-12-05T02:41:00Z">
              <w:r>
                <w:rPr>
                  <w:b/>
                  <w:bCs/>
                  <w:lang w:val="en-US"/>
                </w:rPr>
                <w:lastRenderedPageBreak/>
                <w:t>3.a.i</w:t>
              </w:r>
            </w:ins>
          </w:p>
        </w:tc>
        <w:tc>
          <w:tcPr>
            <w:tcW w:w="8232" w:type="dxa"/>
          </w:tcPr>
          <w:p w14:paraId="65580C19" w14:textId="246942FA" w:rsidR="00F33B8C" w:rsidRDefault="00F33B8C" w:rsidP="00F33B8C">
            <w:pPr>
              <w:spacing w:before="60" w:after="60" w:line="240" w:lineRule="auto"/>
              <w:jc w:val="left"/>
              <w:rPr>
                <w:ins w:id="4234" w:author="Jeff Wootton" w:date="2022-12-05T02:41:00Z"/>
                <w:lang w:val="en-US"/>
              </w:rPr>
            </w:pPr>
            <w:ins w:id="4235" w:author="Jeff Wootton" w:date="2022-12-05T02:43:00Z">
              <w:r>
                <w:t xml:space="preserve">If </w:t>
              </w:r>
              <w:r w:rsidRPr="002D4E29">
                <w:rPr>
                  <w:i/>
                  <w:iCs/>
                </w:rPr>
                <w:t>SB</w:t>
              </w:r>
              <w:r>
                <w:t xml:space="preserve"> is an element of the scale bands of the item and the projected coverage polygon of the item overlaps the </w:t>
              </w:r>
              <w:r w:rsidRPr="002D4E29">
                <w:rPr>
                  <w:i/>
                  <w:iCs/>
                </w:rPr>
                <w:t>viewport</w:t>
              </w:r>
            </w:ins>
          </w:p>
        </w:tc>
      </w:tr>
      <w:tr w:rsidR="00F33B8C" w14:paraId="799506D1" w14:textId="77777777" w:rsidTr="00F33B8C">
        <w:trPr>
          <w:ins w:id="4236" w:author="Jeff Wootton" w:date="2022-12-05T02:34:00Z"/>
        </w:trPr>
        <w:tc>
          <w:tcPr>
            <w:tcW w:w="846" w:type="dxa"/>
          </w:tcPr>
          <w:p w14:paraId="0186FEEC" w14:textId="3343D4C2" w:rsidR="00F33B8C" w:rsidRPr="00F33B8C" w:rsidRDefault="00F33B8C" w:rsidP="00F33B8C">
            <w:pPr>
              <w:spacing w:before="60" w:after="60" w:line="240" w:lineRule="auto"/>
              <w:jc w:val="left"/>
              <w:rPr>
                <w:ins w:id="4237" w:author="Jeff Wootton" w:date="2022-12-05T02:34:00Z"/>
                <w:b/>
                <w:bCs/>
                <w:lang w:val="en-US"/>
              </w:rPr>
            </w:pPr>
            <w:ins w:id="4238" w:author="Jeff Wootton" w:date="2022-12-05T02:39:00Z">
              <w:r>
                <w:rPr>
                  <w:b/>
                  <w:bCs/>
                  <w:lang w:val="en-US"/>
                </w:rPr>
                <w:t>3.a.i.1.</w:t>
              </w:r>
            </w:ins>
          </w:p>
        </w:tc>
        <w:tc>
          <w:tcPr>
            <w:tcW w:w="8232" w:type="dxa"/>
          </w:tcPr>
          <w:p w14:paraId="32EE4335" w14:textId="1CDA4855" w:rsidR="00F33B8C" w:rsidRDefault="002D4E29" w:rsidP="00F33B8C">
            <w:pPr>
              <w:spacing w:before="60" w:after="60" w:line="240" w:lineRule="auto"/>
              <w:jc w:val="left"/>
              <w:rPr>
                <w:ins w:id="4239" w:author="Jeff Wootton" w:date="2022-12-05T02:34:00Z"/>
                <w:lang w:val="en-US"/>
              </w:rPr>
            </w:pPr>
            <w:ins w:id="4240" w:author="Jeff Wootton" w:date="2022-12-05T02:45:00Z">
              <w:r>
                <w:t xml:space="preserve">Add the item to </w:t>
              </w:r>
              <w:r w:rsidRPr="002D4E29">
                <w:rPr>
                  <w:i/>
                  <w:iCs/>
                </w:rPr>
                <w:t>S</w:t>
              </w:r>
            </w:ins>
          </w:p>
        </w:tc>
      </w:tr>
      <w:tr w:rsidR="00F33B8C" w14:paraId="61398A6A" w14:textId="77777777" w:rsidTr="00F33B8C">
        <w:trPr>
          <w:ins w:id="4241" w:author="Jeff Wootton" w:date="2022-12-05T02:34:00Z"/>
        </w:trPr>
        <w:tc>
          <w:tcPr>
            <w:tcW w:w="846" w:type="dxa"/>
          </w:tcPr>
          <w:p w14:paraId="65337EF7" w14:textId="41F81FD1" w:rsidR="00F33B8C" w:rsidRPr="00F33B8C" w:rsidRDefault="00F33B8C" w:rsidP="00F33B8C">
            <w:pPr>
              <w:spacing w:before="60" w:after="60" w:line="240" w:lineRule="auto"/>
              <w:jc w:val="left"/>
              <w:rPr>
                <w:ins w:id="4242" w:author="Jeff Wootton" w:date="2022-12-05T02:34:00Z"/>
                <w:b/>
                <w:bCs/>
                <w:lang w:val="en-US"/>
              </w:rPr>
            </w:pPr>
            <w:ins w:id="4243" w:author="Jeff Wootton" w:date="2022-12-05T02:40:00Z">
              <w:r>
                <w:rPr>
                  <w:b/>
                  <w:bCs/>
                  <w:lang w:val="en-US"/>
                </w:rPr>
                <w:t>3.a.i.2.</w:t>
              </w:r>
            </w:ins>
          </w:p>
        </w:tc>
        <w:tc>
          <w:tcPr>
            <w:tcW w:w="8232" w:type="dxa"/>
          </w:tcPr>
          <w:p w14:paraId="039AB5B5" w14:textId="198E35A5" w:rsidR="00F33B8C" w:rsidRDefault="002D4E29" w:rsidP="00F33B8C">
            <w:pPr>
              <w:spacing w:before="60" w:after="60" w:line="240" w:lineRule="auto"/>
              <w:jc w:val="left"/>
              <w:rPr>
                <w:ins w:id="4244" w:author="Jeff Wootton" w:date="2022-12-05T02:34:00Z"/>
                <w:lang w:val="en-US"/>
              </w:rPr>
            </w:pPr>
            <w:ins w:id="4245" w:author="Jeff Wootton" w:date="2022-12-05T02:47:00Z">
              <w:r>
                <w:t xml:space="preserve">Remove the coverage polygon from the </w:t>
              </w:r>
              <w:r w:rsidRPr="002D4E29">
                <w:rPr>
                  <w:i/>
                  <w:iCs/>
                </w:rPr>
                <w:t>viewport</w:t>
              </w:r>
              <w:r>
                <w:t xml:space="preserve">, The </w:t>
              </w:r>
              <w:r w:rsidRPr="002D4E29">
                <w:rPr>
                  <w:i/>
                  <w:iCs/>
                </w:rPr>
                <w:t>viewport</w:t>
              </w:r>
              <w:r>
                <w:t xml:space="preserve"> will now only define the uncovered part of the original </w:t>
              </w:r>
              <w:r w:rsidRPr="002D4E29">
                <w:rPr>
                  <w:i/>
                  <w:iCs/>
                </w:rPr>
                <w:t>viewport</w:t>
              </w:r>
            </w:ins>
          </w:p>
        </w:tc>
      </w:tr>
      <w:tr w:rsidR="00F33B8C" w14:paraId="78AF2E56" w14:textId="77777777" w:rsidTr="00F33B8C">
        <w:trPr>
          <w:ins w:id="4246" w:author="Jeff Wootton" w:date="2022-12-05T02:34:00Z"/>
        </w:trPr>
        <w:tc>
          <w:tcPr>
            <w:tcW w:w="846" w:type="dxa"/>
          </w:tcPr>
          <w:p w14:paraId="777FDE0B" w14:textId="6EFFD201" w:rsidR="00F33B8C" w:rsidRPr="00F33B8C" w:rsidRDefault="00F33B8C" w:rsidP="00F33B8C">
            <w:pPr>
              <w:spacing w:before="60" w:after="60" w:line="240" w:lineRule="auto"/>
              <w:jc w:val="left"/>
              <w:rPr>
                <w:ins w:id="4247" w:author="Jeff Wootton" w:date="2022-12-05T02:34:00Z"/>
                <w:b/>
                <w:bCs/>
                <w:lang w:val="en-US"/>
              </w:rPr>
            </w:pPr>
            <w:ins w:id="4248" w:author="Jeff Wootton" w:date="2022-12-05T02:40:00Z">
              <w:r>
                <w:rPr>
                  <w:b/>
                  <w:bCs/>
                  <w:lang w:val="en-US"/>
                </w:rPr>
                <w:t>3.b.</w:t>
              </w:r>
            </w:ins>
          </w:p>
        </w:tc>
        <w:tc>
          <w:tcPr>
            <w:tcW w:w="8232" w:type="dxa"/>
          </w:tcPr>
          <w:p w14:paraId="7F764E85" w14:textId="2A21B2E2" w:rsidR="00F33B8C" w:rsidRDefault="002D4E29" w:rsidP="00F33B8C">
            <w:pPr>
              <w:spacing w:before="60" w:after="60" w:line="240" w:lineRule="auto"/>
              <w:jc w:val="left"/>
              <w:rPr>
                <w:ins w:id="4249" w:author="Jeff Wootton" w:date="2022-12-05T02:34:00Z"/>
                <w:lang w:val="en-US"/>
              </w:rPr>
            </w:pPr>
            <w:ins w:id="4250" w:author="Jeff Wootton" w:date="2022-12-05T02:47:00Z">
              <w:r>
                <w:t xml:space="preserve">Decrement </w:t>
              </w:r>
              <w:r w:rsidRPr="002D4E29">
                <w:rPr>
                  <w:i/>
                  <w:iCs/>
                </w:rPr>
                <w:t>SB</w:t>
              </w:r>
            </w:ins>
          </w:p>
        </w:tc>
      </w:tr>
      <w:tr w:rsidR="00F33B8C" w14:paraId="3881C1E7" w14:textId="77777777" w:rsidTr="00F33B8C">
        <w:trPr>
          <w:ins w:id="4251" w:author="Jeff Wootton" w:date="2022-12-05T02:34:00Z"/>
        </w:trPr>
        <w:tc>
          <w:tcPr>
            <w:tcW w:w="846" w:type="dxa"/>
          </w:tcPr>
          <w:p w14:paraId="0C682C3F" w14:textId="2E66600C" w:rsidR="00F33B8C" w:rsidRPr="00F33B8C" w:rsidRDefault="00F33B8C" w:rsidP="00F33B8C">
            <w:pPr>
              <w:spacing w:before="60" w:after="60" w:line="240" w:lineRule="auto"/>
              <w:jc w:val="left"/>
              <w:rPr>
                <w:ins w:id="4252" w:author="Jeff Wootton" w:date="2022-12-05T02:34:00Z"/>
                <w:b/>
                <w:bCs/>
                <w:lang w:val="en-US"/>
              </w:rPr>
            </w:pPr>
            <w:ins w:id="4253" w:author="Jeff Wootton" w:date="2022-12-05T02:40:00Z">
              <w:r>
                <w:rPr>
                  <w:b/>
                  <w:bCs/>
                  <w:lang w:val="en-US"/>
                </w:rPr>
                <w:t>3.c.</w:t>
              </w:r>
            </w:ins>
          </w:p>
        </w:tc>
        <w:tc>
          <w:tcPr>
            <w:tcW w:w="8232" w:type="dxa"/>
          </w:tcPr>
          <w:p w14:paraId="137632A6" w14:textId="08F5CC4C" w:rsidR="00F33B8C" w:rsidRDefault="002D4E29" w:rsidP="00F33B8C">
            <w:pPr>
              <w:spacing w:before="60" w:after="60" w:line="240" w:lineRule="auto"/>
              <w:jc w:val="left"/>
              <w:rPr>
                <w:ins w:id="4254" w:author="Jeff Wootton" w:date="2022-12-05T02:34:00Z"/>
                <w:lang w:val="en-US"/>
              </w:rPr>
            </w:pPr>
            <w:ins w:id="4255" w:author="Jeff Wootton" w:date="2022-12-05T02:48:00Z">
              <w:r>
                <w:t xml:space="preserve">If </w:t>
              </w:r>
              <w:r w:rsidRPr="002D4E29">
                <w:rPr>
                  <w:i/>
                  <w:iCs/>
                </w:rPr>
                <w:t>SB</w:t>
              </w:r>
              <w:r>
                <w:t xml:space="preserve"> equals to zero (No scale band left to investigate)</w:t>
              </w:r>
            </w:ins>
          </w:p>
        </w:tc>
      </w:tr>
      <w:tr w:rsidR="00F33B8C" w14:paraId="3F190ADC" w14:textId="77777777" w:rsidTr="00F33B8C">
        <w:trPr>
          <w:ins w:id="4256" w:author="Jeff Wootton" w:date="2022-12-05T02:34:00Z"/>
        </w:trPr>
        <w:tc>
          <w:tcPr>
            <w:tcW w:w="846" w:type="dxa"/>
          </w:tcPr>
          <w:p w14:paraId="02C68B57" w14:textId="058A577D" w:rsidR="00F33B8C" w:rsidRPr="00F33B8C" w:rsidRDefault="00F33B8C" w:rsidP="00F33B8C">
            <w:pPr>
              <w:spacing w:before="60" w:after="60" w:line="240" w:lineRule="auto"/>
              <w:jc w:val="left"/>
              <w:rPr>
                <w:ins w:id="4257" w:author="Jeff Wootton" w:date="2022-12-05T02:34:00Z"/>
                <w:b/>
                <w:bCs/>
                <w:lang w:val="en-US"/>
              </w:rPr>
            </w:pPr>
            <w:ins w:id="4258" w:author="Jeff Wootton" w:date="2022-12-05T02:40:00Z">
              <w:r>
                <w:rPr>
                  <w:b/>
                  <w:bCs/>
                  <w:lang w:val="en-US"/>
                </w:rPr>
                <w:t>3.c.i.</w:t>
              </w:r>
            </w:ins>
          </w:p>
        </w:tc>
        <w:tc>
          <w:tcPr>
            <w:tcW w:w="8232" w:type="dxa"/>
          </w:tcPr>
          <w:p w14:paraId="15DC4A3F" w14:textId="0C9B6E02" w:rsidR="00F33B8C" w:rsidRDefault="002D4E29" w:rsidP="00F33B8C">
            <w:pPr>
              <w:spacing w:before="60" w:after="60" w:line="240" w:lineRule="auto"/>
              <w:jc w:val="left"/>
              <w:rPr>
                <w:ins w:id="4259" w:author="Jeff Wootton" w:date="2022-12-05T02:34:00Z"/>
                <w:lang w:val="en-US"/>
              </w:rPr>
            </w:pPr>
            <w:ins w:id="4260" w:author="Jeff Wootton" w:date="2022-12-05T02:48:00Z">
              <w:r>
                <w:t>Return the collected result</w:t>
              </w:r>
            </w:ins>
          </w:p>
        </w:tc>
      </w:tr>
      <w:tr w:rsidR="00F33B8C" w14:paraId="13ABB78B" w14:textId="77777777" w:rsidTr="00F33B8C">
        <w:trPr>
          <w:ins w:id="4261" w:author="Jeff Wootton" w:date="2022-12-05T02:34:00Z"/>
        </w:trPr>
        <w:tc>
          <w:tcPr>
            <w:tcW w:w="846" w:type="dxa"/>
          </w:tcPr>
          <w:p w14:paraId="13A05824" w14:textId="521746C5" w:rsidR="00F33B8C" w:rsidRPr="00F33B8C" w:rsidRDefault="00F33B8C" w:rsidP="00F33B8C">
            <w:pPr>
              <w:spacing w:before="60" w:after="60" w:line="240" w:lineRule="auto"/>
              <w:jc w:val="left"/>
              <w:rPr>
                <w:ins w:id="4262" w:author="Jeff Wootton" w:date="2022-12-05T02:34:00Z"/>
                <w:b/>
                <w:bCs/>
                <w:lang w:val="en-US"/>
              </w:rPr>
            </w:pPr>
            <w:ins w:id="4263" w:author="Jeff Wootton" w:date="2022-12-05T02:40:00Z">
              <w:r>
                <w:rPr>
                  <w:b/>
                  <w:bCs/>
                  <w:lang w:val="en-US"/>
                </w:rPr>
                <w:t>4.</w:t>
              </w:r>
            </w:ins>
          </w:p>
        </w:tc>
        <w:tc>
          <w:tcPr>
            <w:tcW w:w="8232" w:type="dxa"/>
          </w:tcPr>
          <w:p w14:paraId="09621AD3" w14:textId="7FC55710" w:rsidR="00F33B8C" w:rsidRDefault="002D4E29" w:rsidP="00F33B8C">
            <w:pPr>
              <w:spacing w:before="60" w:after="60" w:line="240" w:lineRule="auto"/>
              <w:jc w:val="left"/>
              <w:rPr>
                <w:ins w:id="4264" w:author="Jeff Wootton" w:date="2022-12-05T02:34:00Z"/>
                <w:lang w:val="en-US"/>
              </w:rPr>
            </w:pPr>
            <w:ins w:id="4265" w:author="Jeff Wootton" w:date="2022-12-05T02:48:00Z">
              <w:r>
                <w:t>Return the collected result</w:t>
              </w:r>
            </w:ins>
          </w:p>
        </w:tc>
      </w:tr>
    </w:tbl>
    <w:p w14:paraId="64B32DC0" w14:textId="32DFB023" w:rsidR="00F33B8C" w:rsidRDefault="00F33B8C" w:rsidP="002A5302">
      <w:pPr>
        <w:spacing w:after="120" w:line="240" w:lineRule="auto"/>
        <w:rPr>
          <w:ins w:id="4266" w:author="Jeff Wootton" w:date="2022-12-08T06:41:00Z"/>
          <w:lang w:val="en-US"/>
        </w:rPr>
      </w:pPr>
    </w:p>
    <w:p w14:paraId="2CF5E526" w14:textId="7170C78B" w:rsidR="002A5302" w:rsidRPr="00D74595" w:rsidRDefault="002A5302" w:rsidP="002A5302">
      <w:pPr>
        <w:pStyle w:val="ListContinue2"/>
        <w:numPr>
          <w:ilvl w:val="0"/>
          <w:numId w:val="47"/>
        </w:numPr>
        <w:tabs>
          <w:tab w:val="clear" w:pos="800"/>
        </w:tabs>
        <w:spacing w:before="120" w:after="200" w:line="240" w:lineRule="auto"/>
        <w:rPr>
          <w:ins w:id="4267" w:author="Jeff Wootton" w:date="2022-12-08T07:46:00Z"/>
          <w:szCs w:val="22"/>
          <w:lang w:eastAsia="en-US"/>
        </w:rPr>
      </w:pPr>
      <w:ins w:id="4268" w:author="Jeff Wootton" w:date="2022-12-08T07:45:00Z">
        <w:r>
          <w:rPr>
            <w:b/>
            <w:sz w:val="22"/>
            <w:szCs w:val="22"/>
            <w:lang w:eastAsia="en-US"/>
          </w:rPr>
          <w:t>Data Display Algorithm</w:t>
        </w:r>
      </w:ins>
    </w:p>
    <w:p w14:paraId="0EA41A02" w14:textId="54E7F4BA" w:rsidR="002A5302" w:rsidRPr="00D74595" w:rsidRDefault="002A5302" w:rsidP="00D74595">
      <w:pPr>
        <w:spacing w:after="120" w:line="240" w:lineRule="auto"/>
        <w:rPr>
          <w:ins w:id="4269" w:author="Jeff Wootton" w:date="2022-12-08T07:45:00Z"/>
          <w:color w:val="FF0000"/>
        </w:rPr>
      </w:pPr>
      <w:ins w:id="4270" w:author="Jeff Wootton" w:date="2022-12-08T07:46:00Z">
        <w:r>
          <w:rPr>
            <w:color w:val="FF0000"/>
          </w:rPr>
          <w:t>To be defined.</w:t>
        </w:r>
      </w:ins>
    </w:p>
    <w:p w14:paraId="4A74FED0" w14:textId="2E938D76" w:rsidR="00953C01" w:rsidRDefault="00953C01">
      <w:pPr>
        <w:spacing w:after="160" w:line="259" w:lineRule="auto"/>
        <w:jc w:val="left"/>
        <w:rPr>
          <w:ins w:id="4271" w:author="Jeff Wootton" w:date="2022-12-08T06:41:00Z"/>
          <w:lang w:val="en-US"/>
        </w:rPr>
      </w:pPr>
      <w:ins w:id="4272" w:author="Jeff Wootton" w:date="2022-12-08T06:41:00Z">
        <w:r>
          <w:rPr>
            <w:lang w:val="en-US"/>
          </w:rPr>
          <w:br w:type="page"/>
        </w:r>
      </w:ins>
    </w:p>
    <w:p w14:paraId="568FC50A" w14:textId="5F7E8CC3" w:rsidR="00953C01" w:rsidRDefault="00953C01" w:rsidP="00953C01">
      <w:pPr>
        <w:spacing w:line="240" w:lineRule="auto"/>
        <w:rPr>
          <w:ins w:id="4273" w:author="Jeff Wootton" w:date="2022-12-08T06:41:00Z"/>
          <w:lang w:val="en-US"/>
        </w:rPr>
      </w:pPr>
    </w:p>
    <w:p w14:paraId="14EB05C2" w14:textId="71957961" w:rsidR="00953C01" w:rsidRDefault="00953C01" w:rsidP="00953C01">
      <w:pPr>
        <w:spacing w:line="240" w:lineRule="auto"/>
        <w:rPr>
          <w:ins w:id="4274" w:author="Jeff Wootton" w:date="2022-12-08T06:42:00Z"/>
          <w:lang w:val="en-US"/>
        </w:rPr>
      </w:pPr>
    </w:p>
    <w:p w14:paraId="0E5E6D49" w14:textId="47B74760" w:rsidR="00A310FD" w:rsidRDefault="00A310FD" w:rsidP="00953C01">
      <w:pPr>
        <w:spacing w:line="240" w:lineRule="auto"/>
        <w:rPr>
          <w:ins w:id="4275" w:author="Jeff Wootton" w:date="2022-12-08T06:42:00Z"/>
          <w:lang w:val="en-US"/>
        </w:rPr>
      </w:pPr>
    </w:p>
    <w:p w14:paraId="53593CBE" w14:textId="77777777" w:rsidR="00A310FD" w:rsidRPr="00E61AD8" w:rsidRDefault="00A310FD" w:rsidP="00953C01">
      <w:pPr>
        <w:spacing w:line="240" w:lineRule="auto"/>
        <w:rPr>
          <w:ins w:id="4276" w:author="Jeff Wootton" w:date="2022-12-08T06:41:00Z"/>
          <w:lang w:val="en-US"/>
        </w:rPr>
      </w:pPr>
    </w:p>
    <w:p w14:paraId="6486E1EE" w14:textId="77777777" w:rsidR="00953C01" w:rsidRPr="00E61AD8" w:rsidRDefault="00953C01" w:rsidP="00953C01">
      <w:pPr>
        <w:spacing w:line="240" w:lineRule="auto"/>
        <w:rPr>
          <w:ins w:id="4277" w:author="Jeff Wootton" w:date="2022-12-08T06:41:00Z"/>
          <w:lang w:val="en-US"/>
        </w:rPr>
      </w:pPr>
    </w:p>
    <w:p w14:paraId="25964460" w14:textId="77777777" w:rsidR="00953C01" w:rsidRPr="00E61AD8" w:rsidRDefault="00953C01" w:rsidP="00953C01">
      <w:pPr>
        <w:spacing w:line="240" w:lineRule="auto"/>
        <w:rPr>
          <w:ins w:id="4278" w:author="Jeff Wootton" w:date="2022-12-08T06:41:00Z"/>
          <w:lang w:val="en-US"/>
        </w:rPr>
      </w:pPr>
    </w:p>
    <w:p w14:paraId="10C9D358" w14:textId="77777777" w:rsidR="00953C01" w:rsidRPr="00E61AD8" w:rsidRDefault="00953C01" w:rsidP="00953C01">
      <w:pPr>
        <w:spacing w:line="240" w:lineRule="auto"/>
        <w:rPr>
          <w:ins w:id="4279" w:author="Jeff Wootton" w:date="2022-12-08T06:41:00Z"/>
          <w:lang w:val="en-US"/>
        </w:rPr>
      </w:pPr>
    </w:p>
    <w:p w14:paraId="29BDA0DA" w14:textId="77777777" w:rsidR="00953C01" w:rsidRPr="00E61AD8" w:rsidRDefault="00953C01" w:rsidP="00953C01">
      <w:pPr>
        <w:spacing w:line="240" w:lineRule="auto"/>
        <w:rPr>
          <w:ins w:id="4280" w:author="Jeff Wootton" w:date="2022-12-08T06:41:00Z"/>
          <w:lang w:val="en-US"/>
        </w:rPr>
      </w:pPr>
    </w:p>
    <w:p w14:paraId="6AD0826A" w14:textId="77777777" w:rsidR="00953C01" w:rsidRPr="00E61AD8" w:rsidRDefault="00953C01" w:rsidP="00953C01">
      <w:pPr>
        <w:spacing w:line="240" w:lineRule="auto"/>
        <w:rPr>
          <w:ins w:id="4281" w:author="Jeff Wootton" w:date="2022-12-08T06:41:00Z"/>
          <w:lang w:val="en-US"/>
        </w:rPr>
      </w:pPr>
    </w:p>
    <w:p w14:paraId="5C2817B0" w14:textId="77777777" w:rsidR="00953C01" w:rsidRPr="00E61AD8" w:rsidRDefault="00953C01" w:rsidP="00953C01">
      <w:pPr>
        <w:spacing w:line="240" w:lineRule="auto"/>
        <w:rPr>
          <w:ins w:id="4282" w:author="Jeff Wootton" w:date="2022-12-08T06:41:00Z"/>
          <w:lang w:val="en-US"/>
        </w:rPr>
      </w:pPr>
    </w:p>
    <w:p w14:paraId="0921AC75" w14:textId="77777777" w:rsidR="00953C01" w:rsidRPr="00E61AD8" w:rsidRDefault="00953C01" w:rsidP="00953C01">
      <w:pPr>
        <w:spacing w:line="240" w:lineRule="auto"/>
        <w:rPr>
          <w:ins w:id="4283" w:author="Jeff Wootton" w:date="2022-12-08T06:41:00Z"/>
          <w:lang w:val="en-US"/>
        </w:rPr>
      </w:pPr>
    </w:p>
    <w:p w14:paraId="6BE1BF18" w14:textId="77777777" w:rsidR="00953C01" w:rsidRPr="00E61AD8" w:rsidRDefault="00953C01" w:rsidP="00953C01">
      <w:pPr>
        <w:spacing w:line="240" w:lineRule="auto"/>
        <w:rPr>
          <w:ins w:id="4284" w:author="Jeff Wootton" w:date="2022-12-08T06:41:00Z"/>
          <w:lang w:val="en-US"/>
        </w:rPr>
      </w:pPr>
    </w:p>
    <w:p w14:paraId="4E6CFD92" w14:textId="77777777" w:rsidR="00953C01" w:rsidRPr="00E61AD8" w:rsidRDefault="00953C01" w:rsidP="00953C01">
      <w:pPr>
        <w:spacing w:line="240" w:lineRule="auto"/>
        <w:rPr>
          <w:ins w:id="4285" w:author="Jeff Wootton" w:date="2022-12-08T06:41:00Z"/>
          <w:lang w:val="en-US"/>
        </w:rPr>
      </w:pPr>
    </w:p>
    <w:p w14:paraId="46489BA3" w14:textId="77777777" w:rsidR="00953C01" w:rsidRPr="00E61AD8" w:rsidRDefault="00953C01" w:rsidP="00953C01">
      <w:pPr>
        <w:spacing w:line="240" w:lineRule="auto"/>
        <w:rPr>
          <w:ins w:id="4286" w:author="Jeff Wootton" w:date="2022-12-08T06:41:00Z"/>
          <w:lang w:val="en-US"/>
        </w:rPr>
      </w:pPr>
    </w:p>
    <w:p w14:paraId="6A878EA2" w14:textId="77777777" w:rsidR="00953C01" w:rsidRPr="00E61AD8" w:rsidRDefault="00953C01" w:rsidP="00953C01">
      <w:pPr>
        <w:spacing w:line="240" w:lineRule="auto"/>
        <w:rPr>
          <w:ins w:id="4287" w:author="Jeff Wootton" w:date="2022-12-08T06:41:00Z"/>
          <w:lang w:val="en-US"/>
        </w:rPr>
      </w:pPr>
    </w:p>
    <w:p w14:paraId="6D77D58F" w14:textId="77777777" w:rsidR="00953C01" w:rsidRPr="00E61AD8" w:rsidRDefault="00953C01" w:rsidP="00953C01">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ins w:id="4288" w:author="Jeff Wootton" w:date="2022-12-08T06:41:00Z"/>
          <w:rFonts w:eastAsia="Times New Roman"/>
          <w:sz w:val="22"/>
          <w:lang w:val="en-AU" w:eastAsia="en-GB"/>
        </w:rPr>
      </w:pPr>
      <w:ins w:id="4289" w:author="Jeff Wootton" w:date="2022-12-08T06:41:00Z">
        <w:r w:rsidRPr="00E61AD8">
          <w:rPr>
            <w:rFonts w:eastAsia="Times New Roman"/>
            <w:sz w:val="22"/>
            <w:lang w:val="en-AU" w:eastAsia="en-GB"/>
          </w:rPr>
          <w:tab/>
          <w:t>Page intentionally left blank</w:t>
        </w:r>
      </w:ins>
    </w:p>
    <w:p w14:paraId="2948C0B1" w14:textId="77777777" w:rsidR="00953C01" w:rsidRPr="00E61AD8" w:rsidRDefault="00953C01" w:rsidP="00953C01">
      <w:pPr>
        <w:spacing w:line="240" w:lineRule="auto"/>
        <w:rPr>
          <w:ins w:id="4290" w:author="Jeff Wootton" w:date="2022-12-08T06:41:00Z"/>
          <w:lang w:val="en-US"/>
        </w:rPr>
      </w:pPr>
    </w:p>
    <w:p w14:paraId="6DA6A383" w14:textId="6941BAB0" w:rsidR="00953C01" w:rsidRDefault="00953C01" w:rsidP="007B2D1A">
      <w:pPr>
        <w:spacing w:after="120" w:line="240" w:lineRule="auto"/>
        <w:rPr>
          <w:ins w:id="4291" w:author="Jeff Wootton" w:date="2022-12-08T06:41:00Z"/>
          <w:lang w:val="en-US"/>
        </w:rPr>
      </w:pPr>
    </w:p>
    <w:p w14:paraId="19A3EAF3" w14:textId="77777777" w:rsidR="00953C01" w:rsidRPr="007B2D1A" w:rsidRDefault="00953C01" w:rsidP="007B2D1A">
      <w:pPr>
        <w:spacing w:after="120" w:line="240" w:lineRule="auto"/>
        <w:rPr>
          <w:lang w:val="en-US"/>
        </w:rPr>
      </w:pPr>
    </w:p>
    <w:sectPr w:rsidR="00953C01" w:rsidRPr="007B2D1A" w:rsidSect="00244A4A">
      <w:headerReference w:type="even" r:id="rId78"/>
      <w:headerReference w:type="default" r:id="rId79"/>
      <w:footerReference w:type="even" r:id="rId80"/>
      <w:footerReference w:type="default" r:id="rId81"/>
      <w:pgSz w:w="11906" w:h="16838"/>
      <w:pgMar w:top="1440" w:right="1400" w:bottom="1440" w:left="1418" w:header="709" w:footer="709" w:gutter="0"/>
      <w:cols w:space="720"/>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78" w:author="Teh Stand" w:date="2022-06-10T10:15:00Z" w:initials="TS">
    <w:p w14:paraId="4A811191" w14:textId="721CC929" w:rsidR="00497910" w:rsidRDefault="00497910">
      <w:pPr>
        <w:pStyle w:val="CommentText"/>
      </w:pPr>
      <w:r>
        <w:rPr>
          <w:rStyle w:val="CommentReference"/>
        </w:rPr>
        <w:annotationRef/>
      </w:r>
      <w:r>
        <w:t>Figure needs to be reviewed to determine if any amendment is required for changes to associations introduced in S-100 Edition 5.0.0.</w:t>
      </w:r>
    </w:p>
  </w:comment>
  <w:comment w:id="423" w:author="Teh Stand" w:date="2022-06-10T10:14:00Z" w:initials="TS">
    <w:p w14:paraId="158ABF47" w14:textId="488B8A2F" w:rsidR="00497910" w:rsidRDefault="00497910">
      <w:pPr>
        <w:pStyle w:val="CommentText"/>
      </w:pPr>
      <w:r>
        <w:rPr>
          <w:rStyle w:val="CommentReference"/>
        </w:rPr>
        <w:annotationRef/>
      </w:r>
      <w:r>
        <w:t xml:space="preserve">This Figure needs to be updated to reflect the changes in the modelling of </w:t>
      </w:r>
      <w:proofErr w:type="spellStart"/>
      <w:r>
        <w:t>SpatialQuality</w:t>
      </w:r>
      <w:proofErr w:type="spellEnd"/>
      <w:r>
        <w:t xml:space="preserve"> introduced in DCEG Edition 1.0.2 (Raphael?).</w:t>
      </w:r>
    </w:p>
  </w:comment>
  <w:comment w:id="427" w:author="Jeff Wootton" w:date="2022-10-13T06:21:00Z" w:initials="JW">
    <w:p w14:paraId="23EBA33E" w14:textId="77777777" w:rsidR="00497910" w:rsidRDefault="00497910">
      <w:pPr>
        <w:pStyle w:val="CommentText"/>
        <w:rPr>
          <w:rFonts w:cs="Arial"/>
          <w:szCs w:val="18"/>
        </w:rPr>
      </w:pPr>
      <w:r>
        <w:rPr>
          <w:rStyle w:val="CommentReference"/>
        </w:rPr>
        <w:annotationRef/>
      </w:r>
      <w:r>
        <w:t xml:space="preserve">DE:  </w:t>
      </w:r>
      <w:r>
        <w:rPr>
          <w:rFonts w:cs="Arial"/>
          <w:szCs w:val="18"/>
        </w:rPr>
        <w:t xml:space="preserve">See DCEG 24.5.  </w:t>
      </w:r>
      <w:proofErr w:type="spellStart"/>
      <w:proofErr w:type="gramStart"/>
      <w:r>
        <w:rPr>
          <w:rFonts w:cs="Arial"/>
          <w:szCs w:val="18"/>
        </w:rPr>
        <w:t>qualityOfHorizontalMeasurement</w:t>
      </w:r>
      <w:proofErr w:type="spellEnd"/>
      <w:proofErr w:type="gramEnd"/>
      <w:r>
        <w:rPr>
          <w:rFonts w:cs="Arial"/>
          <w:szCs w:val="18"/>
        </w:rPr>
        <w:t>: only values 4 and 5 are allowed.</w:t>
      </w:r>
    </w:p>
    <w:p w14:paraId="2A636BE7" w14:textId="77777777" w:rsidR="00497910" w:rsidRDefault="00497910">
      <w:pPr>
        <w:pStyle w:val="CommentText"/>
        <w:rPr>
          <w:rFonts w:cs="Arial"/>
          <w:szCs w:val="18"/>
        </w:rPr>
      </w:pPr>
    </w:p>
    <w:p w14:paraId="232C48CF" w14:textId="77777777" w:rsidR="00497910" w:rsidRDefault="00497910">
      <w:pPr>
        <w:pStyle w:val="CommentText"/>
        <w:rPr>
          <w:rFonts w:cs="Arial"/>
          <w:b/>
          <w:bCs/>
          <w:szCs w:val="18"/>
        </w:rPr>
      </w:pPr>
      <w:r>
        <w:rPr>
          <w:rFonts w:cs="Arial"/>
          <w:szCs w:val="18"/>
        </w:rPr>
        <w:t xml:space="preserve">IHO Sec:  Agree – needs to be updated.  However, as for above comment, does this need to be in 2 places?  Suggest remove this clause altogether.  </w:t>
      </w:r>
      <w:r>
        <w:rPr>
          <w:rFonts w:cs="Arial"/>
          <w:b/>
          <w:bCs/>
          <w:szCs w:val="18"/>
        </w:rPr>
        <w:t>To be discussed.</w:t>
      </w:r>
    </w:p>
    <w:p w14:paraId="1BB6429B" w14:textId="77777777" w:rsidR="00497910" w:rsidRDefault="00497910">
      <w:pPr>
        <w:pStyle w:val="CommentText"/>
        <w:rPr>
          <w:rFonts w:cs="Arial"/>
          <w:b/>
          <w:bCs/>
          <w:szCs w:val="18"/>
        </w:rPr>
      </w:pPr>
    </w:p>
    <w:p w14:paraId="3ADF9DFA" w14:textId="77777777" w:rsidR="00497910" w:rsidRDefault="00497910" w:rsidP="00BC08C1">
      <w:pPr>
        <w:pStyle w:val="CommentText"/>
      </w:pPr>
      <w:r w:rsidRPr="00BC08C1">
        <w:rPr>
          <w:rFonts w:cs="Arial"/>
          <w:szCs w:val="18"/>
        </w:rPr>
        <w:t xml:space="preserve">NIWC:  </w:t>
      </w:r>
      <w:r>
        <w:t>This is inaccurate:</w:t>
      </w:r>
    </w:p>
    <w:p w14:paraId="2FBC4C40" w14:textId="77777777" w:rsidR="00497910" w:rsidRDefault="00497910" w:rsidP="00BC08C1">
      <w:pPr>
        <w:pStyle w:val="CommentText"/>
      </w:pPr>
    </w:p>
    <w:p w14:paraId="65C5F137" w14:textId="77777777" w:rsidR="00497910" w:rsidRDefault="00497910" w:rsidP="00BC08C1">
      <w:pPr>
        <w:pStyle w:val="CommentText"/>
        <w:numPr>
          <w:ilvl w:val="0"/>
          <w:numId w:val="40"/>
        </w:numPr>
      </w:pPr>
      <w:r>
        <w:t xml:space="preserve"> The modelling of </w:t>
      </w:r>
      <w:proofErr w:type="spellStart"/>
      <w:r>
        <w:t>SpatialQuality</w:t>
      </w:r>
      <w:proofErr w:type="spellEnd"/>
      <w:r>
        <w:t xml:space="preserve"> has changed:</w:t>
      </w:r>
    </w:p>
    <w:p w14:paraId="75C3AD22" w14:textId="77777777" w:rsidR="00497910" w:rsidRDefault="00497910" w:rsidP="00BC08C1">
      <w:pPr>
        <w:pStyle w:val="CommentText"/>
        <w:numPr>
          <w:ilvl w:val="1"/>
          <w:numId w:val="40"/>
        </w:numPr>
      </w:pPr>
      <w:r>
        <w:t xml:space="preserve"> add </w:t>
      </w:r>
      <w:proofErr w:type="spellStart"/>
      <w:r w:rsidRPr="00056CFF">
        <w:rPr>
          <w:i/>
          <w:iCs/>
        </w:rPr>
        <w:t>spatialAccuracy</w:t>
      </w:r>
      <w:proofErr w:type="spellEnd"/>
    </w:p>
    <w:p w14:paraId="6ED5EF9A" w14:textId="77777777" w:rsidR="00497910" w:rsidRDefault="00497910" w:rsidP="00BC08C1">
      <w:pPr>
        <w:pStyle w:val="CommentText"/>
        <w:numPr>
          <w:ilvl w:val="0"/>
          <w:numId w:val="40"/>
        </w:numPr>
      </w:pPr>
      <w:r>
        <w:t xml:space="preserve"> </w:t>
      </w:r>
      <w:proofErr w:type="spellStart"/>
      <w:r>
        <w:t>QoBD</w:t>
      </w:r>
      <w:proofErr w:type="spellEnd"/>
      <w:r>
        <w:t xml:space="preserve"> may have an association to </w:t>
      </w:r>
      <w:proofErr w:type="spellStart"/>
      <w:r>
        <w:t>SpatialQuality</w:t>
      </w:r>
      <w:proofErr w:type="spellEnd"/>
      <w:r>
        <w:t xml:space="preserve"> through </w:t>
      </w:r>
      <w:proofErr w:type="spellStart"/>
      <w:r>
        <w:t>QoBDComposition</w:t>
      </w:r>
      <w:proofErr w:type="spellEnd"/>
    </w:p>
    <w:p w14:paraId="000CDCE1" w14:textId="77777777" w:rsidR="00497910" w:rsidRDefault="00497910" w:rsidP="00BC08C1">
      <w:pPr>
        <w:pStyle w:val="CommentText"/>
      </w:pPr>
      <w:r>
        <w:t xml:space="preserve"> The relationships shown here are simplifications of those described in S-100 5.0.0 Figure 7-3 Geometry:</w:t>
      </w:r>
      <w:r>
        <w:rPr>
          <w:noProof/>
          <w:lang w:val="fr-FR" w:eastAsia="fr-FR"/>
        </w:rPr>
        <w:drawing>
          <wp:inline distT="0" distB="0" distL="0" distR="0" wp14:anchorId="1AF32A28" wp14:editId="7DA507DC">
            <wp:extent cx="1517904" cy="1362456"/>
            <wp:effectExtent l="0" t="0" r="6350" b="9525"/>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map&#10;&#10;Description automatically generated"/>
                    <pic:cNvPicPr/>
                  </pic:nvPicPr>
                  <pic:blipFill>
                    <a:blip r:embed="rId1"/>
                    <a:stretch>
                      <a:fillRect/>
                    </a:stretch>
                  </pic:blipFill>
                  <pic:spPr>
                    <a:xfrm>
                      <a:off x="0" y="0"/>
                      <a:ext cx="1517904" cy="1362456"/>
                    </a:xfrm>
                    <a:prstGeom prst="rect">
                      <a:avLst/>
                    </a:prstGeom>
                  </pic:spPr>
                </pic:pic>
              </a:graphicData>
            </a:graphic>
          </wp:inline>
        </w:drawing>
      </w:r>
    </w:p>
    <w:p w14:paraId="40D99CD8" w14:textId="77777777" w:rsidR="00497910" w:rsidRDefault="00497910" w:rsidP="00BC08C1">
      <w:pPr>
        <w:pStyle w:val="CommentText"/>
      </w:pPr>
    </w:p>
    <w:p w14:paraId="34FD1F9E" w14:textId="6C14E441" w:rsidR="00497910" w:rsidRPr="00BC08C1" w:rsidRDefault="00497910" w:rsidP="00BC08C1">
      <w:pPr>
        <w:pStyle w:val="CommentText"/>
      </w:pPr>
      <w:r>
        <w:t xml:space="preserve">IHO Sec:  </w:t>
      </w:r>
      <w:r w:rsidRPr="00452064">
        <w:rPr>
          <w:rFonts w:cs="Arial"/>
          <w:b/>
          <w:bCs/>
          <w:szCs w:val="18"/>
        </w:rPr>
        <w:t>To be discussed in association with other comments for this clause.</w:t>
      </w:r>
      <w:r>
        <w:rPr>
          <w:rFonts w:cs="Arial"/>
          <w:szCs w:val="18"/>
        </w:rPr>
        <w:t xml:space="preserve">  However, if this revised UML diagram is correct, suggest that it replace the current DCEG Figure 2.1.</w:t>
      </w:r>
    </w:p>
  </w:comment>
  <w:comment w:id="554" w:author="Jeff Wootton" w:date="2022-10-13T06:59:00Z" w:initials="JW">
    <w:p w14:paraId="6495EEBB" w14:textId="77777777" w:rsidR="00497910" w:rsidRDefault="00497910">
      <w:pPr>
        <w:pStyle w:val="CommentText"/>
        <w:rPr>
          <w:lang w:val="en-US"/>
        </w:rPr>
      </w:pPr>
      <w:r>
        <w:rPr>
          <w:rStyle w:val="CommentReference"/>
        </w:rPr>
        <w:annotationRef/>
      </w:r>
      <w:r>
        <w:t xml:space="preserve">DE:  </w:t>
      </w:r>
      <w:r>
        <w:rPr>
          <w:lang w:val="en-US"/>
        </w:rPr>
        <w:t>A side by side comparison of two ways to represent complex attributes is only useful if they both represent the same feature and its complex attributes. Otherwise the figure is just confusing. Differences in notation could well be caused by the different nature of the features and not by the way of representing the connections. Figure 4-6 feels like comparing apples to oranges.</w:t>
      </w:r>
    </w:p>
    <w:p w14:paraId="18644504" w14:textId="77777777" w:rsidR="00497910" w:rsidRDefault="00497910">
      <w:pPr>
        <w:pStyle w:val="CommentText"/>
        <w:rPr>
          <w:rFonts w:cs="Arial"/>
          <w:szCs w:val="18"/>
        </w:rPr>
      </w:pPr>
      <w:r>
        <w:rPr>
          <w:rFonts w:cs="Arial"/>
          <w:szCs w:val="18"/>
        </w:rPr>
        <w:t>Figure 4-6 should show different notations for the same feature and its complex attributes, not different features (even if they are similar).</w:t>
      </w:r>
    </w:p>
    <w:p w14:paraId="19F2F33F" w14:textId="77777777" w:rsidR="00497910" w:rsidRDefault="00497910">
      <w:pPr>
        <w:pStyle w:val="CommentText"/>
        <w:rPr>
          <w:rFonts w:cs="Arial"/>
          <w:szCs w:val="18"/>
        </w:rPr>
      </w:pPr>
    </w:p>
    <w:p w14:paraId="4A176839" w14:textId="77777777" w:rsidR="00497910" w:rsidRDefault="00497910">
      <w:pPr>
        <w:pStyle w:val="CommentText"/>
        <w:rPr>
          <w:rFonts w:cs="Arial"/>
          <w:b/>
          <w:bCs/>
          <w:szCs w:val="18"/>
        </w:rPr>
      </w:pPr>
      <w:r>
        <w:rPr>
          <w:rFonts w:cs="Arial"/>
          <w:szCs w:val="18"/>
        </w:rPr>
        <w:t xml:space="preserve">IHO Sec:  Tend to agree.  </w:t>
      </w:r>
      <w:r>
        <w:rPr>
          <w:rFonts w:cs="Arial"/>
          <w:b/>
          <w:bCs/>
          <w:szCs w:val="18"/>
        </w:rPr>
        <w:t>Raphael to supply updated UML?</w:t>
      </w:r>
    </w:p>
    <w:p w14:paraId="155E669C" w14:textId="77777777" w:rsidR="00497910" w:rsidRDefault="00497910">
      <w:pPr>
        <w:pStyle w:val="CommentText"/>
        <w:rPr>
          <w:rFonts w:cs="Arial"/>
          <w:b/>
          <w:bCs/>
          <w:szCs w:val="18"/>
        </w:rPr>
      </w:pPr>
    </w:p>
    <w:p w14:paraId="33076AAB" w14:textId="7791B831" w:rsidR="00497910" w:rsidRPr="00741043" w:rsidRDefault="00497910">
      <w:pPr>
        <w:pStyle w:val="CommentText"/>
        <w:rPr>
          <w:b/>
          <w:bCs/>
        </w:rPr>
      </w:pPr>
      <w:r>
        <w:rPr>
          <w:rFonts w:cs="Arial"/>
          <w:b/>
          <w:bCs/>
          <w:szCs w:val="18"/>
        </w:rPr>
        <w:t>Look for DCEG ref. and if not modify clause and remove Figure.</w:t>
      </w:r>
    </w:p>
  </w:comment>
  <w:comment w:id="657" w:author="Jeff Wootton" w:date="2022-10-14T22:36:00Z" w:initials="JW">
    <w:p w14:paraId="572891BE" w14:textId="77777777" w:rsidR="00497910" w:rsidRDefault="00497910">
      <w:pPr>
        <w:pStyle w:val="CommentText"/>
      </w:pPr>
      <w:r>
        <w:rPr>
          <w:rStyle w:val="CommentReference"/>
        </w:rPr>
        <w:annotationRef/>
      </w:r>
      <w:r>
        <w:t>NIWC:  Indicates the best scale within the dataset, particularly for auto-scaling in route monitoring.</w:t>
      </w:r>
    </w:p>
    <w:p w14:paraId="2DA5230D" w14:textId="77777777" w:rsidR="00497910" w:rsidRDefault="00497910">
      <w:pPr>
        <w:pStyle w:val="CommentText"/>
      </w:pPr>
    </w:p>
    <w:p w14:paraId="0771FABE" w14:textId="547C9496" w:rsidR="00497910" w:rsidRPr="0043699B" w:rsidRDefault="00497910">
      <w:pPr>
        <w:pStyle w:val="CommentText"/>
        <w:rPr>
          <w:b/>
          <w:bCs/>
        </w:rPr>
      </w:pPr>
      <w:r>
        <w:t xml:space="preserve">IHO Sec:  </w:t>
      </w:r>
      <w:r>
        <w:rPr>
          <w:b/>
          <w:bCs/>
        </w:rPr>
        <w:t>To be discussed.</w:t>
      </w:r>
    </w:p>
  </w:comment>
  <w:comment w:id="1608" w:author="Jeff Wootton" w:date="2022-10-26T02:26:00Z" w:initials="JW">
    <w:p w14:paraId="0D23B44B" w14:textId="77777777" w:rsidR="00497910" w:rsidRDefault="00497910" w:rsidP="00E422B2">
      <w:pPr>
        <w:pStyle w:val="CommentText"/>
      </w:pPr>
      <w:r>
        <w:rPr>
          <w:rStyle w:val="CommentReference"/>
        </w:rPr>
        <w:annotationRef/>
      </w:r>
      <w:r>
        <w:rPr>
          <w:rStyle w:val="CommentReference"/>
        </w:rPr>
        <w:annotationRef/>
      </w:r>
      <w:r>
        <w:t>Raphael review 29/06/22: Replace with the accompanying figure. That figure should be compared to the tables below to ensure that it includes all and only the classes and attributes actually used in S-101. If an attribute is added or removed from the tables, the figure will also have to be updated.</w:t>
      </w:r>
    </w:p>
    <w:p w14:paraId="2DC84DD4" w14:textId="77777777" w:rsidR="00497910" w:rsidRDefault="00497910" w:rsidP="00E422B2">
      <w:pPr>
        <w:pStyle w:val="CommentText"/>
      </w:pPr>
      <w:r>
        <w:t>The attribute multiplicities in the figure are the original S-100 multiplicities; they cannot be changed to the S-101-constrained S-100 multiplicities without unnecessary extra effort that wouldn’t actually represent reality because S-101 will actually use the generic S-100 exchange catalogue schema.</w:t>
      </w:r>
    </w:p>
    <w:p w14:paraId="785E9AC6" w14:textId="77777777" w:rsidR="00497910" w:rsidRDefault="00497910" w:rsidP="00E422B2">
      <w:pPr>
        <w:pStyle w:val="CommentText"/>
      </w:pPr>
    </w:p>
    <w:p w14:paraId="1AEBF7CA" w14:textId="700BA523" w:rsidR="00497910" w:rsidRDefault="00497910">
      <w:pPr>
        <w:pStyle w:val="CommentText"/>
      </w:pPr>
      <w:r>
        <w:t>JW: Need help with this due to limited time.</w:t>
      </w:r>
    </w:p>
    <w:p w14:paraId="57E33F3A" w14:textId="77777777" w:rsidR="00497910" w:rsidRDefault="00497910">
      <w:pPr>
        <w:pStyle w:val="CommentText"/>
      </w:pPr>
    </w:p>
    <w:p w14:paraId="59F5D9D2" w14:textId="42FF516B" w:rsidR="00497910" w:rsidRDefault="00497910">
      <w:pPr>
        <w:pStyle w:val="CommentText"/>
      </w:pPr>
      <w:r>
        <w:t>NIWC:  Recommend delete and reference S-100 5.0 Figure 17-7. Note S-101 specifics in the UML tables below.</w:t>
      </w:r>
    </w:p>
    <w:p w14:paraId="1A31DC0A" w14:textId="77777777" w:rsidR="00497910" w:rsidRDefault="00497910">
      <w:pPr>
        <w:pStyle w:val="CommentText"/>
      </w:pPr>
    </w:p>
    <w:p w14:paraId="1FACDE6A" w14:textId="26F8A9A3" w:rsidR="00497910" w:rsidRDefault="00497910">
      <w:pPr>
        <w:pStyle w:val="CommentText"/>
        <w:rPr>
          <w:b/>
          <w:bCs/>
        </w:rPr>
      </w:pPr>
      <w:r>
        <w:t xml:space="preserve">IHO Sec:  </w:t>
      </w:r>
      <w:r>
        <w:rPr>
          <w:lang w:val="en-US" w:bidi="ar-OM"/>
        </w:rPr>
        <w:t xml:space="preserve">Even though it will require additional maintenance and alignment, consider that it is better to have all this information in the PS as it is important and will save readers from having to go and interpret another Figure in another document and then work out the different multiplicities from the Tables below.  </w:t>
      </w:r>
      <w:r>
        <w:rPr>
          <w:b/>
          <w:bCs/>
        </w:rPr>
        <w:t>To be discussed.</w:t>
      </w:r>
    </w:p>
    <w:p w14:paraId="3E011038" w14:textId="77777777" w:rsidR="00497910" w:rsidRDefault="00497910">
      <w:pPr>
        <w:pStyle w:val="CommentText"/>
        <w:rPr>
          <w:b/>
          <w:bCs/>
        </w:rPr>
      </w:pPr>
    </w:p>
    <w:p w14:paraId="1D4F510A" w14:textId="77777777" w:rsidR="00497910" w:rsidRDefault="00497910">
      <w:pPr>
        <w:pStyle w:val="CommentText"/>
        <w:rPr>
          <w:rFonts w:cs="Arial"/>
          <w:szCs w:val="18"/>
        </w:rPr>
      </w:pPr>
      <w:r>
        <w:rPr>
          <w:b/>
          <w:bCs/>
        </w:rPr>
        <w:t xml:space="preserve">DE:  </w:t>
      </w:r>
      <w:r w:rsidRPr="00701EA6">
        <w:rPr>
          <w:rFonts w:cs="Arial"/>
          <w:szCs w:val="18"/>
        </w:rPr>
        <w:t xml:space="preserve">Replace Fig. 12-3 proposed alternative figure/table (follows </w:t>
      </w:r>
      <w:r>
        <w:rPr>
          <w:rFonts w:cs="Arial"/>
          <w:szCs w:val="18"/>
        </w:rPr>
        <w:t>consolidated comments</w:t>
      </w:r>
      <w:r w:rsidRPr="00701EA6">
        <w:rPr>
          <w:rFonts w:cs="Arial"/>
          <w:szCs w:val="18"/>
        </w:rPr>
        <w:t xml:space="preserve"> Table)</w:t>
      </w:r>
      <w:r>
        <w:rPr>
          <w:rFonts w:cs="Arial"/>
          <w:szCs w:val="18"/>
        </w:rPr>
        <w:t>.</w:t>
      </w:r>
    </w:p>
    <w:p w14:paraId="687C7FA2" w14:textId="77777777" w:rsidR="00497910" w:rsidRDefault="00497910">
      <w:pPr>
        <w:pStyle w:val="CommentText"/>
        <w:rPr>
          <w:rFonts w:cs="Arial"/>
          <w:szCs w:val="18"/>
        </w:rPr>
      </w:pPr>
    </w:p>
    <w:p w14:paraId="3A847180" w14:textId="77777777" w:rsidR="00497910" w:rsidRDefault="00497910">
      <w:pPr>
        <w:pStyle w:val="CommentText"/>
        <w:rPr>
          <w:b/>
          <w:bCs/>
        </w:rPr>
      </w:pPr>
      <w:r>
        <w:rPr>
          <w:rFonts w:cs="Arial"/>
          <w:szCs w:val="18"/>
        </w:rPr>
        <w:t xml:space="preserve">IHO Sec:  </w:t>
      </w:r>
      <w:r>
        <w:rPr>
          <w:b/>
          <w:bCs/>
        </w:rPr>
        <w:t>To be discussed.</w:t>
      </w:r>
    </w:p>
    <w:p w14:paraId="07FFE5C4" w14:textId="77777777" w:rsidR="00497910" w:rsidRDefault="00497910">
      <w:pPr>
        <w:pStyle w:val="CommentText"/>
        <w:rPr>
          <w:b/>
          <w:bCs/>
        </w:rPr>
      </w:pPr>
    </w:p>
    <w:p w14:paraId="1E788997" w14:textId="71EECF02" w:rsidR="00497910" w:rsidRPr="007D3578" w:rsidRDefault="00497910">
      <w:pPr>
        <w:pStyle w:val="CommentText"/>
        <w:rPr>
          <w:b/>
          <w:bCs/>
        </w:rPr>
      </w:pPr>
      <w:r>
        <w:rPr>
          <w:b/>
          <w:bCs/>
        </w:rPr>
        <w:t>Remove.</w:t>
      </w:r>
    </w:p>
  </w:comment>
  <w:comment w:id="1612" w:author="Jeff Wootton" w:date="2022-10-26T03:21:00Z" w:initials="JW">
    <w:p w14:paraId="5071B18C" w14:textId="77777777" w:rsidR="00497910" w:rsidRDefault="00497910" w:rsidP="002A7EC8">
      <w:pPr>
        <w:pStyle w:val="CommentText"/>
      </w:pPr>
      <w:r>
        <w:rPr>
          <w:rStyle w:val="CommentReference"/>
        </w:rPr>
        <w:annotationRef/>
      </w:r>
      <w:r>
        <w:t xml:space="preserve">NIWC:  It’s hard to see how these tables differ from those provided in S-100 without doing a side-by-side comparison. </w:t>
      </w:r>
      <w:r>
        <w:rPr>
          <w:rStyle w:val="CommentReference"/>
        </w:rPr>
        <w:annotationRef/>
      </w:r>
      <w:r>
        <w:t>Recommend the UML tables either:</w:t>
      </w:r>
    </w:p>
    <w:p w14:paraId="34B53721" w14:textId="77777777" w:rsidR="00497910" w:rsidRDefault="00497910" w:rsidP="002A7EC8">
      <w:pPr>
        <w:pStyle w:val="CommentText"/>
        <w:numPr>
          <w:ilvl w:val="0"/>
          <w:numId w:val="43"/>
        </w:numPr>
      </w:pPr>
      <w:r>
        <w:t xml:space="preserve"> Highlight the changes from S-100 using a different background </w:t>
      </w:r>
      <w:proofErr w:type="spellStart"/>
      <w:r>
        <w:t>color</w:t>
      </w:r>
      <w:proofErr w:type="spellEnd"/>
      <w:r>
        <w:t>, italic text, or some other method</w:t>
      </w:r>
    </w:p>
    <w:p w14:paraId="4C5ACCEF" w14:textId="77777777" w:rsidR="00497910" w:rsidRDefault="00497910" w:rsidP="002A7EC8">
      <w:pPr>
        <w:pStyle w:val="CommentText"/>
        <w:numPr>
          <w:ilvl w:val="0"/>
          <w:numId w:val="43"/>
        </w:numPr>
      </w:pPr>
      <w:r>
        <w:t xml:space="preserve"> Only show entries that are different then S-100</w:t>
      </w:r>
    </w:p>
    <w:p w14:paraId="4C84C23E" w14:textId="77777777" w:rsidR="00497910" w:rsidRDefault="00497910" w:rsidP="002A7EC8">
      <w:pPr>
        <w:pStyle w:val="CommentText"/>
      </w:pPr>
    </w:p>
    <w:p w14:paraId="7D9F2BBE" w14:textId="77777777" w:rsidR="00497910" w:rsidRDefault="00497910" w:rsidP="002A7EC8">
      <w:pPr>
        <w:pStyle w:val="CommentText"/>
        <w:rPr>
          <w:b/>
          <w:bCs/>
        </w:rPr>
      </w:pPr>
      <w:r>
        <w:t xml:space="preserve">IHO Sec:  </w:t>
      </w:r>
      <w:r w:rsidRPr="002A7EC8">
        <w:t xml:space="preserve">Have included a statement that the restricted multiplicities are noted in the Remarks column of the tables.  </w:t>
      </w:r>
      <w:r w:rsidRPr="002A7EC8">
        <w:rPr>
          <w:b/>
          <w:bCs/>
        </w:rPr>
        <w:t>To be discussed.</w:t>
      </w:r>
    </w:p>
    <w:p w14:paraId="58F1508B" w14:textId="77777777" w:rsidR="00497910" w:rsidRDefault="00497910" w:rsidP="002A7EC8">
      <w:pPr>
        <w:pStyle w:val="CommentText"/>
        <w:rPr>
          <w:b/>
          <w:bCs/>
        </w:rPr>
      </w:pPr>
    </w:p>
    <w:p w14:paraId="1A2DE1EB" w14:textId="7982B109" w:rsidR="00497910" w:rsidRDefault="00497910" w:rsidP="002A7EC8">
      <w:pPr>
        <w:pStyle w:val="CommentText"/>
      </w:pPr>
      <w:r>
        <w:rPr>
          <w:b/>
          <w:bCs/>
        </w:rPr>
        <w:t>Do a comparison with the Tables in S-100 and then look at conventions for identifying these changes.</w:t>
      </w:r>
    </w:p>
  </w:comment>
  <w:comment w:id="1622" w:author="Jeff Wootton" w:date="2022-07-11T10:05:00Z" w:initials="JW">
    <w:p w14:paraId="1B52BA11" w14:textId="77777777" w:rsidR="00497910" w:rsidRDefault="00497910">
      <w:pPr>
        <w:pStyle w:val="CommentText"/>
      </w:pPr>
      <w:r>
        <w:rPr>
          <w:rStyle w:val="CommentReference"/>
        </w:rPr>
        <w:annotationRef/>
      </w:r>
      <w:r>
        <w:t xml:space="preserve">Raphael review 29/06/22: Delete the Value column, </w:t>
      </w:r>
      <w:proofErr w:type="spellStart"/>
      <w:r>
        <w:t>PT_Locale</w:t>
      </w:r>
      <w:proofErr w:type="spellEnd"/>
      <w:r>
        <w:t xml:space="preserve"> is a complex type so “</w:t>
      </w:r>
      <w:proofErr w:type="spellStart"/>
      <w:r>
        <w:t>eng</w:t>
      </w:r>
      <w:proofErr w:type="spellEnd"/>
      <w:r>
        <w:t>” is not sufficient.</w:t>
      </w:r>
    </w:p>
    <w:p w14:paraId="796C806E" w14:textId="77777777" w:rsidR="00497910" w:rsidRDefault="00497910">
      <w:pPr>
        <w:pStyle w:val="CommentText"/>
      </w:pPr>
    </w:p>
    <w:p w14:paraId="6AE27BDD" w14:textId="44E3376C" w:rsidR="00497910" w:rsidRDefault="00497910">
      <w:pPr>
        <w:pStyle w:val="CommentText"/>
      </w:pPr>
      <w:r>
        <w:t>JW: Have retained the column but removed “</w:t>
      </w:r>
      <w:proofErr w:type="spellStart"/>
      <w:r>
        <w:t>eng</w:t>
      </w:r>
      <w:proofErr w:type="spellEnd"/>
      <w:r>
        <w:t xml:space="preserve">” as value for </w:t>
      </w:r>
      <w:proofErr w:type="spellStart"/>
      <w:r>
        <w:t>defaultLocale</w:t>
      </w:r>
      <w:proofErr w:type="spellEnd"/>
      <w:r>
        <w:t xml:space="preserve"> and amended remark. TBC.</w:t>
      </w:r>
    </w:p>
  </w:comment>
  <w:comment w:id="3240" w:author="Jeff Wootton" w:date="2022-10-26T05:27:00Z" w:initials="JW">
    <w:p w14:paraId="171ECD66" w14:textId="77777777" w:rsidR="00497910" w:rsidRDefault="00497910">
      <w:pPr>
        <w:pStyle w:val="CommentText"/>
      </w:pPr>
      <w:r>
        <w:rPr>
          <w:rStyle w:val="CommentReference"/>
        </w:rPr>
        <w:annotationRef/>
      </w:r>
      <w:r>
        <w:t xml:space="preserve">NIWC:  A() format syntax is not consistently applied and is also wrong in S-100 which now shows up wrong in a product spec.  I believe this is the proper syntax for variable character array in 8211.  But see table on next page, B-4.1.3, where it is just A </w:t>
      </w:r>
      <w:proofErr w:type="spellStart"/>
      <w:r>
        <w:t>vs</w:t>
      </w:r>
      <w:proofErr w:type="spellEnd"/>
      <w:r>
        <w:t xml:space="preserve"> A()</w:t>
      </w:r>
    </w:p>
    <w:p w14:paraId="72D726F8" w14:textId="77777777" w:rsidR="00497910" w:rsidRDefault="00497910">
      <w:pPr>
        <w:pStyle w:val="CommentText"/>
      </w:pPr>
    </w:p>
    <w:p w14:paraId="0F4BDF2D" w14:textId="2B9AEF83" w:rsidR="00497910" w:rsidRPr="00593F86" w:rsidRDefault="00497910">
      <w:pPr>
        <w:pStyle w:val="CommentText"/>
        <w:rPr>
          <w:b/>
          <w:bCs/>
        </w:rPr>
      </w:pPr>
      <w:r>
        <w:t xml:space="preserve">IHO Sec:  </w:t>
      </w:r>
      <w:r>
        <w:rPr>
          <w:b/>
          <w:bCs/>
        </w:rPr>
        <w:t>To be discussed (</w:t>
      </w:r>
      <w:proofErr w:type="spellStart"/>
      <w:r>
        <w:rPr>
          <w:b/>
          <w:bCs/>
        </w:rPr>
        <w:t>Holger</w:t>
      </w:r>
      <w:proofErr w:type="spellEnd"/>
      <w:r>
        <w:rPr>
          <w:b/>
          <w:bCs/>
        </w:rP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811191" w15:done="0"/>
  <w15:commentEx w15:paraId="158ABF47" w15:done="0"/>
  <w15:commentEx w15:paraId="34FD1F9E" w15:done="0"/>
  <w15:commentEx w15:paraId="33076AAB" w15:done="0"/>
  <w15:commentEx w15:paraId="0771FABE" w15:done="0"/>
  <w15:commentEx w15:paraId="1E788997" w15:done="0"/>
  <w15:commentEx w15:paraId="1A2DE1EB" w15:done="0"/>
  <w15:commentEx w15:paraId="6AE27BDD" w15:done="0"/>
  <w15:commentEx w15:paraId="0F4BDF2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22D01" w16cex:dateUtc="2022-10-12T19:21:00Z"/>
  <w16cex:commentExtensible w16cex:durableId="26F235E1" w16cex:dateUtc="2022-10-12T19:59:00Z"/>
  <w16cex:commentExtensible w16cex:durableId="26F462DD" w16cex:dateUtc="2022-10-14T11:36:00Z"/>
  <w16cex:commentExtensible w16cex:durableId="27031973" w16cex:dateUtc="2022-10-25T15:26:00Z"/>
  <w16cex:commentExtensible w16cex:durableId="27032632" w16cex:dateUtc="2022-10-25T16:21:00Z"/>
  <w16cex:commentExtensible w16cex:durableId="2676745C" w16cex:dateUtc="2022-07-11T00:05:00Z"/>
  <w16cex:commentExtensible w16cex:durableId="270343D1" w16cex:dateUtc="2022-10-25T18:27:00Z"/>
  <w16cex:commentExtensible w16cex:durableId="27034B62" w16cex:dateUtc="2022-10-25T19:00:00Z"/>
  <w16cex:commentExtensible w16cex:durableId="27034D0C" w16cex:dateUtc="2022-10-25T19: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811191" w16cid:durableId="26765ACA"/>
  <w16cid:commentId w16cid:paraId="158ABF47" w16cid:durableId="26765ACE"/>
  <w16cid:commentId w16cid:paraId="34FD1F9E" w16cid:durableId="26F22D01"/>
  <w16cid:commentId w16cid:paraId="33076AAB" w16cid:durableId="26F235E1"/>
  <w16cid:commentId w16cid:paraId="0771FABE" w16cid:durableId="26F462DD"/>
  <w16cid:commentId w16cid:paraId="1E788997" w16cid:durableId="27031973"/>
  <w16cid:commentId w16cid:paraId="1A2DE1EB" w16cid:durableId="27032632"/>
  <w16cid:commentId w16cid:paraId="6AE27BDD" w16cid:durableId="2676745C"/>
  <w16cid:commentId w16cid:paraId="0F4BDF2D" w16cid:durableId="270343D1"/>
  <w16cid:commentId w16cid:paraId="721823AC" w16cid:durableId="27034B62"/>
  <w16cid:commentId w16cid:paraId="1249AB70" w16cid:durableId="27034D0C"/>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EB7897" w14:textId="77777777" w:rsidR="00FC6C2C" w:rsidRDefault="00FC6C2C">
      <w:pPr>
        <w:spacing w:after="0" w:line="240" w:lineRule="auto"/>
      </w:pPr>
      <w:r>
        <w:separator/>
      </w:r>
    </w:p>
  </w:endnote>
  <w:endnote w:type="continuationSeparator" w:id="0">
    <w:p w14:paraId="278E7218" w14:textId="77777777" w:rsidR="00FC6C2C" w:rsidRDefault="00FC6C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Arial Bold">
    <w:altName w:val="Times New Roman"/>
    <w:panose1 w:val="00000000000000000000"/>
    <w:charset w:val="00"/>
    <w:family w:val="roman"/>
    <w:notTrueType/>
    <w:pitch w:val="default"/>
  </w:font>
  <w:font w:name="Segoe UI Symbol">
    <w:panose1 w:val="020B0502040204020203"/>
    <w:charset w:val="00"/>
    <w:family w:val="swiss"/>
    <w:pitch w:val="variable"/>
    <w:sig w:usb0="8000006F" w:usb1="1200FBEF" w:usb2="0004C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WP.TypographicSymbols083">
    <w:altName w:val="Times New Roman"/>
    <w:charset w:val="00"/>
    <w:family w:val="auto"/>
    <w:pitch w:val="default"/>
    <w:sig w:usb0="00000000"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1CCD6A" w14:textId="68BE1C12" w:rsidR="00497910" w:rsidRPr="007F6DC7" w:rsidRDefault="00497910" w:rsidP="00500A50">
    <w:pPr>
      <w:pStyle w:val="Footer"/>
      <w:tabs>
        <w:tab w:val="center" w:pos="4536"/>
        <w:tab w:val="right" w:pos="9072"/>
      </w:tabs>
      <w:jc w:val="center"/>
      <w:rPr>
        <w:rFonts w:cs="Arial"/>
        <w:sz w:val="16"/>
      </w:rPr>
    </w:pPr>
    <w:r w:rsidRPr="007F6DC7">
      <w:rPr>
        <w:rFonts w:cs="Arial"/>
        <w:sz w:val="16"/>
      </w:rPr>
      <w:t>S-101</w:t>
    </w:r>
    <w:r w:rsidRPr="007F6DC7">
      <w:rPr>
        <w:rFonts w:cs="Arial"/>
        <w:sz w:val="16"/>
      </w:rPr>
      <w:tab/>
    </w:r>
    <w:r>
      <w:rPr>
        <w:rFonts w:cs="Arial"/>
        <w:sz w:val="16"/>
      </w:rPr>
      <w:t>March</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FF9251" w14:textId="63F09E67" w:rsidR="00497910" w:rsidRPr="00244A4A" w:rsidRDefault="00497910" w:rsidP="00244A4A">
    <w:pPr>
      <w:pStyle w:val="Footer"/>
      <w:tabs>
        <w:tab w:val="center" w:pos="4536"/>
        <w:tab w:val="right" w:pos="9072"/>
      </w:tabs>
      <w:jc w:val="center"/>
      <w:rPr>
        <w:rFonts w:cs="Arial"/>
        <w:sz w:val="16"/>
      </w:rPr>
    </w:pPr>
    <w:r>
      <w:rPr>
        <w:rFonts w:cs="Arial"/>
        <w:sz w:val="16"/>
      </w:rPr>
      <w:t>S-101</w:t>
    </w:r>
    <w:r>
      <w:rPr>
        <w:rFonts w:cs="Arial"/>
        <w:sz w:val="16"/>
      </w:rPr>
      <w:tab/>
    </w:r>
    <w:r w:rsidR="00A8123D">
      <w:rPr>
        <w:rFonts w:cs="Arial"/>
        <w:sz w:val="16"/>
      </w:rPr>
      <w:t xml:space="preserve">March </w:t>
    </w:r>
    <w:r>
      <w:rPr>
        <w:rFonts w:cs="Arial"/>
        <w:sz w:val="16"/>
      </w:rPr>
      <w:t>202</w:t>
    </w:r>
    <w:r w:rsidR="00A8123D">
      <w:rPr>
        <w:rFonts w:cs="Arial"/>
        <w:sz w:val="16"/>
      </w:rPr>
      <w:t>3</w:t>
    </w:r>
    <w:r>
      <w:rPr>
        <w:rFonts w:cs="Arial"/>
        <w:sz w:val="16"/>
      </w:rPr>
      <w:tab/>
      <w:t>Edition 1.1.0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1095AE" w14:textId="1F1FF29A" w:rsidR="00497910" w:rsidRPr="007F6DC7" w:rsidRDefault="00497910" w:rsidP="002C78AB">
    <w:pPr>
      <w:pStyle w:val="Footer"/>
      <w:tabs>
        <w:tab w:val="center" w:pos="4536"/>
        <w:tab w:val="right" w:pos="9072"/>
      </w:tabs>
    </w:pPr>
    <w:r w:rsidRPr="007F6DC7">
      <w:rPr>
        <w:rFonts w:cs="Arial"/>
        <w:sz w:val="16"/>
      </w:rPr>
      <w:t>S-101</w:t>
    </w:r>
    <w:r w:rsidRPr="007F6DC7">
      <w:rPr>
        <w:rFonts w:cs="Arial"/>
        <w:sz w:val="16"/>
      </w:rPr>
      <w:tab/>
    </w:r>
    <w:r>
      <w:rPr>
        <w:rFonts w:cs="Arial"/>
        <w:sz w:val="16"/>
      </w:rPr>
      <w:t>March</w:t>
    </w:r>
    <w:r w:rsidRPr="007F6DC7">
      <w:rPr>
        <w:rFonts w:cs="Arial"/>
        <w:sz w:val="16"/>
      </w:rPr>
      <w:t xml:space="preserve"> 20</w:t>
    </w:r>
    <w:r>
      <w:rPr>
        <w:rFonts w:cs="Arial"/>
        <w:sz w:val="16"/>
      </w:rPr>
      <w:t>23</w:t>
    </w:r>
    <w:r w:rsidRPr="007F6DC7">
      <w:rPr>
        <w:rFonts w:cs="Arial"/>
        <w:sz w:val="16"/>
      </w:rPr>
      <w:tab/>
      <w:t>Edition 1.</w:t>
    </w:r>
    <w:r>
      <w:rPr>
        <w:rFonts w:cs="Arial"/>
        <w:sz w:val="16"/>
      </w:rPr>
      <w:t>1</w:t>
    </w:r>
    <w:r w:rsidRPr="007F6DC7">
      <w:rPr>
        <w:rFonts w:cs="Arial"/>
        <w:sz w:val="16"/>
      </w:rPr>
      <w:t>.0</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C8B6B" w14:textId="436CD94A" w:rsidR="00497910" w:rsidRDefault="00497910" w:rsidP="00985790">
    <w:pPr>
      <w:pStyle w:val="Footer"/>
      <w:tabs>
        <w:tab w:val="center" w:pos="6946"/>
        <w:tab w:val="right" w:pos="13892"/>
      </w:tabs>
      <w:rPr>
        <w:rFonts w:cs="Arial"/>
        <w:sz w:val="16"/>
      </w:rPr>
    </w:pPr>
    <w:r>
      <w:rPr>
        <w:rFonts w:cs="Arial"/>
        <w:sz w:val="16"/>
      </w:rPr>
      <w:t>S-101</w:t>
    </w:r>
    <w:r>
      <w:rPr>
        <w:rFonts w:cs="Arial"/>
        <w:sz w:val="16"/>
      </w:rPr>
      <w:tab/>
      <w:t>March 2023</w:t>
    </w:r>
    <w:r>
      <w:rPr>
        <w:rFonts w:cs="Arial"/>
        <w:sz w:val="16"/>
      </w:rPr>
      <w:tab/>
      <w:t>Edition 1.1.0</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6F1E6" w14:textId="0022CDA3" w:rsidR="00497910" w:rsidRDefault="00497910" w:rsidP="00985790">
    <w:pPr>
      <w:pStyle w:val="Footer"/>
      <w:tabs>
        <w:tab w:val="center" w:pos="6946"/>
        <w:tab w:val="right" w:pos="13892"/>
      </w:tabs>
      <w:rPr>
        <w:rFonts w:cs="Arial"/>
        <w:sz w:val="16"/>
      </w:rPr>
    </w:pPr>
    <w:r>
      <w:rPr>
        <w:rFonts w:cs="Arial"/>
        <w:sz w:val="16"/>
      </w:rPr>
      <w:t>S-101</w:t>
    </w:r>
    <w:r>
      <w:rPr>
        <w:rFonts w:cs="Arial"/>
        <w:sz w:val="16"/>
      </w:rPr>
      <w:tab/>
      <w:t>March 2023</w:t>
    </w:r>
    <w:r>
      <w:rPr>
        <w:rFonts w:cs="Arial"/>
        <w:sz w:val="16"/>
      </w:rPr>
      <w:tab/>
      <w:t>Edition 1.1.0</w:t>
    </w:r>
  </w:p>
  <w:p w14:paraId="6F88093C" w14:textId="77777777" w:rsidR="00497910" w:rsidRDefault="00497910">
    <w:pPr>
      <w:pStyle w:val="Foote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CC89A2" w14:textId="4D53E731" w:rsidR="00497910" w:rsidRPr="00422D84" w:rsidRDefault="00497910" w:rsidP="00422D84">
    <w:pPr>
      <w:pStyle w:val="Footer"/>
      <w:tabs>
        <w:tab w:val="center" w:pos="4536"/>
        <w:tab w:val="right" w:pos="9072"/>
      </w:tabs>
      <w:jc w:val="center"/>
      <w:rPr>
        <w:rFonts w:cs="Arial"/>
        <w:sz w:val="16"/>
      </w:rPr>
    </w:pPr>
    <w:r w:rsidRPr="00497910">
      <w:rPr>
        <w:rFonts w:cs="Arial"/>
        <w:sz w:val="16"/>
      </w:rPr>
      <w:t>S-101 Annex A</w:t>
    </w:r>
    <w:r w:rsidRPr="00497910">
      <w:rPr>
        <w:rFonts w:cs="Arial"/>
        <w:sz w:val="16"/>
      </w:rPr>
      <w:tab/>
    </w:r>
    <w:r>
      <w:rPr>
        <w:rFonts w:cs="Arial"/>
        <w:sz w:val="16"/>
      </w:rPr>
      <w:t>March 2023</w:t>
    </w:r>
    <w:r>
      <w:rPr>
        <w:rFonts w:cs="Arial"/>
        <w:sz w:val="16"/>
      </w:rPr>
      <w:tab/>
      <w:t>Edition 1.1.0</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1AE871" w14:textId="531BB286" w:rsidR="00497910" w:rsidRPr="00422D84" w:rsidRDefault="00497910" w:rsidP="00422D84">
    <w:pPr>
      <w:pStyle w:val="Footer"/>
      <w:tabs>
        <w:tab w:val="center" w:pos="4536"/>
        <w:tab w:val="right" w:pos="9072"/>
      </w:tabs>
      <w:jc w:val="center"/>
      <w:rPr>
        <w:rFonts w:cs="Arial"/>
        <w:sz w:val="16"/>
      </w:rPr>
    </w:pPr>
    <w:r>
      <w:rPr>
        <w:rFonts w:cs="Arial"/>
        <w:sz w:val="16"/>
      </w:rPr>
      <w:t>S-101</w:t>
    </w:r>
    <w:r>
      <w:rPr>
        <w:rFonts w:cs="Arial"/>
        <w:sz w:val="16"/>
      </w:rPr>
      <w:tab/>
      <w:t>March 2023</w:t>
    </w:r>
    <w:r>
      <w:rPr>
        <w:rFonts w:cs="Arial"/>
        <w:sz w:val="16"/>
      </w:rPr>
      <w:tab/>
      <w:t>Edition 1.1.0</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93198" w14:textId="1FE1EF5D" w:rsidR="00497910" w:rsidRPr="00A5577C" w:rsidRDefault="00497910" w:rsidP="00A5577C">
    <w:pPr>
      <w:pStyle w:val="Footer"/>
      <w:tabs>
        <w:tab w:val="center" w:pos="4536"/>
        <w:tab w:val="right" w:pos="9072"/>
      </w:tabs>
      <w:jc w:val="center"/>
      <w:rPr>
        <w:rFonts w:cs="Arial"/>
        <w:sz w:val="16"/>
      </w:rPr>
    </w:pPr>
    <w:r>
      <w:rPr>
        <w:rFonts w:cs="Arial"/>
        <w:sz w:val="16"/>
      </w:rPr>
      <w:t>S-101</w:t>
    </w:r>
    <w:r>
      <w:rPr>
        <w:rFonts w:cs="Arial"/>
        <w:sz w:val="16"/>
      </w:rPr>
      <w:tab/>
      <w:t>March 2023</w:t>
    </w:r>
    <w:r>
      <w:rPr>
        <w:rFonts w:cs="Arial"/>
        <w:sz w:val="16"/>
      </w:rPr>
      <w:tab/>
      <w:t>Edition 1.1.0</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A0086" w14:textId="5F64E7B5" w:rsidR="00497910" w:rsidRPr="00A5577C" w:rsidRDefault="00497910" w:rsidP="00A5577C">
    <w:pPr>
      <w:pStyle w:val="Footer"/>
      <w:tabs>
        <w:tab w:val="center" w:pos="4536"/>
        <w:tab w:val="right" w:pos="9072"/>
      </w:tabs>
      <w:jc w:val="center"/>
      <w:rPr>
        <w:rFonts w:cs="Arial"/>
        <w:sz w:val="16"/>
      </w:rPr>
    </w:pPr>
    <w:r>
      <w:rPr>
        <w:rFonts w:cs="Arial"/>
        <w:sz w:val="16"/>
      </w:rPr>
      <w:t>S-101</w:t>
    </w:r>
    <w:r>
      <w:rPr>
        <w:rFonts w:cs="Arial"/>
        <w:sz w:val="16"/>
      </w:rPr>
      <w:tab/>
      <w:t>March</w:t>
    </w:r>
    <w:r w:rsidRPr="00497910">
      <w:rPr>
        <w:rFonts w:cs="Arial"/>
        <w:sz w:val="16"/>
      </w:rPr>
      <w:t xml:space="preserve"> </w:t>
    </w:r>
    <w:r>
      <w:rPr>
        <w:rFonts w:cs="Arial"/>
        <w:sz w:val="16"/>
      </w:rPr>
      <w:t>2023</w:t>
    </w:r>
    <w:r>
      <w:rPr>
        <w:rFonts w:cs="Arial"/>
        <w:sz w:val="16"/>
      </w:rPr>
      <w:tab/>
      <w:t>Edition 1.1.0</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62085" w14:textId="6A7344DD" w:rsidR="00497910" w:rsidRPr="00244A4A" w:rsidRDefault="00497910" w:rsidP="00244A4A">
    <w:pPr>
      <w:pStyle w:val="Footer"/>
      <w:tabs>
        <w:tab w:val="center" w:pos="4395"/>
        <w:tab w:val="right" w:pos="8931"/>
      </w:tabs>
      <w:jc w:val="center"/>
      <w:rPr>
        <w:rFonts w:cs="Arial"/>
        <w:sz w:val="16"/>
      </w:rPr>
    </w:pPr>
    <w:r>
      <w:rPr>
        <w:rFonts w:cs="Arial"/>
        <w:sz w:val="16"/>
      </w:rPr>
      <w:t>S-101</w:t>
    </w:r>
    <w:r>
      <w:rPr>
        <w:rFonts w:cs="Arial"/>
        <w:sz w:val="16"/>
      </w:rPr>
      <w:tab/>
    </w:r>
    <w:r w:rsidR="00A8123D">
      <w:rPr>
        <w:rFonts w:cs="Arial"/>
        <w:sz w:val="16"/>
      </w:rPr>
      <w:t>March</w:t>
    </w:r>
    <w:r>
      <w:rPr>
        <w:rFonts w:cs="Arial"/>
        <w:sz w:val="16"/>
      </w:rPr>
      <w:t xml:space="preserve"> 202</w:t>
    </w:r>
    <w:r w:rsidR="00A8123D">
      <w:rPr>
        <w:rFonts w:cs="Arial"/>
        <w:sz w:val="16"/>
      </w:rPr>
      <w:t>3</w:t>
    </w:r>
    <w:r>
      <w:rPr>
        <w:rFonts w:cs="Arial"/>
        <w:sz w:val="16"/>
      </w:rPr>
      <w:tab/>
      <w:t>Edition 1.1.0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48DA83" w14:textId="77777777" w:rsidR="00FC6C2C" w:rsidRDefault="00FC6C2C">
      <w:pPr>
        <w:spacing w:after="0" w:line="240" w:lineRule="auto"/>
      </w:pPr>
      <w:r>
        <w:separator/>
      </w:r>
    </w:p>
  </w:footnote>
  <w:footnote w:type="continuationSeparator" w:id="0">
    <w:p w14:paraId="591AB499" w14:textId="77777777" w:rsidR="00FC6C2C" w:rsidRDefault="00FC6C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A0D072" w14:textId="77777777" w:rsidR="00497910" w:rsidRPr="00D922BD" w:rsidRDefault="00497910" w:rsidP="00500A50">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3C148F">
      <w:rPr>
        <w:rFonts w:eastAsia="Times New Roman" w:cs="Arial"/>
        <w:noProof/>
        <w:sz w:val="16"/>
        <w:szCs w:val="16"/>
        <w:lang w:val="en-US" w:eastAsia="en-US"/>
      </w:rPr>
      <w:t>14</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1E02D6" w14:textId="3A223596" w:rsidR="00497910" w:rsidRPr="007B519C" w:rsidRDefault="00497910" w:rsidP="00244A4A">
    <w:pPr>
      <w:tabs>
        <w:tab w:val="center" w:pos="4536"/>
        <w:tab w:val="right" w:pos="9072"/>
      </w:tabs>
      <w:spacing w:after="0" w:line="240" w:lineRule="auto"/>
      <w:ind w:right="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A8123D">
      <w:rPr>
        <w:rFonts w:eastAsia="Times New Roman" w:cs="Arial"/>
        <w:noProof/>
        <w:sz w:val="16"/>
        <w:szCs w:val="16"/>
        <w:lang w:val="en-US" w:eastAsia="en-US"/>
      </w:rPr>
      <w:t>74</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8F2E2C" w14:textId="2D3908B6" w:rsidR="00497910" w:rsidRPr="00895567" w:rsidRDefault="00497910" w:rsidP="00244A4A">
    <w:pPr>
      <w:pStyle w:val="Header"/>
      <w:tabs>
        <w:tab w:val="center" w:pos="4536"/>
        <w:tab w:val="right" w:pos="9072"/>
      </w:tabs>
      <w:spacing w:after="0"/>
      <w:ind w:right="357" w:firstLine="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A8123D">
      <w:rPr>
        <w:rFonts w:eastAsia="Times New Roman" w:cs="Arial"/>
        <w:b w:val="0"/>
        <w:noProof/>
        <w:sz w:val="16"/>
        <w:szCs w:val="16"/>
        <w:lang w:val="en-US" w:eastAsia="en-US"/>
      </w:rPr>
      <w:t>73</w:t>
    </w:r>
    <w:r w:rsidRPr="00895567">
      <w:rPr>
        <w:rFonts w:eastAsia="Times New Roman" w:cs="Arial"/>
        <w:b w:val="0"/>
        <w:sz w:val="16"/>
        <w:szCs w:val="16"/>
        <w:lang w:val="en-US" w:eastAsia="en-US"/>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B1F482" w14:textId="4A826C87" w:rsidR="00497910" w:rsidRPr="00D922BD" w:rsidRDefault="00497910" w:rsidP="00500A50">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 xml:space="preserve"> </w:t>
    </w: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3C148F">
      <w:rPr>
        <w:rFonts w:eastAsia="Times New Roman" w:cs="Arial"/>
        <w:noProof/>
        <w:sz w:val="16"/>
        <w:szCs w:val="16"/>
        <w:lang w:val="en-US" w:eastAsia="en-US"/>
      </w:rPr>
      <w:t>v</w:t>
    </w:r>
    <w:r>
      <w:rPr>
        <w:rFonts w:eastAsia="Times New Roman" w:cs="Arial"/>
        <w:sz w:val="16"/>
        <w:szCs w:val="16"/>
        <w:lang w:val="en-US" w:eastAsia="en-US"/>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D3D39" w14:textId="44BC9F86" w:rsidR="00497910" w:rsidRPr="00614FE6" w:rsidRDefault="00497910" w:rsidP="00614FE6">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3C148F">
      <w:rPr>
        <w:rFonts w:eastAsia="Times New Roman" w:cs="Arial"/>
        <w:noProof/>
        <w:sz w:val="16"/>
        <w:szCs w:val="16"/>
        <w:lang w:val="en-US" w:eastAsia="en-US"/>
      </w:rPr>
      <w:t>15</w:t>
    </w:r>
    <w:r>
      <w:rPr>
        <w:rFonts w:eastAsia="Times New Roman" w:cs="Arial"/>
        <w:sz w:val="16"/>
        <w:szCs w:val="16"/>
        <w:lang w:val="en-US" w:eastAsia="en-US"/>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4024C9" w14:textId="77777777" w:rsidR="00497910" w:rsidRPr="00D922BD" w:rsidRDefault="00497910" w:rsidP="00985790">
    <w:pPr>
      <w:tabs>
        <w:tab w:val="center" w:pos="6946"/>
        <w:tab w:val="right" w:pos="13892"/>
      </w:tabs>
      <w:spacing w:after="0" w:line="240" w:lineRule="auto"/>
      <w:ind w:right="357" w:firstLine="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3C148F">
      <w:rPr>
        <w:rFonts w:eastAsia="Times New Roman" w:cs="Arial"/>
        <w:noProof/>
        <w:sz w:val="16"/>
        <w:szCs w:val="16"/>
        <w:lang w:val="en-US" w:eastAsia="en-US"/>
      </w:rPr>
      <w:t>36</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D085FC" w14:textId="0B4BAE79" w:rsidR="00497910" w:rsidRPr="00D922BD" w:rsidRDefault="00497910" w:rsidP="00985790">
    <w:pPr>
      <w:tabs>
        <w:tab w:val="center" w:pos="6946"/>
        <w:tab w:val="right" w:pos="13892"/>
      </w:tabs>
      <w:spacing w:after="0" w:line="240" w:lineRule="auto"/>
      <w:ind w:right="357" w:firstLine="357"/>
      <w:jc w:val="right"/>
      <w:rPr>
        <w:rFonts w:eastAsia="Times New Roman" w:cs="Arial"/>
        <w:sz w:val="16"/>
        <w:szCs w:val="16"/>
        <w:lang w:val="en-US" w:eastAsia="en-US"/>
      </w:rPr>
    </w:pPr>
    <w:r>
      <w:rPr>
        <w:rStyle w:val="PageNumber"/>
        <w:b/>
        <w:sz w:val="16"/>
        <w:szCs w:val="16"/>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3C148F">
      <w:rPr>
        <w:rFonts w:eastAsia="Times New Roman" w:cs="Arial"/>
        <w:noProof/>
        <w:sz w:val="16"/>
        <w:szCs w:val="16"/>
        <w:lang w:val="en-US" w:eastAsia="en-US"/>
      </w:rPr>
      <w:t>35</w:t>
    </w:r>
    <w:r>
      <w:rPr>
        <w:rFonts w:eastAsia="Times New Roman" w:cs="Arial"/>
        <w:sz w:val="16"/>
        <w:szCs w:val="16"/>
        <w:lang w:val="en-US" w:eastAsia="en-US"/>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697467" w14:textId="54D8E6A6" w:rsidR="00497910" w:rsidRPr="00497910" w:rsidRDefault="00497910" w:rsidP="00422D84">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A8123D">
      <w:rPr>
        <w:rFonts w:eastAsia="Times New Roman" w:cs="Arial"/>
        <w:noProof/>
        <w:sz w:val="16"/>
        <w:szCs w:val="16"/>
        <w:lang w:val="en-US" w:eastAsia="en-US"/>
      </w:rPr>
      <w:t>52</w:t>
    </w:r>
    <w:r>
      <w:rPr>
        <w:rFonts w:eastAsia="Times New Roman" w:cs="Arial"/>
        <w:sz w:val="16"/>
        <w:szCs w:val="16"/>
        <w:lang w:val="en-US" w:eastAsia="en-US"/>
      </w:rPr>
      <w:fldChar w:fldCharType="end"/>
    </w:r>
    <w:r>
      <w:rPr>
        <w:rFonts w:eastAsia="Times New Roman" w:cs="Arial"/>
        <w:sz w:val="16"/>
        <w:szCs w:val="16"/>
        <w:lang w:val="en-US" w:eastAsia="en-US"/>
      </w:rPr>
      <w:tab/>
      <w:t>ENC Product</w:t>
    </w:r>
    <w:r w:rsidRPr="00497910">
      <w:rPr>
        <w:rFonts w:eastAsia="Times New Roman" w:cs="Arial"/>
        <w:sz w:val="16"/>
        <w:szCs w:val="16"/>
        <w:lang w:val="en-US" w:eastAsia="en-US"/>
      </w:rPr>
      <w:t xml:space="preserve"> Specification</w:t>
    </w:r>
    <w:r w:rsidRPr="00497910">
      <w:rPr>
        <w:rFonts w:eastAsia="Times New Roman" w:cs="Arial"/>
        <w:sz w:val="16"/>
        <w:szCs w:val="16"/>
        <w:lang w:val="en-US" w:eastAsia="en-US"/>
      </w:rP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41EC0" w14:textId="17252583" w:rsidR="00497910" w:rsidRPr="00497910" w:rsidRDefault="00497910" w:rsidP="00422D84">
    <w:pPr>
      <w:pStyle w:val="Header"/>
      <w:tabs>
        <w:tab w:val="center" w:pos="4536"/>
        <w:tab w:val="right" w:pos="9072"/>
      </w:tabs>
      <w:spacing w:after="0"/>
      <w:ind w:right="357" w:firstLine="357"/>
      <w:jc w:val="center"/>
      <w:rPr>
        <w:rFonts w:eastAsia="Times New Roman" w:cs="Arial"/>
        <w:b w:val="0"/>
        <w:sz w:val="16"/>
        <w:szCs w:val="16"/>
        <w:lang w:val="en-US" w:eastAsia="en-US"/>
      </w:rPr>
    </w:pPr>
    <w:r w:rsidRPr="00497910">
      <w:rPr>
        <w:rStyle w:val="PageNumber"/>
        <w:b w:val="0"/>
        <w:sz w:val="16"/>
        <w:szCs w:val="16"/>
      </w:rPr>
      <w:tab/>
    </w:r>
    <w:r w:rsidRPr="00497910">
      <w:rPr>
        <w:b w:val="0"/>
        <w:sz w:val="16"/>
        <w:szCs w:val="16"/>
        <w:lang w:val="en-US"/>
      </w:rPr>
      <w:t>ENC Product Specification</w:t>
    </w:r>
    <w:r w:rsidRPr="00497910">
      <w:rPr>
        <w:rFonts w:eastAsia="Times New Roman" w:cs="Arial"/>
        <w:b w:val="0"/>
        <w:sz w:val="16"/>
        <w:szCs w:val="16"/>
        <w:lang w:val="en-US" w:eastAsia="en-US"/>
      </w:rPr>
      <w:tab/>
    </w:r>
    <w:r w:rsidRPr="00497910">
      <w:rPr>
        <w:rFonts w:eastAsia="Times New Roman" w:cs="Arial"/>
        <w:b w:val="0"/>
        <w:sz w:val="16"/>
        <w:szCs w:val="16"/>
        <w:lang w:val="en-US" w:eastAsia="en-US"/>
      </w:rPr>
      <w:fldChar w:fldCharType="begin"/>
    </w:r>
    <w:r w:rsidRPr="00497910">
      <w:rPr>
        <w:rFonts w:eastAsia="Times New Roman" w:cs="Arial"/>
        <w:b w:val="0"/>
        <w:sz w:val="16"/>
        <w:szCs w:val="16"/>
        <w:lang w:val="en-US" w:eastAsia="en-US"/>
      </w:rPr>
      <w:instrText xml:space="preserve"> PAGE </w:instrText>
    </w:r>
    <w:r w:rsidRPr="00497910">
      <w:rPr>
        <w:rFonts w:eastAsia="Times New Roman" w:cs="Arial"/>
        <w:b w:val="0"/>
        <w:sz w:val="16"/>
        <w:szCs w:val="16"/>
        <w:lang w:val="en-US" w:eastAsia="en-US"/>
      </w:rPr>
      <w:fldChar w:fldCharType="separate"/>
    </w:r>
    <w:r w:rsidR="00A8123D">
      <w:rPr>
        <w:rFonts w:eastAsia="Times New Roman" w:cs="Arial"/>
        <w:b w:val="0"/>
        <w:noProof/>
        <w:sz w:val="16"/>
        <w:szCs w:val="16"/>
        <w:lang w:val="en-US" w:eastAsia="en-US"/>
      </w:rPr>
      <w:t>51</w:t>
    </w:r>
    <w:r w:rsidRPr="00497910">
      <w:rPr>
        <w:rFonts w:eastAsia="Times New Roman" w:cs="Arial"/>
        <w:b w:val="0"/>
        <w:sz w:val="16"/>
        <w:szCs w:val="16"/>
        <w:lang w:val="en-US" w:eastAsia="en-US"/>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C9A8FE" w14:textId="6798FF9C" w:rsidR="00497910" w:rsidRPr="00895567" w:rsidRDefault="00497910" w:rsidP="00A5577C">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A8123D">
      <w:rPr>
        <w:rFonts w:eastAsia="Times New Roman" w:cs="Arial"/>
        <w:noProof/>
        <w:sz w:val="16"/>
        <w:szCs w:val="16"/>
        <w:lang w:val="en-US" w:eastAsia="en-US"/>
      </w:rPr>
      <w:t>64</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CE2B0" w14:textId="52E176D7" w:rsidR="00497910" w:rsidRPr="00895567" w:rsidRDefault="00497910" w:rsidP="00A5577C">
    <w:pPr>
      <w:pStyle w:val="Header"/>
      <w:tabs>
        <w:tab w:val="center" w:pos="4536"/>
        <w:tab w:val="right" w:pos="9072"/>
      </w:tabs>
      <w:spacing w:after="0"/>
      <w:ind w:right="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A8123D">
      <w:rPr>
        <w:rFonts w:eastAsia="Times New Roman" w:cs="Arial"/>
        <w:b w:val="0"/>
        <w:noProof/>
        <w:sz w:val="16"/>
        <w:szCs w:val="16"/>
        <w:lang w:val="en-US" w:eastAsia="en-US"/>
      </w:rPr>
      <w:t>65</w:t>
    </w:r>
    <w:r w:rsidRPr="00895567">
      <w:rPr>
        <w:rFonts w:eastAsia="Times New Roman" w:cs="Arial"/>
        <w:b w:val="0"/>
        <w:sz w:val="16"/>
        <w:szCs w:val="16"/>
        <w:lang w:val="en-US" w:eastAsia="en-US"/>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FFFFFF80"/>
    <w:lvl w:ilvl="0">
      <w:start w:val="1"/>
      <w:numFmt w:val="bullet"/>
      <w:pStyle w:val="ListNumber4"/>
      <w:lvlText w:val=""/>
      <w:lvlJc w:val="left"/>
      <w:pPr>
        <w:tabs>
          <w:tab w:val="left" w:pos="1492"/>
        </w:tabs>
        <w:ind w:left="1492" w:hanging="360"/>
      </w:pPr>
      <w:rPr>
        <w:rFonts w:ascii="Symbol" w:hAnsi="Symbol" w:hint="default"/>
      </w:rPr>
    </w:lvl>
  </w:abstractNum>
  <w:abstractNum w:abstractNumId="1">
    <w:nsid w:val="FFFFFF81"/>
    <w:multiLevelType w:val="singleLevel"/>
    <w:tmpl w:val="FFFFFF81"/>
    <w:lvl w:ilvl="0">
      <w:start w:val="1"/>
      <w:numFmt w:val="bullet"/>
      <w:pStyle w:val="ListNumber3"/>
      <w:lvlText w:val=""/>
      <w:lvlJc w:val="left"/>
      <w:pPr>
        <w:tabs>
          <w:tab w:val="left" w:pos="1209"/>
        </w:tabs>
        <w:ind w:left="1209" w:hanging="360"/>
      </w:pPr>
      <w:rPr>
        <w:rFonts w:ascii="Symbol" w:hAnsi="Symbol" w:hint="default"/>
      </w:rPr>
    </w:lvl>
  </w:abstractNum>
  <w:abstractNum w:abstractNumId="2">
    <w:nsid w:val="FFFFFF82"/>
    <w:multiLevelType w:val="singleLevel"/>
    <w:tmpl w:val="FFFFFF82"/>
    <w:lvl w:ilvl="0">
      <w:start w:val="1"/>
      <w:numFmt w:val="bullet"/>
      <w:pStyle w:val="ListNumber2"/>
      <w:lvlText w:val=""/>
      <w:lvlJc w:val="left"/>
      <w:pPr>
        <w:tabs>
          <w:tab w:val="left" w:pos="926"/>
        </w:tabs>
        <w:ind w:left="926" w:hanging="360"/>
      </w:pPr>
      <w:rPr>
        <w:rFonts w:ascii="Symbol" w:hAnsi="Symbol" w:hint="default"/>
      </w:rPr>
    </w:lvl>
  </w:abstractNum>
  <w:abstractNum w:abstractNumId="3">
    <w:nsid w:val="FFFFFF83"/>
    <w:multiLevelType w:val="singleLevel"/>
    <w:tmpl w:val="FFFFFF83"/>
    <w:lvl w:ilvl="0">
      <w:start w:val="1"/>
      <w:numFmt w:val="bullet"/>
      <w:pStyle w:val="ListNumber"/>
      <w:lvlText w:val=""/>
      <w:lvlJc w:val="left"/>
      <w:pPr>
        <w:tabs>
          <w:tab w:val="left" w:pos="643"/>
        </w:tabs>
        <w:ind w:left="643" w:hanging="360"/>
      </w:pPr>
      <w:rPr>
        <w:rFonts w:ascii="Symbol" w:hAnsi="Symbol" w:hint="default"/>
      </w:rPr>
    </w:lvl>
  </w:abstractNum>
  <w:abstractNum w:abstractNumId="4">
    <w:nsid w:val="FFFFFF89"/>
    <w:multiLevelType w:val="singleLevel"/>
    <w:tmpl w:val="FFFFFF89"/>
    <w:lvl w:ilvl="0">
      <w:start w:val="1"/>
      <w:numFmt w:val="bullet"/>
      <w:pStyle w:val="ListContinue4"/>
      <w:lvlText w:val=""/>
      <w:lvlJc w:val="left"/>
      <w:pPr>
        <w:tabs>
          <w:tab w:val="left" w:pos="360"/>
        </w:tabs>
        <w:ind w:left="360" w:hanging="360"/>
      </w:pPr>
      <w:rPr>
        <w:rFonts w:ascii="Symbol" w:hAnsi="Symbol" w:hint="default"/>
      </w:rPr>
    </w:lvl>
  </w:abstractNum>
  <w:abstractNum w:abstractNumId="5">
    <w:nsid w:val="00000024"/>
    <w:multiLevelType w:val="multilevel"/>
    <w:tmpl w:val="000000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6">
    <w:nsid w:val="05F252BD"/>
    <w:multiLevelType w:val="singleLevel"/>
    <w:tmpl w:val="05F252BD"/>
    <w:lvl w:ilvl="0">
      <w:start w:val="1"/>
      <w:numFmt w:val="decimal"/>
      <w:pStyle w:val="ListBullet5"/>
      <w:lvlText w:val="[%1]"/>
      <w:lvlJc w:val="left"/>
      <w:pPr>
        <w:tabs>
          <w:tab w:val="left" w:pos="360"/>
        </w:tabs>
        <w:ind w:left="360" w:hanging="360"/>
      </w:pPr>
    </w:lvl>
  </w:abstractNum>
  <w:abstractNum w:abstractNumId="7">
    <w:nsid w:val="0BFD0AD5"/>
    <w:multiLevelType w:val="multilevel"/>
    <w:tmpl w:val="0BFD0AD5"/>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8">
    <w:nsid w:val="0C2230B8"/>
    <w:multiLevelType w:val="hybridMultilevel"/>
    <w:tmpl w:val="289407D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nsid w:val="0C652111"/>
    <w:multiLevelType w:val="hybridMultilevel"/>
    <w:tmpl w:val="77B841F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0">
    <w:nsid w:val="1329392C"/>
    <w:multiLevelType w:val="hybridMultilevel"/>
    <w:tmpl w:val="0654491A"/>
    <w:lvl w:ilvl="0" w:tplc="0413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3D921D9"/>
    <w:multiLevelType w:val="multilevel"/>
    <w:tmpl w:val="13D921D9"/>
    <w:lvl w:ilvl="0">
      <w:start w:val="1"/>
      <w:numFmt w:val="bullet"/>
      <w:lvlText w:val=""/>
      <w:lvlJc w:val="left"/>
      <w:pPr>
        <w:ind w:left="1068" w:hanging="360"/>
      </w:pPr>
      <w:rPr>
        <w:rFonts w:ascii="Symbol" w:hAnsi="Symbol"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2">
    <w:nsid w:val="14250C78"/>
    <w:multiLevelType w:val="multilevel"/>
    <w:tmpl w:val="14250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1D50400F"/>
    <w:multiLevelType w:val="hybridMultilevel"/>
    <w:tmpl w:val="5810E9C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nsid w:val="1DA80022"/>
    <w:multiLevelType w:val="hybridMultilevel"/>
    <w:tmpl w:val="AEDE2DA6"/>
    <w:lvl w:ilvl="0" w:tplc="D50EF326">
      <w:start w:val="1"/>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C859E6"/>
    <w:multiLevelType w:val="hybridMultilevel"/>
    <w:tmpl w:val="3E86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43D7FFA"/>
    <w:multiLevelType w:val="multilevel"/>
    <w:tmpl w:val="243D7FFA"/>
    <w:lvl w:ilvl="0">
      <w:start w:val="1"/>
      <w:numFmt w:val="bullet"/>
      <w:lvlText w:val=""/>
      <w:lvlJc w:val="left"/>
      <w:pPr>
        <w:ind w:left="1345" w:hanging="360"/>
      </w:pPr>
      <w:rPr>
        <w:rFonts w:ascii="Symbol" w:hAnsi="Symbol" w:hint="default"/>
      </w:rPr>
    </w:lvl>
    <w:lvl w:ilvl="1">
      <w:numFmt w:val="bullet"/>
      <w:lvlText w:val="-"/>
      <w:lvlJc w:val="left"/>
      <w:pPr>
        <w:ind w:left="2140" w:hanging="435"/>
      </w:pPr>
      <w:rPr>
        <w:rFonts w:ascii="Arial" w:eastAsia="Times New Roman" w:hAnsi="Arial" w:cs="Arial" w:hint="default"/>
      </w:rPr>
    </w:lvl>
    <w:lvl w:ilvl="2">
      <w:start w:val="1"/>
      <w:numFmt w:val="bullet"/>
      <w:lvlText w:val=""/>
      <w:lvlJc w:val="left"/>
      <w:pPr>
        <w:ind w:left="2785" w:hanging="360"/>
      </w:pPr>
      <w:rPr>
        <w:rFonts w:ascii="Wingdings" w:hAnsi="Wingdings" w:hint="default"/>
      </w:rPr>
    </w:lvl>
    <w:lvl w:ilvl="3">
      <w:start w:val="1"/>
      <w:numFmt w:val="bullet"/>
      <w:lvlText w:val=""/>
      <w:lvlJc w:val="left"/>
      <w:pPr>
        <w:ind w:left="3505" w:hanging="360"/>
      </w:pPr>
      <w:rPr>
        <w:rFonts w:ascii="Symbol" w:hAnsi="Symbol" w:hint="default"/>
      </w:rPr>
    </w:lvl>
    <w:lvl w:ilvl="4">
      <w:start w:val="1"/>
      <w:numFmt w:val="bullet"/>
      <w:lvlText w:val="o"/>
      <w:lvlJc w:val="left"/>
      <w:pPr>
        <w:ind w:left="4225" w:hanging="360"/>
      </w:pPr>
      <w:rPr>
        <w:rFonts w:ascii="Courier New" w:hAnsi="Courier New" w:cs="Courier New" w:hint="default"/>
      </w:rPr>
    </w:lvl>
    <w:lvl w:ilvl="5">
      <w:start w:val="1"/>
      <w:numFmt w:val="bullet"/>
      <w:lvlText w:val=""/>
      <w:lvlJc w:val="left"/>
      <w:pPr>
        <w:ind w:left="4945" w:hanging="360"/>
      </w:pPr>
      <w:rPr>
        <w:rFonts w:ascii="Wingdings" w:hAnsi="Wingdings" w:hint="default"/>
      </w:rPr>
    </w:lvl>
    <w:lvl w:ilvl="6">
      <w:start w:val="1"/>
      <w:numFmt w:val="bullet"/>
      <w:lvlText w:val=""/>
      <w:lvlJc w:val="left"/>
      <w:pPr>
        <w:ind w:left="5665" w:hanging="360"/>
      </w:pPr>
      <w:rPr>
        <w:rFonts w:ascii="Symbol" w:hAnsi="Symbol" w:hint="default"/>
      </w:rPr>
    </w:lvl>
    <w:lvl w:ilvl="7">
      <w:start w:val="1"/>
      <w:numFmt w:val="bullet"/>
      <w:lvlText w:val="o"/>
      <w:lvlJc w:val="left"/>
      <w:pPr>
        <w:ind w:left="6385" w:hanging="360"/>
      </w:pPr>
      <w:rPr>
        <w:rFonts w:ascii="Courier New" w:hAnsi="Courier New" w:cs="Courier New" w:hint="default"/>
      </w:rPr>
    </w:lvl>
    <w:lvl w:ilvl="8">
      <w:start w:val="1"/>
      <w:numFmt w:val="bullet"/>
      <w:lvlText w:val=""/>
      <w:lvlJc w:val="left"/>
      <w:pPr>
        <w:ind w:left="7105" w:hanging="360"/>
      </w:pPr>
      <w:rPr>
        <w:rFonts w:ascii="Wingdings" w:hAnsi="Wingdings" w:hint="default"/>
      </w:rPr>
    </w:lvl>
  </w:abstractNum>
  <w:abstractNum w:abstractNumId="17">
    <w:nsid w:val="25BC4EA8"/>
    <w:multiLevelType w:val="multilevel"/>
    <w:tmpl w:val="ABC898C4"/>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8">
    <w:nsid w:val="292C36CC"/>
    <w:multiLevelType w:val="multilevel"/>
    <w:tmpl w:val="292C36C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293A5307"/>
    <w:multiLevelType w:val="multilevel"/>
    <w:tmpl w:val="293A5307"/>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nsid w:val="33853CE4"/>
    <w:multiLevelType w:val="multilevel"/>
    <w:tmpl w:val="D95A008C"/>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1">
    <w:nsid w:val="33AC7EB8"/>
    <w:multiLevelType w:val="multilevel"/>
    <w:tmpl w:val="B2A85F06"/>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ListContinue2"/>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ListContinue3"/>
      <w:lvlText w:val="B%1.%2.%3"/>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2">
    <w:nsid w:val="34EE58FE"/>
    <w:multiLevelType w:val="multilevel"/>
    <w:tmpl w:val="779C36CA"/>
    <w:lvl w:ilvl="0">
      <w:start w:val="1"/>
      <w:numFmt w:val="upperLetter"/>
      <w:pStyle w:val="Style5"/>
      <w:lvlText w:val="Annex %1."/>
      <w:lvlJc w:val="left"/>
      <w:pPr>
        <w:ind w:left="360" w:hanging="360"/>
      </w:pPr>
      <w:rPr>
        <w:rFonts w:hint="default"/>
        <w:b/>
        <w:i w:val="0"/>
        <w:caps/>
        <w:strike w:val="0"/>
        <w:dstrike w:val="0"/>
        <w:color w:val="000000"/>
        <w:sz w:val="24"/>
        <w:szCs w:val="24"/>
        <w:u w:val="none" w:color="000000"/>
        <w:vertAlign w:val="baseline"/>
      </w:rPr>
    </w:lvl>
    <w:lvl w:ilvl="1">
      <w:start w:val="1"/>
      <w:numFmt w:val="decimal"/>
      <w:lvlRestart w:val="0"/>
      <w:lvlText w:val="%1-%2"/>
      <w:lvlJc w:val="left"/>
      <w:pPr>
        <w:ind w:left="567" w:hanging="567"/>
      </w:pPr>
      <w:rPr>
        <w:rFonts w:ascii="Arial" w:eastAsia="Arial" w:hAnsi="Arial" w:cs="Arial" w:hint="default"/>
        <w:b/>
        <w:i w:val="0"/>
        <w:strike w:val="0"/>
        <w:dstrike w:val="0"/>
        <w:color w:val="000000"/>
        <w:sz w:val="22"/>
        <w:szCs w:val="22"/>
        <w:u w:val="none" w:color="000000"/>
        <w:vertAlign w:val="baseline"/>
      </w:rPr>
    </w:lvl>
    <w:lvl w:ilvl="2">
      <w:start w:val="1"/>
      <w:numFmt w:val="decimal"/>
      <w:lvlText w:val="%1-%2.%3"/>
      <w:lvlJc w:val="left"/>
      <w:pPr>
        <w:ind w:left="709" w:hanging="709"/>
      </w:pPr>
      <w:rPr>
        <w:rFonts w:ascii="Arial" w:hAnsi="Arial" w:cs="Arial" w:hint="default"/>
        <w:b/>
        <w:i w:val="0"/>
        <w:strike w:val="0"/>
        <w:dstrike w:val="0"/>
        <w:color w:val="000000"/>
        <w:sz w:val="20"/>
        <w:szCs w:val="20"/>
        <w:u w:val="none" w:color="000000"/>
        <w:vertAlign w:val="baseline"/>
      </w:rPr>
    </w:lvl>
    <w:lvl w:ilvl="3">
      <w:start w:val="1"/>
      <w:numFmt w:val="decimal"/>
      <w:lvlText w:val="%4"/>
      <w:lvlJc w:val="left"/>
      <w:pPr>
        <w:ind w:left="1800" w:firstLine="0"/>
      </w:pPr>
      <w:rPr>
        <w:rFonts w:ascii="Arial" w:eastAsia="Arial" w:hAnsi="Arial" w:cs="Arial" w:hint="default"/>
        <w:b w:val="0"/>
        <w:i w:val="0"/>
        <w:strike w:val="0"/>
        <w:dstrike w:val="0"/>
        <w:color w:val="000000"/>
        <w:sz w:val="20"/>
        <w:szCs w:val="20"/>
        <w:u w:val="none" w:color="000000"/>
        <w:vertAlign w:val="baseline"/>
      </w:rPr>
    </w:lvl>
    <w:lvl w:ilvl="4">
      <w:start w:val="1"/>
      <w:numFmt w:val="lowerLetter"/>
      <w:lvlText w:val="%5"/>
      <w:lvlJc w:val="left"/>
      <w:pPr>
        <w:ind w:left="2520" w:firstLine="0"/>
      </w:pPr>
      <w:rPr>
        <w:rFonts w:ascii="Arial" w:eastAsia="Arial" w:hAnsi="Arial" w:cs="Arial" w:hint="default"/>
        <w:b w:val="0"/>
        <w:i w:val="0"/>
        <w:strike w:val="0"/>
        <w:dstrike w:val="0"/>
        <w:color w:val="000000"/>
        <w:sz w:val="20"/>
        <w:szCs w:val="20"/>
        <w:u w:val="none" w:color="000000"/>
        <w:vertAlign w:val="baseline"/>
      </w:rPr>
    </w:lvl>
    <w:lvl w:ilvl="5">
      <w:start w:val="1"/>
      <w:numFmt w:val="lowerRoman"/>
      <w:lvlText w:val="%6"/>
      <w:lvlJc w:val="left"/>
      <w:pPr>
        <w:ind w:left="3240" w:firstLine="0"/>
      </w:pPr>
      <w:rPr>
        <w:rFonts w:ascii="Arial" w:eastAsia="Arial" w:hAnsi="Arial" w:cs="Arial" w:hint="default"/>
        <w:b w:val="0"/>
        <w:i w:val="0"/>
        <w:strike w:val="0"/>
        <w:dstrike w:val="0"/>
        <w:color w:val="000000"/>
        <w:sz w:val="20"/>
        <w:szCs w:val="20"/>
        <w:u w:val="none" w:color="000000"/>
        <w:vertAlign w:val="baseline"/>
      </w:rPr>
    </w:lvl>
    <w:lvl w:ilvl="6">
      <w:start w:val="1"/>
      <w:numFmt w:val="decimal"/>
      <w:lvlText w:val="%7"/>
      <w:lvlJc w:val="left"/>
      <w:pPr>
        <w:ind w:left="3960" w:firstLine="0"/>
      </w:pPr>
      <w:rPr>
        <w:rFonts w:ascii="Arial" w:eastAsia="Arial" w:hAnsi="Arial" w:cs="Arial" w:hint="default"/>
        <w:b w:val="0"/>
        <w:i w:val="0"/>
        <w:strike w:val="0"/>
        <w:dstrike w:val="0"/>
        <w:color w:val="000000"/>
        <w:sz w:val="20"/>
        <w:szCs w:val="20"/>
        <w:u w:val="none" w:color="000000"/>
        <w:vertAlign w:val="baseline"/>
      </w:rPr>
    </w:lvl>
    <w:lvl w:ilvl="7">
      <w:start w:val="1"/>
      <w:numFmt w:val="lowerLetter"/>
      <w:lvlText w:val="%8"/>
      <w:lvlJc w:val="left"/>
      <w:pPr>
        <w:ind w:left="4680" w:firstLine="0"/>
      </w:pPr>
      <w:rPr>
        <w:rFonts w:ascii="Arial" w:eastAsia="Arial" w:hAnsi="Arial" w:cs="Arial" w:hint="default"/>
        <w:b w:val="0"/>
        <w:i w:val="0"/>
        <w:strike w:val="0"/>
        <w:dstrike w:val="0"/>
        <w:color w:val="000000"/>
        <w:sz w:val="20"/>
        <w:szCs w:val="20"/>
        <w:u w:val="none" w:color="000000"/>
        <w:vertAlign w:val="baseline"/>
      </w:rPr>
    </w:lvl>
    <w:lvl w:ilvl="8">
      <w:start w:val="1"/>
      <w:numFmt w:val="lowerRoman"/>
      <w:lvlText w:val="%9"/>
      <w:lvlJc w:val="left"/>
      <w:pPr>
        <w:ind w:left="5400" w:firstLine="0"/>
      </w:pPr>
      <w:rPr>
        <w:rFonts w:ascii="Arial" w:eastAsia="Arial" w:hAnsi="Arial" w:cs="Arial" w:hint="default"/>
        <w:b w:val="0"/>
        <w:i w:val="0"/>
        <w:strike w:val="0"/>
        <w:dstrike w:val="0"/>
        <w:color w:val="000000"/>
        <w:sz w:val="20"/>
        <w:szCs w:val="20"/>
        <w:u w:val="none" w:color="000000"/>
        <w:vertAlign w:val="baseline"/>
      </w:rPr>
    </w:lvl>
  </w:abstractNum>
  <w:abstractNum w:abstractNumId="23">
    <w:nsid w:val="387D4433"/>
    <w:multiLevelType w:val="multilevel"/>
    <w:tmpl w:val="387D4433"/>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3C6C2FD6"/>
    <w:multiLevelType w:val="hybridMultilevel"/>
    <w:tmpl w:val="CBB434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6">
    <w:nsid w:val="3DD54ED7"/>
    <w:multiLevelType w:val="multilevel"/>
    <w:tmpl w:val="3DD54E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3E3B2A1F"/>
    <w:multiLevelType w:val="hybridMultilevel"/>
    <w:tmpl w:val="2B00E440"/>
    <w:lvl w:ilvl="0" w:tplc="D50EF326">
      <w:start w:val="1"/>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EBB4F1B"/>
    <w:multiLevelType w:val="multilevel"/>
    <w:tmpl w:val="D95A008C"/>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9">
    <w:nsid w:val="47B47BD3"/>
    <w:multiLevelType w:val="multilevel"/>
    <w:tmpl w:val="47B47BD3"/>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48C73C79"/>
    <w:multiLevelType w:val="hybridMultilevel"/>
    <w:tmpl w:val="44CE1982"/>
    <w:lvl w:ilvl="0" w:tplc="CE5E64C8">
      <w:start w:val="1"/>
      <w:numFmt w:val="bullet"/>
      <w:lvlText w:val="•"/>
      <w:lvlJc w:val="left"/>
      <w:pPr>
        <w:ind w:left="3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16E1BE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550B3C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A64A4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7204F2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C4C54F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41ED00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ADEFF08">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47A765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nsid w:val="493C3BE1"/>
    <w:multiLevelType w:val="hybridMultilevel"/>
    <w:tmpl w:val="EEC80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4A0D07EC"/>
    <w:multiLevelType w:val="multilevel"/>
    <w:tmpl w:val="01FECD8C"/>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none"/>
      <w:lvlText w:val="B5.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33">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4E7C3393"/>
    <w:multiLevelType w:val="hybridMultilevel"/>
    <w:tmpl w:val="4CC6A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44867F4">
      <w:start w:val="1"/>
      <w:numFmt w:val="decimal"/>
      <w:lvlText w:val="%4."/>
      <w:lvlJc w:val="left"/>
      <w:pPr>
        <w:ind w:left="2880" w:hanging="360"/>
      </w:pPr>
      <w:rPr>
        <w:i/>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nsid w:val="51B85824"/>
    <w:multiLevelType w:val="hybridMultilevel"/>
    <w:tmpl w:val="462A2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86D04D7"/>
    <w:multiLevelType w:val="hybridMultilevel"/>
    <w:tmpl w:val="DC1233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02C340C"/>
    <w:multiLevelType w:val="multilevel"/>
    <w:tmpl w:val="602C340C"/>
    <w:lvl w:ilvl="0">
      <w:start w:val="1"/>
      <w:numFmt w:val="bullet"/>
      <w:lvlText w:val=""/>
      <w:lvlJc w:val="left"/>
      <w:pPr>
        <w:ind w:left="1436" w:hanging="360"/>
      </w:pPr>
      <w:rPr>
        <w:rFonts w:ascii="Symbol" w:hAnsi="Symbol" w:hint="default"/>
      </w:rPr>
    </w:lvl>
    <w:lvl w:ilvl="1">
      <w:start w:val="1"/>
      <w:numFmt w:val="bullet"/>
      <w:lvlText w:val="o"/>
      <w:lvlJc w:val="left"/>
      <w:pPr>
        <w:ind w:left="2156" w:hanging="360"/>
      </w:pPr>
      <w:rPr>
        <w:rFonts w:ascii="Courier New" w:hAnsi="Courier New" w:cs="Courier New" w:hint="default"/>
      </w:rPr>
    </w:lvl>
    <w:lvl w:ilvl="2">
      <w:start w:val="1"/>
      <w:numFmt w:val="bullet"/>
      <w:lvlText w:val=""/>
      <w:lvlJc w:val="left"/>
      <w:pPr>
        <w:ind w:left="2876" w:hanging="360"/>
      </w:pPr>
      <w:rPr>
        <w:rFonts w:ascii="Wingdings" w:hAnsi="Wingdings" w:hint="default"/>
      </w:rPr>
    </w:lvl>
    <w:lvl w:ilvl="3">
      <w:start w:val="1"/>
      <w:numFmt w:val="bullet"/>
      <w:lvlText w:val=""/>
      <w:lvlJc w:val="left"/>
      <w:pPr>
        <w:ind w:left="3596" w:hanging="360"/>
      </w:pPr>
      <w:rPr>
        <w:rFonts w:ascii="Symbol" w:hAnsi="Symbol" w:hint="default"/>
      </w:rPr>
    </w:lvl>
    <w:lvl w:ilvl="4">
      <w:start w:val="1"/>
      <w:numFmt w:val="bullet"/>
      <w:lvlText w:val="o"/>
      <w:lvlJc w:val="left"/>
      <w:pPr>
        <w:ind w:left="4316" w:hanging="360"/>
      </w:pPr>
      <w:rPr>
        <w:rFonts w:ascii="Courier New" w:hAnsi="Courier New" w:cs="Courier New" w:hint="default"/>
      </w:rPr>
    </w:lvl>
    <w:lvl w:ilvl="5">
      <w:start w:val="1"/>
      <w:numFmt w:val="bullet"/>
      <w:lvlText w:val=""/>
      <w:lvlJc w:val="left"/>
      <w:pPr>
        <w:ind w:left="5036" w:hanging="360"/>
      </w:pPr>
      <w:rPr>
        <w:rFonts w:ascii="Wingdings" w:hAnsi="Wingdings" w:hint="default"/>
      </w:rPr>
    </w:lvl>
    <w:lvl w:ilvl="6">
      <w:start w:val="1"/>
      <w:numFmt w:val="bullet"/>
      <w:lvlText w:val=""/>
      <w:lvlJc w:val="left"/>
      <w:pPr>
        <w:ind w:left="5756" w:hanging="360"/>
      </w:pPr>
      <w:rPr>
        <w:rFonts w:ascii="Symbol" w:hAnsi="Symbol" w:hint="default"/>
      </w:rPr>
    </w:lvl>
    <w:lvl w:ilvl="7">
      <w:start w:val="1"/>
      <w:numFmt w:val="bullet"/>
      <w:lvlText w:val="o"/>
      <w:lvlJc w:val="left"/>
      <w:pPr>
        <w:ind w:left="6476" w:hanging="360"/>
      </w:pPr>
      <w:rPr>
        <w:rFonts w:ascii="Courier New" w:hAnsi="Courier New" w:cs="Courier New" w:hint="default"/>
      </w:rPr>
    </w:lvl>
    <w:lvl w:ilvl="8">
      <w:start w:val="1"/>
      <w:numFmt w:val="bullet"/>
      <w:lvlText w:val=""/>
      <w:lvlJc w:val="left"/>
      <w:pPr>
        <w:ind w:left="7196" w:hanging="360"/>
      </w:pPr>
      <w:rPr>
        <w:rFonts w:ascii="Wingdings" w:hAnsi="Wingdings" w:hint="default"/>
      </w:rPr>
    </w:lvl>
  </w:abstractNum>
  <w:abstractNum w:abstractNumId="38">
    <w:nsid w:val="69901632"/>
    <w:multiLevelType w:val="hybridMultilevel"/>
    <w:tmpl w:val="8B48E52C"/>
    <w:lvl w:ilvl="0" w:tplc="E61A0358">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9">
    <w:nsid w:val="704A17C9"/>
    <w:multiLevelType w:val="hybridMultilevel"/>
    <w:tmpl w:val="6D06E5BC"/>
    <w:lvl w:ilvl="0" w:tplc="04090001">
      <w:start w:val="1"/>
      <w:numFmt w:val="bullet"/>
      <w:lvlText w:val=""/>
      <w:lvlJc w:val="left"/>
      <w:rPr>
        <w:rFonts w:ascii="Symbol" w:hAnsi="Symbol" w:hint="default"/>
      </w:r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40">
    <w:nsid w:val="74D90667"/>
    <w:multiLevelType w:val="multilevel"/>
    <w:tmpl w:val="74D90667"/>
    <w:lvl w:ilvl="0">
      <w:start w:val="1"/>
      <w:numFmt w:val="bullet"/>
      <w:lvlText w:val=""/>
      <w:lvlJc w:val="left"/>
      <w:pPr>
        <w:ind w:left="1040" w:hanging="360"/>
      </w:pPr>
      <w:rPr>
        <w:rFonts w:ascii="Symbol" w:hAnsi="Symbol" w:hint="default"/>
      </w:rPr>
    </w:lvl>
    <w:lvl w:ilvl="1">
      <w:start w:val="1"/>
      <w:numFmt w:val="bullet"/>
      <w:lvlText w:val="o"/>
      <w:lvlJc w:val="left"/>
      <w:pPr>
        <w:ind w:left="1760" w:hanging="360"/>
      </w:pPr>
      <w:rPr>
        <w:rFonts w:ascii="Courier New" w:hAnsi="Courier New" w:cs="Courier New" w:hint="default"/>
      </w:rPr>
    </w:lvl>
    <w:lvl w:ilvl="2">
      <w:start w:val="1"/>
      <w:numFmt w:val="bullet"/>
      <w:lvlText w:val=""/>
      <w:lvlJc w:val="left"/>
      <w:pPr>
        <w:ind w:left="2480" w:hanging="360"/>
      </w:pPr>
      <w:rPr>
        <w:rFonts w:ascii="Wingdings" w:hAnsi="Wingdings" w:hint="default"/>
      </w:rPr>
    </w:lvl>
    <w:lvl w:ilvl="3">
      <w:start w:val="1"/>
      <w:numFmt w:val="bullet"/>
      <w:lvlText w:val=""/>
      <w:lvlJc w:val="left"/>
      <w:pPr>
        <w:ind w:left="3200" w:hanging="360"/>
      </w:pPr>
      <w:rPr>
        <w:rFonts w:ascii="Symbol" w:hAnsi="Symbol" w:hint="default"/>
      </w:rPr>
    </w:lvl>
    <w:lvl w:ilvl="4">
      <w:start w:val="1"/>
      <w:numFmt w:val="bullet"/>
      <w:lvlText w:val="o"/>
      <w:lvlJc w:val="left"/>
      <w:pPr>
        <w:ind w:left="3920" w:hanging="360"/>
      </w:pPr>
      <w:rPr>
        <w:rFonts w:ascii="Courier New" w:hAnsi="Courier New" w:cs="Courier New" w:hint="default"/>
      </w:rPr>
    </w:lvl>
    <w:lvl w:ilvl="5">
      <w:start w:val="1"/>
      <w:numFmt w:val="bullet"/>
      <w:lvlText w:val=""/>
      <w:lvlJc w:val="left"/>
      <w:pPr>
        <w:ind w:left="4640" w:hanging="360"/>
      </w:pPr>
      <w:rPr>
        <w:rFonts w:ascii="Wingdings" w:hAnsi="Wingdings" w:hint="default"/>
      </w:rPr>
    </w:lvl>
    <w:lvl w:ilvl="6">
      <w:start w:val="1"/>
      <w:numFmt w:val="bullet"/>
      <w:lvlText w:val=""/>
      <w:lvlJc w:val="left"/>
      <w:pPr>
        <w:ind w:left="5360" w:hanging="360"/>
      </w:pPr>
      <w:rPr>
        <w:rFonts w:ascii="Symbol" w:hAnsi="Symbol" w:hint="default"/>
      </w:rPr>
    </w:lvl>
    <w:lvl w:ilvl="7">
      <w:start w:val="1"/>
      <w:numFmt w:val="bullet"/>
      <w:lvlText w:val="o"/>
      <w:lvlJc w:val="left"/>
      <w:pPr>
        <w:ind w:left="6080" w:hanging="360"/>
      </w:pPr>
      <w:rPr>
        <w:rFonts w:ascii="Courier New" w:hAnsi="Courier New" w:cs="Courier New" w:hint="default"/>
      </w:rPr>
    </w:lvl>
    <w:lvl w:ilvl="8">
      <w:start w:val="1"/>
      <w:numFmt w:val="bullet"/>
      <w:lvlText w:val=""/>
      <w:lvlJc w:val="left"/>
      <w:pPr>
        <w:ind w:left="6800" w:hanging="360"/>
      </w:pPr>
      <w:rPr>
        <w:rFonts w:ascii="Wingdings" w:hAnsi="Wingdings" w:hint="default"/>
      </w:rPr>
    </w:lvl>
  </w:abstractNum>
  <w:abstractNum w:abstractNumId="41">
    <w:nsid w:val="76AB5F8D"/>
    <w:multiLevelType w:val="multilevel"/>
    <w:tmpl w:val="76AB5F8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784E211B"/>
    <w:multiLevelType w:val="hybridMultilevel"/>
    <w:tmpl w:val="747E9C1E"/>
    <w:lvl w:ilvl="0" w:tplc="ABD821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859483E"/>
    <w:multiLevelType w:val="singleLevel"/>
    <w:tmpl w:val="7859483E"/>
    <w:lvl w:ilvl="0">
      <w:start w:val="1"/>
      <w:numFmt w:val="bullet"/>
      <w:lvlText w:val=""/>
      <w:lvlJc w:val="left"/>
      <w:pPr>
        <w:ind w:left="360" w:hanging="360"/>
      </w:pPr>
      <w:rPr>
        <w:rFonts w:ascii="Symbol" w:hAnsi="Symbol" w:hint="default"/>
      </w:rPr>
    </w:lvl>
  </w:abstractNum>
  <w:abstractNum w:abstractNumId="44">
    <w:nsid w:val="79963374"/>
    <w:multiLevelType w:val="multilevel"/>
    <w:tmpl w:val="7996337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nsid w:val="7BA95300"/>
    <w:multiLevelType w:val="hybridMultilevel"/>
    <w:tmpl w:val="5B9013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7DEE6D2A"/>
    <w:multiLevelType w:val="multilevel"/>
    <w:tmpl w:val="7DEE6D2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9"/>
  </w:num>
  <w:num w:numId="2">
    <w:abstractNumId w:val="6"/>
  </w:num>
  <w:num w:numId="3">
    <w:abstractNumId w:val="21"/>
  </w:num>
  <w:num w:numId="4">
    <w:abstractNumId w:val="4"/>
  </w:num>
  <w:num w:numId="5">
    <w:abstractNumId w:val="3"/>
  </w:num>
  <w:num w:numId="6">
    <w:abstractNumId w:val="2"/>
  </w:num>
  <w:num w:numId="7">
    <w:abstractNumId w:val="1"/>
  </w:num>
  <w:num w:numId="8">
    <w:abstractNumId w:val="0"/>
  </w:num>
  <w:num w:numId="9">
    <w:abstractNumId w:val="23"/>
  </w:num>
  <w:num w:numId="10">
    <w:abstractNumId w:val="18"/>
  </w:num>
  <w:num w:numId="11">
    <w:abstractNumId w:val="11"/>
  </w:num>
  <w:num w:numId="12">
    <w:abstractNumId w:val="29"/>
  </w:num>
  <w:num w:numId="13">
    <w:abstractNumId w:val="7"/>
  </w:num>
  <w:num w:numId="14">
    <w:abstractNumId w:val="40"/>
  </w:num>
  <w:num w:numId="15">
    <w:abstractNumId w:val="37"/>
  </w:num>
  <w:num w:numId="16">
    <w:abstractNumId w:val="16"/>
  </w:num>
  <w:num w:numId="17">
    <w:abstractNumId w:val="26"/>
  </w:num>
  <w:num w:numId="18">
    <w:abstractNumId w:val="43"/>
  </w:num>
  <w:num w:numId="19">
    <w:abstractNumId w:val="46"/>
  </w:num>
  <w:num w:numId="20">
    <w:abstractNumId w:val="12"/>
  </w:num>
  <w:num w:numId="21">
    <w:abstractNumId w:val="44"/>
  </w:num>
  <w:num w:numId="22">
    <w:abstractNumId w:val="41"/>
  </w:num>
  <w:num w:numId="23">
    <w:abstractNumId w:val="25"/>
  </w:num>
  <w:num w:numId="24">
    <w:abstractNumId w:val="20"/>
  </w:num>
  <w:num w:numId="25">
    <w:abstractNumId w:val="32"/>
  </w:num>
  <w:num w:numId="26">
    <w:abstractNumId w:val="32"/>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6.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7">
    <w:abstractNumId w:val="20"/>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6.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8">
    <w:abstractNumId w:val="32"/>
    <w:lvlOverride w:ilvl="0">
      <w:lvl w:ilvl="0">
        <w:start w:val="1"/>
        <w:numFmt w:val="decimal"/>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none"/>
        <w:lvlText w:val="B7.1"/>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3">
      <w:lvl w:ilvl="3">
        <w:numFmt w:val="none"/>
        <w:lvlText w:val=""/>
        <w:lvlJc w:val="left"/>
        <w:pPr>
          <w:tabs>
            <w:tab w:val="num" w:pos="360"/>
          </w:tabs>
          <w:ind w:left="0" w:firstLine="0"/>
        </w:pPr>
        <w:rPr>
          <w:rFonts w:hint="default"/>
        </w:rPr>
      </w:lvl>
    </w:lvlOverride>
    <w:lvlOverride w:ilvl="4">
      <w:lvl w:ilvl="4">
        <w:start w:val="1753743000"/>
        <w:numFmt w:val="decimal"/>
        <w:lvlText w:val=""/>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9">
    <w:abstractNumId w:val="20"/>
    <w:lvlOverride w:ilvl="0">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Override>
    <w:lvlOverride w:ilvl="2">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7.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0">
    <w:abstractNumId w:val="42"/>
  </w:num>
  <w:num w:numId="31">
    <w:abstractNumId w:val="10"/>
  </w:num>
  <w:num w:numId="32">
    <w:abstractNumId w:val="9"/>
  </w:num>
  <w:num w:numId="33">
    <w:abstractNumId w:val="33"/>
  </w:num>
  <w:num w:numId="34">
    <w:abstractNumId w:val="5"/>
  </w:num>
  <w:num w:numId="35">
    <w:abstractNumId w:val="30"/>
  </w:num>
  <w:num w:numId="36">
    <w:abstractNumId w:val="22"/>
  </w:num>
  <w:num w:numId="37">
    <w:abstractNumId w:val="20"/>
    <w:lvlOverride w:ilvl="0">
      <w:lvl w:ilvl="0">
        <w:start w:val="1"/>
        <w:numFmt w:val="decimal"/>
        <w:lvlText w:val="B-%1"/>
        <w:lvlJc w:val="left"/>
        <w:pPr>
          <w:tabs>
            <w:tab w:val="num" w:pos="709"/>
          </w:tabs>
          <w:ind w:left="709" w:hanging="709"/>
        </w:pPr>
        <w:rPr>
          <w:rFonts w:ascii="Arial" w:hAnsi="Arial" w:cs="Arial" w:hint="default"/>
          <w:b/>
          <w:bCs w:val="0"/>
          <w:i w:val="0"/>
          <w:iCs w:val="0"/>
          <w:caps w:val="0"/>
          <w:strike w:val="0"/>
          <w:dstrike w:val="0"/>
          <w:vanish w:val="0"/>
          <w:color w:val="000000"/>
          <w:spacing w:val="0"/>
          <w:kern w:val="0"/>
          <w:position w:val="0"/>
          <w:sz w:val="22"/>
          <w:szCs w:val="24"/>
          <w:u w:val="none"/>
          <w:vertAlign w:val="baseline"/>
          <w14:ligatures w14:val="none"/>
          <w14:numForm w14:val="default"/>
          <w14:numSpacing w14:val="default"/>
        </w:rPr>
      </w:lvl>
    </w:lvlOverride>
    <w:lvlOverride w:ilvl="1">
      <w:lvl w:ilvl="1">
        <w:start w:val="1"/>
        <w:numFmt w:val="decimal"/>
        <w:lvlText w:val="B-%1.%2"/>
        <w:lvlJc w:val="left"/>
        <w:pPr>
          <w:tabs>
            <w:tab w:val="num" w:pos="851"/>
          </w:tabs>
          <w:ind w:left="851" w:hanging="851"/>
        </w:pPr>
        <w:rPr>
          <w:rFonts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B-%1.%2.%3"/>
        <w:lvlJc w:val="left"/>
        <w:pPr>
          <w:tabs>
            <w:tab w:val="num" w:pos="992"/>
          </w:tabs>
          <w:ind w:left="992" w:hanging="992"/>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38">
    <w:abstractNumId w:val="36"/>
  </w:num>
  <w:num w:numId="39">
    <w:abstractNumId w:val="31"/>
  </w:num>
  <w:num w:numId="40">
    <w:abstractNumId w:val="39"/>
  </w:num>
  <w:num w:numId="41">
    <w:abstractNumId w:val="38"/>
  </w:num>
  <w:num w:numId="42">
    <w:abstractNumId w:val="35"/>
  </w:num>
  <w:num w:numId="43">
    <w:abstractNumId w:val="27"/>
  </w:num>
  <w:num w:numId="44">
    <w:abstractNumId w:val="45"/>
  </w:num>
  <w:num w:numId="45">
    <w:abstractNumId w:val="14"/>
  </w:num>
  <w:num w:numId="46">
    <w:abstractNumId w:val="28"/>
  </w:num>
  <w:num w:numId="47">
    <w:abstractNumId w:val="17"/>
  </w:num>
  <w:num w:numId="48">
    <w:abstractNumId w:val="15"/>
  </w:num>
  <w:num w:numId="49">
    <w:abstractNumId w:val="24"/>
  </w:num>
  <w:num w:numId="50">
    <w:abstractNumId w:val="34"/>
  </w:num>
  <w:num w:numId="51">
    <w:abstractNumId w:val="13"/>
  </w:num>
  <w:num w:numId="52">
    <w:abstractNumId w:val="8"/>
  </w:num>
  <w:numIdMacAtCleanup w:val="5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eff Wootton">
    <w15:presenceInfo w15:providerId="Windows Live" w15:userId="cec53c07e83b9e0e"/>
  </w15:person>
  <w15:person w15:author="Teh Stand">
    <w15:presenceInfo w15:providerId="None" w15:userId="Teh Stand"/>
  </w15:person>
  <w15:person w15:author="Thomas Richardson">
    <w15:presenceInfo w15:providerId="AD" w15:userId="S::thomas.richardson@ic-enc.org::99412a82-fcc1-4ae5-9013-4a44f9f608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attachedTemplate r:id="rId1"/>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7533"/>
    <w:rsid w:val="00001883"/>
    <w:rsid w:val="0000300D"/>
    <w:rsid w:val="00004989"/>
    <w:rsid w:val="000049AF"/>
    <w:rsid w:val="000049B4"/>
    <w:rsid w:val="00004B50"/>
    <w:rsid w:val="000052AD"/>
    <w:rsid w:val="000052BD"/>
    <w:rsid w:val="000055EF"/>
    <w:rsid w:val="00006534"/>
    <w:rsid w:val="0000728E"/>
    <w:rsid w:val="00007CB4"/>
    <w:rsid w:val="00007DF8"/>
    <w:rsid w:val="0001045F"/>
    <w:rsid w:val="00010519"/>
    <w:rsid w:val="00010978"/>
    <w:rsid w:val="00011077"/>
    <w:rsid w:val="0001166A"/>
    <w:rsid w:val="000123AA"/>
    <w:rsid w:val="00014234"/>
    <w:rsid w:val="0001486D"/>
    <w:rsid w:val="000153C6"/>
    <w:rsid w:val="000158F8"/>
    <w:rsid w:val="00015BC9"/>
    <w:rsid w:val="00017115"/>
    <w:rsid w:val="00017C84"/>
    <w:rsid w:val="00017DFB"/>
    <w:rsid w:val="00021149"/>
    <w:rsid w:val="00021383"/>
    <w:rsid w:val="00021A37"/>
    <w:rsid w:val="00022641"/>
    <w:rsid w:val="000231CB"/>
    <w:rsid w:val="00024033"/>
    <w:rsid w:val="000240C0"/>
    <w:rsid w:val="000241F3"/>
    <w:rsid w:val="00024544"/>
    <w:rsid w:val="00027A8C"/>
    <w:rsid w:val="00030E77"/>
    <w:rsid w:val="00031710"/>
    <w:rsid w:val="00031C64"/>
    <w:rsid w:val="00031CBC"/>
    <w:rsid w:val="0003240A"/>
    <w:rsid w:val="00032F22"/>
    <w:rsid w:val="0003433B"/>
    <w:rsid w:val="00035108"/>
    <w:rsid w:val="0003528A"/>
    <w:rsid w:val="000356FA"/>
    <w:rsid w:val="00035C11"/>
    <w:rsid w:val="000361FD"/>
    <w:rsid w:val="000362EB"/>
    <w:rsid w:val="00036B75"/>
    <w:rsid w:val="00037650"/>
    <w:rsid w:val="000379ED"/>
    <w:rsid w:val="00040486"/>
    <w:rsid w:val="0004063A"/>
    <w:rsid w:val="00040E13"/>
    <w:rsid w:val="000412A7"/>
    <w:rsid w:val="000414AF"/>
    <w:rsid w:val="000419AB"/>
    <w:rsid w:val="00042462"/>
    <w:rsid w:val="000435FB"/>
    <w:rsid w:val="00043DC0"/>
    <w:rsid w:val="000444E8"/>
    <w:rsid w:val="00044DEE"/>
    <w:rsid w:val="00044EF9"/>
    <w:rsid w:val="00044FEE"/>
    <w:rsid w:val="000454EF"/>
    <w:rsid w:val="00045F4B"/>
    <w:rsid w:val="00047F6B"/>
    <w:rsid w:val="00050044"/>
    <w:rsid w:val="0005017C"/>
    <w:rsid w:val="00050202"/>
    <w:rsid w:val="000509A8"/>
    <w:rsid w:val="000509BA"/>
    <w:rsid w:val="00051B96"/>
    <w:rsid w:val="00051EA9"/>
    <w:rsid w:val="000520A1"/>
    <w:rsid w:val="00053070"/>
    <w:rsid w:val="00053ABB"/>
    <w:rsid w:val="00054681"/>
    <w:rsid w:val="000546CE"/>
    <w:rsid w:val="0005492C"/>
    <w:rsid w:val="0005510C"/>
    <w:rsid w:val="00055616"/>
    <w:rsid w:val="000559BE"/>
    <w:rsid w:val="00055A07"/>
    <w:rsid w:val="00056389"/>
    <w:rsid w:val="000563DC"/>
    <w:rsid w:val="00056ECE"/>
    <w:rsid w:val="00057516"/>
    <w:rsid w:val="000600A1"/>
    <w:rsid w:val="0006033E"/>
    <w:rsid w:val="00060957"/>
    <w:rsid w:val="00060EF7"/>
    <w:rsid w:val="0006155B"/>
    <w:rsid w:val="0006197E"/>
    <w:rsid w:val="000619BF"/>
    <w:rsid w:val="00061CED"/>
    <w:rsid w:val="00062ABF"/>
    <w:rsid w:val="0006482A"/>
    <w:rsid w:val="00064E25"/>
    <w:rsid w:val="000669C1"/>
    <w:rsid w:val="00066A97"/>
    <w:rsid w:val="00066C71"/>
    <w:rsid w:val="00067049"/>
    <w:rsid w:val="00067165"/>
    <w:rsid w:val="00070080"/>
    <w:rsid w:val="0007140C"/>
    <w:rsid w:val="00071706"/>
    <w:rsid w:val="000719DF"/>
    <w:rsid w:val="000721D7"/>
    <w:rsid w:val="000750E4"/>
    <w:rsid w:val="0007534D"/>
    <w:rsid w:val="0007586B"/>
    <w:rsid w:val="00075928"/>
    <w:rsid w:val="00075BD1"/>
    <w:rsid w:val="00076399"/>
    <w:rsid w:val="00076A6D"/>
    <w:rsid w:val="000771BD"/>
    <w:rsid w:val="000772C2"/>
    <w:rsid w:val="000773A9"/>
    <w:rsid w:val="000777D9"/>
    <w:rsid w:val="00077A8F"/>
    <w:rsid w:val="0008096E"/>
    <w:rsid w:val="00080EBB"/>
    <w:rsid w:val="00081DE0"/>
    <w:rsid w:val="00083C67"/>
    <w:rsid w:val="00084C3B"/>
    <w:rsid w:val="000854BF"/>
    <w:rsid w:val="00086CD9"/>
    <w:rsid w:val="00087A13"/>
    <w:rsid w:val="00090219"/>
    <w:rsid w:val="000907D9"/>
    <w:rsid w:val="00090884"/>
    <w:rsid w:val="00092544"/>
    <w:rsid w:val="000940E6"/>
    <w:rsid w:val="000941A3"/>
    <w:rsid w:val="00095C08"/>
    <w:rsid w:val="00095E45"/>
    <w:rsid w:val="00096A3F"/>
    <w:rsid w:val="000975C4"/>
    <w:rsid w:val="00097E2B"/>
    <w:rsid w:val="000A060C"/>
    <w:rsid w:val="000A0B2E"/>
    <w:rsid w:val="000A1840"/>
    <w:rsid w:val="000A19BF"/>
    <w:rsid w:val="000A1A45"/>
    <w:rsid w:val="000A1AC7"/>
    <w:rsid w:val="000A280A"/>
    <w:rsid w:val="000A457A"/>
    <w:rsid w:val="000A45DF"/>
    <w:rsid w:val="000A528C"/>
    <w:rsid w:val="000A60E9"/>
    <w:rsid w:val="000A61BE"/>
    <w:rsid w:val="000A6853"/>
    <w:rsid w:val="000A6AE6"/>
    <w:rsid w:val="000A6CF6"/>
    <w:rsid w:val="000B0F46"/>
    <w:rsid w:val="000B1772"/>
    <w:rsid w:val="000B20EC"/>
    <w:rsid w:val="000B2901"/>
    <w:rsid w:val="000B2FB7"/>
    <w:rsid w:val="000B39E5"/>
    <w:rsid w:val="000B3F0A"/>
    <w:rsid w:val="000B3F82"/>
    <w:rsid w:val="000B40A1"/>
    <w:rsid w:val="000B5CE6"/>
    <w:rsid w:val="000B5E64"/>
    <w:rsid w:val="000B63AA"/>
    <w:rsid w:val="000B640E"/>
    <w:rsid w:val="000B6B36"/>
    <w:rsid w:val="000B7185"/>
    <w:rsid w:val="000B758C"/>
    <w:rsid w:val="000C02EB"/>
    <w:rsid w:val="000C0767"/>
    <w:rsid w:val="000C109C"/>
    <w:rsid w:val="000C1135"/>
    <w:rsid w:val="000C1548"/>
    <w:rsid w:val="000C2038"/>
    <w:rsid w:val="000C2079"/>
    <w:rsid w:val="000C2A56"/>
    <w:rsid w:val="000C2C7C"/>
    <w:rsid w:val="000C4840"/>
    <w:rsid w:val="000C5B68"/>
    <w:rsid w:val="000C6403"/>
    <w:rsid w:val="000C740C"/>
    <w:rsid w:val="000C7798"/>
    <w:rsid w:val="000C7A81"/>
    <w:rsid w:val="000C7B98"/>
    <w:rsid w:val="000D0422"/>
    <w:rsid w:val="000D1BB3"/>
    <w:rsid w:val="000D1DBF"/>
    <w:rsid w:val="000D23CA"/>
    <w:rsid w:val="000D3B7F"/>
    <w:rsid w:val="000D40A6"/>
    <w:rsid w:val="000D4E36"/>
    <w:rsid w:val="000D6165"/>
    <w:rsid w:val="000D6280"/>
    <w:rsid w:val="000D652B"/>
    <w:rsid w:val="000D6679"/>
    <w:rsid w:val="000D7925"/>
    <w:rsid w:val="000E033C"/>
    <w:rsid w:val="000E1AD4"/>
    <w:rsid w:val="000E1DFD"/>
    <w:rsid w:val="000E2852"/>
    <w:rsid w:val="000E2880"/>
    <w:rsid w:val="000E2999"/>
    <w:rsid w:val="000E5D07"/>
    <w:rsid w:val="000E5D87"/>
    <w:rsid w:val="000E5DA7"/>
    <w:rsid w:val="000E6A32"/>
    <w:rsid w:val="000E6A96"/>
    <w:rsid w:val="000F06D2"/>
    <w:rsid w:val="000F06F8"/>
    <w:rsid w:val="000F094B"/>
    <w:rsid w:val="000F0F0F"/>
    <w:rsid w:val="000F0F20"/>
    <w:rsid w:val="000F25DA"/>
    <w:rsid w:val="000F2787"/>
    <w:rsid w:val="000F2AEA"/>
    <w:rsid w:val="000F483E"/>
    <w:rsid w:val="000F4A3A"/>
    <w:rsid w:val="000F66B6"/>
    <w:rsid w:val="000F6A4D"/>
    <w:rsid w:val="000F7516"/>
    <w:rsid w:val="000F7B9F"/>
    <w:rsid w:val="000F7D76"/>
    <w:rsid w:val="000F7F7E"/>
    <w:rsid w:val="00100367"/>
    <w:rsid w:val="001004B0"/>
    <w:rsid w:val="00101207"/>
    <w:rsid w:val="00102CF0"/>
    <w:rsid w:val="00103764"/>
    <w:rsid w:val="00103B14"/>
    <w:rsid w:val="0010463A"/>
    <w:rsid w:val="0010513F"/>
    <w:rsid w:val="001056D7"/>
    <w:rsid w:val="0010600C"/>
    <w:rsid w:val="001064CB"/>
    <w:rsid w:val="001073C7"/>
    <w:rsid w:val="00107959"/>
    <w:rsid w:val="00107C65"/>
    <w:rsid w:val="001100A3"/>
    <w:rsid w:val="00110125"/>
    <w:rsid w:val="00110BF6"/>
    <w:rsid w:val="00111A20"/>
    <w:rsid w:val="001140CC"/>
    <w:rsid w:val="00114143"/>
    <w:rsid w:val="00115BD9"/>
    <w:rsid w:val="00115CCE"/>
    <w:rsid w:val="001168CA"/>
    <w:rsid w:val="00117C6C"/>
    <w:rsid w:val="00120A87"/>
    <w:rsid w:val="00120B1F"/>
    <w:rsid w:val="00120D82"/>
    <w:rsid w:val="001212E4"/>
    <w:rsid w:val="00121682"/>
    <w:rsid w:val="0012173A"/>
    <w:rsid w:val="00121999"/>
    <w:rsid w:val="001221F6"/>
    <w:rsid w:val="00122B61"/>
    <w:rsid w:val="00123A62"/>
    <w:rsid w:val="00123D83"/>
    <w:rsid w:val="0012488D"/>
    <w:rsid w:val="00124F1B"/>
    <w:rsid w:val="00125FAA"/>
    <w:rsid w:val="00126A2C"/>
    <w:rsid w:val="0012764B"/>
    <w:rsid w:val="00127A14"/>
    <w:rsid w:val="00127CB5"/>
    <w:rsid w:val="00130A33"/>
    <w:rsid w:val="001320FA"/>
    <w:rsid w:val="00132312"/>
    <w:rsid w:val="0013352C"/>
    <w:rsid w:val="00133B7A"/>
    <w:rsid w:val="00133E56"/>
    <w:rsid w:val="00134179"/>
    <w:rsid w:val="00134DF5"/>
    <w:rsid w:val="001360F7"/>
    <w:rsid w:val="00136303"/>
    <w:rsid w:val="00136C12"/>
    <w:rsid w:val="00137902"/>
    <w:rsid w:val="00140245"/>
    <w:rsid w:val="001405D8"/>
    <w:rsid w:val="00140801"/>
    <w:rsid w:val="00140947"/>
    <w:rsid w:val="00140A32"/>
    <w:rsid w:val="00141962"/>
    <w:rsid w:val="00141BA0"/>
    <w:rsid w:val="00142616"/>
    <w:rsid w:val="0014297C"/>
    <w:rsid w:val="00143BA6"/>
    <w:rsid w:val="00143BFC"/>
    <w:rsid w:val="00143F82"/>
    <w:rsid w:val="00144C2B"/>
    <w:rsid w:val="00145E4C"/>
    <w:rsid w:val="00145F5F"/>
    <w:rsid w:val="00146380"/>
    <w:rsid w:val="00147600"/>
    <w:rsid w:val="00147E47"/>
    <w:rsid w:val="001508B5"/>
    <w:rsid w:val="00150B63"/>
    <w:rsid w:val="0015134C"/>
    <w:rsid w:val="00153A83"/>
    <w:rsid w:val="00153B25"/>
    <w:rsid w:val="00153D38"/>
    <w:rsid w:val="0015421F"/>
    <w:rsid w:val="001563C9"/>
    <w:rsid w:val="00156BE3"/>
    <w:rsid w:val="001573C4"/>
    <w:rsid w:val="0016062C"/>
    <w:rsid w:val="00160E0F"/>
    <w:rsid w:val="00162573"/>
    <w:rsid w:val="001626AB"/>
    <w:rsid w:val="001629D0"/>
    <w:rsid w:val="00162D7E"/>
    <w:rsid w:val="00163CE4"/>
    <w:rsid w:val="00163E05"/>
    <w:rsid w:val="00163E43"/>
    <w:rsid w:val="001640A1"/>
    <w:rsid w:val="001643C9"/>
    <w:rsid w:val="001648C9"/>
    <w:rsid w:val="00166373"/>
    <w:rsid w:val="0016640D"/>
    <w:rsid w:val="00167621"/>
    <w:rsid w:val="001678A8"/>
    <w:rsid w:val="00167C2F"/>
    <w:rsid w:val="00171C07"/>
    <w:rsid w:val="00172597"/>
    <w:rsid w:val="0017347B"/>
    <w:rsid w:val="00173519"/>
    <w:rsid w:val="00173A22"/>
    <w:rsid w:val="001742A9"/>
    <w:rsid w:val="0017491C"/>
    <w:rsid w:val="00175254"/>
    <w:rsid w:val="001758C2"/>
    <w:rsid w:val="00176D18"/>
    <w:rsid w:val="00177DE2"/>
    <w:rsid w:val="00180410"/>
    <w:rsid w:val="00180FA4"/>
    <w:rsid w:val="0018141E"/>
    <w:rsid w:val="0018172B"/>
    <w:rsid w:val="00181FF9"/>
    <w:rsid w:val="0018245A"/>
    <w:rsid w:val="00182AE2"/>
    <w:rsid w:val="00182E82"/>
    <w:rsid w:val="001831A5"/>
    <w:rsid w:val="001833FC"/>
    <w:rsid w:val="00183503"/>
    <w:rsid w:val="0018396B"/>
    <w:rsid w:val="00184456"/>
    <w:rsid w:val="00184E8D"/>
    <w:rsid w:val="001852CA"/>
    <w:rsid w:val="00186CF4"/>
    <w:rsid w:val="0018789C"/>
    <w:rsid w:val="00187908"/>
    <w:rsid w:val="0019003C"/>
    <w:rsid w:val="00190CF4"/>
    <w:rsid w:val="00190F85"/>
    <w:rsid w:val="00190F8F"/>
    <w:rsid w:val="001922CE"/>
    <w:rsid w:val="0019262D"/>
    <w:rsid w:val="00192A1C"/>
    <w:rsid w:val="00193704"/>
    <w:rsid w:val="00193AC7"/>
    <w:rsid w:val="00193B0E"/>
    <w:rsid w:val="00194435"/>
    <w:rsid w:val="001944BA"/>
    <w:rsid w:val="00194B2D"/>
    <w:rsid w:val="00196860"/>
    <w:rsid w:val="0019692E"/>
    <w:rsid w:val="00197957"/>
    <w:rsid w:val="00197E5E"/>
    <w:rsid w:val="001A005F"/>
    <w:rsid w:val="001A039F"/>
    <w:rsid w:val="001A0BEA"/>
    <w:rsid w:val="001A1872"/>
    <w:rsid w:val="001A26D0"/>
    <w:rsid w:val="001A272F"/>
    <w:rsid w:val="001A296F"/>
    <w:rsid w:val="001A2E9A"/>
    <w:rsid w:val="001A37DE"/>
    <w:rsid w:val="001A3F1B"/>
    <w:rsid w:val="001A4188"/>
    <w:rsid w:val="001A5953"/>
    <w:rsid w:val="001A5C72"/>
    <w:rsid w:val="001A5DE3"/>
    <w:rsid w:val="001A6B2A"/>
    <w:rsid w:val="001A7087"/>
    <w:rsid w:val="001A732E"/>
    <w:rsid w:val="001A786D"/>
    <w:rsid w:val="001B012C"/>
    <w:rsid w:val="001B03BC"/>
    <w:rsid w:val="001B0609"/>
    <w:rsid w:val="001B11E9"/>
    <w:rsid w:val="001B121A"/>
    <w:rsid w:val="001B27C9"/>
    <w:rsid w:val="001B2F1D"/>
    <w:rsid w:val="001B3B69"/>
    <w:rsid w:val="001B3E22"/>
    <w:rsid w:val="001B45A4"/>
    <w:rsid w:val="001B48C3"/>
    <w:rsid w:val="001B4929"/>
    <w:rsid w:val="001B5414"/>
    <w:rsid w:val="001B582C"/>
    <w:rsid w:val="001B5C3A"/>
    <w:rsid w:val="001B6CF0"/>
    <w:rsid w:val="001B75EB"/>
    <w:rsid w:val="001B77E4"/>
    <w:rsid w:val="001C0EEE"/>
    <w:rsid w:val="001C1487"/>
    <w:rsid w:val="001C153A"/>
    <w:rsid w:val="001C1B2B"/>
    <w:rsid w:val="001C1EB1"/>
    <w:rsid w:val="001C27E7"/>
    <w:rsid w:val="001C2B4C"/>
    <w:rsid w:val="001C316B"/>
    <w:rsid w:val="001C445F"/>
    <w:rsid w:val="001C554E"/>
    <w:rsid w:val="001C5608"/>
    <w:rsid w:val="001C6990"/>
    <w:rsid w:val="001C6D85"/>
    <w:rsid w:val="001C7554"/>
    <w:rsid w:val="001C7A1B"/>
    <w:rsid w:val="001D010B"/>
    <w:rsid w:val="001D13B7"/>
    <w:rsid w:val="001D1659"/>
    <w:rsid w:val="001D1667"/>
    <w:rsid w:val="001D16C1"/>
    <w:rsid w:val="001D16DB"/>
    <w:rsid w:val="001D3233"/>
    <w:rsid w:val="001D36D7"/>
    <w:rsid w:val="001D40A3"/>
    <w:rsid w:val="001D444C"/>
    <w:rsid w:val="001D44F5"/>
    <w:rsid w:val="001D502D"/>
    <w:rsid w:val="001D57C7"/>
    <w:rsid w:val="001D63F0"/>
    <w:rsid w:val="001D687F"/>
    <w:rsid w:val="001D6C60"/>
    <w:rsid w:val="001D74D7"/>
    <w:rsid w:val="001D7688"/>
    <w:rsid w:val="001D798F"/>
    <w:rsid w:val="001D7A61"/>
    <w:rsid w:val="001E2A80"/>
    <w:rsid w:val="001E2E6B"/>
    <w:rsid w:val="001E4125"/>
    <w:rsid w:val="001E42E8"/>
    <w:rsid w:val="001E4A4E"/>
    <w:rsid w:val="001E4C2C"/>
    <w:rsid w:val="001E53B3"/>
    <w:rsid w:val="001E561A"/>
    <w:rsid w:val="001E5997"/>
    <w:rsid w:val="001E6B4F"/>
    <w:rsid w:val="001E78CA"/>
    <w:rsid w:val="001F0D95"/>
    <w:rsid w:val="001F0DCB"/>
    <w:rsid w:val="001F1025"/>
    <w:rsid w:val="001F127D"/>
    <w:rsid w:val="001F3006"/>
    <w:rsid w:val="001F3E7D"/>
    <w:rsid w:val="001F3F18"/>
    <w:rsid w:val="001F420C"/>
    <w:rsid w:val="001F644E"/>
    <w:rsid w:val="001F69A8"/>
    <w:rsid w:val="001F7735"/>
    <w:rsid w:val="002006DA"/>
    <w:rsid w:val="00201203"/>
    <w:rsid w:val="00201653"/>
    <w:rsid w:val="00202269"/>
    <w:rsid w:val="002031D0"/>
    <w:rsid w:val="002037E7"/>
    <w:rsid w:val="002041B2"/>
    <w:rsid w:val="00205D9B"/>
    <w:rsid w:val="00205DF7"/>
    <w:rsid w:val="00206362"/>
    <w:rsid w:val="00206414"/>
    <w:rsid w:val="00206607"/>
    <w:rsid w:val="0020682C"/>
    <w:rsid w:val="00210A5D"/>
    <w:rsid w:val="00210A7B"/>
    <w:rsid w:val="002110C1"/>
    <w:rsid w:val="00211B9A"/>
    <w:rsid w:val="00213A2E"/>
    <w:rsid w:val="002149A4"/>
    <w:rsid w:val="00215AB1"/>
    <w:rsid w:val="00221F2B"/>
    <w:rsid w:val="00222B05"/>
    <w:rsid w:val="002233B4"/>
    <w:rsid w:val="0022420A"/>
    <w:rsid w:val="00224937"/>
    <w:rsid w:val="00224E0D"/>
    <w:rsid w:val="00224F9F"/>
    <w:rsid w:val="0022577A"/>
    <w:rsid w:val="00225EDC"/>
    <w:rsid w:val="0022685A"/>
    <w:rsid w:val="00227018"/>
    <w:rsid w:val="00227083"/>
    <w:rsid w:val="00227314"/>
    <w:rsid w:val="00227504"/>
    <w:rsid w:val="002279B5"/>
    <w:rsid w:val="00227EFD"/>
    <w:rsid w:val="002305DF"/>
    <w:rsid w:val="002307F6"/>
    <w:rsid w:val="00230E88"/>
    <w:rsid w:val="002311F7"/>
    <w:rsid w:val="00231260"/>
    <w:rsid w:val="00231652"/>
    <w:rsid w:val="00231701"/>
    <w:rsid w:val="00233A0D"/>
    <w:rsid w:val="002351FF"/>
    <w:rsid w:val="00235EBB"/>
    <w:rsid w:val="00235F26"/>
    <w:rsid w:val="002368D1"/>
    <w:rsid w:val="0024045C"/>
    <w:rsid w:val="00241305"/>
    <w:rsid w:val="0024149F"/>
    <w:rsid w:val="002416A1"/>
    <w:rsid w:val="00241991"/>
    <w:rsid w:val="00242BA7"/>
    <w:rsid w:val="00243301"/>
    <w:rsid w:val="00244A4A"/>
    <w:rsid w:val="002455BA"/>
    <w:rsid w:val="00245982"/>
    <w:rsid w:val="00245FEC"/>
    <w:rsid w:val="00247CD3"/>
    <w:rsid w:val="00247EF6"/>
    <w:rsid w:val="00250E4B"/>
    <w:rsid w:val="00251EC0"/>
    <w:rsid w:val="00252585"/>
    <w:rsid w:val="002528FB"/>
    <w:rsid w:val="00253B2B"/>
    <w:rsid w:val="0025415A"/>
    <w:rsid w:val="002543CD"/>
    <w:rsid w:val="002560B5"/>
    <w:rsid w:val="002566AD"/>
    <w:rsid w:val="0025683E"/>
    <w:rsid w:val="00260981"/>
    <w:rsid w:val="00261D89"/>
    <w:rsid w:val="0026275F"/>
    <w:rsid w:val="00262E95"/>
    <w:rsid w:val="002633A4"/>
    <w:rsid w:val="002638CA"/>
    <w:rsid w:val="00264204"/>
    <w:rsid w:val="00265343"/>
    <w:rsid w:val="002654A1"/>
    <w:rsid w:val="0026555A"/>
    <w:rsid w:val="002665C8"/>
    <w:rsid w:val="00266912"/>
    <w:rsid w:val="00266D5F"/>
    <w:rsid w:val="00267192"/>
    <w:rsid w:val="00271679"/>
    <w:rsid w:val="00271C89"/>
    <w:rsid w:val="00272B0A"/>
    <w:rsid w:val="0027508E"/>
    <w:rsid w:val="002757C1"/>
    <w:rsid w:val="00275B1C"/>
    <w:rsid w:val="00275D57"/>
    <w:rsid w:val="00276B2C"/>
    <w:rsid w:val="00276D7D"/>
    <w:rsid w:val="002775EF"/>
    <w:rsid w:val="002807D2"/>
    <w:rsid w:val="002817C0"/>
    <w:rsid w:val="00281A20"/>
    <w:rsid w:val="00281AC4"/>
    <w:rsid w:val="002825BD"/>
    <w:rsid w:val="002828BE"/>
    <w:rsid w:val="00282CE8"/>
    <w:rsid w:val="00283D27"/>
    <w:rsid w:val="00283FB5"/>
    <w:rsid w:val="0028424C"/>
    <w:rsid w:val="002844A3"/>
    <w:rsid w:val="00284E7D"/>
    <w:rsid w:val="00285D42"/>
    <w:rsid w:val="0028615E"/>
    <w:rsid w:val="00286FF9"/>
    <w:rsid w:val="002875C5"/>
    <w:rsid w:val="0028782C"/>
    <w:rsid w:val="00290AE5"/>
    <w:rsid w:val="00290B09"/>
    <w:rsid w:val="0029276A"/>
    <w:rsid w:val="00292B85"/>
    <w:rsid w:val="00292FF6"/>
    <w:rsid w:val="00293494"/>
    <w:rsid w:val="002944F7"/>
    <w:rsid w:val="002957CE"/>
    <w:rsid w:val="00296401"/>
    <w:rsid w:val="002964C5"/>
    <w:rsid w:val="00296DCE"/>
    <w:rsid w:val="002A0D41"/>
    <w:rsid w:val="002A15B8"/>
    <w:rsid w:val="002A2387"/>
    <w:rsid w:val="002A23D3"/>
    <w:rsid w:val="002A26B4"/>
    <w:rsid w:val="002A2F6C"/>
    <w:rsid w:val="002A513D"/>
    <w:rsid w:val="002A5302"/>
    <w:rsid w:val="002A627E"/>
    <w:rsid w:val="002A6443"/>
    <w:rsid w:val="002A709C"/>
    <w:rsid w:val="002A77E9"/>
    <w:rsid w:val="002A7A97"/>
    <w:rsid w:val="002A7C0E"/>
    <w:rsid w:val="002A7EC8"/>
    <w:rsid w:val="002B00CA"/>
    <w:rsid w:val="002B03C6"/>
    <w:rsid w:val="002B06B8"/>
    <w:rsid w:val="002B0C43"/>
    <w:rsid w:val="002B16B4"/>
    <w:rsid w:val="002B17B1"/>
    <w:rsid w:val="002B1D5F"/>
    <w:rsid w:val="002B34AC"/>
    <w:rsid w:val="002B3FDC"/>
    <w:rsid w:val="002B4040"/>
    <w:rsid w:val="002B545A"/>
    <w:rsid w:val="002B6122"/>
    <w:rsid w:val="002B6C27"/>
    <w:rsid w:val="002B6D8A"/>
    <w:rsid w:val="002B7111"/>
    <w:rsid w:val="002B76D2"/>
    <w:rsid w:val="002C12E9"/>
    <w:rsid w:val="002C152C"/>
    <w:rsid w:val="002C15E0"/>
    <w:rsid w:val="002C26E4"/>
    <w:rsid w:val="002C36EC"/>
    <w:rsid w:val="002C466C"/>
    <w:rsid w:val="002C513B"/>
    <w:rsid w:val="002C5D6F"/>
    <w:rsid w:val="002C6BD2"/>
    <w:rsid w:val="002C78AB"/>
    <w:rsid w:val="002D032B"/>
    <w:rsid w:val="002D0CA2"/>
    <w:rsid w:val="002D0CD1"/>
    <w:rsid w:val="002D1458"/>
    <w:rsid w:val="002D1560"/>
    <w:rsid w:val="002D27A8"/>
    <w:rsid w:val="002D2F79"/>
    <w:rsid w:val="002D3282"/>
    <w:rsid w:val="002D3850"/>
    <w:rsid w:val="002D3E10"/>
    <w:rsid w:val="002D432E"/>
    <w:rsid w:val="002D4E29"/>
    <w:rsid w:val="002D5102"/>
    <w:rsid w:val="002D53B8"/>
    <w:rsid w:val="002D5BAF"/>
    <w:rsid w:val="002D60A8"/>
    <w:rsid w:val="002D614D"/>
    <w:rsid w:val="002D6A39"/>
    <w:rsid w:val="002E1973"/>
    <w:rsid w:val="002E1CB8"/>
    <w:rsid w:val="002E2409"/>
    <w:rsid w:val="002E2BD9"/>
    <w:rsid w:val="002E2FA4"/>
    <w:rsid w:val="002E3794"/>
    <w:rsid w:val="002E3970"/>
    <w:rsid w:val="002E3CDA"/>
    <w:rsid w:val="002E4370"/>
    <w:rsid w:val="002E4F2B"/>
    <w:rsid w:val="002E5BF1"/>
    <w:rsid w:val="002E64BA"/>
    <w:rsid w:val="002E6F40"/>
    <w:rsid w:val="002E7F44"/>
    <w:rsid w:val="002F053B"/>
    <w:rsid w:val="002F132F"/>
    <w:rsid w:val="002F191E"/>
    <w:rsid w:val="002F243A"/>
    <w:rsid w:val="002F2528"/>
    <w:rsid w:val="002F26DF"/>
    <w:rsid w:val="002F3B43"/>
    <w:rsid w:val="002F4185"/>
    <w:rsid w:val="002F44BB"/>
    <w:rsid w:val="002F4B80"/>
    <w:rsid w:val="002F51E7"/>
    <w:rsid w:val="002F5E91"/>
    <w:rsid w:val="002F5ED7"/>
    <w:rsid w:val="002F6608"/>
    <w:rsid w:val="002F6670"/>
    <w:rsid w:val="002F686D"/>
    <w:rsid w:val="002F69A9"/>
    <w:rsid w:val="002F6A0C"/>
    <w:rsid w:val="002F6C64"/>
    <w:rsid w:val="002F749F"/>
    <w:rsid w:val="002F74B1"/>
    <w:rsid w:val="003000DC"/>
    <w:rsid w:val="00300898"/>
    <w:rsid w:val="00300F00"/>
    <w:rsid w:val="0030106D"/>
    <w:rsid w:val="00301519"/>
    <w:rsid w:val="0030169C"/>
    <w:rsid w:val="00303687"/>
    <w:rsid w:val="00303A1F"/>
    <w:rsid w:val="00303FA4"/>
    <w:rsid w:val="00304936"/>
    <w:rsid w:val="00307024"/>
    <w:rsid w:val="003079DC"/>
    <w:rsid w:val="00311A75"/>
    <w:rsid w:val="003127FB"/>
    <w:rsid w:val="00312DE4"/>
    <w:rsid w:val="00313AE8"/>
    <w:rsid w:val="003145B4"/>
    <w:rsid w:val="00314E1C"/>
    <w:rsid w:val="00314EF9"/>
    <w:rsid w:val="003152B2"/>
    <w:rsid w:val="0031592F"/>
    <w:rsid w:val="00315B0A"/>
    <w:rsid w:val="00316D3D"/>
    <w:rsid w:val="00317234"/>
    <w:rsid w:val="003176BC"/>
    <w:rsid w:val="00320009"/>
    <w:rsid w:val="00320664"/>
    <w:rsid w:val="003209CA"/>
    <w:rsid w:val="00320C38"/>
    <w:rsid w:val="00321141"/>
    <w:rsid w:val="00321EB2"/>
    <w:rsid w:val="00322273"/>
    <w:rsid w:val="0032261C"/>
    <w:rsid w:val="003229E1"/>
    <w:rsid w:val="00324223"/>
    <w:rsid w:val="00324E3F"/>
    <w:rsid w:val="00325F61"/>
    <w:rsid w:val="003264BA"/>
    <w:rsid w:val="003275BF"/>
    <w:rsid w:val="0032786B"/>
    <w:rsid w:val="003279E8"/>
    <w:rsid w:val="00327DCB"/>
    <w:rsid w:val="00330739"/>
    <w:rsid w:val="00330C96"/>
    <w:rsid w:val="003314BE"/>
    <w:rsid w:val="003314F4"/>
    <w:rsid w:val="003328B3"/>
    <w:rsid w:val="00334111"/>
    <w:rsid w:val="0033412D"/>
    <w:rsid w:val="003341A0"/>
    <w:rsid w:val="0033594C"/>
    <w:rsid w:val="00335DA9"/>
    <w:rsid w:val="00336114"/>
    <w:rsid w:val="00336B2A"/>
    <w:rsid w:val="00337617"/>
    <w:rsid w:val="003378F5"/>
    <w:rsid w:val="003404E4"/>
    <w:rsid w:val="00340C66"/>
    <w:rsid w:val="00341423"/>
    <w:rsid w:val="00341B46"/>
    <w:rsid w:val="003420DB"/>
    <w:rsid w:val="003424BE"/>
    <w:rsid w:val="00343179"/>
    <w:rsid w:val="00343C2B"/>
    <w:rsid w:val="00343DA6"/>
    <w:rsid w:val="003440C2"/>
    <w:rsid w:val="00344184"/>
    <w:rsid w:val="00344884"/>
    <w:rsid w:val="003461F1"/>
    <w:rsid w:val="0034643F"/>
    <w:rsid w:val="003477BE"/>
    <w:rsid w:val="00347C90"/>
    <w:rsid w:val="0035004D"/>
    <w:rsid w:val="003502C3"/>
    <w:rsid w:val="0035120F"/>
    <w:rsid w:val="003518B2"/>
    <w:rsid w:val="00351C6A"/>
    <w:rsid w:val="003526BF"/>
    <w:rsid w:val="00352885"/>
    <w:rsid w:val="00352BAA"/>
    <w:rsid w:val="00352D40"/>
    <w:rsid w:val="003532F0"/>
    <w:rsid w:val="00353408"/>
    <w:rsid w:val="00353431"/>
    <w:rsid w:val="003535C9"/>
    <w:rsid w:val="00353636"/>
    <w:rsid w:val="003538E5"/>
    <w:rsid w:val="003545D9"/>
    <w:rsid w:val="00355017"/>
    <w:rsid w:val="00355A25"/>
    <w:rsid w:val="0035657C"/>
    <w:rsid w:val="00357117"/>
    <w:rsid w:val="0036070B"/>
    <w:rsid w:val="00361B8E"/>
    <w:rsid w:val="00361CD6"/>
    <w:rsid w:val="0036222C"/>
    <w:rsid w:val="0036276B"/>
    <w:rsid w:val="003648EA"/>
    <w:rsid w:val="00364A06"/>
    <w:rsid w:val="003659B6"/>
    <w:rsid w:val="00365E38"/>
    <w:rsid w:val="00367529"/>
    <w:rsid w:val="00370042"/>
    <w:rsid w:val="003701F0"/>
    <w:rsid w:val="00370288"/>
    <w:rsid w:val="003705F1"/>
    <w:rsid w:val="003706A7"/>
    <w:rsid w:val="003713AD"/>
    <w:rsid w:val="00372235"/>
    <w:rsid w:val="00372EE8"/>
    <w:rsid w:val="0037342F"/>
    <w:rsid w:val="0037382C"/>
    <w:rsid w:val="00375061"/>
    <w:rsid w:val="00375729"/>
    <w:rsid w:val="00375D4A"/>
    <w:rsid w:val="00375F0C"/>
    <w:rsid w:val="00375F65"/>
    <w:rsid w:val="00376255"/>
    <w:rsid w:val="0037659B"/>
    <w:rsid w:val="003767AA"/>
    <w:rsid w:val="00376CCF"/>
    <w:rsid w:val="003772C0"/>
    <w:rsid w:val="00377E96"/>
    <w:rsid w:val="0038056C"/>
    <w:rsid w:val="00382982"/>
    <w:rsid w:val="00382BE3"/>
    <w:rsid w:val="00382C0A"/>
    <w:rsid w:val="00382CC5"/>
    <w:rsid w:val="003834B3"/>
    <w:rsid w:val="003835F3"/>
    <w:rsid w:val="0038462B"/>
    <w:rsid w:val="00385470"/>
    <w:rsid w:val="003871F9"/>
    <w:rsid w:val="00387500"/>
    <w:rsid w:val="00387B2F"/>
    <w:rsid w:val="00387FEF"/>
    <w:rsid w:val="003904BD"/>
    <w:rsid w:val="0039076C"/>
    <w:rsid w:val="003918DC"/>
    <w:rsid w:val="00392DE2"/>
    <w:rsid w:val="00393BB1"/>
    <w:rsid w:val="0039480C"/>
    <w:rsid w:val="00394A4C"/>
    <w:rsid w:val="0039506F"/>
    <w:rsid w:val="003950BA"/>
    <w:rsid w:val="00395141"/>
    <w:rsid w:val="00396269"/>
    <w:rsid w:val="003963E3"/>
    <w:rsid w:val="0039755D"/>
    <w:rsid w:val="003A07B5"/>
    <w:rsid w:val="003A144A"/>
    <w:rsid w:val="003A1BE9"/>
    <w:rsid w:val="003A28A3"/>
    <w:rsid w:val="003A2A5C"/>
    <w:rsid w:val="003A2A93"/>
    <w:rsid w:val="003A2D3B"/>
    <w:rsid w:val="003A2F9F"/>
    <w:rsid w:val="003A4460"/>
    <w:rsid w:val="003A552C"/>
    <w:rsid w:val="003A58E5"/>
    <w:rsid w:val="003A668B"/>
    <w:rsid w:val="003A6937"/>
    <w:rsid w:val="003A78D4"/>
    <w:rsid w:val="003A7C02"/>
    <w:rsid w:val="003A7C25"/>
    <w:rsid w:val="003B0C74"/>
    <w:rsid w:val="003B1E5A"/>
    <w:rsid w:val="003B26B2"/>
    <w:rsid w:val="003B2962"/>
    <w:rsid w:val="003B31D6"/>
    <w:rsid w:val="003B3D93"/>
    <w:rsid w:val="003B53C2"/>
    <w:rsid w:val="003B54BD"/>
    <w:rsid w:val="003B5AAF"/>
    <w:rsid w:val="003B6A3E"/>
    <w:rsid w:val="003B6E33"/>
    <w:rsid w:val="003B7530"/>
    <w:rsid w:val="003C0AD2"/>
    <w:rsid w:val="003C0F04"/>
    <w:rsid w:val="003C1182"/>
    <w:rsid w:val="003C11A2"/>
    <w:rsid w:val="003C13F6"/>
    <w:rsid w:val="003C148F"/>
    <w:rsid w:val="003C15DB"/>
    <w:rsid w:val="003C161E"/>
    <w:rsid w:val="003C2904"/>
    <w:rsid w:val="003C306F"/>
    <w:rsid w:val="003C37CA"/>
    <w:rsid w:val="003C3AD1"/>
    <w:rsid w:val="003C4934"/>
    <w:rsid w:val="003C5F50"/>
    <w:rsid w:val="003C60E1"/>
    <w:rsid w:val="003C623E"/>
    <w:rsid w:val="003C635B"/>
    <w:rsid w:val="003C6471"/>
    <w:rsid w:val="003C6D0F"/>
    <w:rsid w:val="003C7801"/>
    <w:rsid w:val="003D1324"/>
    <w:rsid w:val="003D1865"/>
    <w:rsid w:val="003D2F70"/>
    <w:rsid w:val="003D2FE7"/>
    <w:rsid w:val="003D439F"/>
    <w:rsid w:val="003D493D"/>
    <w:rsid w:val="003D5B98"/>
    <w:rsid w:val="003D5E21"/>
    <w:rsid w:val="003D6ACB"/>
    <w:rsid w:val="003D7DFE"/>
    <w:rsid w:val="003E0954"/>
    <w:rsid w:val="003E16EF"/>
    <w:rsid w:val="003E1F76"/>
    <w:rsid w:val="003E2A65"/>
    <w:rsid w:val="003E3721"/>
    <w:rsid w:val="003E4117"/>
    <w:rsid w:val="003E42F3"/>
    <w:rsid w:val="003E474A"/>
    <w:rsid w:val="003E4959"/>
    <w:rsid w:val="003E6A70"/>
    <w:rsid w:val="003F08F3"/>
    <w:rsid w:val="003F0A0F"/>
    <w:rsid w:val="003F1004"/>
    <w:rsid w:val="003F15F6"/>
    <w:rsid w:val="003F184F"/>
    <w:rsid w:val="003F2876"/>
    <w:rsid w:val="003F2AB6"/>
    <w:rsid w:val="003F3ABE"/>
    <w:rsid w:val="003F4115"/>
    <w:rsid w:val="003F517B"/>
    <w:rsid w:val="003F588A"/>
    <w:rsid w:val="003F6D64"/>
    <w:rsid w:val="003F7046"/>
    <w:rsid w:val="003F73F5"/>
    <w:rsid w:val="003F76E9"/>
    <w:rsid w:val="003F7995"/>
    <w:rsid w:val="003F7C3E"/>
    <w:rsid w:val="00402840"/>
    <w:rsid w:val="00402CA5"/>
    <w:rsid w:val="00403B0F"/>
    <w:rsid w:val="004046AE"/>
    <w:rsid w:val="0040471E"/>
    <w:rsid w:val="00405F4B"/>
    <w:rsid w:val="004060BE"/>
    <w:rsid w:val="004067ED"/>
    <w:rsid w:val="00406A03"/>
    <w:rsid w:val="00407363"/>
    <w:rsid w:val="004102D9"/>
    <w:rsid w:val="004105B4"/>
    <w:rsid w:val="00411EF9"/>
    <w:rsid w:val="00412761"/>
    <w:rsid w:val="00412768"/>
    <w:rsid w:val="00412A1B"/>
    <w:rsid w:val="00413210"/>
    <w:rsid w:val="00413887"/>
    <w:rsid w:val="00413A6F"/>
    <w:rsid w:val="00413DED"/>
    <w:rsid w:val="00413F19"/>
    <w:rsid w:val="00414129"/>
    <w:rsid w:val="00414CC4"/>
    <w:rsid w:val="004153A3"/>
    <w:rsid w:val="00415594"/>
    <w:rsid w:val="00415822"/>
    <w:rsid w:val="00415CAE"/>
    <w:rsid w:val="0041637F"/>
    <w:rsid w:val="004170C6"/>
    <w:rsid w:val="00417334"/>
    <w:rsid w:val="004179BB"/>
    <w:rsid w:val="004201F4"/>
    <w:rsid w:val="00420F36"/>
    <w:rsid w:val="00421A70"/>
    <w:rsid w:val="00422D84"/>
    <w:rsid w:val="0042446D"/>
    <w:rsid w:val="00424499"/>
    <w:rsid w:val="00425034"/>
    <w:rsid w:val="0042503C"/>
    <w:rsid w:val="00426236"/>
    <w:rsid w:val="004262A9"/>
    <w:rsid w:val="004262FA"/>
    <w:rsid w:val="00426EE5"/>
    <w:rsid w:val="004273DB"/>
    <w:rsid w:val="00427969"/>
    <w:rsid w:val="004279CC"/>
    <w:rsid w:val="00427C24"/>
    <w:rsid w:val="00427C26"/>
    <w:rsid w:val="00427FF9"/>
    <w:rsid w:val="0043146B"/>
    <w:rsid w:val="00431ADB"/>
    <w:rsid w:val="004321C1"/>
    <w:rsid w:val="00432D96"/>
    <w:rsid w:val="00434709"/>
    <w:rsid w:val="00434B3A"/>
    <w:rsid w:val="00435222"/>
    <w:rsid w:val="00435297"/>
    <w:rsid w:val="004353CA"/>
    <w:rsid w:val="004355CA"/>
    <w:rsid w:val="00436292"/>
    <w:rsid w:val="0043699B"/>
    <w:rsid w:val="00436C86"/>
    <w:rsid w:val="0043765C"/>
    <w:rsid w:val="00437BD4"/>
    <w:rsid w:val="00437F4B"/>
    <w:rsid w:val="00440F83"/>
    <w:rsid w:val="00441E36"/>
    <w:rsid w:val="00442051"/>
    <w:rsid w:val="00442314"/>
    <w:rsid w:val="00443BEF"/>
    <w:rsid w:val="004446AD"/>
    <w:rsid w:val="0044569B"/>
    <w:rsid w:val="00445973"/>
    <w:rsid w:val="004462D2"/>
    <w:rsid w:val="00446E73"/>
    <w:rsid w:val="0044748D"/>
    <w:rsid w:val="004478B9"/>
    <w:rsid w:val="00447C88"/>
    <w:rsid w:val="00450410"/>
    <w:rsid w:val="004504B9"/>
    <w:rsid w:val="004507E0"/>
    <w:rsid w:val="00450979"/>
    <w:rsid w:val="00451DB0"/>
    <w:rsid w:val="00452843"/>
    <w:rsid w:val="00452FCE"/>
    <w:rsid w:val="004558E8"/>
    <w:rsid w:val="00455D8C"/>
    <w:rsid w:val="00456219"/>
    <w:rsid w:val="00457389"/>
    <w:rsid w:val="0046025A"/>
    <w:rsid w:val="00460870"/>
    <w:rsid w:val="00461A20"/>
    <w:rsid w:val="0046227A"/>
    <w:rsid w:val="00462731"/>
    <w:rsid w:val="00462A3F"/>
    <w:rsid w:val="00462D34"/>
    <w:rsid w:val="004632BA"/>
    <w:rsid w:val="004638E9"/>
    <w:rsid w:val="00464355"/>
    <w:rsid w:val="004652D2"/>
    <w:rsid w:val="00466645"/>
    <w:rsid w:val="00466C59"/>
    <w:rsid w:val="00467133"/>
    <w:rsid w:val="00467386"/>
    <w:rsid w:val="0046748D"/>
    <w:rsid w:val="004700A3"/>
    <w:rsid w:val="0047172A"/>
    <w:rsid w:val="00471D07"/>
    <w:rsid w:val="00471E71"/>
    <w:rsid w:val="00472514"/>
    <w:rsid w:val="00473CFA"/>
    <w:rsid w:val="00474629"/>
    <w:rsid w:val="00475045"/>
    <w:rsid w:val="00475F98"/>
    <w:rsid w:val="00475FB7"/>
    <w:rsid w:val="004764B3"/>
    <w:rsid w:val="00476F78"/>
    <w:rsid w:val="0047703A"/>
    <w:rsid w:val="00477521"/>
    <w:rsid w:val="0047756A"/>
    <w:rsid w:val="00477BF7"/>
    <w:rsid w:val="00480832"/>
    <w:rsid w:val="004809FC"/>
    <w:rsid w:val="00481357"/>
    <w:rsid w:val="004814D2"/>
    <w:rsid w:val="004819B8"/>
    <w:rsid w:val="00481EF7"/>
    <w:rsid w:val="00481F3C"/>
    <w:rsid w:val="00482632"/>
    <w:rsid w:val="004838A3"/>
    <w:rsid w:val="00483CCB"/>
    <w:rsid w:val="00483FBD"/>
    <w:rsid w:val="0048415B"/>
    <w:rsid w:val="00484369"/>
    <w:rsid w:val="00485497"/>
    <w:rsid w:val="004856CC"/>
    <w:rsid w:val="00486AC3"/>
    <w:rsid w:val="00486D74"/>
    <w:rsid w:val="00487533"/>
    <w:rsid w:val="004878A6"/>
    <w:rsid w:val="004903D7"/>
    <w:rsid w:val="004911E1"/>
    <w:rsid w:val="00491561"/>
    <w:rsid w:val="0049250B"/>
    <w:rsid w:val="00492EEB"/>
    <w:rsid w:val="00492FFC"/>
    <w:rsid w:val="00494513"/>
    <w:rsid w:val="00494625"/>
    <w:rsid w:val="00494792"/>
    <w:rsid w:val="0049565D"/>
    <w:rsid w:val="0049580D"/>
    <w:rsid w:val="00495D5E"/>
    <w:rsid w:val="00496009"/>
    <w:rsid w:val="0049639C"/>
    <w:rsid w:val="00497150"/>
    <w:rsid w:val="00497910"/>
    <w:rsid w:val="00497CA0"/>
    <w:rsid w:val="004A104F"/>
    <w:rsid w:val="004A131E"/>
    <w:rsid w:val="004A1BD9"/>
    <w:rsid w:val="004A1FEF"/>
    <w:rsid w:val="004A21EE"/>
    <w:rsid w:val="004A242B"/>
    <w:rsid w:val="004A27AC"/>
    <w:rsid w:val="004A3B52"/>
    <w:rsid w:val="004A420A"/>
    <w:rsid w:val="004A47EC"/>
    <w:rsid w:val="004A5CF1"/>
    <w:rsid w:val="004A70BB"/>
    <w:rsid w:val="004A74FA"/>
    <w:rsid w:val="004A7E3F"/>
    <w:rsid w:val="004B0DEA"/>
    <w:rsid w:val="004B138B"/>
    <w:rsid w:val="004B1DAB"/>
    <w:rsid w:val="004B20D2"/>
    <w:rsid w:val="004B21FD"/>
    <w:rsid w:val="004B244F"/>
    <w:rsid w:val="004B316D"/>
    <w:rsid w:val="004B45C2"/>
    <w:rsid w:val="004B466C"/>
    <w:rsid w:val="004B4700"/>
    <w:rsid w:val="004B50DD"/>
    <w:rsid w:val="004B52B4"/>
    <w:rsid w:val="004B59B1"/>
    <w:rsid w:val="004B59CD"/>
    <w:rsid w:val="004B5AC5"/>
    <w:rsid w:val="004B62A9"/>
    <w:rsid w:val="004B630D"/>
    <w:rsid w:val="004B63A3"/>
    <w:rsid w:val="004B67C4"/>
    <w:rsid w:val="004B67F0"/>
    <w:rsid w:val="004B6A2F"/>
    <w:rsid w:val="004B7A3F"/>
    <w:rsid w:val="004C0C67"/>
    <w:rsid w:val="004C175E"/>
    <w:rsid w:val="004C22F2"/>
    <w:rsid w:val="004C2C3C"/>
    <w:rsid w:val="004C32A7"/>
    <w:rsid w:val="004C3429"/>
    <w:rsid w:val="004C4D9F"/>
    <w:rsid w:val="004C502E"/>
    <w:rsid w:val="004C6407"/>
    <w:rsid w:val="004C6D35"/>
    <w:rsid w:val="004C71B1"/>
    <w:rsid w:val="004C7DE3"/>
    <w:rsid w:val="004D0264"/>
    <w:rsid w:val="004D032C"/>
    <w:rsid w:val="004D07CF"/>
    <w:rsid w:val="004D07D1"/>
    <w:rsid w:val="004D1DCE"/>
    <w:rsid w:val="004D1F36"/>
    <w:rsid w:val="004D288C"/>
    <w:rsid w:val="004D2F9B"/>
    <w:rsid w:val="004D3A63"/>
    <w:rsid w:val="004D45EE"/>
    <w:rsid w:val="004D4669"/>
    <w:rsid w:val="004D5744"/>
    <w:rsid w:val="004D6435"/>
    <w:rsid w:val="004D6A96"/>
    <w:rsid w:val="004D6C42"/>
    <w:rsid w:val="004D7A06"/>
    <w:rsid w:val="004D7C79"/>
    <w:rsid w:val="004D7E1B"/>
    <w:rsid w:val="004D7F79"/>
    <w:rsid w:val="004E17D6"/>
    <w:rsid w:val="004E1D1D"/>
    <w:rsid w:val="004E22F9"/>
    <w:rsid w:val="004E2B6A"/>
    <w:rsid w:val="004E2E40"/>
    <w:rsid w:val="004E3EB2"/>
    <w:rsid w:val="004E3EDD"/>
    <w:rsid w:val="004E4930"/>
    <w:rsid w:val="004E4FDF"/>
    <w:rsid w:val="004E5569"/>
    <w:rsid w:val="004E5CB6"/>
    <w:rsid w:val="004E5DC5"/>
    <w:rsid w:val="004E6493"/>
    <w:rsid w:val="004E682A"/>
    <w:rsid w:val="004F1628"/>
    <w:rsid w:val="004F1822"/>
    <w:rsid w:val="004F1B4A"/>
    <w:rsid w:val="004F2541"/>
    <w:rsid w:val="004F269C"/>
    <w:rsid w:val="004F300E"/>
    <w:rsid w:val="004F4646"/>
    <w:rsid w:val="004F5817"/>
    <w:rsid w:val="004F5B04"/>
    <w:rsid w:val="004F5D6F"/>
    <w:rsid w:val="004F6781"/>
    <w:rsid w:val="004F6788"/>
    <w:rsid w:val="004F6C35"/>
    <w:rsid w:val="004F6D40"/>
    <w:rsid w:val="004F71C4"/>
    <w:rsid w:val="005001C0"/>
    <w:rsid w:val="00500458"/>
    <w:rsid w:val="00500A50"/>
    <w:rsid w:val="00501119"/>
    <w:rsid w:val="00502774"/>
    <w:rsid w:val="005028B2"/>
    <w:rsid w:val="00502A8B"/>
    <w:rsid w:val="00503141"/>
    <w:rsid w:val="00503238"/>
    <w:rsid w:val="00503357"/>
    <w:rsid w:val="00503B21"/>
    <w:rsid w:val="00503BEF"/>
    <w:rsid w:val="00503E95"/>
    <w:rsid w:val="00503FEF"/>
    <w:rsid w:val="0050407F"/>
    <w:rsid w:val="0050482B"/>
    <w:rsid w:val="00505402"/>
    <w:rsid w:val="00505F42"/>
    <w:rsid w:val="00506BA4"/>
    <w:rsid w:val="00507FDE"/>
    <w:rsid w:val="00510593"/>
    <w:rsid w:val="00511242"/>
    <w:rsid w:val="00511D9A"/>
    <w:rsid w:val="00511F60"/>
    <w:rsid w:val="00512E48"/>
    <w:rsid w:val="005130C4"/>
    <w:rsid w:val="00513327"/>
    <w:rsid w:val="005134E3"/>
    <w:rsid w:val="005143FC"/>
    <w:rsid w:val="00514ADD"/>
    <w:rsid w:val="00515695"/>
    <w:rsid w:val="0052004E"/>
    <w:rsid w:val="00520189"/>
    <w:rsid w:val="005208AC"/>
    <w:rsid w:val="005211A1"/>
    <w:rsid w:val="0052124D"/>
    <w:rsid w:val="005212C6"/>
    <w:rsid w:val="0052148D"/>
    <w:rsid w:val="00521AD0"/>
    <w:rsid w:val="00521E4E"/>
    <w:rsid w:val="0052201F"/>
    <w:rsid w:val="00522ACE"/>
    <w:rsid w:val="005237A9"/>
    <w:rsid w:val="005248BA"/>
    <w:rsid w:val="005251DF"/>
    <w:rsid w:val="00525A00"/>
    <w:rsid w:val="00526144"/>
    <w:rsid w:val="005264EE"/>
    <w:rsid w:val="00526B13"/>
    <w:rsid w:val="00527703"/>
    <w:rsid w:val="00527EDD"/>
    <w:rsid w:val="00530A1E"/>
    <w:rsid w:val="00530C81"/>
    <w:rsid w:val="00531D06"/>
    <w:rsid w:val="005323C6"/>
    <w:rsid w:val="00532BE3"/>
    <w:rsid w:val="00533D87"/>
    <w:rsid w:val="005355B4"/>
    <w:rsid w:val="00535AD2"/>
    <w:rsid w:val="00535E66"/>
    <w:rsid w:val="00536406"/>
    <w:rsid w:val="005364FE"/>
    <w:rsid w:val="00536BE2"/>
    <w:rsid w:val="0053708D"/>
    <w:rsid w:val="0053719B"/>
    <w:rsid w:val="00537689"/>
    <w:rsid w:val="005376FE"/>
    <w:rsid w:val="0054056C"/>
    <w:rsid w:val="00541645"/>
    <w:rsid w:val="0054183F"/>
    <w:rsid w:val="00541D94"/>
    <w:rsid w:val="00541FDC"/>
    <w:rsid w:val="0054384C"/>
    <w:rsid w:val="00544820"/>
    <w:rsid w:val="00544ABE"/>
    <w:rsid w:val="0054564F"/>
    <w:rsid w:val="00545912"/>
    <w:rsid w:val="0054652A"/>
    <w:rsid w:val="00546561"/>
    <w:rsid w:val="00546E0E"/>
    <w:rsid w:val="0054734A"/>
    <w:rsid w:val="0055057E"/>
    <w:rsid w:val="005507F9"/>
    <w:rsid w:val="00550E2B"/>
    <w:rsid w:val="0055115B"/>
    <w:rsid w:val="005511DB"/>
    <w:rsid w:val="00551280"/>
    <w:rsid w:val="00551B30"/>
    <w:rsid w:val="00551E8F"/>
    <w:rsid w:val="00552313"/>
    <w:rsid w:val="00552D83"/>
    <w:rsid w:val="00553CAE"/>
    <w:rsid w:val="00553D15"/>
    <w:rsid w:val="00554070"/>
    <w:rsid w:val="00554B40"/>
    <w:rsid w:val="00554DE8"/>
    <w:rsid w:val="00555076"/>
    <w:rsid w:val="00555400"/>
    <w:rsid w:val="005571F4"/>
    <w:rsid w:val="005601BD"/>
    <w:rsid w:val="005606AC"/>
    <w:rsid w:val="00561696"/>
    <w:rsid w:val="00561EFC"/>
    <w:rsid w:val="00562FEF"/>
    <w:rsid w:val="005630EA"/>
    <w:rsid w:val="00564BCB"/>
    <w:rsid w:val="00565108"/>
    <w:rsid w:val="005651FF"/>
    <w:rsid w:val="00565423"/>
    <w:rsid w:val="0056560E"/>
    <w:rsid w:val="00565A9C"/>
    <w:rsid w:val="00565E2E"/>
    <w:rsid w:val="00567193"/>
    <w:rsid w:val="00567A63"/>
    <w:rsid w:val="00570D40"/>
    <w:rsid w:val="005715D8"/>
    <w:rsid w:val="00572468"/>
    <w:rsid w:val="005729B5"/>
    <w:rsid w:val="00573391"/>
    <w:rsid w:val="00573602"/>
    <w:rsid w:val="00573F37"/>
    <w:rsid w:val="005741E5"/>
    <w:rsid w:val="0057422A"/>
    <w:rsid w:val="00576258"/>
    <w:rsid w:val="00576E0F"/>
    <w:rsid w:val="005770C2"/>
    <w:rsid w:val="005772BA"/>
    <w:rsid w:val="00580A2F"/>
    <w:rsid w:val="00580D6D"/>
    <w:rsid w:val="0058111A"/>
    <w:rsid w:val="0058115C"/>
    <w:rsid w:val="00581A41"/>
    <w:rsid w:val="00581AE1"/>
    <w:rsid w:val="00581D86"/>
    <w:rsid w:val="0058211C"/>
    <w:rsid w:val="0058225F"/>
    <w:rsid w:val="0058446F"/>
    <w:rsid w:val="005866F2"/>
    <w:rsid w:val="00586784"/>
    <w:rsid w:val="005874A4"/>
    <w:rsid w:val="0058762E"/>
    <w:rsid w:val="005909CE"/>
    <w:rsid w:val="005909EF"/>
    <w:rsid w:val="005910DF"/>
    <w:rsid w:val="00592168"/>
    <w:rsid w:val="005928CA"/>
    <w:rsid w:val="0059349B"/>
    <w:rsid w:val="00593F86"/>
    <w:rsid w:val="005948F3"/>
    <w:rsid w:val="005954EC"/>
    <w:rsid w:val="005958F8"/>
    <w:rsid w:val="00595A33"/>
    <w:rsid w:val="005964F6"/>
    <w:rsid w:val="00596942"/>
    <w:rsid w:val="00596C59"/>
    <w:rsid w:val="00596CE7"/>
    <w:rsid w:val="00596E97"/>
    <w:rsid w:val="005974DC"/>
    <w:rsid w:val="005975B2"/>
    <w:rsid w:val="00597DCF"/>
    <w:rsid w:val="005A157C"/>
    <w:rsid w:val="005A1812"/>
    <w:rsid w:val="005A30FF"/>
    <w:rsid w:val="005A4351"/>
    <w:rsid w:val="005A540D"/>
    <w:rsid w:val="005A5D26"/>
    <w:rsid w:val="005A5D39"/>
    <w:rsid w:val="005A687C"/>
    <w:rsid w:val="005A6B82"/>
    <w:rsid w:val="005A767D"/>
    <w:rsid w:val="005A76C8"/>
    <w:rsid w:val="005B06F8"/>
    <w:rsid w:val="005B12AD"/>
    <w:rsid w:val="005B1C9D"/>
    <w:rsid w:val="005B24EC"/>
    <w:rsid w:val="005B2D0D"/>
    <w:rsid w:val="005B5EA8"/>
    <w:rsid w:val="005B6BF9"/>
    <w:rsid w:val="005B7153"/>
    <w:rsid w:val="005B73F1"/>
    <w:rsid w:val="005C05FC"/>
    <w:rsid w:val="005C0E86"/>
    <w:rsid w:val="005C17E8"/>
    <w:rsid w:val="005C1DB9"/>
    <w:rsid w:val="005C26E0"/>
    <w:rsid w:val="005C3A22"/>
    <w:rsid w:val="005C41B3"/>
    <w:rsid w:val="005C4B44"/>
    <w:rsid w:val="005C547F"/>
    <w:rsid w:val="005C5532"/>
    <w:rsid w:val="005C6F14"/>
    <w:rsid w:val="005C7C89"/>
    <w:rsid w:val="005D0276"/>
    <w:rsid w:val="005D0AEE"/>
    <w:rsid w:val="005D104A"/>
    <w:rsid w:val="005D1F0B"/>
    <w:rsid w:val="005D1FE5"/>
    <w:rsid w:val="005D36BA"/>
    <w:rsid w:val="005D36EE"/>
    <w:rsid w:val="005D4A11"/>
    <w:rsid w:val="005D4A4E"/>
    <w:rsid w:val="005D4FB7"/>
    <w:rsid w:val="005D527C"/>
    <w:rsid w:val="005D542A"/>
    <w:rsid w:val="005D5682"/>
    <w:rsid w:val="005D69E2"/>
    <w:rsid w:val="005D6D39"/>
    <w:rsid w:val="005D750F"/>
    <w:rsid w:val="005D7AEC"/>
    <w:rsid w:val="005D7B18"/>
    <w:rsid w:val="005E0678"/>
    <w:rsid w:val="005E0DFB"/>
    <w:rsid w:val="005E12DF"/>
    <w:rsid w:val="005E1463"/>
    <w:rsid w:val="005E1594"/>
    <w:rsid w:val="005E1B00"/>
    <w:rsid w:val="005E27CA"/>
    <w:rsid w:val="005E3C90"/>
    <w:rsid w:val="005E4F4E"/>
    <w:rsid w:val="005E5ABF"/>
    <w:rsid w:val="005E62F8"/>
    <w:rsid w:val="005E656F"/>
    <w:rsid w:val="005E6828"/>
    <w:rsid w:val="005E6D54"/>
    <w:rsid w:val="005E709A"/>
    <w:rsid w:val="005F0237"/>
    <w:rsid w:val="005F0731"/>
    <w:rsid w:val="005F0964"/>
    <w:rsid w:val="005F120E"/>
    <w:rsid w:val="005F185E"/>
    <w:rsid w:val="005F2E54"/>
    <w:rsid w:val="005F2EB3"/>
    <w:rsid w:val="005F3C65"/>
    <w:rsid w:val="005F3DE4"/>
    <w:rsid w:val="005F4413"/>
    <w:rsid w:val="005F45E6"/>
    <w:rsid w:val="005F479C"/>
    <w:rsid w:val="005F4C1C"/>
    <w:rsid w:val="005F5014"/>
    <w:rsid w:val="005F5259"/>
    <w:rsid w:val="005F5FE3"/>
    <w:rsid w:val="005F649D"/>
    <w:rsid w:val="005F6B6E"/>
    <w:rsid w:val="005F727F"/>
    <w:rsid w:val="005F7876"/>
    <w:rsid w:val="005F7A8E"/>
    <w:rsid w:val="0060058D"/>
    <w:rsid w:val="00600EB6"/>
    <w:rsid w:val="00601644"/>
    <w:rsid w:val="006022BC"/>
    <w:rsid w:val="00602AA3"/>
    <w:rsid w:val="0060345B"/>
    <w:rsid w:val="00603834"/>
    <w:rsid w:val="00603CD5"/>
    <w:rsid w:val="00603D1E"/>
    <w:rsid w:val="00604323"/>
    <w:rsid w:val="006045A1"/>
    <w:rsid w:val="006045C1"/>
    <w:rsid w:val="0060525E"/>
    <w:rsid w:val="00605FF5"/>
    <w:rsid w:val="00606127"/>
    <w:rsid w:val="00606372"/>
    <w:rsid w:val="006065FC"/>
    <w:rsid w:val="00606816"/>
    <w:rsid w:val="00607D7B"/>
    <w:rsid w:val="0061073F"/>
    <w:rsid w:val="006108BC"/>
    <w:rsid w:val="006109A9"/>
    <w:rsid w:val="00610EEE"/>
    <w:rsid w:val="00611133"/>
    <w:rsid w:val="00611BC3"/>
    <w:rsid w:val="0061224F"/>
    <w:rsid w:val="006135B3"/>
    <w:rsid w:val="00614402"/>
    <w:rsid w:val="00614559"/>
    <w:rsid w:val="00614C17"/>
    <w:rsid w:val="00614FE6"/>
    <w:rsid w:val="006162D3"/>
    <w:rsid w:val="006169FA"/>
    <w:rsid w:val="006171D2"/>
    <w:rsid w:val="00621922"/>
    <w:rsid w:val="006220E0"/>
    <w:rsid w:val="00622727"/>
    <w:rsid w:val="00622D35"/>
    <w:rsid w:val="006236E2"/>
    <w:rsid w:val="006237AC"/>
    <w:rsid w:val="00623CFD"/>
    <w:rsid w:val="00624835"/>
    <w:rsid w:val="00624EFB"/>
    <w:rsid w:val="00625473"/>
    <w:rsid w:val="00626AB0"/>
    <w:rsid w:val="00627E6D"/>
    <w:rsid w:val="006311D6"/>
    <w:rsid w:val="00631719"/>
    <w:rsid w:val="00631AB6"/>
    <w:rsid w:val="006320A5"/>
    <w:rsid w:val="00632B92"/>
    <w:rsid w:val="006341EA"/>
    <w:rsid w:val="00634279"/>
    <w:rsid w:val="0063471E"/>
    <w:rsid w:val="00634FD7"/>
    <w:rsid w:val="006367B2"/>
    <w:rsid w:val="00636916"/>
    <w:rsid w:val="00636B49"/>
    <w:rsid w:val="00636ED5"/>
    <w:rsid w:val="0063776E"/>
    <w:rsid w:val="006378E0"/>
    <w:rsid w:val="00640F73"/>
    <w:rsid w:val="00641B93"/>
    <w:rsid w:val="00644B23"/>
    <w:rsid w:val="00645532"/>
    <w:rsid w:val="00645E46"/>
    <w:rsid w:val="00645FCA"/>
    <w:rsid w:val="00646137"/>
    <w:rsid w:val="0064614B"/>
    <w:rsid w:val="00646356"/>
    <w:rsid w:val="0064660B"/>
    <w:rsid w:val="00646BCF"/>
    <w:rsid w:val="00647FD9"/>
    <w:rsid w:val="00650371"/>
    <w:rsid w:val="00650B9C"/>
    <w:rsid w:val="00651266"/>
    <w:rsid w:val="00651591"/>
    <w:rsid w:val="00651940"/>
    <w:rsid w:val="006528F8"/>
    <w:rsid w:val="00653B23"/>
    <w:rsid w:val="006543D3"/>
    <w:rsid w:val="0065442D"/>
    <w:rsid w:val="006550EE"/>
    <w:rsid w:val="0065570C"/>
    <w:rsid w:val="00655ED5"/>
    <w:rsid w:val="00656219"/>
    <w:rsid w:val="00656A80"/>
    <w:rsid w:val="00657C12"/>
    <w:rsid w:val="006616DD"/>
    <w:rsid w:val="00662056"/>
    <w:rsid w:val="00663338"/>
    <w:rsid w:val="00663942"/>
    <w:rsid w:val="006658CE"/>
    <w:rsid w:val="00666560"/>
    <w:rsid w:val="006671F2"/>
    <w:rsid w:val="0066779F"/>
    <w:rsid w:val="00667CEE"/>
    <w:rsid w:val="00667E51"/>
    <w:rsid w:val="0067091C"/>
    <w:rsid w:val="00670962"/>
    <w:rsid w:val="00670C83"/>
    <w:rsid w:val="006717DB"/>
    <w:rsid w:val="00671F73"/>
    <w:rsid w:val="006722AC"/>
    <w:rsid w:val="0067242F"/>
    <w:rsid w:val="006729B3"/>
    <w:rsid w:val="006746E3"/>
    <w:rsid w:val="006754AC"/>
    <w:rsid w:val="0067593C"/>
    <w:rsid w:val="00675C48"/>
    <w:rsid w:val="00675DE6"/>
    <w:rsid w:val="006767ED"/>
    <w:rsid w:val="00676DA1"/>
    <w:rsid w:val="00676DE5"/>
    <w:rsid w:val="00676E58"/>
    <w:rsid w:val="00677616"/>
    <w:rsid w:val="006779AB"/>
    <w:rsid w:val="00680075"/>
    <w:rsid w:val="0068045B"/>
    <w:rsid w:val="00681769"/>
    <w:rsid w:val="00681EDD"/>
    <w:rsid w:val="00685918"/>
    <w:rsid w:val="00685A4D"/>
    <w:rsid w:val="00686B0C"/>
    <w:rsid w:val="00686DEC"/>
    <w:rsid w:val="00687771"/>
    <w:rsid w:val="00690011"/>
    <w:rsid w:val="00690B1E"/>
    <w:rsid w:val="00690B64"/>
    <w:rsid w:val="00690C31"/>
    <w:rsid w:val="00690DB7"/>
    <w:rsid w:val="00690FA3"/>
    <w:rsid w:val="0069190F"/>
    <w:rsid w:val="00693533"/>
    <w:rsid w:val="006936EF"/>
    <w:rsid w:val="00694169"/>
    <w:rsid w:val="006950E9"/>
    <w:rsid w:val="00695BA2"/>
    <w:rsid w:val="00696639"/>
    <w:rsid w:val="00696E08"/>
    <w:rsid w:val="0069705A"/>
    <w:rsid w:val="006970ED"/>
    <w:rsid w:val="00697473"/>
    <w:rsid w:val="00697A48"/>
    <w:rsid w:val="00697B60"/>
    <w:rsid w:val="006A1052"/>
    <w:rsid w:val="006A306A"/>
    <w:rsid w:val="006A4B67"/>
    <w:rsid w:val="006A4C58"/>
    <w:rsid w:val="006A62E0"/>
    <w:rsid w:val="006A6B09"/>
    <w:rsid w:val="006A6FBA"/>
    <w:rsid w:val="006A77B8"/>
    <w:rsid w:val="006B021C"/>
    <w:rsid w:val="006B1494"/>
    <w:rsid w:val="006B1979"/>
    <w:rsid w:val="006B1E82"/>
    <w:rsid w:val="006B30F3"/>
    <w:rsid w:val="006B5ABD"/>
    <w:rsid w:val="006B70B8"/>
    <w:rsid w:val="006C0461"/>
    <w:rsid w:val="006C04CC"/>
    <w:rsid w:val="006C07F1"/>
    <w:rsid w:val="006C0D25"/>
    <w:rsid w:val="006C0EB8"/>
    <w:rsid w:val="006C1731"/>
    <w:rsid w:val="006C2A2E"/>
    <w:rsid w:val="006C2B7D"/>
    <w:rsid w:val="006C31D7"/>
    <w:rsid w:val="006C34D9"/>
    <w:rsid w:val="006C47F5"/>
    <w:rsid w:val="006C4C8D"/>
    <w:rsid w:val="006C4D84"/>
    <w:rsid w:val="006C4E09"/>
    <w:rsid w:val="006C5AB0"/>
    <w:rsid w:val="006C6885"/>
    <w:rsid w:val="006D018A"/>
    <w:rsid w:val="006D0AAD"/>
    <w:rsid w:val="006D0E60"/>
    <w:rsid w:val="006D1545"/>
    <w:rsid w:val="006D1611"/>
    <w:rsid w:val="006D1A75"/>
    <w:rsid w:val="006D1E6E"/>
    <w:rsid w:val="006D20D3"/>
    <w:rsid w:val="006D21D4"/>
    <w:rsid w:val="006D355B"/>
    <w:rsid w:val="006D48BA"/>
    <w:rsid w:val="006D4A57"/>
    <w:rsid w:val="006D4D42"/>
    <w:rsid w:val="006D50C5"/>
    <w:rsid w:val="006D5ACB"/>
    <w:rsid w:val="006D6E37"/>
    <w:rsid w:val="006D782A"/>
    <w:rsid w:val="006E0043"/>
    <w:rsid w:val="006E0C35"/>
    <w:rsid w:val="006E0E6C"/>
    <w:rsid w:val="006E1B5E"/>
    <w:rsid w:val="006E20AA"/>
    <w:rsid w:val="006E4207"/>
    <w:rsid w:val="006E6079"/>
    <w:rsid w:val="006E664F"/>
    <w:rsid w:val="006E67B3"/>
    <w:rsid w:val="006E716A"/>
    <w:rsid w:val="006E77C5"/>
    <w:rsid w:val="006E78D9"/>
    <w:rsid w:val="006E7A46"/>
    <w:rsid w:val="006F06F3"/>
    <w:rsid w:val="006F0777"/>
    <w:rsid w:val="006F0811"/>
    <w:rsid w:val="006F0A1F"/>
    <w:rsid w:val="006F0AD9"/>
    <w:rsid w:val="006F0D12"/>
    <w:rsid w:val="006F102D"/>
    <w:rsid w:val="006F10ED"/>
    <w:rsid w:val="006F35AF"/>
    <w:rsid w:val="006F384D"/>
    <w:rsid w:val="006F3F69"/>
    <w:rsid w:val="006F431A"/>
    <w:rsid w:val="006F48BB"/>
    <w:rsid w:val="006F66FF"/>
    <w:rsid w:val="006F7019"/>
    <w:rsid w:val="006F7237"/>
    <w:rsid w:val="006F79DA"/>
    <w:rsid w:val="006F7A93"/>
    <w:rsid w:val="00700A00"/>
    <w:rsid w:val="00700F3D"/>
    <w:rsid w:val="007014B8"/>
    <w:rsid w:val="00702037"/>
    <w:rsid w:val="007020A7"/>
    <w:rsid w:val="007028DE"/>
    <w:rsid w:val="00703037"/>
    <w:rsid w:val="00703D59"/>
    <w:rsid w:val="00703EC6"/>
    <w:rsid w:val="0070434D"/>
    <w:rsid w:val="00704544"/>
    <w:rsid w:val="00705F09"/>
    <w:rsid w:val="00706206"/>
    <w:rsid w:val="00706483"/>
    <w:rsid w:val="00706616"/>
    <w:rsid w:val="00706AB7"/>
    <w:rsid w:val="00706D39"/>
    <w:rsid w:val="00707A32"/>
    <w:rsid w:val="00707BB0"/>
    <w:rsid w:val="00712598"/>
    <w:rsid w:val="00712AB1"/>
    <w:rsid w:val="0071300B"/>
    <w:rsid w:val="007135EA"/>
    <w:rsid w:val="007137A3"/>
    <w:rsid w:val="00713FAD"/>
    <w:rsid w:val="00714148"/>
    <w:rsid w:val="00715521"/>
    <w:rsid w:val="00715884"/>
    <w:rsid w:val="00715BAD"/>
    <w:rsid w:val="00715FFF"/>
    <w:rsid w:val="00716509"/>
    <w:rsid w:val="007166B7"/>
    <w:rsid w:val="007173E7"/>
    <w:rsid w:val="007174C2"/>
    <w:rsid w:val="00717694"/>
    <w:rsid w:val="00717CC8"/>
    <w:rsid w:val="0072028A"/>
    <w:rsid w:val="00721C5F"/>
    <w:rsid w:val="00722340"/>
    <w:rsid w:val="00722B25"/>
    <w:rsid w:val="00723450"/>
    <w:rsid w:val="007237DF"/>
    <w:rsid w:val="00723C81"/>
    <w:rsid w:val="00724D86"/>
    <w:rsid w:val="00725224"/>
    <w:rsid w:val="00725F05"/>
    <w:rsid w:val="00726271"/>
    <w:rsid w:val="00726BB3"/>
    <w:rsid w:val="00726BF8"/>
    <w:rsid w:val="00727124"/>
    <w:rsid w:val="007279BC"/>
    <w:rsid w:val="00727C26"/>
    <w:rsid w:val="00727D0E"/>
    <w:rsid w:val="0073062E"/>
    <w:rsid w:val="00730DFA"/>
    <w:rsid w:val="00731C05"/>
    <w:rsid w:val="00731FB8"/>
    <w:rsid w:val="00732803"/>
    <w:rsid w:val="00732C39"/>
    <w:rsid w:val="0073321F"/>
    <w:rsid w:val="00734289"/>
    <w:rsid w:val="0073434A"/>
    <w:rsid w:val="00734634"/>
    <w:rsid w:val="007346FF"/>
    <w:rsid w:val="00734FC1"/>
    <w:rsid w:val="00735E3F"/>
    <w:rsid w:val="00736821"/>
    <w:rsid w:val="007372C1"/>
    <w:rsid w:val="00737566"/>
    <w:rsid w:val="007405A3"/>
    <w:rsid w:val="00740E6B"/>
    <w:rsid w:val="00741043"/>
    <w:rsid w:val="00741BA0"/>
    <w:rsid w:val="00741C68"/>
    <w:rsid w:val="00741ED9"/>
    <w:rsid w:val="00742555"/>
    <w:rsid w:val="00743583"/>
    <w:rsid w:val="007438A2"/>
    <w:rsid w:val="00744D89"/>
    <w:rsid w:val="0074511D"/>
    <w:rsid w:val="0074549E"/>
    <w:rsid w:val="00745850"/>
    <w:rsid w:val="00745987"/>
    <w:rsid w:val="00746C86"/>
    <w:rsid w:val="00746CF6"/>
    <w:rsid w:val="0075057E"/>
    <w:rsid w:val="00750665"/>
    <w:rsid w:val="0075109C"/>
    <w:rsid w:val="00751420"/>
    <w:rsid w:val="007537A6"/>
    <w:rsid w:val="00753BA2"/>
    <w:rsid w:val="00753E8D"/>
    <w:rsid w:val="007547BF"/>
    <w:rsid w:val="00755A48"/>
    <w:rsid w:val="007606DE"/>
    <w:rsid w:val="00761202"/>
    <w:rsid w:val="0076149D"/>
    <w:rsid w:val="0076198D"/>
    <w:rsid w:val="007622DD"/>
    <w:rsid w:val="00762607"/>
    <w:rsid w:val="00762A39"/>
    <w:rsid w:val="007630F2"/>
    <w:rsid w:val="00763C0E"/>
    <w:rsid w:val="00763E32"/>
    <w:rsid w:val="007643D8"/>
    <w:rsid w:val="00764CE3"/>
    <w:rsid w:val="007653F1"/>
    <w:rsid w:val="0076593B"/>
    <w:rsid w:val="00766268"/>
    <w:rsid w:val="0076682E"/>
    <w:rsid w:val="00766D81"/>
    <w:rsid w:val="00767CE9"/>
    <w:rsid w:val="00770332"/>
    <w:rsid w:val="007715BE"/>
    <w:rsid w:val="00771675"/>
    <w:rsid w:val="00771C1B"/>
    <w:rsid w:val="007724C0"/>
    <w:rsid w:val="00772576"/>
    <w:rsid w:val="007733CC"/>
    <w:rsid w:val="00774650"/>
    <w:rsid w:val="00774B13"/>
    <w:rsid w:val="00774F94"/>
    <w:rsid w:val="00775170"/>
    <w:rsid w:val="00775B62"/>
    <w:rsid w:val="00775B77"/>
    <w:rsid w:val="007766D4"/>
    <w:rsid w:val="00776AC3"/>
    <w:rsid w:val="00776E93"/>
    <w:rsid w:val="0077716C"/>
    <w:rsid w:val="007773BF"/>
    <w:rsid w:val="00777AC1"/>
    <w:rsid w:val="00777D5D"/>
    <w:rsid w:val="0078009A"/>
    <w:rsid w:val="00780142"/>
    <w:rsid w:val="007812B0"/>
    <w:rsid w:val="00782138"/>
    <w:rsid w:val="00782679"/>
    <w:rsid w:val="00782D42"/>
    <w:rsid w:val="00784091"/>
    <w:rsid w:val="00784B70"/>
    <w:rsid w:val="007863CD"/>
    <w:rsid w:val="007863F7"/>
    <w:rsid w:val="00786774"/>
    <w:rsid w:val="00786BD9"/>
    <w:rsid w:val="00786CE5"/>
    <w:rsid w:val="00786DC2"/>
    <w:rsid w:val="00787089"/>
    <w:rsid w:val="00787252"/>
    <w:rsid w:val="00790E32"/>
    <w:rsid w:val="00791F27"/>
    <w:rsid w:val="00791F46"/>
    <w:rsid w:val="007926A1"/>
    <w:rsid w:val="007935E1"/>
    <w:rsid w:val="00793C79"/>
    <w:rsid w:val="00793F40"/>
    <w:rsid w:val="00794272"/>
    <w:rsid w:val="00795884"/>
    <w:rsid w:val="00795D30"/>
    <w:rsid w:val="00796624"/>
    <w:rsid w:val="00796C2C"/>
    <w:rsid w:val="007979B9"/>
    <w:rsid w:val="00797A39"/>
    <w:rsid w:val="007A1271"/>
    <w:rsid w:val="007A14D6"/>
    <w:rsid w:val="007A181F"/>
    <w:rsid w:val="007A1C19"/>
    <w:rsid w:val="007A1F2D"/>
    <w:rsid w:val="007A319A"/>
    <w:rsid w:val="007A358F"/>
    <w:rsid w:val="007A3792"/>
    <w:rsid w:val="007A3B5C"/>
    <w:rsid w:val="007A3DD6"/>
    <w:rsid w:val="007A4C1D"/>
    <w:rsid w:val="007A517F"/>
    <w:rsid w:val="007A5525"/>
    <w:rsid w:val="007A6E14"/>
    <w:rsid w:val="007A7788"/>
    <w:rsid w:val="007A7B1A"/>
    <w:rsid w:val="007B08D0"/>
    <w:rsid w:val="007B1407"/>
    <w:rsid w:val="007B1BF0"/>
    <w:rsid w:val="007B1DD6"/>
    <w:rsid w:val="007B2909"/>
    <w:rsid w:val="007B2D1A"/>
    <w:rsid w:val="007B34D4"/>
    <w:rsid w:val="007B3E18"/>
    <w:rsid w:val="007B3E5A"/>
    <w:rsid w:val="007B4746"/>
    <w:rsid w:val="007B4939"/>
    <w:rsid w:val="007B4A6B"/>
    <w:rsid w:val="007B4FED"/>
    <w:rsid w:val="007B519C"/>
    <w:rsid w:val="007B5400"/>
    <w:rsid w:val="007B6FFA"/>
    <w:rsid w:val="007B7337"/>
    <w:rsid w:val="007B750E"/>
    <w:rsid w:val="007C0C80"/>
    <w:rsid w:val="007C0CF4"/>
    <w:rsid w:val="007C13EE"/>
    <w:rsid w:val="007C151D"/>
    <w:rsid w:val="007C1591"/>
    <w:rsid w:val="007C2003"/>
    <w:rsid w:val="007C260A"/>
    <w:rsid w:val="007C29A0"/>
    <w:rsid w:val="007C3756"/>
    <w:rsid w:val="007C4910"/>
    <w:rsid w:val="007C4A38"/>
    <w:rsid w:val="007C4F3F"/>
    <w:rsid w:val="007C5196"/>
    <w:rsid w:val="007C5738"/>
    <w:rsid w:val="007C57CA"/>
    <w:rsid w:val="007C6250"/>
    <w:rsid w:val="007C62F7"/>
    <w:rsid w:val="007C6390"/>
    <w:rsid w:val="007C691C"/>
    <w:rsid w:val="007C6BA7"/>
    <w:rsid w:val="007C6F33"/>
    <w:rsid w:val="007C7BC4"/>
    <w:rsid w:val="007C7DA2"/>
    <w:rsid w:val="007D0B01"/>
    <w:rsid w:val="007D0EBD"/>
    <w:rsid w:val="007D1A7D"/>
    <w:rsid w:val="007D1C0F"/>
    <w:rsid w:val="007D2960"/>
    <w:rsid w:val="007D3578"/>
    <w:rsid w:val="007D44E0"/>
    <w:rsid w:val="007D4B10"/>
    <w:rsid w:val="007D664F"/>
    <w:rsid w:val="007D795D"/>
    <w:rsid w:val="007D7CDF"/>
    <w:rsid w:val="007E03FE"/>
    <w:rsid w:val="007E080B"/>
    <w:rsid w:val="007E21EF"/>
    <w:rsid w:val="007E26B2"/>
    <w:rsid w:val="007E35BD"/>
    <w:rsid w:val="007E4116"/>
    <w:rsid w:val="007E426E"/>
    <w:rsid w:val="007E4FCD"/>
    <w:rsid w:val="007E56B2"/>
    <w:rsid w:val="007E5BE0"/>
    <w:rsid w:val="007E60FC"/>
    <w:rsid w:val="007E6DD0"/>
    <w:rsid w:val="007E7BB8"/>
    <w:rsid w:val="007F078C"/>
    <w:rsid w:val="007F0E40"/>
    <w:rsid w:val="007F1898"/>
    <w:rsid w:val="007F205C"/>
    <w:rsid w:val="007F228B"/>
    <w:rsid w:val="007F27AA"/>
    <w:rsid w:val="007F2885"/>
    <w:rsid w:val="007F3680"/>
    <w:rsid w:val="007F3A42"/>
    <w:rsid w:val="007F420D"/>
    <w:rsid w:val="007F4433"/>
    <w:rsid w:val="007F44B9"/>
    <w:rsid w:val="007F4AAD"/>
    <w:rsid w:val="007F4D8E"/>
    <w:rsid w:val="007F5602"/>
    <w:rsid w:val="007F6365"/>
    <w:rsid w:val="007F6DC7"/>
    <w:rsid w:val="007F7E71"/>
    <w:rsid w:val="00800F5C"/>
    <w:rsid w:val="008018B3"/>
    <w:rsid w:val="00801D6F"/>
    <w:rsid w:val="00803830"/>
    <w:rsid w:val="00803860"/>
    <w:rsid w:val="00803B42"/>
    <w:rsid w:val="0080400F"/>
    <w:rsid w:val="008056C3"/>
    <w:rsid w:val="00810299"/>
    <w:rsid w:val="00810BCD"/>
    <w:rsid w:val="00812B6A"/>
    <w:rsid w:val="00813819"/>
    <w:rsid w:val="00813B2C"/>
    <w:rsid w:val="00813B3D"/>
    <w:rsid w:val="00815AA5"/>
    <w:rsid w:val="00816736"/>
    <w:rsid w:val="008169B5"/>
    <w:rsid w:val="008208B6"/>
    <w:rsid w:val="00821961"/>
    <w:rsid w:val="00821DC3"/>
    <w:rsid w:val="00821F77"/>
    <w:rsid w:val="008222D6"/>
    <w:rsid w:val="008233BF"/>
    <w:rsid w:val="008238A3"/>
    <w:rsid w:val="0082440D"/>
    <w:rsid w:val="0082617A"/>
    <w:rsid w:val="008262E3"/>
    <w:rsid w:val="00826546"/>
    <w:rsid w:val="00826E7E"/>
    <w:rsid w:val="00826F0F"/>
    <w:rsid w:val="00827146"/>
    <w:rsid w:val="0082721C"/>
    <w:rsid w:val="00830A02"/>
    <w:rsid w:val="00830EAF"/>
    <w:rsid w:val="008320EA"/>
    <w:rsid w:val="0083245F"/>
    <w:rsid w:val="00832762"/>
    <w:rsid w:val="00832ABB"/>
    <w:rsid w:val="00832DC9"/>
    <w:rsid w:val="00833E38"/>
    <w:rsid w:val="008340A6"/>
    <w:rsid w:val="0083446A"/>
    <w:rsid w:val="00834888"/>
    <w:rsid w:val="008355D8"/>
    <w:rsid w:val="00835796"/>
    <w:rsid w:val="008362DF"/>
    <w:rsid w:val="0083670E"/>
    <w:rsid w:val="00837C3F"/>
    <w:rsid w:val="0084015C"/>
    <w:rsid w:val="00840A09"/>
    <w:rsid w:val="00841E79"/>
    <w:rsid w:val="00842B92"/>
    <w:rsid w:val="00843F99"/>
    <w:rsid w:val="00845475"/>
    <w:rsid w:val="0084633F"/>
    <w:rsid w:val="00846F6A"/>
    <w:rsid w:val="00847437"/>
    <w:rsid w:val="0085045B"/>
    <w:rsid w:val="008508D8"/>
    <w:rsid w:val="00850D60"/>
    <w:rsid w:val="00851026"/>
    <w:rsid w:val="00852B38"/>
    <w:rsid w:val="00852DE3"/>
    <w:rsid w:val="00853955"/>
    <w:rsid w:val="00853EFA"/>
    <w:rsid w:val="008540BF"/>
    <w:rsid w:val="008555DE"/>
    <w:rsid w:val="00856308"/>
    <w:rsid w:val="0085670D"/>
    <w:rsid w:val="00856D9E"/>
    <w:rsid w:val="00857747"/>
    <w:rsid w:val="0086161A"/>
    <w:rsid w:val="00861EED"/>
    <w:rsid w:val="008621DA"/>
    <w:rsid w:val="00862E9C"/>
    <w:rsid w:val="0086359A"/>
    <w:rsid w:val="0086365C"/>
    <w:rsid w:val="00863EDB"/>
    <w:rsid w:val="008647FE"/>
    <w:rsid w:val="00864E5F"/>
    <w:rsid w:val="00865299"/>
    <w:rsid w:val="008658ED"/>
    <w:rsid w:val="00866DFE"/>
    <w:rsid w:val="008672B2"/>
    <w:rsid w:val="0087071B"/>
    <w:rsid w:val="008708FB"/>
    <w:rsid w:val="00871114"/>
    <w:rsid w:val="00873016"/>
    <w:rsid w:val="0087321D"/>
    <w:rsid w:val="0087377D"/>
    <w:rsid w:val="008757B5"/>
    <w:rsid w:val="008762E6"/>
    <w:rsid w:val="00876496"/>
    <w:rsid w:val="008776C3"/>
    <w:rsid w:val="00877AB0"/>
    <w:rsid w:val="00880313"/>
    <w:rsid w:val="008805D2"/>
    <w:rsid w:val="008806AB"/>
    <w:rsid w:val="0088116D"/>
    <w:rsid w:val="008818E2"/>
    <w:rsid w:val="00881BFF"/>
    <w:rsid w:val="00881C9E"/>
    <w:rsid w:val="00881D5E"/>
    <w:rsid w:val="00881F3F"/>
    <w:rsid w:val="008823A4"/>
    <w:rsid w:val="00882E7A"/>
    <w:rsid w:val="00882EFF"/>
    <w:rsid w:val="008830DB"/>
    <w:rsid w:val="00883E8E"/>
    <w:rsid w:val="00885BE8"/>
    <w:rsid w:val="008860FB"/>
    <w:rsid w:val="0088639D"/>
    <w:rsid w:val="00886441"/>
    <w:rsid w:val="00886739"/>
    <w:rsid w:val="0088678D"/>
    <w:rsid w:val="00886882"/>
    <w:rsid w:val="00886895"/>
    <w:rsid w:val="00887C3F"/>
    <w:rsid w:val="00890158"/>
    <w:rsid w:val="00890DB1"/>
    <w:rsid w:val="00891174"/>
    <w:rsid w:val="00892D30"/>
    <w:rsid w:val="00892EA3"/>
    <w:rsid w:val="00893440"/>
    <w:rsid w:val="00893BFF"/>
    <w:rsid w:val="0089533D"/>
    <w:rsid w:val="00895567"/>
    <w:rsid w:val="0089686B"/>
    <w:rsid w:val="00896F20"/>
    <w:rsid w:val="008A1B7D"/>
    <w:rsid w:val="008A2C29"/>
    <w:rsid w:val="008A2C66"/>
    <w:rsid w:val="008A3326"/>
    <w:rsid w:val="008A33BC"/>
    <w:rsid w:val="008A37B9"/>
    <w:rsid w:val="008A39B9"/>
    <w:rsid w:val="008A4BC2"/>
    <w:rsid w:val="008A5191"/>
    <w:rsid w:val="008A53C3"/>
    <w:rsid w:val="008A587C"/>
    <w:rsid w:val="008A683D"/>
    <w:rsid w:val="008A6F2A"/>
    <w:rsid w:val="008A6FFD"/>
    <w:rsid w:val="008A791C"/>
    <w:rsid w:val="008A79DE"/>
    <w:rsid w:val="008A7D30"/>
    <w:rsid w:val="008B09BD"/>
    <w:rsid w:val="008B0A3F"/>
    <w:rsid w:val="008B0A74"/>
    <w:rsid w:val="008B16AC"/>
    <w:rsid w:val="008B21CD"/>
    <w:rsid w:val="008B2A31"/>
    <w:rsid w:val="008B2B39"/>
    <w:rsid w:val="008B36EF"/>
    <w:rsid w:val="008B3E9B"/>
    <w:rsid w:val="008B481F"/>
    <w:rsid w:val="008B4D2E"/>
    <w:rsid w:val="008B554E"/>
    <w:rsid w:val="008B6087"/>
    <w:rsid w:val="008B6A7E"/>
    <w:rsid w:val="008B6D8B"/>
    <w:rsid w:val="008B6DA7"/>
    <w:rsid w:val="008B7335"/>
    <w:rsid w:val="008B7AA4"/>
    <w:rsid w:val="008B7C57"/>
    <w:rsid w:val="008B7DEF"/>
    <w:rsid w:val="008B7F7D"/>
    <w:rsid w:val="008C062E"/>
    <w:rsid w:val="008C13B6"/>
    <w:rsid w:val="008C5B1C"/>
    <w:rsid w:val="008C60E2"/>
    <w:rsid w:val="008C65F7"/>
    <w:rsid w:val="008D041D"/>
    <w:rsid w:val="008D07AF"/>
    <w:rsid w:val="008D0DAD"/>
    <w:rsid w:val="008D13B7"/>
    <w:rsid w:val="008D15BA"/>
    <w:rsid w:val="008D2269"/>
    <w:rsid w:val="008D22FB"/>
    <w:rsid w:val="008D23DE"/>
    <w:rsid w:val="008D2619"/>
    <w:rsid w:val="008D27A6"/>
    <w:rsid w:val="008D2F07"/>
    <w:rsid w:val="008D41AE"/>
    <w:rsid w:val="008D42DA"/>
    <w:rsid w:val="008D4534"/>
    <w:rsid w:val="008D4785"/>
    <w:rsid w:val="008D47AA"/>
    <w:rsid w:val="008D5017"/>
    <w:rsid w:val="008D6BB4"/>
    <w:rsid w:val="008D7671"/>
    <w:rsid w:val="008E007D"/>
    <w:rsid w:val="008E090F"/>
    <w:rsid w:val="008E14BA"/>
    <w:rsid w:val="008E1AA1"/>
    <w:rsid w:val="008E2133"/>
    <w:rsid w:val="008E22AC"/>
    <w:rsid w:val="008E27DD"/>
    <w:rsid w:val="008E2BEC"/>
    <w:rsid w:val="008E2FC2"/>
    <w:rsid w:val="008E3218"/>
    <w:rsid w:val="008E38A3"/>
    <w:rsid w:val="008E441A"/>
    <w:rsid w:val="008E4B09"/>
    <w:rsid w:val="008E5659"/>
    <w:rsid w:val="008E56B7"/>
    <w:rsid w:val="008E6327"/>
    <w:rsid w:val="008E641D"/>
    <w:rsid w:val="008E7585"/>
    <w:rsid w:val="008E7D72"/>
    <w:rsid w:val="008E7D8B"/>
    <w:rsid w:val="008F0E8A"/>
    <w:rsid w:val="008F11F4"/>
    <w:rsid w:val="008F13DD"/>
    <w:rsid w:val="008F1419"/>
    <w:rsid w:val="008F163C"/>
    <w:rsid w:val="008F1A1B"/>
    <w:rsid w:val="008F358F"/>
    <w:rsid w:val="008F455E"/>
    <w:rsid w:val="008F475D"/>
    <w:rsid w:val="008F47C6"/>
    <w:rsid w:val="008F4C16"/>
    <w:rsid w:val="008F4CBD"/>
    <w:rsid w:val="008F5D78"/>
    <w:rsid w:val="008F653A"/>
    <w:rsid w:val="008F767B"/>
    <w:rsid w:val="008F7B30"/>
    <w:rsid w:val="008F7E77"/>
    <w:rsid w:val="008F7E8F"/>
    <w:rsid w:val="008F7F95"/>
    <w:rsid w:val="00900FD3"/>
    <w:rsid w:val="00901EF4"/>
    <w:rsid w:val="00901F4E"/>
    <w:rsid w:val="009024D2"/>
    <w:rsid w:val="00903D01"/>
    <w:rsid w:val="0090465D"/>
    <w:rsid w:val="00904D4F"/>
    <w:rsid w:val="00904E02"/>
    <w:rsid w:val="009050F7"/>
    <w:rsid w:val="009054AD"/>
    <w:rsid w:val="009056B6"/>
    <w:rsid w:val="00906254"/>
    <w:rsid w:val="00906392"/>
    <w:rsid w:val="0090684E"/>
    <w:rsid w:val="0090718C"/>
    <w:rsid w:val="00907638"/>
    <w:rsid w:val="009106DB"/>
    <w:rsid w:val="009108CE"/>
    <w:rsid w:val="00910A01"/>
    <w:rsid w:val="0091220D"/>
    <w:rsid w:val="00912820"/>
    <w:rsid w:val="00912B16"/>
    <w:rsid w:val="00913175"/>
    <w:rsid w:val="0091338B"/>
    <w:rsid w:val="00913907"/>
    <w:rsid w:val="00914EED"/>
    <w:rsid w:val="00915122"/>
    <w:rsid w:val="009165C7"/>
    <w:rsid w:val="0091681C"/>
    <w:rsid w:val="009168ED"/>
    <w:rsid w:val="00917B42"/>
    <w:rsid w:val="00920A30"/>
    <w:rsid w:val="00920A87"/>
    <w:rsid w:val="00920D30"/>
    <w:rsid w:val="009215A2"/>
    <w:rsid w:val="009220A1"/>
    <w:rsid w:val="00922DE2"/>
    <w:rsid w:val="0092352C"/>
    <w:rsid w:val="00924C76"/>
    <w:rsid w:val="00925C13"/>
    <w:rsid w:val="00925EC0"/>
    <w:rsid w:val="00925F98"/>
    <w:rsid w:val="00926480"/>
    <w:rsid w:val="0092720F"/>
    <w:rsid w:val="00930B09"/>
    <w:rsid w:val="00930CBD"/>
    <w:rsid w:val="00931353"/>
    <w:rsid w:val="00931793"/>
    <w:rsid w:val="009319E7"/>
    <w:rsid w:val="00932694"/>
    <w:rsid w:val="009332CB"/>
    <w:rsid w:val="00933739"/>
    <w:rsid w:val="009341A8"/>
    <w:rsid w:val="00935BE9"/>
    <w:rsid w:val="00936908"/>
    <w:rsid w:val="00936ABB"/>
    <w:rsid w:val="00936FA8"/>
    <w:rsid w:val="00937CDB"/>
    <w:rsid w:val="00940571"/>
    <w:rsid w:val="0094094D"/>
    <w:rsid w:val="00940AF0"/>
    <w:rsid w:val="00940FF1"/>
    <w:rsid w:val="00941C73"/>
    <w:rsid w:val="00941F24"/>
    <w:rsid w:val="00943359"/>
    <w:rsid w:val="00943F89"/>
    <w:rsid w:val="00944DC9"/>
    <w:rsid w:val="00944FA6"/>
    <w:rsid w:val="00944FBE"/>
    <w:rsid w:val="009456BC"/>
    <w:rsid w:val="00945799"/>
    <w:rsid w:val="00946E46"/>
    <w:rsid w:val="00947C6C"/>
    <w:rsid w:val="0095165D"/>
    <w:rsid w:val="009517CB"/>
    <w:rsid w:val="009518BD"/>
    <w:rsid w:val="009522FD"/>
    <w:rsid w:val="0095344B"/>
    <w:rsid w:val="00953516"/>
    <w:rsid w:val="0095385C"/>
    <w:rsid w:val="009538AB"/>
    <w:rsid w:val="00953C01"/>
    <w:rsid w:val="009542C8"/>
    <w:rsid w:val="009544BA"/>
    <w:rsid w:val="00954759"/>
    <w:rsid w:val="00955071"/>
    <w:rsid w:val="00955C2E"/>
    <w:rsid w:val="00956099"/>
    <w:rsid w:val="0095681D"/>
    <w:rsid w:val="00956AA0"/>
    <w:rsid w:val="0095723B"/>
    <w:rsid w:val="00957893"/>
    <w:rsid w:val="00960CE5"/>
    <w:rsid w:val="00960DB7"/>
    <w:rsid w:val="0096181F"/>
    <w:rsid w:val="00961BC7"/>
    <w:rsid w:val="00962062"/>
    <w:rsid w:val="00962114"/>
    <w:rsid w:val="00962982"/>
    <w:rsid w:val="00962FB1"/>
    <w:rsid w:val="009632BD"/>
    <w:rsid w:val="009639F7"/>
    <w:rsid w:val="00964087"/>
    <w:rsid w:val="00964583"/>
    <w:rsid w:val="00964842"/>
    <w:rsid w:val="00966098"/>
    <w:rsid w:val="009677F2"/>
    <w:rsid w:val="00970DE3"/>
    <w:rsid w:val="0097168C"/>
    <w:rsid w:val="00971793"/>
    <w:rsid w:val="009718F9"/>
    <w:rsid w:val="00972F6C"/>
    <w:rsid w:val="009731E5"/>
    <w:rsid w:val="00973289"/>
    <w:rsid w:val="009738B0"/>
    <w:rsid w:val="00973D02"/>
    <w:rsid w:val="00973D5B"/>
    <w:rsid w:val="00973F74"/>
    <w:rsid w:val="009745B2"/>
    <w:rsid w:val="00974DCF"/>
    <w:rsid w:val="009755A1"/>
    <w:rsid w:val="00975677"/>
    <w:rsid w:val="00976204"/>
    <w:rsid w:val="00977172"/>
    <w:rsid w:val="00977DB7"/>
    <w:rsid w:val="009808ED"/>
    <w:rsid w:val="00982DCD"/>
    <w:rsid w:val="00984902"/>
    <w:rsid w:val="00984D5A"/>
    <w:rsid w:val="00985081"/>
    <w:rsid w:val="009855AA"/>
    <w:rsid w:val="00985790"/>
    <w:rsid w:val="00985AEC"/>
    <w:rsid w:val="00986236"/>
    <w:rsid w:val="009862FB"/>
    <w:rsid w:val="00986E36"/>
    <w:rsid w:val="009876A6"/>
    <w:rsid w:val="00987E97"/>
    <w:rsid w:val="0099162E"/>
    <w:rsid w:val="0099268E"/>
    <w:rsid w:val="00992A88"/>
    <w:rsid w:val="0099363A"/>
    <w:rsid w:val="0099463A"/>
    <w:rsid w:val="00994B8F"/>
    <w:rsid w:val="009952E2"/>
    <w:rsid w:val="00995B94"/>
    <w:rsid w:val="00995DD9"/>
    <w:rsid w:val="00995E2B"/>
    <w:rsid w:val="0099600E"/>
    <w:rsid w:val="0099653D"/>
    <w:rsid w:val="00997885"/>
    <w:rsid w:val="009A01F3"/>
    <w:rsid w:val="009A05FD"/>
    <w:rsid w:val="009A083D"/>
    <w:rsid w:val="009A20F0"/>
    <w:rsid w:val="009A23AB"/>
    <w:rsid w:val="009A29D0"/>
    <w:rsid w:val="009A3121"/>
    <w:rsid w:val="009A3175"/>
    <w:rsid w:val="009A3DD3"/>
    <w:rsid w:val="009A4816"/>
    <w:rsid w:val="009A48F7"/>
    <w:rsid w:val="009A50E1"/>
    <w:rsid w:val="009A5994"/>
    <w:rsid w:val="009A604E"/>
    <w:rsid w:val="009A6901"/>
    <w:rsid w:val="009A780B"/>
    <w:rsid w:val="009B03AF"/>
    <w:rsid w:val="009B0F0F"/>
    <w:rsid w:val="009B0F87"/>
    <w:rsid w:val="009B1476"/>
    <w:rsid w:val="009B24DA"/>
    <w:rsid w:val="009B304C"/>
    <w:rsid w:val="009B3233"/>
    <w:rsid w:val="009B35AA"/>
    <w:rsid w:val="009B3DDF"/>
    <w:rsid w:val="009B412D"/>
    <w:rsid w:val="009B43C4"/>
    <w:rsid w:val="009B554B"/>
    <w:rsid w:val="009B5573"/>
    <w:rsid w:val="009B5EC8"/>
    <w:rsid w:val="009B6653"/>
    <w:rsid w:val="009B6C1A"/>
    <w:rsid w:val="009B6FE4"/>
    <w:rsid w:val="009B7338"/>
    <w:rsid w:val="009B7DD2"/>
    <w:rsid w:val="009C0AEF"/>
    <w:rsid w:val="009C2482"/>
    <w:rsid w:val="009C2786"/>
    <w:rsid w:val="009C2F97"/>
    <w:rsid w:val="009C311B"/>
    <w:rsid w:val="009C4842"/>
    <w:rsid w:val="009C4D40"/>
    <w:rsid w:val="009C5537"/>
    <w:rsid w:val="009C60C1"/>
    <w:rsid w:val="009C6346"/>
    <w:rsid w:val="009C6937"/>
    <w:rsid w:val="009C6FF3"/>
    <w:rsid w:val="009C7792"/>
    <w:rsid w:val="009C7CA1"/>
    <w:rsid w:val="009D00F0"/>
    <w:rsid w:val="009D0153"/>
    <w:rsid w:val="009D0247"/>
    <w:rsid w:val="009D08D7"/>
    <w:rsid w:val="009D0A00"/>
    <w:rsid w:val="009D0A53"/>
    <w:rsid w:val="009D1539"/>
    <w:rsid w:val="009D159A"/>
    <w:rsid w:val="009D1CD0"/>
    <w:rsid w:val="009D1EB7"/>
    <w:rsid w:val="009D1F61"/>
    <w:rsid w:val="009D2184"/>
    <w:rsid w:val="009D36B5"/>
    <w:rsid w:val="009D3FF7"/>
    <w:rsid w:val="009D43A7"/>
    <w:rsid w:val="009D5EBF"/>
    <w:rsid w:val="009D6080"/>
    <w:rsid w:val="009D60B0"/>
    <w:rsid w:val="009D6455"/>
    <w:rsid w:val="009D690F"/>
    <w:rsid w:val="009D6B6B"/>
    <w:rsid w:val="009D6DC7"/>
    <w:rsid w:val="009D7127"/>
    <w:rsid w:val="009D7690"/>
    <w:rsid w:val="009E09C0"/>
    <w:rsid w:val="009E0B02"/>
    <w:rsid w:val="009E1885"/>
    <w:rsid w:val="009E4CFA"/>
    <w:rsid w:val="009E525E"/>
    <w:rsid w:val="009E6510"/>
    <w:rsid w:val="009E7689"/>
    <w:rsid w:val="009F0C13"/>
    <w:rsid w:val="009F0E60"/>
    <w:rsid w:val="009F0F1A"/>
    <w:rsid w:val="009F1311"/>
    <w:rsid w:val="009F138B"/>
    <w:rsid w:val="009F1DED"/>
    <w:rsid w:val="009F218B"/>
    <w:rsid w:val="009F3870"/>
    <w:rsid w:val="009F3CA4"/>
    <w:rsid w:val="009F4447"/>
    <w:rsid w:val="009F4A97"/>
    <w:rsid w:val="009F4FDF"/>
    <w:rsid w:val="009F5BFC"/>
    <w:rsid w:val="009F60A0"/>
    <w:rsid w:val="009F714F"/>
    <w:rsid w:val="009F7443"/>
    <w:rsid w:val="009F7A34"/>
    <w:rsid w:val="00A016D6"/>
    <w:rsid w:val="00A02B26"/>
    <w:rsid w:val="00A030A1"/>
    <w:rsid w:val="00A035C3"/>
    <w:rsid w:val="00A0426D"/>
    <w:rsid w:val="00A0539D"/>
    <w:rsid w:val="00A0541A"/>
    <w:rsid w:val="00A0577E"/>
    <w:rsid w:val="00A058DC"/>
    <w:rsid w:val="00A060CB"/>
    <w:rsid w:val="00A0702A"/>
    <w:rsid w:val="00A0789A"/>
    <w:rsid w:val="00A07B76"/>
    <w:rsid w:val="00A07E0A"/>
    <w:rsid w:val="00A109B7"/>
    <w:rsid w:val="00A11031"/>
    <w:rsid w:val="00A11044"/>
    <w:rsid w:val="00A11156"/>
    <w:rsid w:val="00A116EE"/>
    <w:rsid w:val="00A11D1F"/>
    <w:rsid w:val="00A124E8"/>
    <w:rsid w:val="00A12AFC"/>
    <w:rsid w:val="00A12CC3"/>
    <w:rsid w:val="00A12DD1"/>
    <w:rsid w:val="00A13BE2"/>
    <w:rsid w:val="00A13FB1"/>
    <w:rsid w:val="00A1416E"/>
    <w:rsid w:val="00A157B1"/>
    <w:rsid w:val="00A15821"/>
    <w:rsid w:val="00A15E77"/>
    <w:rsid w:val="00A15E89"/>
    <w:rsid w:val="00A16BEB"/>
    <w:rsid w:val="00A16DD5"/>
    <w:rsid w:val="00A1781A"/>
    <w:rsid w:val="00A2090B"/>
    <w:rsid w:val="00A21361"/>
    <w:rsid w:val="00A21710"/>
    <w:rsid w:val="00A21D36"/>
    <w:rsid w:val="00A2382A"/>
    <w:rsid w:val="00A23B0E"/>
    <w:rsid w:val="00A24138"/>
    <w:rsid w:val="00A25574"/>
    <w:rsid w:val="00A25DC9"/>
    <w:rsid w:val="00A261E8"/>
    <w:rsid w:val="00A2714E"/>
    <w:rsid w:val="00A2759D"/>
    <w:rsid w:val="00A30BA1"/>
    <w:rsid w:val="00A30DBA"/>
    <w:rsid w:val="00A310FD"/>
    <w:rsid w:val="00A318B0"/>
    <w:rsid w:val="00A31F69"/>
    <w:rsid w:val="00A32389"/>
    <w:rsid w:val="00A3264E"/>
    <w:rsid w:val="00A33CE0"/>
    <w:rsid w:val="00A34411"/>
    <w:rsid w:val="00A359CF"/>
    <w:rsid w:val="00A361F5"/>
    <w:rsid w:val="00A3658C"/>
    <w:rsid w:val="00A36667"/>
    <w:rsid w:val="00A379D7"/>
    <w:rsid w:val="00A37DD1"/>
    <w:rsid w:val="00A40C04"/>
    <w:rsid w:val="00A40D1B"/>
    <w:rsid w:val="00A411F1"/>
    <w:rsid w:val="00A413CF"/>
    <w:rsid w:val="00A415DA"/>
    <w:rsid w:val="00A4178A"/>
    <w:rsid w:val="00A42014"/>
    <w:rsid w:val="00A436D0"/>
    <w:rsid w:val="00A43EFC"/>
    <w:rsid w:val="00A45F38"/>
    <w:rsid w:val="00A474D0"/>
    <w:rsid w:val="00A51888"/>
    <w:rsid w:val="00A51C2B"/>
    <w:rsid w:val="00A51C82"/>
    <w:rsid w:val="00A51E5D"/>
    <w:rsid w:val="00A52B28"/>
    <w:rsid w:val="00A5342D"/>
    <w:rsid w:val="00A535A0"/>
    <w:rsid w:val="00A547FC"/>
    <w:rsid w:val="00A54C5C"/>
    <w:rsid w:val="00A54C6F"/>
    <w:rsid w:val="00A554C2"/>
    <w:rsid w:val="00A5577C"/>
    <w:rsid w:val="00A55CB2"/>
    <w:rsid w:val="00A55D1D"/>
    <w:rsid w:val="00A56208"/>
    <w:rsid w:val="00A562C0"/>
    <w:rsid w:val="00A563FE"/>
    <w:rsid w:val="00A6014F"/>
    <w:rsid w:val="00A604C1"/>
    <w:rsid w:val="00A60DA4"/>
    <w:rsid w:val="00A6104B"/>
    <w:rsid w:val="00A61408"/>
    <w:rsid w:val="00A617E6"/>
    <w:rsid w:val="00A63D71"/>
    <w:rsid w:val="00A64803"/>
    <w:rsid w:val="00A64A96"/>
    <w:rsid w:val="00A650D4"/>
    <w:rsid w:val="00A65BFF"/>
    <w:rsid w:val="00A65D4B"/>
    <w:rsid w:val="00A65DB1"/>
    <w:rsid w:val="00A66719"/>
    <w:rsid w:val="00A66F25"/>
    <w:rsid w:val="00A67488"/>
    <w:rsid w:val="00A67DD8"/>
    <w:rsid w:val="00A67E04"/>
    <w:rsid w:val="00A70368"/>
    <w:rsid w:val="00A70A60"/>
    <w:rsid w:val="00A715E0"/>
    <w:rsid w:val="00A71851"/>
    <w:rsid w:val="00A722D1"/>
    <w:rsid w:val="00A7230B"/>
    <w:rsid w:val="00A7243E"/>
    <w:rsid w:val="00A72787"/>
    <w:rsid w:val="00A72867"/>
    <w:rsid w:val="00A72C31"/>
    <w:rsid w:val="00A737C5"/>
    <w:rsid w:val="00A73AD4"/>
    <w:rsid w:val="00A752D4"/>
    <w:rsid w:val="00A7557B"/>
    <w:rsid w:val="00A7575C"/>
    <w:rsid w:val="00A75F69"/>
    <w:rsid w:val="00A76FDC"/>
    <w:rsid w:val="00A80C4C"/>
    <w:rsid w:val="00A8123D"/>
    <w:rsid w:val="00A81E6E"/>
    <w:rsid w:val="00A82891"/>
    <w:rsid w:val="00A83417"/>
    <w:rsid w:val="00A83BB9"/>
    <w:rsid w:val="00A84BBF"/>
    <w:rsid w:val="00A852D2"/>
    <w:rsid w:val="00A85405"/>
    <w:rsid w:val="00A85994"/>
    <w:rsid w:val="00A859D1"/>
    <w:rsid w:val="00A85E33"/>
    <w:rsid w:val="00A85E90"/>
    <w:rsid w:val="00A85EDF"/>
    <w:rsid w:val="00A8609E"/>
    <w:rsid w:val="00A8692F"/>
    <w:rsid w:val="00A86DB8"/>
    <w:rsid w:val="00A87102"/>
    <w:rsid w:val="00A87212"/>
    <w:rsid w:val="00A87E9F"/>
    <w:rsid w:val="00A90599"/>
    <w:rsid w:val="00A91A8A"/>
    <w:rsid w:val="00A91C35"/>
    <w:rsid w:val="00A91F76"/>
    <w:rsid w:val="00A921CC"/>
    <w:rsid w:val="00A92533"/>
    <w:rsid w:val="00A92F06"/>
    <w:rsid w:val="00A937DD"/>
    <w:rsid w:val="00A93E13"/>
    <w:rsid w:val="00A94296"/>
    <w:rsid w:val="00A9450E"/>
    <w:rsid w:val="00A96695"/>
    <w:rsid w:val="00A968CA"/>
    <w:rsid w:val="00A974AE"/>
    <w:rsid w:val="00AA0B98"/>
    <w:rsid w:val="00AA10F5"/>
    <w:rsid w:val="00AA1861"/>
    <w:rsid w:val="00AA2C7F"/>
    <w:rsid w:val="00AA2E57"/>
    <w:rsid w:val="00AA38A3"/>
    <w:rsid w:val="00AA4DED"/>
    <w:rsid w:val="00AA4E0A"/>
    <w:rsid w:val="00AA4EEE"/>
    <w:rsid w:val="00AA512C"/>
    <w:rsid w:val="00AA5787"/>
    <w:rsid w:val="00AA7AD0"/>
    <w:rsid w:val="00AB1980"/>
    <w:rsid w:val="00AB19CC"/>
    <w:rsid w:val="00AB23E6"/>
    <w:rsid w:val="00AB27B9"/>
    <w:rsid w:val="00AB35C8"/>
    <w:rsid w:val="00AB3744"/>
    <w:rsid w:val="00AB3C79"/>
    <w:rsid w:val="00AB3D81"/>
    <w:rsid w:val="00AB6065"/>
    <w:rsid w:val="00AB63BA"/>
    <w:rsid w:val="00AB6458"/>
    <w:rsid w:val="00AB6472"/>
    <w:rsid w:val="00AB697F"/>
    <w:rsid w:val="00AB6F7F"/>
    <w:rsid w:val="00AB7075"/>
    <w:rsid w:val="00AB73FF"/>
    <w:rsid w:val="00AB7A2F"/>
    <w:rsid w:val="00AC02B9"/>
    <w:rsid w:val="00AC02C8"/>
    <w:rsid w:val="00AC064E"/>
    <w:rsid w:val="00AC08F3"/>
    <w:rsid w:val="00AC0D79"/>
    <w:rsid w:val="00AC0F34"/>
    <w:rsid w:val="00AC1E5F"/>
    <w:rsid w:val="00AC2813"/>
    <w:rsid w:val="00AC2B9E"/>
    <w:rsid w:val="00AC41D1"/>
    <w:rsid w:val="00AC441E"/>
    <w:rsid w:val="00AC48C2"/>
    <w:rsid w:val="00AC4B9C"/>
    <w:rsid w:val="00AC4CD2"/>
    <w:rsid w:val="00AC5140"/>
    <w:rsid w:val="00AC526B"/>
    <w:rsid w:val="00AC61F9"/>
    <w:rsid w:val="00AC620F"/>
    <w:rsid w:val="00AC705E"/>
    <w:rsid w:val="00AC7100"/>
    <w:rsid w:val="00AC76A6"/>
    <w:rsid w:val="00AC77A9"/>
    <w:rsid w:val="00AC7A36"/>
    <w:rsid w:val="00AC7B41"/>
    <w:rsid w:val="00AD0B45"/>
    <w:rsid w:val="00AD0DCA"/>
    <w:rsid w:val="00AD13AD"/>
    <w:rsid w:val="00AD1CF8"/>
    <w:rsid w:val="00AD1F36"/>
    <w:rsid w:val="00AD451B"/>
    <w:rsid w:val="00AD4C2D"/>
    <w:rsid w:val="00AD5E25"/>
    <w:rsid w:val="00AD70AA"/>
    <w:rsid w:val="00AD765B"/>
    <w:rsid w:val="00AD7750"/>
    <w:rsid w:val="00AD7C43"/>
    <w:rsid w:val="00AD7D2D"/>
    <w:rsid w:val="00AE00E9"/>
    <w:rsid w:val="00AE054D"/>
    <w:rsid w:val="00AE0A7C"/>
    <w:rsid w:val="00AE0F56"/>
    <w:rsid w:val="00AE1833"/>
    <w:rsid w:val="00AE200A"/>
    <w:rsid w:val="00AE2E09"/>
    <w:rsid w:val="00AE402E"/>
    <w:rsid w:val="00AE47E5"/>
    <w:rsid w:val="00AE4A6F"/>
    <w:rsid w:val="00AE4B5B"/>
    <w:rsid w:val="00AE4BAC"/>
    <w:rsid w:val="00AE52AA"/>
    <w:rsid w:val="00AE54F7"/>
    <w:rsid w:val="00AE5AB2"/>
    <w:rsid w:val="00AE5FD5"/>
    <w:rsid w:val="00AE6E00"/>
    <w:rsid w:val="00AE7BD3"/>
    <w:rsid w:val="00AF1419"/>
    <w:rsid w:val="00AF1ABD"/>
    <w:rsid w:val="00AF2ADA"/>
    <w:rsid w:val="00AF2CC9"/>
    <w:rsid w:val="00AF2F31"/>
    <w:rsid w:val="00AF3003"/>
    <w:rsid w:val="00AF4C69"/>
    <w:rsid w:val="00AF5526"/>
    <w:rsid w:val="00AF5955"/>
    <w:rsid w:val="00AF7F44"/>
    <w:rsid w:val="00B00210"/>
    <w:rsid w:val="00B0032B"/>
    <w:rsid w:val="00B01F15"/>
    <w:rsid w:val="00B04390"/>
    <w:rsid w:val="00B056AE"/>
    <w:rsid w:val="00B07332"/>
    <w:rsid w:val="00B109EE"/>
    <w:rsid w:val="00B11578"/>
    <w:rsid w:val="00B11FD7"/>
    <w:rsid w:val="00B126F9"/>
    <w:rsid w:val="00B13D1E"/>
    <w:rsid w:val="00B14A1E"/>
    <w:rsid w:val="00B14E7D"/>
    <w:rsid w:val="00B160F9"/>
    <w:rsid w:val="00B16EDD"/>
    <w:rsid w:val="00B17688"/>
    <w:rsid w:val="00B17869"/>
    <w:rsid w:val="00B20023"/>
    <w:rsid w:val="00B2172E"/>
    <w:rsid w:val="00B223C7"/>
    <w:rsid w:val="00B23831"/>
    <w:rsid w:val="00B23A38"/>
    <w:rsid w:val="00B246B9"/>
    <w:rsid w:val="00B24992"/>
    <w:rsid w:val="00B24FBD"/>
    <w:rsid w:val="00B2652B"/>
    <w:rsid w:val="00B26A89"/>
    <w:rsid w:val="00B27737"/>
    <w:rsid w:val="00B3025B"/>
    <w:rsid w:val="00B303E4"/>
    <w:rsid w:val="00B30654"/>
    <w:rsid w:val="00B30BC0"/>
    <w:rsid w:val="00B30D9C"/>
    <w:rsid w:val="00B30DD0"/>
    <w:rsid w:val="00B311EA"/>
    <w:rsid w:val="00B31AF1"/>
    <w:rsid w:val="00B3252F"/>
    <w:rsid w:val="00B32946"/>
    <w:rsid w:val="00B32975"/>
    <w:rsid w:val="00B3315D"/>
    <w:rsid w:val="00B33531"/>
    <w:rsid w:val="00B34EBD"/>
    <w:rsid w:val="00B356C5"/>
    <w:rsid w:val="00B35750"/>
    <w:rsid w:val="00B36124"/>
    <w:rsid w:val="00B364F9"/>
    <w:rsid w:val="00B366A1"/>
    <w:rsid w:val="00B3683A"/>
    <w:rsid w:val="00B3727B"/>
    <w:rsid w:val="00B37879"/>
    <w:rsid w:val="00B37B31"/>
    <w:rsid w:val="00B37FF5"/>
    <w:rsid w:val="00B40201"/>
    <w:rsid w:val="00B41033"/>
    <w:rsid w:val="00B41B54"/>
    <w:rsid w:val="00B41FBA"/>
    <w:rsid w:val="00B4247F"/>
    <w:rsid w:val="00B42A99"/>
    <w:rsid w:val="00B4329F"/>
    <w:rsid w:val="00B4398F"/>
    <w:rsid w:val="00B44931"/>
    <w:rsid w:val="00B4593A"/>
    <w:rsid w:val="00B45CCF"/>
    <w:rsid w:val="00B45F3E"/>
    <w:rsid w:val="00B46419"/>
    <w:rsid w:val="00B473D3"/>
    <w:rsid w:val="00B47FF5"/>
    <w:rsid w:val="00B515B2"/>
    <w:rsid w:val="00B5169D"/>
    <w:rsid w:val="00B52363"/>
    <w:rsid w:val="00B540C8"/>
    <w:rsid w:val="00B5449F"/>
    <w:rsid w:val="00B54C94"/>
    <w:rsid w:val="00B563A8"/>
    <w:rsid w:val="00B56D1A"/>
    <w:rsid w:val="00B56D57"/>
    <w:rsid w:val="00B5769F"/>
    <w:rsid w:val="00B5772F"/>
    <w:rsid w:val="00B60B7B"/>
    <w:rsid w:val="00B61AE2"/>
    <w:rsid w:val="00B6258D"/>
    <w:rsid w:val="00B62D3E"/>
    <w:rsid w:val="00B63173"/>
    <w:rsid w:val="00B63CF5"/>
    <w:rsid w:val="00B64CB5"/>
    <w:rsid w:val="00B654AE"/>
    <w:rsid w:val="00B658F6"/>
    <w:rsid w:val="00B65A22"/>
    <w:rsid w:val="00B6627C"/>
    <w:rsid w:val="00B66BE3"/>
    <w:rsid w:val="00B66D48"/>
    <w:rsid w:val="00B67257"/>
    <w:rsid w:val="00B676C4"/>
    <w:rsid w:val="00B67EB1"/>
    <w:rsid w:val="00B700C4"/>
    <w:rsid w:val="00B70199"/>
    <w:rsid w:val="00B708DC"/>
    <w:rsid w:val="00B70CE2"/>
    <w:rsid w:val="00B7175F"/>
    <w:rsid w:val="00B72868"/>
    <w:rsid w:val="00B732EF"/>
    <w:rsid w:val="00B74177"/>
    <w:rsid w:val="00B74585"/>
    <w:rsid w:val="00B75A3A"/>
    <w:rsid w:val="00B7695B"/>
    <w:rsid w:val="00B76AE9"/>
    <w:rsid w:val="00B76E48"/>
    <w:rsid w:val="00B7777D"/>
    <w:rsid w:val="00B77832"/>
    <w:rsid w:val="00B804F6"/>
    <w:rsid w:val="00B81A66"/>
    <w:rsid w:val="00B81F3D"/>
    <w:rsid w:val="00B82002"/>
    <w:rsid w:val="00B821FE"/>
    <w:rsid w:val="00B82547"/>
    <w:rsid w:val="00B82616"/>
    <w:rsid w:val="00B83F9F"/>
    <w:rsid w:val="00B85CE6"/>
    <w:rsid w:val="00B873E8"/>
    <w:rsid w:val="00B87784"/>
    <w:rsid w:val="00B87BDF"/>
    <w:rsid w:val="00B900DF"/>
    <w:rsid w:val="00B913A5"/>
    <w:rsid w:val="00B92AEF"/>
    <w:rsid w:val="00B93B66"/>
    <w:rsid w:val="00B953DD"/>
    <w:rsid w:val="00B95E8B"/>
    <w:rsid w:val="00B9612C"/>
    <w:rsid w:val="00B9644D"/>
    <w:rsid w:val="00B96C77"/>
    <w:rsid w:val="00B97E81"/>
    <w:rsid w:val="00BA06A7"/>
    <w:rsid w:val="00BA0C3B"/>
    <w:rsid w:val="00BA161A"/>
    <w:rsid w:val="00BA2B1C"/>
    <w:rsid w:val="00BA3A12"/>
    <w:rsid w:val="00BA461B"/>
    <w:rsid w:val="00BA5868"/>
    <w:rsid w:val="00BA5ED9"/>
    <w:rsid w:val="00BA67E7"/>
    <w:rsid w:val="00BA6867"/>
    <w:rsid w:val="00BA6F41"/>
    <w:rsid w:val="00BB03A0"/>
    <w:rsid w:val="00BB0421"/>
    <w:rsid w:val="00BB06A1"/>
    <w:rsid w:val="00BB10F5"/>
    <w:rsid w:val="00BB24D9"/>
    <w:rsid w:val="00BB3250"/>
    <w:rsid w:val="00BB50A7"/>
    <w:rsid w:val="00BB5EA2"/>
    <w:rsid w:val="00BB6B3E"/>
    <w:rsid w:val="00BB7845"/>
    <w:rsid w:val="00BC08C1"/>
    <w:rsid w:val="00BC0EDB"/>
    <w:rsid w:val="00BC123E"/>
    <w:rsid w:val="00BC1244"/>
    <w:rsid w:val="00BC1360"/>
    <w:rsid w:val="00BC141A"/>
    <w:rsid w:val="00BC1A74"/>
    <w:rsid w:val="00BC1AEA"/>
    <w:rsid w:val="00BC235D"/>
    <w:rsid w:val="00BC2509"/>
    <w:rsid w:val="00BC2CFE"/>
    <w:rsid w:val="00BC3507"/>
    <w:rsid w:val="00BC3F06"/>
    <w:rsid w:val="00BC461F"/>
    <w:rsid w:val="00BC498A"/>
    <w:rsid w:val="00BC512D"/>
    <w:rsid w:val="00BC5164"/>
    <w:rsid w:val="00BC5A83"/>
    <w:rsid w:val="00BC5EEE"/>
    <w:rsid w:val="00BC6888"/>
    <w:rsid w:val="00BC6C66"/>
    <w:rsid w:val="00BC6CAF"/>
    <w:rsid w:val="00BC7140"/>
    <w:rsid w:val="00BC7EE0"/>
    <w:rsid w:val="00BD0469"/>
    <w:rsid w:val="00BD0567"/>
    <w:rsid w:val="00BD0CC1"/>
    <w:rsid w:val="00BD0F91"/>
    <w:rsid w:val="00BD1032"/>
    <w:rsid w:val="00BD1CEF"/>
    <w:rsid w:val="00BD2580"/>
    <w:rsid w:val="00BD2CA8"/>
    <w:rsid w:val="00BD2FBF"/>
    <w:rsid w:val="00BD4AB8"/>
    <w:rsid w:val="00BD587E"/>
    <w:rsid w:val="00BD6164"/>
    <w:rsid w:val="00BD6189"/>
    <w:rsid w:val="00BD641B"/>
    <w:rsid w:val="00BD6E35"/>
    <w:rsid w:val="00BE011E"/>
    <w:rsid w:val="00BE0766"/>
    <w:rsid w:val="00BE1FD0"/>
    <w:rsid w:val="00BE207A"/>
    <w:rsid w:val="00BE23D3"/>
    <w:rsid w:val="00BE24B8"/>
    <w:rsid w:val="00BE2B82"/>
    <w:rsid w:val="00BE2C8F"/>
    <w:rsid w:val="00BE2FE2"/>
    <w:rsid w:val="00BE5C84"/>
    <w:rsid w:val="00BE628E"/>
    <w:rsid w:val="00BE63E1"/>
    <w:rsid w:val="00BE65BA"/>
    <w:rsid w:val="00BE6F50"/>
    <w:rsid w:val="00BE7E1B"/>
    <w:rsid w:val="00BE7F49"/>
    <w:rsid w:val="00BF0CF6"/>
    <w:rsid w:val="00BF0DA3"/>
    <w:rsid w:val="00BF0FEF"/>
    <w:rsid w:val="00BF254A"/>
    <w:rsid w:val="00BF25EA"/>
    <w:rsid w:val="00BF2DB0"/>
    <w:rsid w:val="00BF3324"/>
    <w:rsid w:val="00BF3740"/>
    <w:rsid w:val="00BF3B1E"/>
    <w:rsid w:val="00BF3E27"/>
    <w:rsid w:val="00BF4282"/>
    <w:rsid w:val="00BF4308"/>
    <w:rsid w:val="00BF44F5"/>
    <w:rsid w:val="00BF51D5"/>
    <w:rsid w:val="00BF5385"/>
    <w:rsid w:val="00BF57B8"/>
    <w:rsid w:val="00BF6FA3"/>
    <w:rsid w:val="00BF7571"/>
    <w:rsid w:val="00BF7B93"/>
    <w:rsid w:val="00BF7F40"/>
    <w:rsid w:val="00C000CA"/>
    <w:rsid w:val="00C00E7B"/>
    <w:rsid w:val="00C00FF8"/>
    <w:rsid w:val="00C01D0F"/>
    <w:rsid w:val="00C02E4B"/>
    <w:rsid w:val="00C040E7"/>
    <w:rsid w:val="00C04B45"/>
    <w:rsid w:val="00C056A7"/>
    <w:rsid w:val="00C05ACF"/>
    <w:rsid w:val="00C05B67"/>
    <w:rsid w:val="00C05DAB"/>
    <w:rsid w:val="00C062FB"/>
    <w:rsid w:val="00C06457"/>
    <w:rsid w:val="00C06F73"/>
    <w:rsid w:val="00C0752F"/>
    <w:rsid w:val="00C109A7"/>
    <w:rsid w:val="00C112FC"/>
    <w:rsid w:val="00C118B9"/>
    <w:rsid w:val="00C119D6"/>
    <w:rsid w:val="00C11CAF"/>
    <w:rsid w:val="00C11CC2"/>
    <w:rsid w:val="00C12512"/>
    <w:rsid w:val="00C128E3"/>
    <w:rsid w:val="00C13246"/>
    <w:rsid w:val="00C13471"/>
    <w:rsid w:val="00C13555"/>
    <w:rsid w:val="00C13C44"/>
    <w:rsid w:val="00C14621"/>
    <w:rsid w:val="00C146B1"/>
    <w:rsid w:val="00C14F9E"/>
    <w:rsid w:val="00C15003"/>
    <w:rsid w:val="00C152C1"/>
    <w:rsid w:val="00C153E1"/>
    <w:rsid w:val="00C159C7"/>
    <w:rsid w:val="00C16271"/>
    <w:rsid w:val="00C16466"/>
    <w:rsid w:val="00C16558"/>
    <w:rsid w:val="00C16647"/>
    <w:rsid w:val="00C16688"/>
    <w:rsid w:val="00C166E1"/>
    <w:rsid w:val="00C177B7"/>
    <w:rsid w:val="00C17B89"/>
    <w:rsid w:val="00C17DAF"/>
    <w:rsid w:val="00C2007C"/>
    <w:rsid w:val="00C20D76"/>
    <w:rsid w:val="00C21056"/>
    <w:rsid w:val="00C21A73"/>
    <w:rsid w:val="00C22A70"/>
    <w:rsid w:val="00C240A3"/>
    <w:rsid w:val="00C2443E"/>
    <w:rsid w:val="00C24470"/>
    <w:rsid w:val="00C2477E"/>
    <w:rsid w:val="00C2478D"/>
    <w:rsid w:val="00C247C0"/>
    <w:rsid w:val="00C24C01"/>
    <w:rsid w:val="00C25306"/>
    <w:rsid w:val="00C25CC9"/>
    <w:rsid w:val="00C26966"/>
    <w:rsid w:val="00C27BF1"/>
    <w:rsid w:val="00C30471"/>
    <w:rsid w:val="00C3173F"/>
    <w:rsid w:val="00C318AA"/>
    <w:rsid w:val="00C33102"/>
    <w:rsid w:val="00C33149"/>
    <w:rsid w:val="00C33E5C"/>
    <w:rsid w:val="00C3427E"/>
    <w:rsid w:val="00C342BE"/>
    <w:rsid w:val="00C343D8"/>
    <w:rsid w:val="00C34DE5"/>
    <w:rsid w:val="00C35CF1"/>
    <w:rsid w:val="00C36998"/>
    <w:rsid w:val="00C36E4E"/>
    <w:rsid w:val="00C37644"/>
    <w:rsid w:val="00C37CC7"/>
    <w:rsid w:val="00C40186"/>
    <w:rsid w:val="00C40910"/>
    <w:rsid w:val="00C40DA9"/>
    <w:rsid w:val="00C41724"/>
    <w:rsid w:val="00C4180E"/>
    <w:rsid w:val="00C418AE"/>
    <w:rsid w:val="00C42F2A"/>
    <w:rsid w:val="00C43218"/>
    <w:rsid w:val="00C433CB"/>
    <w:rsid w:val="00C43625"/>
    <w:rsid w:val="00C43B21"/>
    <w:rsid w:val="00C44B4D"/>
    <w:rsid w:val="00C450A7"/>
    <w:rsid w:val="00C4538C"/>
    <w:rsid w:val="00C47256"/>
    <w:rsid w:val="00C4745F"/>
    <w:rsid w:val="00C475B7"/>
    <w:rsid w:val="00C476E1"/>
    <w:rsid w:val="00C478C1"/>
    <w:rsid w:val="00C478D3"/>
    <w:rsid w:val="00C527BD"/>
    <w:rsid w:val="00C53830"/>
    <w:rsid w:val="00C53B69"/>
    <w:rsid w:val="00C53C6C"/>
    <w:rsid w:val="00C53E0C"/>
    <w:rsid w:val="00C54713"/>
    <w:rsid w:val="00C552BE"/>
    <w:rsid w:val="00C55992"/>
    <w:rsid w:val="00C55B8E"/>
    <w:rsid w:val="00C57708"/>
    <w:rsid w:val="00C57F3A"/>
    <w:rsid w:val="00C60CDC"/>
    <w:rsid w:val="00C618EA"/>
    <w:rsid w:val="00C61F76"/>
    <w:rsid w:val="00C623C0"/>
    <w:rsid w:val="00C63524"/>
    <w:rsid w:val="00C63791"/>
    <w:rsid w:val="00C637F9"/>
    <w:rsid w:val="00C6504C"/>
    <w:rsid w:val="00C651A1"/>
    <w:rsid w:val="00C651F6"/>
    <w:rsid w:val="00C65466"/>
    <w:rsid w:val="00C65F02"/>
    <w:rsid w:val="00C67643"/>
    <w:rsid w:val="00C67DB0"/>
    <w:rsid w:val="00C703FD"/>
    <w:rsid w:val="00C709B1"/>
    <w:rsid w:val="00C712B4"/>
    <w:rsid w:val="00C713B0"/>
    <w:rsid w:val="00C714B0"/>
    <w:rsid w:val="00C7226E"/>
    <w:rsid w:val="00C722BD"/>
    <w:rsid w:val="00C7307A"/>
    <w:rsid w:val="00C73352"/>
    <w:rsid w:val="00C73851"/>
    <w:rsid w:val="00C73F6A"/>
    <w:rsid w:val="00C7440B"/>
    <w:rsid w:val="00C746B8"/>
    <w:rsid w:val="00C75D3C"/>
    <w:rsid w:val="00C75E46"/>
    <w:rsid w:val="00C75ED5"/>
    <w:rsid w:val="00C77516"/>
    <w:rsid w:val="00C77B34"/>
    <w:rsid w:val="00C80314"/>
    <w:rsid w:val="00C80B0A"/>
    <w:rsid w:val="00C80D69"/>
    <w:rsid w:val="00C81B2F"/>
    <w:rsid w:val="00C82A29"/>
    <w:rsid w:val="00C82A6D"/>
    <w:rsid w:val="00C82CC7"/>
    <w:rsid w:val="00C8349A"/>
    <w:rsid w:val="00C83888"/>
    <w:rsid w:val="00C83E87"/>
    <w:rsid w:val="00C84190"/>
    <w:rsid w:val="00C8430B"/>
    <w:rsid w:val="00C84540"/>
    <w:rsid w:val="00C84A2B"/>
    <w:rsid w:val="00C84E68"/>
    <w:rsid w:val="00C8585A"/>
    <w:rsid w:val="00C8653E"/>
    <w:rsid w:val="00C8658E"/>
    <w:rsid w:val="00C86D10"/>
    <w:rsid w:val="00C87117"/>
    <w:rsid w:val="00C872E6"/>
    <w:rsid w:val="00C8753F"/>
    <w:rsid w:val="00C876B7"/>
    <w:rsid w:val="00C90886"/>
    <w:rsid w:val="00C90A8F"/>
    <w:rsid w:val="00C92309"/>
    <w:rsid w:val="00C923BE"/>
    <w:rsid w:val="00C92C5E"/>
    <w:rsid w:val="00C92F80"/>
    <w:rsid w:val="00C939D2"/>
    <w:rsid w:val="00C942A1"/>
    <w:rsid w:val="00C945BE"/>
    <w:rsid w:val="00C9557C"/>
    <w:rsid w:val="00C95682"/>
    <w:rsid w:val="00C95E28"/>
    <w:rsid w:val="00C96CF9"/>
    <w:rsid w:val="00C97F0E"/>
    <w:rsid w:val="00CA006B"/>
    <w:rsid w:val="00CA051E"/>
    <w:rsid w:val="00CA0B32"/>
    <w:rsid w:val="00CA1871"/>
    <w:rsid w:val="00CA1A05"/>
    <w:rsid w:val="00CA1B2D"/>
    <w:rsid w:val="00CA3790"/>
    <w:rsid w:val="00CA4190"/>
    <w:rsid w:val="00CA44CA"/>
    <w:rsid w:val="00CA4746"/>
    <w:rsid w:val="00CA48A4"/>
    <w:rsid w:val="00CA512D"/>
    <w:rsid w:val="00CA5BC7"/>
    <w:rsid w:val="00CA5DA4"/>
    <w:rsid w:val="00CA67FC"/>
    <w:rsid w:val="00CA6AE1"/>
    <w:rsid w:val="00CA6C68"/>
    <w:rsid w:val="00CA7042"/>
    <w:rsid w:val="00CA7F61"/>
    <w:rsid w:val="00CB0B93"/>
    <w:rsid w:val="00CB0C91"/>
    <w:rsid w:val="00CB1676"/>
    <w:rsid w:val="00CB2817"/>
    <w:rsid w:val="00CB2855"/>
    <w:rsid w:val="00CB2F9E"/>
    <w:rsid w:val="00CB3BF3"/>
    <w:rsid w:val="00CB3E12"/>
    <w:rsid w:val="00CB4C9C"/>
    <w:rsid w:val="00CB4D57"/>
    <w:rsid w:val="00CB555A"/>
    <w:rsid w:val="00CB56BC"/>
    <w:rsid w:val="00CB64FD"/>
    <w:rsid w:val="00CB661B"/>
    <w:rsid w:val="00CB7F05"/>
    <w:rsid w:val="00CC0732"/>
    <w:rsid w:val="00CC19A5"/>
    <w:rsid w:val="00CC1A07"/>
    <w:rsid w:val="00CC1B0B"/>
    <w:rsid w:val="00CC1D0E"/>
    <w:rsid w:val="00CC23A8"/>
    <w:rsid w:val="00CC3D66"/>
    <w:rsid w:val="00CC4246"/>
    <w:rsid w:val="00CC580B"/>
    <w:rsid w:val="00CC6943"/>
    <w:rsid w:val="00CC6C92"/>
    <w:rsid w:val="00CC6EAF"/>
    <w:rsid w:val="00CD0A9B"/>
    <w:rsid w:val="00CD0B85"/>
    <w:rsid w:val="00CD0DC8"/>
    <w:rsid w:val="00CD11B7"/>
    <w:rsid w:val="00CD222D"/>
    <w:rsid w:val="00CD23C8"/>
    <w:rsid w:val="00CD2565"/>
    <w:rsid w:val="00CD2C12"/>
    <w:rsid w:val="00CD3954"/>
    <w:rsid w:val="00CD4AAB"/>
    <w:rsid w:val="00CD4C66"/>
    <w:rsid w:val="00CD4DF3"/>
    <w:rsid w:val="00CD550E"/>
    <w:rsid w:val="00CD5BCF"/>
    <w:rsid w:val="00CD5D95"/>
    <w:rsid w:val="00CD7AB6"/>
    <w:rsid w:val="00CE0ACC"/>
    <w:rsid w:val="00CE0EBD"/>
    <w:rsid w:val="00CE10FA"/>
    <w:rsid w:val="00CE15D6"/>
    <w:rsid w:val="00CE1DA7"/>
    <w:rsid w:val="00CE1F22"/>
    <w:rsid w:val="00CE267F"/>
    <w:rsid w:val="00CE2C34"/>
    <w:rsid w:val="00CE4E2C"/>
    <w:rsid w:val="00CE4F4F"/>
    <w:rsid w:val="00CE519D"/>
    <w:rsid w:val="00CE5635"/>
    <w:rsid w:val="00CE581F"/>
    <w:rsid w:val="00CE6611"/>
    <w:rsid w:val="00CE7590"/>
    <w:rsid w:val="00CF0014"/>
    <w:rsid w:val="00CF1CF7"/>
    <w:rsid w:val="00CF25AD"/>
    <w:rsid w:val="00CF3776"/>
    <w:rsid w:val="00CF3A8C"/>
    <w:rsid w:val="00CF5256"/>
    <w:rsid w:val="00CF5510"/>
    <w:rsid w:val="00CF6DB1"/>
    <w:rsid w:val="00D0021E"/>
    <w:rsid w:val="00D00E6B"/>
    <w:rsid w:val="00D01920"/>
    <w:rsid w:val="00D01CB3"/>
    <w:rsid w:val="00D025A8"/>
    <w:rsid w:val="00D04522"/>
    <w:rsid w:val="00D0480C"/>
    <w:rsid w:val="00D0523C"/>
    <w:rsid w:val="00D0524F"/>
    <w:rsid w:val="00D052AA"/>
    <w:rsid w:val="00D057CA"/>
    <w:rsid w:val="00D06912"/>
    <w:rsid w:val="00D069CF"/>
    <w:rsid w:val="00D06F18"/>
    <w:rsid w:val="00D0718B"/>
    <w:rsid w:val="00D07452"/>
    <w:rsid w:val="00D077B8"/>
    <w:rsid w:val="00D07E29"/>
    <w:rsid w:val="00D1033B"/>
    <w:rsid w:val="00D103BE"/>
    <w:rsid w:val="00D1063F"/>
    <w:rsid w:val="00D10847"/>
    <w:rsid w:val="00D11385"/>
    <w:rsid w:val="00D121AB"/>
    <w:rsid w:val="00D12E9A"/>
    <w:rsid w:val="00D12EDA"/>
    <w:rsid w:val="00D138A3"/>
    <w:rsid w:val="00D13B0D"/>
    <w:rsid w:val="00D13FDA"/>
    <w:rsid w:val="00D14949"/>
    <w:rsid w:val="00D14C79"/>
    <w:rsid w:val="00D14D02"/>
    <w:rsid w:val="00D14D3B"/>
    <w:rsid w:val="00D1527E"/>
    <w:rsid w:val="00D155A5"/>
    <w:rsid w:val="00D160A9"/>
    <w:rsid w:val="00D16690"/>
    <w:rsid w:val="00D16A56"/>
    <w:rsid w:val="00D17428"/>
    <w:rsid w:val="00D176E9"/>
    <w:rsid w:val="00D179FC"/>
    <w:rsid w:val="00D20CB6"/>
    <w:rsid w:val="00D20CD5"/>
    <w:rsid w:val="00D21EB0"/>
    <w:rsid w:val="00D224F5"/>
    <w:rsid w:val="00D236E1"/>
    <w:rsid w:val="00D23E16"/>
    <w:rsid w:val="00D24503"/>
    <w:rsid w:val="00D24BF4"/>
    <w:rsid w:val="00D24C85"/>
    <w:rsid w:val="00D25FD2"/>
    <w:rsid w:val="00D27608"/>
    <w:rsid w:val="00D27BA5"/>
    <w:rsid w:val="00D27C0A"/>
    <w:rsid w:val="00D27C1F"/>
    <w:rsid w:val="00D27FC2"/>
    <w:rsid w:val="00D305CE"/>
    <w:rsid w:val="00D30754"/>
    <w:rsid w:val="00D317AD"/>
    <w:rsid w:val="00D3282C"/>
    <w:rsid w:val="00D34F16"/>
    <w:rsid w:val="00D34F9D"/>
    <w:rsid w:val="00D35AFC"/>
    <w:rsid w:val="00D360CD"/>
    <w:rsid w:val="00D3695C"/>
    <w:rsid w:val="00D37101"/>
    <w:rsid w:val="00D40E29"/>
    <w:rsid w:val="00D43441"/>
    <w:rsid w:val="00D43D65"/>
    <w:rsid w:val="00D4439F"/>
    <w:rsid w:val="00D4449C"/>
    <w:rsid w:val="00D447DE"/>
    <w:rsid w:val="00D45167"/>
    <w:rsid w:val="00D4624F"/>
    <w:rsid w:val="00D465D8"/>
    <w:rsid w:val="00D51A19"/>
    <w:rsid w:val="00D5234F"/>
    <w:rsid w:val="00D5479A"/>
    <w:rsid w:val="00D54FF5"/>
    <w:rsid w:val="00D55E00"/>
    <w:rsid w:val="00D5799A"/>
    <w:rsid w:val="00D579C7"/>
    <w:rsid w:val="00D57C6D"/>
    <w:rsid w:val="00D603AD"/>
    <w:rsid w:val="00D60D2A"/>
    <w:rsid w:val="00D6169A"/>
    <w:rsid w:val="00D61FB1"/>
    <w:rsid w:val="00D62149"/>
    <w:rsid w:val="00D6283A"/>
    <w:rsid w:val="00D62903"/>
    <w:rsid w:val="00D63DCB"/>
    <w:rsid w:val="00D63F54"/>
    <w:rsid w:val="00D66E3F"/>
    <w:rsid w:val="00D67378"/>
    <w:rsid w:val="00D677D9"/>
    <w:rsid w:val="00D67D82"/>
    <w:rsid w:val="00D7007E"/>
    <w:rsid w:val="00D713FD"/>
    <w:rsid w:val="00D71AB2"/>
    <w:rsid w:val="00D723E5"/>
    <w:rsid w:val="00D72F01"/>
    <w:rsid w:val="00D732F2"/>
    <w:rsid w:val="00D73322"/>
    <w:rsid w:val="00D733A2"/>
    <w:rsid w:val="00D73449"/>
    <w:rsid w:val="00D74595"/>
    <w:rsid w:val="00D74E27"/>
    <w:rsid w:val="00D7535C"/>
    <w:rsid w:val="00D76274"/>
    <w:rsid w:val="00D77267"/>
    <w:rsid w:val="00D77B90"/>
    <w:rsid w:val="00D807AC"/>
    <w:rsid w:val="00D80DBC"/>
    <w:rsid w:val="00D812E4"/>
    <w:rsid w:val="00D812F4"/>
    <w:rsid w:val="00D81309"/>
    <w:rsid w:val="00D81A77"/>
    <w:rsid w:val="00D82DD3"/>
    <w:rsid w:val="00D82DE0"/>
    <w:rsid w:val="00D82E95"/>
    <w:rsid w:val="00D8341D"/>
    <w:rsid w:val="00D83513"/>
    <w:rsid w:val="00D8373D"/>
    <w:rsid w:val="00D84727"/>
    <w:rsid w:val="00D85821"/>
    <w:rsid w:val="00D876E4"/>
    <w:rsid w:val="00D912C4"/>
    <w:rsid w:val="00D91F52"/>
    <w:rsid w:val="00D922BD"/>
    <w:rsid w:val="00D9588F"/>
    <w:rsid w:val="00D95B31"/>
    <w:rsid w:val="00D9628D"/>
    <w:rsid w:val="00D97A9D"/>
    <w:rsid w:val="00D97B37"/>
    <w:rsid w:val="00DA15CD"/>
    <w:rsid w:val="00DA1AB7"/>
    <w:rsid w:val="00DA2604"/>
    <w:rsid w:val="00DA28F9"/>
    <w:rsid w:val="00DA3676"/>
    <w:rsid w:val="00DA4B97"/>
    <w:rsid w:val="00DA5D71"/>
    <w:rsid w:val="00DA6975"/>
    <w:rsid w:val="00DA702B"/>
    <w:rsid w:val="00DA7867"/>
    <w:rsid w:val="00DA7C22"/>
    <w:rsid w:val="00DB062C"/>
    <w:rsid w:val="00DB0A9E"/>
    <w:rsid w:val="00DB0CEF"/>
    <w:rsid w:val="00DB1061"/>
    <w:rsid w:val="00DB152A"/>
    <w:rsid w:val="00DB21C3"/>
    <w:rsid w:val="00DB2BEB"/>
    <w:rsid w:val="00DB303A"/>
    <w:rsid w:val="00DB3528"/>
    <w:rsid w:val="00DB4117"/>
    <w:rsid w:val="00DB4DBD"/>
    <w:rsid w:val="00DB4F6F"/>
    <w:rsid w:val="00DB58FA"/>
    <w:rsid w:val="00DB68B9"/>
    <w:rsid w:val="00DB7ECF"/>
    <w:rsid w:val="00DC02A6"/>
    <w:rsid w:val="00DC1D33"/>
    <w:rsid w:val="00DC30AD"/>
    <w:rsid w:val="00DC35C8"/>
    <w:rsid w:val="00DC39A3"/>
    <w:rsid w:val="00DC42B8"/>
    <w:rsid w:val="00DC5B5A"/>
    <w:rsid w:val="00DC678D"/>
    <w:rsid w:val="00DC684D"/>
    <w:rsid w:val="00DC7010"/>
    <w:rsid w:val="00DD0D2A"/>
    <w:rsid w:val="00DD105A"/>
    <w:rsid w:val="00DD252C"/>
    <w:rsid w:val="00DD2960"/>
    <w:rsid w:val="00DD2C6B"/>
    <w:rsid w:val="00DD4CC3"/>
    <w:rsid w:val="00DD4E7B"/>
    <w:rsid w:val="00DD4FF3"/>
    <w:rsid w:val="00DD721F"/>
    <w:rsid w:val="00DD7223"/>
    <w:rsid w:val="00DE2145"/>
    <w:rsid w:val="00DE219E"/>
    <w:rsid w:val="00DE2A2C"/>
    <w:rsid w:val="00DE2CCD"/>
    <w:rsid w:val="00DE3F75"/>
    <w:rsid w:val="00DE54D2"/>
    <w:rsid w:val="00DE609B"/>
    <w:rsid w:val="00DF16C9"/>
    <w:rsid w:val="00DF2199"/>
    <w:rsid w:val="00DF3FBB"/>
    <w:rsid w:val="00DF49FB"/>
    <w:rsid w:val="00DF4BBD"/>
    <w:rsid w:val="00DF65A1"/>
    <w:rsid w:val="00DF6CD5"/>
    <w:rsid w:val="00DF6FEE"/>
    <w:rsid w:val="00E00D88"/>
    <w:rsid w:val="00E01560"/>
    <w:rsid w:val="00E01649"/>
    <w:rsid w:val="00E019D3"/>
    <w:rsid w:val="00E02507"/>
    <w:rsid w:val="00E02643"/>
    <w:rsid w:val="00E02A5E"/>
    <w:rsid w:val="00E035EC"/>
    <w:rsid w:val="00E03E80"/>
    <w:rsid w:val="00E04650"/>
    <w:rsid w:val="00E046B0"/>
    <w:rsid w:val="00E04C40"/>
    <w:rsid w:val="00E0506B"/>
    <w:rsid w:val="00E0596B"/>
    <w:rsid w:val="00E05AF7"/>
    <w:rsid w:val="00E060FF"/>
    <w:rsid w:val="00E06B9A"/>
    <w:rsid w:val="00E07B0F"/>
    <w:rsid w:val="00E07D00"/>
    <w:rsid w:val="00E10145"/>
    <w:rsid w:val="00E10801"/>
    <w:rsid w:val="00E11294"/>
    <w:rsid w:val="00E12629"/>
    <w:rsid w:val="00E1500C"/>
    <w:rsid w:val="00E15E29"/>
    <w:rsid w:val="00E16647"/>
    <w:rsid w:val="00E170AC"/>
    <w:rsid w:val="00E17963"/>
    <w:rsid w:val="00E17E4E"/>
    <w:rsid w:val="00E20E4B"/>
    <w:rsid w:val="00E21DD1"/>
    <w:rsid w:val="00E21E04"/>
    <w:rsid w:val="00E23934"/>
    <w:rsid w:val="00E24A27"/>
    <w:rsid w:val="00E26D80"/>
    <w:rsid w:val="00E26EE8"/>
    <w:rsid w:val="00E27585"/>
    <w:rsid w:val="00E314A5"/>
    <w:rsid w:val="00E328BC"/>
    <w:rsid w:val="00E33502"/>
    <w:rsid w:val="00E33723"/>
    <w:rsid w:val="00E33781"/>
    <w:rsid w:val="00E33B2E"/>
    <w:rsid w:val="00E343E2"/>
    <w:rsid w:val="00E34467"/>
    <w:rsid w:val="00E34FB5"/>
    <w:rsid w:val="00E35764"/>
    <w:rsid w:val="00E3578E"/>
    <w:rsid w:val="00E357CF"/>
    <w:rsid w:val="00E35BEC"/>
    <w:rsid w:val="00E36261"/>
    <w:rsid w:val="00E36276"/>
    <w:rsid w:val="00E36E63"/>
    <w:rsid w:val="00E3702A"/>
    <w:rsid w:val="00E370C8"/>
    <w:rsid w:val="00E37327"/>
    <w:rsid w:val="00E3743E"/>
    <w:rsid w:val="00E4047D"/>
    <w:rsid w:val="00E422B2"/>
    <w:rsid w:val="00E42944"/>
    <w:rsid w:val="00E429E8"/>
    <w:rsid w:val="00E4324C"/>
    <w:rsid w:val="00E448DF"/>
    <w:rsid w:val="00E44B56"/>
    <w:rsid w:val="00E44CF0"/>
    <w:rsid w:val="00E45B0F"/>
    <w:rsid w:val="00E46180"/>
    <w:rsid w:val="00E4720B"/>
    <w:rsid w:val="00E47640"/>
    <w:rsid w:val="00E50706"/>
    <w:rsid w:val="00E518C8"/>
    <w:rsid w:val="00E52681"/>
    <w:rsid w:val="00E53AAE"/>
    <w:rsid w:val="00E53B68"/>
    <w:rsid w:val="00E544DC"/>
    <w:rsid w:val="00E54AB5"/>
    <w:rsid w:val="00E54D66"/>
    <w:rsid w:val="00E55914"/>
    <w:rsid w:val="00E56415"/>
    <w:rsid w:val="00E56944"/>
    <w:rsid w:val="00E56970"/>
    <w:rsid w:val="00E56AED"/>
    <w:rsid w:val="00E608E0"/>
    <w:rsid w:val="00E61120"/>
    <w:rsid w:val="00E61AD8"/>
    <w:rsid w:val="00E6209E"/>
    <w:rsid w:val="00E6263B"/>
    <w:rsid w:val="00E6308B"/>
    <w:rsid w:val="00E6325F"/>
    <w:rsid w:val="00E632C5"/>
    <w:rsid w:val="00E63546"/>
    <w:rsid w:val="00E64555"/>
    <w:rsid w:val="00E65251"/>
    <w:rsid w:val="00E654EF"/>
    <w:rsid w:val="00E65858"/>
    <w:rsid w:val="00E66225"/>
    <w:rsid w:val="00E662AD"/>
    <w:rsid w:val="00E70ABE"/>
    <w:rsid w:val="00E7102E"/>
    <w:rsid w:val="00E71041"/>
    <w:rsid w:val="00E714F5"/>
    <w:rsid w:val="00E72FAC"/>
    <w:rsid w:val="00E73659"/>
    <w:rsid w:val="00E73EDF"/>
    <w:rsid w:val="00E74189"/>
    <w:rsid w:val="00E74DBE"/>
    <w:rsid w:val="00E75933"/>
    <w:rsid w:val="00E75C7A"/>
    <w:rsid w:val="00E75E03"/>
    <w:rsid w:val="00E76505"/>
    <w:rsid w:val="00E76725"/>
    <w:rsid w:val="00E76834"/>
    <w:rsid w:val="00E76B8F"/>
    <w:rsid w:val="00E76D09"/>
    <w:rsid w:val="00E77224"/>
    <w:rsid w:val="00E8022A"/>
    <w:rsid w:val="00E80EE0"/>
    <w:rsid w:val="00E81120"/>
    <w:rsid w:val="00E812AD"/>
    <w:rsid w:val="00E81DFA"/>
    <w:rsid w:val="00E81EF1"/>
    <w:rsid w:val="00E8286A"/>
    <w:rsid w:val="00E82FC7"/>
    <w:rsid w:val="00E831A7"/>
    <w:rsid w:val="00E83228"/>
    <w:rsid w:val="00E8353C"/>
    <w:rsid w:val="00E83E2E"/>
    <w:rsid w:val="00E83F20"/>
    <w:rsid w:val="00E8406A"/>
    <w:rsid w:val="00E84496"/>
    <w:rsid w:val="00E8497F"/>
    <w:rsid w:val="00E84BD0"/>
    <w:rsid w:val="00E8552F"/>
    <w:rsid w:val="00E87947"/>
    <w:rsid w:val="00E90A64"/>
    <w:rsid w:val="00E90E70"/>
    <w:rsid w:val="00E91188"/>
    <w:rsid w:val="00E91202"/>
    <w:rsid w:val="00E91512"/>
    <w:rsid w:val="00E92215"/>
    <w:rsid w:val="00E92988"/>
    <w:rsid w:val="00E92C1A"/>
    <w:rsid w:val="00E9348D"/>
    <w:rsid w:val="00E939EF"/>
    <w:rsid w:val="00E948A7"/>
    <w:rsid w:val="00E94F59"/>
    <w:rsid w:val="00E95628"/>
    <w:rsid w:val="00E95663"/>
    <w:rsid w:val="00E9571A"/>
    <w:rsid w:val="00E95C19"/>
    <w:rsid w:val="00E95C21"/>
    <w:rsid w:val="00E95C47"/>
    <w:rsid w:val="00E96129"/>
    <w:rsid w:val="00E96B57"/>
    <w:rsid w:val="00E97164"/>
    <w:rsid w:val="00E97464"/>
    <w:rsid w:val="00E97B9A"/>
    <w:rsid w:val="00EA0A58"/>
    <w:rsid w:val="00EA0C98"/>
    <w:rsid w:val="00EA38D1"/>
    <w:rsid w:val="00EA425E"/>
    <w:rsid w:val="00EA49BB"/>
    <w:rsid w:val="00EA4CEB"/>
    <w:rsid w:val="00EA4F82"/>
    <w:rsid w:val="00EA6FC5"/>
    <w:rsid w:val="00EA7B42"/>
    <w:rsid w:val="00EB0E9B"/>
    <w:rsid w:val="00EB1AA7"/>
    <w:rsid w:val="00EB1DB7"/>
    <w:rsid w:val="00EB1E2B"/>
    <w:rsid w:val="00EB2B7C"/>
    <w:rsid w:val="00EB31EA"/>
    <w:rsid w:val="00EB359F"/>
    <w:rsid w:val="00EB3657"/>
    <w:rsid w:val="00EB36AC"/>
    <w:rsid w:val="00EB376F"/>
    <w:rsid w:val="00EB3949"/>
    <w:rsid w:val="00EB40C7"/>
    <w:rsid w:val="00EB46C8"/>
    <w:rsid w:val="00EB4BEB"/>
    <w:rsid w:val="00EB4FF9"/>
    <w:rsid w:val="00EB4FFE"/>
    <w:rsid w:val="00EB64B1"/>
    <w:rsid w:val="00EB6638"/>
    <w:rsid w:val="00EB6ECC"/>
    <w:rsid w:val="00EB7952"/>
    <w:rsid w:val="00EC0263"/>
    <w:rsid w:val="00EC2277"/>
    <w:rsid w:val="00EC23BC"/>
    <w:rsid w:val="00EC30DA"/>
    <w:rsid w:val="00EC320E"/>
    <w:rsid w:val="00EC37AC"/>
    <w:rsid w:val="00EC5278"/>
    <w:rsid w:val="00EC547F"/>
    <w:rsid w:val="00EC5777"/>
    <w:rsid w:val="00EC611C"/>
    <w:rsid w:val="00EC6D1A"/>
    <w:rsid w:val="00EC74DC"/>
    <w:rsid w:val="00EC75AD"/>
    <w:rsid w:val="00EC76BF"/>
    <w:rsid w:val="00EC7823"/>
    <w:rsid w:val="00ED11AD"/>
    <w:rsid w:val="00ED1719"/>
    <w:rsid w:val="00ED1A61"/>
    <w:rsid w:val="00ED1DAE"/>
    <w:rsid w:val="00ED1EB7"/>
    <w:rsid w:val="00ED21EA"/>
    <w:rsid w:val="00ED2241"/>
    <w:rsid w:val="00ED2CEB"/>
    <w:rsid w:val="00ED4882"/>
    <w:rsid w:val="00ED49F2"/>
    <w:rsid w:val="00ED586A"/>
    <w:rsid w:val="00ED5B79"/>
    <w:rsid w:val="00ED6037"/>
    <w:rsid w:val="00ED610B"/>
    <w:rsid w:val="00ED6538"/>
    <w:rsid w:val="00ED6D11"/>
    <w:rsid w:val="00EE117D"/>
    <w:rsid w:val="00EE14C8"/>
    <w:rsid w:val="00EE19A6"/>
    <w:rsid w:val="00EE19DC"/>
    <w:rsid w:val="00EE1D62"/>
    <w:rsid w:val="00EE3367"/>
    <w:rsid w:val="00EE3393"/>
    <w:rsid w:val="00EE3862"/>
    <w:rsid w:val="00EE433F"/>
    <w:rsid w:val="00EE5017"/>
    <w:rsid w:val="00EE6502"/>
    <w:rsid w:val="00EE6A75"/>
    <w:rsid w:val="00EE6B50"/>
    <w:rsid w:val="00EE6EFA"/>
    <w:rsid w:val="00EF018C"/>
    <w:rsid w:val="00EF0202"/>
    <w:rsid w:val="00EF17E2"/>
    <w:rsid w:val="00EF1AC1"/>
    <w:rsid w:val="00EF1B19"/>
    <w:rsid w:val="00EF46EC"/>
    <w:rsid w:val="00EF53A8"/>
    <w:rsid w:val="00EF5BF2"/>
    <w:rsid w:val="00EF5EEA"/>
    <w:rsid w:val="00EF7A4D"/>
    <w:rsid w:val="00F000C4"/>
    <w:rsid w:val="00F00AD7"/>
    <w:rsid w:val="00F00C88"/>
    <w:rsid w:val="00F00C9F"/>
    <w:rsid w:val="00F016A4"/>
    <w:rsid w:val="00F01929"/>
    <w:rsid w:val="00F01967"/>
    <w:rsid w:val="00F01D09"/>
    <w:rsid w:val="00F01EA5"/>
    <w:rsid w:val="00F02136"/>
    <w:rsid w:val="00F026B6"/>
    <w:rsid w:val="00F03129"/>
    <w:rsid w:val="00F04665"/>
    <w:rsid w:val="00F04A01"/>
    <w:rsid w:val="00F04D9E"/>
    <w:rsid w:val="00F0503A"/>
    <w:rsid w:val="00F05EA7"/>
    <w:rsid w:val="00F062FD"/>
    <w:rsid w:val="00F06D9A"/>
    <w:rsid w:val="00F07026"/>
    <w:rsid w:val="00F071E7"/>
    <w:rsid w:val="00F07F77"/>
    <w:rsid w:val="00F10C0F"/>
    <w:rsid w:val="00F11393"/>
    <w:rsid w:val="00F11C40"/>
    <w:rsid w:val="00F120DF"/>
    <w:rsid w:val="00F12512"/>
    <w:rsid w:val="00F126E7"/>
    <w:rsid w:val="00F12779"/>
    <w:rsid w:val="00F12A04"/>
    <w:rsid w:val="00F12E8C"/>
    <w:rsid w:val="00F12F48"/>
    <w:rsid w:val="00F13198"/>
    <w:rsid w:val="00F131F6"/>
    <w:rsid w:val="00F138E0"/>
    <w:rsid w:val="00F14033"/>
    <w:rsid w:val="00F16816"/>
    <w:rsid w:val="00F16C1C"/>
    <w:rsid w:val="00F16EA8"/>
    <w:rsid w:val="00F2101F"/>
    <w:rsid w:val="00F21570"/>
    <w:rsid w:val="00F215CD"/>
    <w:rsid w:val="00F21B80"/>
    <w:rsid w:val="00F21FEF"/>
    <w:rsid w:val="00F22C82"/>
    <w:rsid w:val="00F2334E"/>
    <w:rsid w:val="00F2456F"/>
    <w:rsid w:val="00F25C8A"/>
    <w:rsid w:val="00F27314"/>
    <w:rsid w:val="00F27574"/>
    <w:rsid w:val="00F27D32"/>
    <w:rsid w:val="00F27DE7"/>
    <w:rsid w:val="00F30384"/>
    <w:rsid w:val="00F31618"/>
    <w:rsid w:val="00F320E4"/>
    <w:rsid w:val="00F325B5"/>
    <w:rsid w:val="00F3284D"/>
    <w:rsid w:val="00F32E61"/>
    <w:rsid w:val="00F33797"/>
    <w:rsid w:val="00F33858"/>
    <w:rsid w:val="00F33B8C"/>
    <w:rsid w:val="00F33DC2"/>
    <w:rsid w:val="00F36409"/>
    <w:rsid w:val="00F36CD1"/>
    <w:rsid w:val="00F375CE"/>
    <w:rsid w:val="00F3796F"/>
    <w:rsid w:val="00F42AB4"/>
    <w:rsid w:val="00F43633"/>
    <w:rsid w:val="00F43CB1"/>
    <w:rsid w:val="00F43DE3"/>
    <w:rsid w:val="00F44609"/>
    <w:rsid w:val="00F45BFE"/>
    <w:rsid w:val="00F46721"/>
    <w:rsid w:val="00F4682B"/>
    <w:rsid w:val="00F46ADA"/>
    <w:rsid w:val="00F46D35"/>
    <w:rsid w:val="00F470CA"/>
    <w:rsid w:val="00F50086"/>
    <w:rsid w:val="00F5012F"/>
    <w:rsid w:val="00F50621"/>
    <w:rsid w:val="00F506B5"/>
    <w:rsid w:val="00F50954"/>
    <w:rsid w:val="00F50FED"/>
    <w:rsid w:val="00F53A98"/>
    <w:rsid w:val="00F540F7"/>
    <w:rsid w:val="00F546F9"/>
    <w:rsid w:val="00F54DB0"/>
    <w:rsid w:val="00F54DD2"/>
    <w:rsid w:val="00F55031"/>
    <w:rsid w:val="00F5503C"/>
    <w:rsid w:val="00F55B36"/>
    <w:rsid w:val="00F55F99"/>
    <w:rsid w:val="00F5614B"/>
    <w:rsid w:val="00F564D2"/>
    <w:rsid w:val="00F56D1C"/>
    <w:rsid w:val="00F579E4"/>
    <w:rsid w:val="00F60601"/>
    <w:rsid w:val="00F61044"/>
    <w:rsid w:val="00F61677"/>
    <w:rsid w:val="00F61956"/>
    <w:rsid w:val="00F61C52"/>
    <w:rsid w:val="00F6237C"/>
    <w:rsid w:val="00F627A8"/>
    <w:rsid w:val="00F63124"/>
    <w:rsid w:val="00F6354F"/>
    <w:rsid w:val="00F63672"/>
    <w:rsid w:val="00F63940"/>
    <w:rsid w:val="00F63AE2"/>
    <w:rsid w:val="00F63B7C"/>
    <w:rsid w:val="00F641A8"/>
    <w:rsid w:val="00F648A1"/>
    <w:rsid w:val="00F65828"/>
    <w:rsid w:val="00F66945"/>
    <w:rsid w:val="00F67641"/>
    <w:rsid w:val="00F677AD"/>
    <w:rsid w:val="00F67B2D"/>
    <w:rsid w:val="00F70001"/>
    <w:rsid w:val="00F705E0"/>
    <w:rsid w:val="00F71900"/>
    <w:rsid w:val="00F719EB"/>
    <w:rsid w:val="00F71D1D"/>
    <w:rsid w:val="00F726EB"/>
    <w:rsid w:val="00F72996"/>
    <w:rsid w:val="00F7302E"/>
    <w:rsid w:val="00F73215"/>
    <w:rsid w:val="00F7324F"/>
    <w:rsid w:val="00F73EB5"/>
    <w:rsid w:val="00F74A0D"/>
    <w:rsid w:val="00F74B1A"/>
    <w:rsid w:val="00F7512C"/>
    <w:rsid w:val="00F7563F"/>
    <w:rsid w:val="00F75878"/>
    <w:rsid w:val="00F759A4"/>
    <w:rsid w:val="00F759EE"/>
    <w:rsid w:val="00F75B21"/>
    <w:rsid w:val="00F75BD8"/>
    <w:rsid w:val="00F75BD9"/>
    <w:rsid w:val="00F76A60"/>
    <w:rsid w:val="00F76EEA"/>
    <w:rsid w:val="00F773A0"/>
    <w:rsid w:val="00F7772D"/>
    <w:rsid w:val="00F804F6"/>
    <w:rsid w:val="00F80FF7"/>
    <w:rsid w:val="00F81084"/>
    <w:rsid w:val="00F813A1"/>
    <w:rsid w:val="00F81734"/>
    <w:rsid w:val="00F81AAA"/>
    <w:rsid w:val="00F829D6"/>
    <w:rsid w:val="00F82BA3"/>
    <w:rsid w:val="00F83577"/>
    <w:rsid w:val="00F84270"/>
    <w:rsid w:val="00F843F9"/>
    <w:rsid w:val="00F84B3B"/>
    <w:rsid w:val="00F84BAD"/>
    <w:rsid w:val="00F84C9A"/>
    <w:rsid w:val="00F854EF"/>
    <w:rsid w:val="00F8580C"/>
    <w:rsid w:val="00F85CC5"/>
    <w:rsid w:val="00F85F81"/>
    <w:rsid w:val="00F872B7"/>
    <w:rsid w:val="00F90265"/>
    <w:rsid w:val="00F90D24"/>
    <w:rsid w:val="00F92094"/>
    <w:rsid w:val="00F939F2"/>
    <w:rsid w:val="00F949A2"/>
    <w:rsid w:val="00F95E05"/>
    <w:rsid w:val="00F960EF"/>
    <w:rsid w:val="00F964F9"/>
    <w:rsid w:val="00F97564"/>
    <w:rsid w:val="00F9762B"/>
    <w:rsid w:val="00FA0624"/>
    <w:rsid w:val="00FA17B7"/>
    <w:rsid w:val="00FA1AD1"/>
    <w:rsid w:val="00FA1CBA"/>
    <w:rsid w:val="00FA3530"/>
    <w:rsid w:val="00FA3682"/>
    <w:rsid w:val="00FA46AF"/>
    <w:rsid w:val="00FA4921"/>
    <w:rsid w:val="00FA4C9C"/>
    <w:rsid w:val="00FA4EC4"/>
    <w:rsid w:val="00FA5B0F"/>
    <w:rsid w:val="00FA5DB6"/>
    <w:rsid w:val="00FA6483"/>
    <w:rsid w:val="00FA703D"/>
    <w:rsid w:val="00FA7489"/>
    <w:rsid w:val="00FA7B6A"/>
    <w:rsid w:val="00FB0E9B"/>
    <w:rsid w:val="00FB0F33"/>
    <w:rsid w:val="00FB1A51"/>
    <w:rsid w:val="00FB2037"/>
    <w:rsid w:val="00FB3980"/>
    <w:rsid w:val="00FB464C"/>
    <w:rsid w:val="00FB48D8"/>
    <w:rsid w:val="00FB4B49"/>
    <w:rsid w:val="00FB54AB"/>
    <w:rsid w:val="00FB58F1"/>
    <w:rsid w:val="00FB59B3"/>
    <w:rsid w:val="00FB6664"/>
    <w:rsid w:val="00FB780E"/>
    <w:rsid w:val="00FB7B5D"/>
    <w:rsid w:val="00FC0385"/>
    <w:rsid w:val="00FC081E"/>
    <w:rsid w:val="00FC084A"/>
    <w:rsid w:val="00FC09BC"/>
    <w:rsid w:val="00FC1021"/>
    <w:rsid w:val="00FC110E"/>
    <w:rsid w:val="00FC146D"/>
    <w:rsid w:val="00FC150B"/>
    <w:rsid w:val="00FC21AB"/>
    <w:rsid w:val="00FC2543"/>
    <w:rsid w:val="00FC2649"/>
    <w:rsid w:val="00FC3036"/>
    <w:rsid w:val="00FC316A"/>
    <w:rsid w:val="00FC31A1"/>
    <w:rsid w:val="00FC33D2"/>
    <w:rsid w:val="00FC3676"/>
    <w:rsid w:val="00FC4A19"/>
    <w:rsid w:val="00FC6153"/>
    <w:rsid w:val="00FC6C2C"/>
    <w:rsid w:val="00FC79B6"/>
    <w:rsid w:val="00FD0D8D"/>
    <w:rsid w:val="00FD1A64"/>
    <w:rsid w:val="00FD21D1"/>
    <w:rsid w:val="00FD27C0"/>
    <w:rsid w:val="00FD284C"/>
    <w:rsid w:val="00FD2B86"/>
    <w:rsid w:val="00FD2DE8"/>
    <w:rsid w:val="00FD32DF"/>
    <w:rsid w:val="00FD51F4"/>
    <w:rsid w:val="00FD63C4"/>
    <w:rsid w:val="00FD75E5"/>
    <w:rsid w:val="00FD7C74"/>
    <w:rsid w:val="00FE09DE"/>
    <w:rsid w:val="00FE0D0D"/>
    <w:rsid w:val="00FE10AA"/>
    <w:rsid w:val="00FE166C"/>
    <w:rsid w:val="00FE1784"/>
    <w:rsid w:val="00FE26C2"/>
    <w:rsid w:val="00FE2E0C"/>
    <w:rsid w:val="00FE3691"/>
    <w:rsid w:val="00FE4B4C"/>
    <w:rsid w:val="00FE5A81"/>
    <w:rsid w:val="00FE5DAB"/>
    <w:rsid w:val="00FE63A2"/>
    <w:rsid w:val="00FE6570"/>
    <w:rsid w:val="00FF0B4A"/>
    <w:rsid w:val="00FF13ED"/>
    <w:rsid w:val="00FF1559"/>
    <w:rsid w:val="00FF17CE"/>
    <w:rsid w:val="00FF2643"/>
    <w:rsid w:val="00FF2645"/>
    <w:rsid w:val="00FF26F3"/>
    <w:rsid w:val="00FF2CA8"/>
    <w:rsid w:val="00FF431B"/>
    <w:rsid w:val="00FF51AB"/>
    <w:rsid w:val="00FF5200"/>
    <w:rsid w:val="00FF534E"/>
    <w:rsid w:val="00FF5CFC"/>
    <w:rsid w:val="00FF5E44"/>
    <w:rsid w:val="00FF6194"/>
    <w:rsid w:val="00FF620A"/>
    <w:rsid w:val="00FF6266"/>
    <w:rsid w:val="00FF6FD3"/>
    <w:rsid w:val="00FF7ADF"/>
    <w:rsid w:val="00FF7C24"/>
    <w:rsid w:val="00FF7DCD"/>
    <w:rsid w:val="00FF7F1D"/>
    <w:rsid w:val="644204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ockticker"/>
  <w:shapeDefaults>
    <o:shapedefaults v:ext="edit" spidmax="2049" fillcolor="white">
      <v:fill color="white"/>
    </o:shapedefaults>
    <o:shapelayout v:ext="edit">
      <o:idmap v:ext="edit" data="1"/>
    </o:shapelayout>
  </w:shapeDefaults>
  <w:decimalSymbol w:val=","/>
  <w:listSeparator w:val=";"/>
  <w14:docId w14:val="0972D8DB"/>
  <w15:docId w15:val="{11516CD6-F81E-414D-8918-7AE6E098A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lsdException w:name="index 2" w:semiHidden="1" w:uiPriority="0" w:qFormat="1"/>
    <w:lsdException w:name="index 3" w:semiHidden="1" w:uiPriority="0" w:qFormat="1"/>
    <w:lsdException w:name="index 4" w:semiHidden="1" w:uiPriority="0" w:qFormat="1"/>
    <w:lsdException w:name="index 5" w:semiHidden="1" w:uiPriority="0"/>
    <w:lsdException w:name="index 6" w:semiHidden="1" w:uiPriority="0"/>
    <w:lsdException w:name="index 7" w:semiHidden="1" w:uiPriority="0"/>
    <w:lsdException w:name="index 8" w:semiHidden="1" w:uiPriority="0"/>
    <w:lsdException w:name="index 9" w:semiHidden="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qFormat="1"/>
    <w:lsdException w:name="annotation text" w:qFormat="1"/>
    <w:lsdException w:name="footer" w:qFormat="1"/>
    <w:lsdException w:name="index heading" w:semiHidden="1" w:uiPriority="0"/>
    <w:lsdException w:name="caption" w:uiPriority="0" w:qFormat="1"/>
    <w:lsdException w:name="table of figures" w:semiHidden="1" w:uiPriority="0"/>
    <w:lsdException w:name="envelope address" w:uiPriority="0"/>
    <w:lsdException w:name="envelope return" w:uiPriority="0" w:qFormat="1"/>
    <w:lsdException w:name="footnote reference" w:semiHidden="1" w:uiPriority="0" w:qFormat="1"/>
    <w:lsdException w:name="line number" w:uiPriority="0"/>
    <w:lsdException w:name="page number" w:uiPriority="0"/>
    <w:lsdException w:name="endnote reference" w:semiHidden="1" w:uiPriority="0"/>
    <w:lsdException w:name="endnote text" w:semiHidden="1" w:uiPriority="0" w:qFormat="1"/>
    <w:lsdException w:name="table of authorities" w:semiHidden="1" w:uiPriority="0"/>
    <w:lsdException w:name="macro" w:semiHidden="1" w:uiPriority="0"/>
    <w:lsdException w:name="toa heading" w:semiHidden="1"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uiPriority="0" w:qFormat="1"/>
    <w:lsdException w:name="Closing" w:uiPriority="0" w:qFormat="1"/>
    <w:lsdException w:name="Signature" w:uiPriority="0"/>
    <w:lsdException w:name="Default Paragraph Font" w:semiHidden="1" w:uiPriority="1" w:unhideWhenUsed="1"/>
    <w:lsdException w:name="Body Text" w:uiPriority="0" w:qFormat="1"/>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0" w:qFormat="1"/>
    <w:lsdException w:name="Salutation" w:uiPriority="0"/>
    <w:lsdException w:name="Date" w:uiPriority="0" w:qFormat="1"/>
    <w:lsdException w:name="Body Text First Indent" w:uiPriority="0"/>
    <w:lsdException w:name="Body Text First Indent 2" w:uiPriority="0" w:qFormat="1"/>
    <w:lsdException w:name="Note Heading" w:uiPriority="0"/>
    <w:lsdException w:name="Body Text 2" w:qFormat="1"/>
    <w:lsdException w:name="Body Text Indent 3" w:uiPriority="0"/>
    <w:lsdException w:name="Block Text" w:uiPriority="0"/>
    <w:lsdException w:name="Hyperlink" w:qFormat="1"/>
    <w:lsdException w:name="FollowedHyperlink" w:uiPriority="0"/>
    <w:lsdException w:name="Strong" w:uiPriority="0" w:qFormat="1"/>
    <w:lsdException w:name="Emphasis" w:uiPriority="0" w:qFormat="1"/>
    <w:lsdException w:name="Document Map" w:semiHidden="1" w:uiPriority="0" w:qFormat="1"/>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3233"/>
    <w:pPr>
      <w:spacing w:after="240" w:line="230" w:lineRule="atLeast"/>
      <w:jc w:val="both"/>
    </w:pPr>
    <w:rPr>
      <w:rFonts w:ascii="Arial" w:hAnsi="Arial"/>
      <w:lang w:val="en-GB" w:eastAsia="ja-JP"/>
    </w:rPr>
  </w:style>
  <w:style w:type="paragraph" w:styleId="Heading1">
    <w:name w:val="heading 1"/>
    <w:basedOn w:val="Normal"/>
    <w:next w:val="Normal"/>
    <w:link w:val="Heading1Char"/>
    <w:qFormat/>
    <w:pPr>
      <w:keepNext/>
      <w:numPr>
        <w:numId w:val="1"/>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qFormat/>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Heading4">
    <w:name w:val="heading 4"/>
    <w:basedOn w:val="Heading3"/>
    <w:next w:val="Normal"/>
    <w:link w:val="Heading4Char"/>
    <w:qFormat/>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pPr>
      <w:numPr>
        <w:ilvl w:val="4"/>
      </w:numPr>
      <w:tabs>
        <w:tab w:val="clear" w:pos="940"/>
        <w:tab w:val="clear" w:pos="1140"/>
        <w:tab w:val="clear" w:pos="1360"/>
      </w:tabs>
      <w:outlineLvl w:val="4"/>
    </w:pPr>
  </w:style>
  <w:style w:type="paragraph" w:styleId="Heading6">
    <w:name w:val="heading 6"/>
    <w:basedOn w:val="Heading5"/>
    <w:next w:val="Normal"/>
    <w:link w:val="Heading6Char"/>
    <w:qFormat/>
    <w:pPr>
      <w:numPr>
        <w:ilvl w:val="5"/>
      </w:numPr>
      <w:outlineLvl w:val="5"/>
    </w:pPr>
  </w:style>
  <w:style w:type="paragraph" w:styleId="Heading7">
    <w:name w:val="heading 7"/>
    <w:basedOn w:val="Heading6"/>
    <w:next w:val="Normal"/>
    <w:link w:val="Heading7Char"/>
    <w:qFormat/>
    <w:pPr>
      <w:numPr>
        <w:ilvl w:val="6"/>
      </w:numPr>
      <w:outlineLvl w:val="6"/>
    </w:pPr>
  </w:style>
  <w:style w:type="paragraph" w:styleId="Heading8">
    <w:name w:val="heading 8"/>
    <w:basedOn w:val="Heading6"/>
    <w:next w:val="Normal"/>
    <w:link w:val="Heading8Char"/>
    <w:qFormat/>
    <w:pPr>
      <w:numPr>
        <w:ilvl w:val="7"/>
      </w:numPr>
      <w:outlineLvl w:val="7"/>
    </w:pPr>
  </w:style>
  <w:style w:type="paragraph" w:styleId="Heading9">
    <w:name w:val="heading 9"/>
    <w:basedOn w:val="Heading6"/>
    <w:next w:val="Normal"/>
    <w:link w:val="Heading9Char"/>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Pr>
      <w:rFonts w:ascii="Tahoma" w:hAnsi="Tahoma" w:cs="Tahoma"/>
      <w:sz w:val="16"/>
      <w:szCs w:val="16"/>
    </w:rPr>
  </w:style>
  <w:style w:type="paragraph" w:styleId="BlockText">
    <w:name w:val="Block Text"/>
    <w:basedOn w:val="Normal"/>
    <w:pPr>
      <w:spacing w:after="120"/>
      <w:ind w:left="1440" w:right="1440"/>
    </w:pPr>
  </w:style>
  <w:style w:type="paragraph" w:styleId="BodyText">
    <w:name w:val="Body Text"/>
    <w:basedOn w:val="Normal"/>
    <w:qFormat/>
    <w:pPr>
      <w:spacing w:before="60" w:after="60" w:line="210" w:lineRule="atLeast"/>
    </w:pPr>
    <w:rPr>
      <w:sz w:val="18"/>
    </w:rPr>
  </w:style>
  <w:style w:type="paragraph" w:styleId="BodyText2">
    <w:name w:val="Body Text 2"/>
    <w:basedOn w:val="Normal"/>
    <w:link w:val="BodyText2Char"/>
    <w:uiPriority w:val="99"/>
    <w:qFormat/>
    <w:pPr>
      <w:spacing w:before="60" w:after="60" w:line="190" w:lineRule="atLeast"/>
    </w:pPr>
    <w:rPr>
      <w:sz w:val="16"/>
    </w:rPr>
  </w:style>
  <w:style w:type="paragraph" w:styleId="BodyText3">
    <w:name w:val="Body Text 3"/>
    <w:basedOn w:val="Normal"/>
    <w:link w:val="BodyText3Char"/>
    <w:uiPriority w:val="99"/>
    <w:pPr>
      <w:spacing w:before="60" w:after="60" w:line="170" w:lineRule="atLeast"/>
    </w:pPr>
    <w:rPr>
      <w:sz w:val="14"/>
    </w:rPr>
  </w:style>
  <w:style w:type="paragraph" w:styleId="BodyTextFirstIndent">
    <w:name w:val="Body Text First Indent"/>
    <w:basedOn w:val="BodyText"/>
    <w:pPr>
      <w:spacing w:before="0" w:after="120"/>
      <w:ind w:firstLine="210"/>
    </w:pPr>
  </w:style>
  <w:style w:type="paragraph" w:styleId="BodyTextIndent">
    <w:name w:val="Body Text Indent"/>
    <w:basedOn w:val="Normal"/>
    <w:link w:val="BodyTextIndentChar"/>
    <w:uiPriority w:val="99"/>
    <w:pPr>
      <w:spacing w:after="120"/>
      <w:ind w:left="283"/>
    </w:pPr>
  </w:style>
  <w:style w:type="paragraph" w:styleId="BodyTextFirstIndent2">
    <w:name w:val="Body Text First Indent 2"/>
    <w:basedOn w:val="Normal"/>
    <w:qFormat/>
    <w:pPr>
      <w:ind w:firstLine="210"/>
    </w:pPr>
  </w:style>
  <w:style w:type="paragraph" w:styleId="BodyTextIndent2">
    <w:name w:val="Body Text Indent 2"/>
    <w:basedOn w:val="Normal"/>
    <w:link w:val="BodyTextIndent2Char"/>
    <w:uiPriority w:val="99"/>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rPr>
  </w:style>
  <w:style w:type="paragraph" w:styleId="Closing">
    <w:name w:val="Closing"/>
    <w:basedOn w:val="Normal"/>
    <w:qFormat/>
    <w:pPr>
      <w:ind w:left="4252"/>
    </w:pPr>
  </w:style>
  <w:style w:type="paragraph" w:styleId="CommentText">
    <w:name w:val="annotation text"/>
    <w:basedOn w:val="Normal"/>
    <w:link w:val="CommentTextChar"/>
    <w:uiPriority w:val="99"/>
    <w:qFormat/>
  </w:style>
  <w:style w:type="paragraph" w:styleId="CommentSubject">
    <w:name w:val="annotation subject"/>
    <w:basedOn w:val="CommentText"/>
    <w:next w:val="CommentText"/>
    <w:link w:val="CommentSubjectChar"/>
    <w:uiPriority w:val="99"/>
    <w:semiHidden/>
    <w:rPr>
      <w:b/>
      <w:bCs/>
    </w:rPr>
  </w:style>
  <w:style w:type="paragraph" w:styleId="Date">
    <w:name w:val="Date"/>
    <w:basedOn w:val="Normal"/>
    <w:next w:val="Normal"/>
    <w:qFormat/>
  </w:style>
  <w:style w:type="paragraph" w:styleId="DocumentMap">
    <w:name w:val="Document Map"/>
    <w:basedOn w:val="Normal"/>
    <w:semiHidden/>
    <w:qFormat/>
    <w:pPr>
      <w:shd w:val="clear" w:color="auto" w:fill="000080"/>
    </w:pPr>
    <w:rPr>
      <w:rFonts w:ascii="Tahoma" w:hAnsi="Tahoma"/>
    </w:rPr>
  </w:style>
  <w:style w:type="paragraph" w:styleId="EndnoteText">
    <w:name w:val="endnote text"/>
    <w:basedOn w:val="Normal"/>
    <w:semiHidden/>
    <w:qFormat/>
  </w:style>
  <w:style w:type="paragraph" w:styleId="EnvelopeAddress">
    <w:name w:val="envelope address"/>
    <w:basedOn w:val="Normal"/>
    <w:pPr>
      <w:framePr w:w="7938" w:h="1985" w:hRule="exact" w:hSpace="141" w:wrap="around" w:hAnchor="page" w:xAlign="center" w:yAlign="bottom"/>
      <w:ind w:left="2835"/>
    </w:pPr>
    <w:rPr>
      <w:sz w:val="24"/>
    </w:rPr>
  </w:style>
  <w:style w:type="paragraph" w:styleId="EnvelopeReturn">
    <w:name w:val="envelope return"/>
    <w:basedOn w:val="Normal"/>
    <w:qFormat/>
  </w:style>
  <w:style w:type="paragraph" w:styleId="Footer">
    <w:name w:val="footer"/>
    <w:basedOn w:val="Normal"/>
    <w:link w:val="FooterChar"/>
    <w:uiPriority w:val="99"/>
    <w:qFormat/>
    <w:pPr>
      <w:spacing w:after="0" w:line="220" w:lineRule="exact"/>
    </w:pPr>
  </w:style>
  <w:style w:type="paragraph" w:styleId="FootnoteText">
    <w:name w:val="footnote text"/>
    <w:basedOn w:val="Normal"/>
    <w:link w:val="FootnoteTextChar"/>
    <w:qFormat/>
    <w:pPr>
      <w:tabs>
        <w:tab w:val="left" w:pos="340"/>
      </w:tabs>
      <w:spacing w:after="120" w:line="210" w:lineRule="atLeast"/>
    </w:pPr>
    <w:rPr>
      <w:sz w:val="18"/>
    </w:rPr>
  </w:style>
  <w:style w:type="paragraph" w:styleId="Header">
    <w:name w:val="header"/>
    <w:basedOn w:val="Normal"/>
    <w:link w:val="HeaderChar"/>
    <w:uiPriority w:val="99"/>
    <w:pPr>
      <w:spacing w:after="740" w:line="220" w:lineRule="exact"/>
    </w:pPr>
    <w:rPr>
      <w:b/>
      <w:sz w:val="22"/>
    </w:rPr>
  </w:style>
  <w:style w:type="paragraph" w:styleId="Index1">
    <w:name w:val="index 1"/>
    <w:basedOn w:val="Normal"/>
    <w:next w:val="Normal"/>
    <w:semiHidden/>
    <w:pPr>
      <w:spacing w:after="0" w:line="210" w:lineRule="atLeast"/>
      <w:ind w:left="142" w:hanging="142"/>
      <w:jc w:val="left"/>
    </w:pPr>
    <w:rPr>
      <w:b/>
      <w:sz w:val="18"/>
    </w:rPr>
  </w:style>
  <w:style w:type="paragraph" w:styleId="Index2">
    <w:name w:val="index 2"/>
    <w:basedOn w:val="Normal"/>
    <w:next w:val="Normal"/>
    <w:semiHidden/>
    <w:qFormat/>
    <w:pPr>
      <w:spacing w:line="210" w:lineRule="atLeast"/>
      <w:ind w:left="600" w:hanging="200"/>
    </w:pPr>
    <w:rPr>
      <w:b/>
      <w:sz w:val="18"/>
    </w:rPr>
  </w:style>
  <w:style w:type="paragraph" w:styleId="Index3">
    <w:name w:val="index 3"/>
    <w:basedOn w:val="Normal"/>
    <w:next w:val="Normal"/>
    <w:semiHidden/>
    <w:qFormat/>
    <w:pPr>
      <w:spacing w:line="220" w:lineRule="atLeast"/>
      <w:ind w:left="600" w:hanging="200"/>
    </w:pPr>
    <w:rPr>
      <w:b/>
    </w:rPr>
  </w:style>
  <w:style w:type="paragraph" w:styleId="Index4">
    <w:name w:val="index 4"/>
    <w:basedOn w:val="Normal"/>
    <w:next w:val="Normal"/>
    <w:semiHidden/>
    <w:qFormat/>
    <w:pPr>
      <w:spacing w:line="220" w:lineRule="atLeast"/>
      <w:ind w:left="800" w:hanging="200"/>
    </w:pPr>
    <w:rPr>
      <w:b/>
    </w:rPr>
  </w:style>
  <w:style w:type="paragraph" w:styleId="Index5">
    <w:name w:val="index 5"/>
    <w:basedOn w:val="Normal"/>
    <w:next w:val="Normal"/>
    <w:semiHidden/>
    <w:pPr>
      <w:spacing w:line="220" w:lineRule="atLeast"/>
      <w:ind w:left="1000" w:hanging="200"/>
    </w:pPr>
    <w:rPr>
      <w:b/>
    </w:rPr>
  </w:style>
  <w:style w:type="paragraph" w:styleId="Index6">
    <w:name w:val="index 6"/>
    <w:basedOn w:val="Normal"/>
    <w:next w:val="Normal"/>
    <w:semiHidden/>
    <w:pPr>
      <w:spacing w:line="220" w:lineRule="atLeast"/>
      <w:ind w:left="1200" w:hanging="200"/>
    </w:pPr>
    <w:rPr>
      <w:b/>
    </w:rPr>
  </w:style>
  <w:style w:type="paragraph" w:styleId="Index7">
    <w:name w:val="index 7"/>
    <w:basedOn w:val="Normal"/>
    <w:next w:val="Normal"/>
    <w:semiHidden/>
    <w:pPr>
      <w:spacing w:line="220" w:lineRule="atLeast"/>
      <w:ind w:left="1400" w:hanging="200"/>
    </w:pPr>
    <w:rPr>
      <w:b/>
    </w:rPr>
  </w:style>
  <w:style w:type="paragraph" w:styleId="Index8">
    <w:name w:val="index 8"/>
    <w:basedOn w:val="Normal"/>
    <w:next w:val="Normal"/>
    <w:semiHidden/>
    <w:pPr>
      <w:spacing w:line="220" w:lineRule="atLeast"/>
      <w:ind w:left="1600" w:hanging="200"/>
    </w:pPr>
    <w:rPr>
      <w:b/>
    </w:rPr>
  </w:style>
  <w:style w:type="paragraph" w:styleId="Index9">
    <w:name w:val="index 9"/>
    <w:basedOn w:val="Normal"/>
    <w:next w:val="Normal"/>
    <w:semiHidden/>
    <w:pPr>
      <w:spacing w:line="220" w:lineRule="atLeast"/>
      <w:ind w:left="1800" w:hanging="200"/>
    </w:pPr>
    <w:rPr>
      <w:b/>
    </w:rPr>
  </w:style>
  <w:style w:type="paragraph" w:styleId="IndexHeading">
    <w:name w:val="index heading"/>
    <w:basedOn w:val="Normal"/>
    <w:next w:val="Index1"/>
    <w:semiHidden/>
    <w:pPr>
      <w:keepNext/>
      <w:spacing w:before="400" w:after="210"/>
      <w:jc w:val="center"/>
    </w:p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pPr>
      <w:tabs>
        <w:tab w:val="left" w:pos="360"/>
      </w:tabs>
      <w:ind w:left="360" w:hanging="360"/>
    </w:pPr>
  </w:style>
  <w:style w:type="paragraph" w:styleId="ListBullet2">
    <w:name w:val="List Bullet 2"/>
    <w:basedOn w:val="Normal"/>
    <w:pPr>
      <w:tabs>
        <w:tab w:val="left" w:pos="643"/>
      </w:tabs>
      <w:ind w:left="643" w:hanging="360"/>
    </w:pPr>
  </w:style>
  <w:style w:type="paragraph" w:styleId="ListBullet3">
    <w:name w:val="List Bullet 3"/>
    <w:basedOn w:val="Normal"/>
    <w:pPr>
      <w:tabs>
        <w:tab w:val="left" w:pos="926"/>
      </w:tabs>
      <w:ind w:left="926" w:hanging="360"/>
    </w:pPr>
  </w:style>
  <w:style w:type="paragraph" w:styleId="ListBullet4">
    <w:name w:val="List Bullet 4"/>
    <w:basedOn w:val="Normal"/>
    <w:pPr>
      <w:tabs>
        <w:tab w:val="left" w:pos="1209"/>
      </w:tabs>
      <w:ind w:left="1209" w:hanging="360"/>
    </w:pPr>
  </w:style>
  <w:style w:type="paragraph" w:styleId="ListBullet5">
    <w:name w:val="List Bullet 5"/>
    <w:basedOn w:val="Normal"/>
    <w:pPr>
      <w:numPr>
        <w:numId w:val="2"/>
      </w:numPr>
      <w:tabs>
        <w:tab w:val="clear" w:pos="360"/>
        <w:tab w:val="left" w:pos="1492"/>
      </w:tabs>
      <w:ind w:left="1492"/>
    </w:pPr>
  </w:style>
  <w:style w:type="paragraph" w:styleId="ListContinue">
    <w:name w:val="List Continue"/>
    <w:basedOn w:val="Normal"/>
    <w:pPr>
      <w:tabs>
        <w:tab w:val="left" w:pos="400"/>
      </w:tabs>
      <w:ind w:left="400" w:hanging="400"/>
    </w:pPr>
  </w:style>
  <w:style w:type="paragraph" w:styleId="ListContinue2">
    <w:name w:val="List Continue 2"/>
    <w:basedOn w:val="ListContinue"/>
    <w:pPr>
      <w:numPr>
        <w:ilvl w:val="1"/>
        <w:numId w:val="3"/>
      </w:numPr>
      <w:tabs>
        <w:tab w:val="clear" w:pos="400"/>
        <w:tab w:val="clear" w:pos="450"/>
        <w:tab w:val="left" w:pos="432"/>
        <w:tab w:val="left" w:pos="800"/>
      </w:tabs>
    </w:pPr>
  </w:style>
  <w:style w:type="paragraph" w:styleId="ListContinue3">
    <w:name w:val="List Continue 3"/>
    <w:basedOn w:val="ListContinue"/>
    <w:pPr>
      <w:numPr>
        <w:ilvl w:val="2"/>
        <w:numId w:val="3"/>
      </w:numPr>
      <w:tabs>
        <w:tab w:val="clear" w:pos="400"/>
        <w:tab w:val="left" w:pos="432"/>
        <w:tab w:val="left" w:pos="810"/>
        <w:tab w:val="left" w:pos="1200"/>
      </w:tabs>
    </w:pPr>
  </w:style>
  <w:style w:type="paragraph" w:styleId="ListContinue4">
    <w:name w:val="List Continue 4"/>
    <w:basedOn w:val="ListContinue"/>
    <w:pPr>
      <w:numPr>
        <w:ilvl w:val="3"/>
        <w:numId w:val="4"/>
      </w:numPr>
      <w:tabs>
        <w:tab w:val="clear" w:pos="400"/>
        <w:tab w:val="left" w:pos="1600"/>
      </w:tabs>
      <w:ind w:left="1600" w:hanging="400"/>
    </w:pPr>
  </w:style>
  <w:style w:type="paragraph" w:styleId="ListContinue5">
    <w:name w:val="List Continue 5"/>
    <w:basedOn w:val="Normal"/>
    <w:pPr>
      <w:spacing w:after="120"/>
      <w:ind w:left="1415"/>
    </w:pPr>
  </w:style>
  <w:style w:type="paragraph" w:styleId="ListNumber">
    <w:name w:val="List Number"/>
    <w:basedOn w:val="Normal"/>
    <w:pPr>
      <w:numPr>
        <w:numId w:val="5"/>
      </w:numPr>
      <w:tabs>
        <w:tab w:val="clear" w:pos="643"/>
        <w:tab w:val="left" w:pos="400"/>
      </w:tabs>
      <w:ind w:left="400" w:hanging="400"/>
    </w:pPr>
  </w:style>
  <w:style w:type="paragraph" w:styleId="ListNumber2">
    <w:name w:val="List Number 2"/>
    <w:basedOn w:val="Normal"/>
    <w:pPr>
      <w:numPr>
        <w:ilvl w:val="1"/>
        <w:numId w:val="6"/>
      </w:numPr>
      <w:tabs>
        <w:tab w:val="left" w:pos="800"/>
      </w:tabs>
      <w:ind w:left="800" w:hanging="400"/>
    </w:pPr>
  </w:style>
  <w:style w:type="paragraph" w:styleId="ListNumber3">
    <w:name w:val="List Number 3"/>
    <w:basedOn w:val="Normal"/>
    <w:pPr>
      <w:numPr>
        <w:ilvl w:val="2"/>
        <w:numId w:val="7"/>
      </w:numPr>
      <w:tabs>
        <w:tab w:val="clear" w:pos="1209"/>
        <w:tab w:val="left" w:pos="1200"/>
      </w:tabs>
      <w:ind w:left="1200" w:hanging="400"/>
    </w:pPr>
  </w:style>
  <w:style w:type="paragraph" w:styleId="ListNumber4">
    <w:name w:val="List Number 4"/>
    <w:basedOn w:val="Normal"/>
    <w:pPr>
      <w:numPr>
        <w:ilvl w:val="3"/>
        <w:numId w:val="8"/>
      </w:numPr>
      <w:tabs>
        <w:tab w:val="left" w:pos="1600"/>
      </w:tabs>
      <w:ind w:left="1600" w:hanging="400"/>
    </w:pPr>
  </w:style>
  <w:style w:type="paragraph" w:styleId="ListNumber5">
    <w:name w:val="List Number 5"/>
    <w:basedOn w:val="Normal"/>
    <w:pPr>
      <w:tabs>
        <w:tab w:val="left"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rmalWeb">
    <w:name w:val="Normal (Web)"/>
    <w:basedOn w:val="Normal"/>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styleId="NormalIndent">
    <w:name w:val="Normal Indent"/>
    <w:basedOn w:val="Normal"/>
    <w:pPr>
      <w:ind w:left="708"/>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spacing w:after="60"/>
      <w:jc w:val="center"/>
      <w:outlineLvl w:val="1"/>
    </w:pPr>
    <w:rPr>
      <w:sz w:val="24"/>
    </w:rPr>
  </w:style>
  <w:style w:type="paragraph" w:styleId="TableofAuthorities">
    <w:name w:val="table of authorities"/>
    <w:basedOn w:val="Normal"/>
    <w:next w:val="Normal"/>
    <w:semiHidden/>
    <w:pPr>
      <w:ind w:left="200" w:hanging="200"/>
    </w:pPr>
  </w:style>
  <w:style w:type="paragraph" w:styleId="TableofFigures">
    <w:name w:val="table of figures"/>
    <w:basedOn w:val="Normal"/>
    <w:next w:val="Normal"/>
    <w:semiHidden/>
    <w:pPr>
      <w:ind w:left="400" w:hanging="400"/>
    </w:pPr>
  </w:style>
  <w:style w:type="paragraph" w:styleId="Title">
    <w:name w:val="Title"/>
    <w:basedOn w:val="Normal"/>
    <w:qFormat/>
    <w:pPr>
      <w:spacing w:before="240" w:after="60"/>
      <w:jc w:val="center"/>
      <w:outlineLvl w:val="0"/>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uiPriority w:val="39"/>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pPr>
      <w:spacing w:before="0"/>
    </w:pPr>
  </w:style>
  <w:style w:type="paragraph" w:styleId="TOC3">
    <w:name w:val="toc 3"/>
    <w:basedOn w:val="TOC2"/>
    <w:next w:val="Normal"/>
    <w:uiPriority w:val="39"/>
  </w:style>
  <w:style w:type="paragraph" w:styleId="TOC4">
    <w:name w:val="toc 4"/>
    <w:basedOn w:val="TOC2"/>
    <w:next w:val="Normal"/>
    <w:uiPriority w:val="39"/>
    <w:pPr>
      <w:tabs>
        <w:tab w:val="clear" w:pos="720"/>
        <w:tab w:val="left" w:pos="1140"/>
      </w:tabs>
      <w:ind w:left="1140" w:hanging="1140"/>
    </w:pPr>
  </w:style>
  <w:style w:type="paragraph" w:styleId="TOC5">
    <w:name w:val="toc 5"/>
    <w:basedOn w:val="TOC4"/>
    <w:next w:val="Normal"/>
    <w:uiPriority w:val="39"/>
  </w:style>
  <w:style w:type="paragraph" w:styleId="TOC6">
    <w:name w:val="toc 6"/>
    <w:basedOn w:val="TOC4"/>
    <w:next w:val="Normal"/>
    <w:uiPriority w:val="39"/>
    <w:pPr>
      <w:tabs>
        <w:tab w:val="clear" w:pos="1140"/>
        <w:tab w:val="left" w:pos="1440"/>
      </w:tabs>
      <w:ind w:left="1440" w:hanging="1440"/>
    </w:pPr>
  </w:style>
  <w:style w:type="paragraph" w:styleId="TOC7">
    <w:name w:val="toc 7"/>
    <w:basedOn w:val="TOC4"/>
    <w:next w:val="Normal"/>
    <w:uiPriority w:val="39"/>
    <w:pPr>
      <w:tabs>
        <w:tab w:val="clear" w:pos="1140"/>
        <w:tab w:val="left" w:pos="1440"/>
      </w:tabs>
      <w:ind w:left="1440" w:hanging="1440"/>
    </w:pPr>
  </w:style>
  <w:style w:type="paragraph" w:styleId="TOC8">
    <w:name w:val="toc 8"/>
    <w:basedOn w:val="TOC4"/>
    <w:next w:val="Normal"/>
    <w:uiPriority w:val="39"/>
    <w:pPr>
      <w:tabs>
        <w:tab w:val="clear" w:pos="1140"/>
        <w:tab w:val="left" w:pos="1440"/>
      </w:tabs>
      <w:ind w:left="1440" w:hanging="1440"/>
    </w:pPr>
  </w:style>
  <w:style w:type="paragraph" w:styleId="TOC9">
    <w:name w:val="toc 9"/>
    <w:basedOn w:val="TOC1"/>
    <w:next w:val="Normal"/>
    <w:uiPriority w:val="39"/>
    <w:pPr>
      <w:tabs>
        <w:tab w:val="clear" w:pos="720"/>
      </w:tabs>
      <w:ind w:left="0" w:firstLine="0"/>
    </w:pPr>
  </w:style>
  <w:style w:type="character" w:styleId="CommentReference">
    <w:name w:val="annotation reference"/>
    <w:uiPriority w:val="99"/>
    <w:rPr>
      <w:sz w:val="16"/>
      <w:lang w:val="fr-FR"/>
    </w:rPr>
  </w:style>
  <w:style w:type="character" w:styleId="Emphasis">
    <w:name w:val="Emphasis"/>
    <w:qFormat/>
    <w:rPr>
      <w:i/>
      <w:lang w:val="fr-FR"/>
    </w:rPr>
  </w:style>
  <w:style w:type="character" w:styleId="EndnoteReference">
    <w:name w:val="endnote reference"/>
    <w:semiHidden/>
    <w:rPr>
      <w:vertAlign w:val="superscript"/>
      <w:lang w:val="fr-FR"/>
    </w:rPr>
  </w:style>
  <w:style w:type="character" w:styleId="FollowedHyperlink">
    <w:name w:val="FollowedHyperlink"/>
    <w:rPr>
      <w:color w:val="800080"/>
      <w:u w:val="single"/>
      <w:lang w:val="fr-FR"/>
    </w:rPr>
  </w:style>
  <w:style w:type="character" w:styleId="FootnoteReference">
    <w:name w:val="footnote reference"/>
    <w:semiHidden/>
    <w:qFormat/>
    <w:rPr>
      <w:position w:val="6"/>
      <w:sz w:val="16"/>
      <w:vertAlign w:val="baseline"/>
      <w:lang w:val="fr-FR"/>
    </w:rPr>
  </w:style>
  <w:style w:type="character" w:styleId="Hyperlink">
    <w:name w:val="Hyperlink"/>
    <w:uiPriority w:val="99"/>
    <w:qFormat/>
    <w:rPr>
      <w:color w:val="0000FF"/>
      <w:u w:val="single"/>
      <w:lang w:val="fr-FR"/>
    </w:rPr>
  </w:style>
  <w:style w:type="character" w:styleId="LineNumber">
    <w:name w:val="line number"/>
    <w:rPr>
      <w:lang w:val="fr-FR"/>
    </w:rPr>
  </w:style>
  <w:style w:type="character" w:styleId="PageNumber">
    <w:name w:val="page number"/>
    <w:rPr>
      <w:lang w:val="fr-FR"/>
    </w:rPr>
  </w:style>
  <w:style w:type="character" w:styleId="Strong">
    <w:name w:val="Strong"/>
    <w:qFormat/>
    <w:rPr>
      <w:b/>
      <w:lang w:val="fr-FR"/>
    </w:rPr>
  </w:style>
  <w:style w:type="table" w:styleId="TableGrid">
    <w:name w:val="Table Grid"/>
    <w:basedOn w:val="TableNormal"/>
    <w:uiPriority w:val="59"/>
    <w:pPr>
      <w:spacing w:after="240" w:line="230" w:lineRule="atLeast"/>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2">
    <w:name w:val="a2"/>
    <w:basedOn w:val="Heading2"/>
    <w:next w:val="Normal"/>
    <w:pPr>
      <w:numPr>
        <w:numId w:val="9"/>
      </w:numPr>
      <w:tabs>
        <w:tab w:val="clear" w:pos="540"/>
        <w:tab w:val="clear" w:pos="700"/>
        <w:tab w:val="left" w:pos="360"/>
        <w:tab w:val="left" w:pos="500"/>
        <w:tab w:val="left" w:pos="720"/>
      </w:tabs>
      <w:spacing w:before="270" w:line="270" w:lineRule="exact"/>
      <w:ind w:left="0" w:firstLine="0"/>
    </w:pPr>
    <w:rPr>
      <w:sz w:val="24"/>
    </w:rPr>
  </w:style>
  <w:style w:type="paragraph" w:customStyle="1" w:styleId="a3">
    <w:name w:val="a3"/>
    <w:basedOn w:val="Heading3"/>
    <w:next w:val="Normal"/>
    <w:qFormat/>
    <w:pPr>
      <w:numPr>
        <w:numId w:val="9"/>
      </w:numPr>
      <w:tabs>
        <w:tab w:val="clear" w:pos="660"/>
        <w:tab w:val="left" w:pos="640"/>
        <w:tab w:val="left" w:pos="720"/>
      </w:tabs>
      <w:spacing w:line="250" w:lineRule="exact"/>
      <w:ind w:left="0" w:firstLine="0"/>
    </w:pPr>
    <w:rPr>
      <w:sz w:val="22"/>
    </w:rPr>
  </w:style>
  <w:style w:type="paragraph" w:customStyle="1" w:styleId="a4">
    <w:name w:val="a4"/>
    <w:basedOn w:val="Heading4"/>
    <w:next w:val="Normal"/>
    <w:qFormat/>
    <w:pPr>
      <w:numPr>
        <w:numId w:val="9"/>
      </w:numPr>
      <w:tabs>
        <w:tab w:val="clear" w:pos="940"/>
        <w:tab w:val="clear" w:pos="1140"/>
        <w:tab w:val="clear" w:pos="1360"/>
        <w:tab w:val="left" w:pos="880"/>
        <w:tab w:val="left" w:pos="1080"/>
      </w:tabs>
      <w:ind w:left="0" w:firstLine="0"/>
    </w:pPr>
  </w:style>
  <w:style w:type="paragraph" w:customStyle="1" w:styleId="a5">
    <w:name w:val="a5"/>
    <w:basedOn w:val="Heading5"/>
    <w:next w:val="Normal"/>
    <w:qFormat/>
    <w:pPr>
      <w:numPr>
        <w:numId w:val="9"/>
      </w:numPr>
      <w:tabs>
        <w:tab w:val="left" w:pos="1080"/>
        <w:tab w:val="left" w:pos="1140"/>
        <w:tab w:val="left" w:pos="1360"/>
      </w:tabs>
    </w:pPr>
  </w:style>
  <w:style w:type="paragraph" w:customStyle="1" w:styleId="a6">
    <w:name w:val="a6"/>
    <w:basedOn w:val="Heading6"/>
    <w:next w:val="Normal"/>
    <w:pPr>
      <w:numPr>
        <w:numId w:val="9"/>
      </w:numPr>
      <w:tabs>
        <w:tab w:val="left" w:pos="1140"/>
        <w:tab w:val="left" w:pos="1360"/>
        <w:tab w:val="left" w:pos="1440"/>
      </w:tabs>
    </w:pPr>
  </w:style>
  <w:style w:type="paragraph" w:customStyle="1" w:styleId="ANNEX">
    <w:name w:val="ANNEX"/>
    <w:basedOn w:val="Normal"/>
    <w:next w:val="Normal"/>
    <w:qFormat/>
    <w:pPr>
      <w:keepNext/>
      <w:pageBreakBefore/>
      <w:numPr>
        <w:numId w:val="9"/>
      </w:numPr>
      <w:spacing w:after="760" w:line="310" w:lineRule="exact"/>
      <w:jc w:val="center"/>
      <w:outlineLvl w:val="0"/>
    </w:pPr>
    <w:rPr>
      <w:b/>
      <w:sz w:val="28"/>
    </w:rPr>
  </w:style>
  <w:style w:type="paragraph" w:customStyle="1" w:styleId="ANNEXN">
    <w:name w:val="ANNEXN"/>
    <w:basedOn w:val="ANNEX"/>
    <w:next w:val="Normal"/>
    <w:qFormat/>
    <w:pPr>
      <w:numPr>
        <w:numId w:val="0"/>
      </w:numPr>
    </w:pPr>
  </w:style>
  <w:style w:type="paragraph" w:customStyle="1" w:styleId="ANNEXZ">
    <w:name w:val="ANNEXZ"/>
    <w:basedOn w:val="ANNEX"/>
    <w:next w:val="Normal"/>
    <w:qFormat/>
    <w:pPr>
      <w:numPr>
        <w:numId w:val="0"/>
      </w:numPr>
    </w:pPr>
  </w:style>
  <w:style w:type="paragraph" w:customStyle="1" w:styleId="Bibliography1">
    <w:name w:val="Bibliography1"/>
    <w:basedOn w:val="Normal"/>
    <w:qFormat/>
    <w:pPr>
      <w:numPr>
        <w:numId w:val="3"/>
      </w:numPr>
      <w:tabs>
        <w:tab w:val="left" w:pos="432"/>
        <w:tab w:val="left" w:pos="660"/>
      </w:tabs>
    </w:pPr>
  </w:style>
  <w:style w:type="paragraph" w:customStyle="1" w:styleId="Definition">
    <w:name w:val="Definition"/>
    <w:basedOn w:val="Normal"/>
    <w:next w:val="Normal"/>
    <w:qFormat/>
  </w:style>
  <w:style w:type="character" w:customStyle="1" w:styleId="Defterms">
    <w:name w:val="Defterms"/>
    <w:qFormat/>
    <w:rPr>
      <w:color w:val="auto"/>
      <w:lang w:val="fr-FR"/>
    </w:rPr>
  </w:style>
  <w:style w:type="paragraph" w:customStyle="1" w:styleId="dl">
    <w:name w:val="dl"/>
    <w:basedOn w:val="Normal"/>
    <w:qFormat/>
    <w:pPr>
      <w:ind w:left="800" w:hanging="400"/>
    </w:pPr>
  </w:style>
  <w:style w:type="paragraph" w:customStyle="1" w:styleId="Example">
    <w:name w:val="Example"/>
    <w:basedOn w:val="Normal"/>
    <w:next w:val="Normal"/>
    <w:qFormat/>
    <w:pPr>
      <w:tabs>
        <w:tab w:val="left" w:pos="1360"/>
      </w:tabs>
      <w:spacing w:line="210" w:lineRule="atLeast"/>
    </w:pPr>
    <w:rPr>
      <w:sz w:val="18"/>
    </w:rPr>
  </w:style>
  <w:style w:type="character" w:customStyle="1" w:styleId="ExtXref">
    <w:name w:val="ExtXref"/>
    <w:rPr>
      <w:color w:val="auto"/>
      <w:lang w:val="fr-FR"/>
    </w:rPr>
  </w:style>
  <w:style w:type="paragraph" w:customStyle="1" w:styleId="Figurefootnote">
    <w:name w:val="Figure footnote"/>
    <w:basedOn w:val="Normal"/>
    <w:qFormat/>
    <w:pPr>
      <w:keepNext/>
      <w:tabs>
        <w:tab w:val="left" w:pos="340"/>
      </w:tabs>
      <w:spacing w:after="60" w:line="210" w:lineRule="atLeast"/>
    </w:pPr>
    <w:rPr>
      <w:sz w:val="18"/>
    </w:rPr>
  </w:style>
  <w:style w:type="paragraph" w:customStyle="1" w:styleId="Figuretitle">
    <w:name w:val="Figure title"/>
    <w:basedOn w:val="Normal"/>
    <w:next w:val="Normal"/>
    <w:qFormat/>
    <w:pPr>
      <w:suppressAutoHyphens/>
      <w:spacing w:before="220" w:after="220"/>
      <w:jc w:val="center"/>
    </w:pPr>
    <w:rPr>
      <w:b/>
    </w:rPr>
  </w:style>
  <w:style w:type="paragraph" w:customStyle="1" w:styleId="Foreword">
    <w:name w:val="Foreword"/>
    <w:basedOn w:val="Normal"/>
    <w:next w:val="Normal"/>
    <w:qFormat/>
    <w:rPr>
      <w:color w:val="0000FF"/>
    </w:rPr>
  </w:style>
  <w:style w:type="paragraph" w:customStyle="1" w:styleId="Formula">
    <w:name w:val="Formula"/>
    <w:basedOn w:val="Normal"/>
    <w:next w:val="Normal"/>
    <w:qFormat/>
    <w:pPr>
      <w:tabs>
        <w:tab w:val="right" w:pos="9752"/>
      </w:tabs>
      <w:spacing w:after="220"/>
      <w:ind w:left="403"/>
      <w:jc w:val="left"/>
    </w:pPr>
  </w:style>
  <w:style w:type="paragraph" w:customStyle="1" w:styleId="Introduction">
    <w:name w:val="Introduction"/>
    <w:basedOn w:val="Normal"/>
    <w:next w:val="Normal"/>
    <w:pPr>
      <w:keepNext/>
      <w:pageBreakBefore/>
      <w:tabs>
        <w:tab w:val="left" w:pos="400"/>
      </w:tabs>
      <w:suppressAutoHyphens/>
      <w:spacing w:before="960" w:after="310" w:line="310" w:lineRule="exact"/>
      <w:jc w:val="left"/>
    </w:pPr>
    <w:rPr>
      <w:b/>
      <w:sz w:val="28"/>
    </w:rPr>
  </w:style>
  <w:style w:type="paragraph" w:customStyle="1" w:styleId="MSDNFR">
    <w:name w:val="MSDNFR"/>
    <w:basedOn w:val="Normal"/>
    <w:next w:val="Normal"/>
    <w:pPr>
      <w:spacing w:line="220" w:lineRule="atLeast"/>
    </w:pPr>
    <w:rPr>
      <w:color w:val="0000FF"/>
    </w:rPr>
  </w:style>
  <w:style w:type="paragraph" w:customStyle="1" w:styleId="na2">
    <w:name w:val="na2"/>
    <w:basedOn w:val="a2"/>
    <w:next w:val="Normal"/>
    <w:pPr>
      <w:numPr>
        <w:ilvl w:val="0"/>
        <w:numId w:val="0"/>
      </w:numPr>
    </w:pPr>
  </w:style>
  <w:style w:type="paragraph" w:customStyle="1" w:styleId="na3">
    <w:name w:val="na3"/>
    <w:basedOn w:val="a3"/>
    <w:next w:val="Normal"/>
    <w:pPr>
      <w:numPr>
        <w:ilvl w:val="0"/>
        <w:numId w:val="0"/>
      </w:numPr>
    </w:pPr>
  </w:style>
  <w:style w:type="paragraph" w:customStyle="1" w:styleId="na4">
    <w:name w:val="na4"/>
    <w:basedOn w:val="a4"/>
    <w:next w:val="Normal"/>
    <w:pPr>
      <w:numPr>
        <w:ilvl w:val="0"/>
        <w:numId w:val="0"/>
      </w:numPr>
      <w:tabs>
        <w:tab w:val="clear" w:pos="1080"/>
        <w:tab w:val="left" w:pos="1060"/>
      </w:tabs>
    </w:pPr>
  </w:style>
  <w:style w:type="paragraph" w:customStyle="1" w:styleId="na5">
    <w:name w:val="na5"/>
    <w:basedOn w:val="a5"/>
    <w:next w:val="Normal"/>
    <w:pPr>
      <w:numPr>
        <w:ilvl w:val="0"/>
        <w:numId w:val="0"/>
      </w:numPr>
    </w:pPr>
  </w:style>
  <w:style w:type="paragraph" w:customStyle="1" w:styleId="na6">
    <w:name w:val="na6"/>
    <w:basedOn w:val="a6"/>
    <w:next w:val="Normal"/>
    <w:pPr>
      <w:numPr>
        <w:ilvl w:val="0"/>
        <w:numId w:val="0"/>
      </w:numPr>
    </w:pPr>
  </w:style>
  <w:style w:type="paragraph" w:customStyle="1" w:styleId="Note">
    <w:name w:val="Note"/>
    <w:basedOn w:val="Normal"/>
    <w:next w:val="Normal"/>
    <w:pPr>
      <w:tabs>
        <w:tab w:val="left" w:pos="960"/>
      </w:tabs>
      <w:spacing w:line="210" w:lineRule="atLeast"/>
    </w:pPr>
    <w:rPr>
      <w:sz w:val="18"/>
    </w:rPr>
  </w:style>
  <w:style w:type="paragraph" w:customStyle="1" w:styleId="p2">
    <w:name w:val="p2"/>
    <w:basedOn w:val="Normal"/>
    <w:next w:val="Normal"/>
    <w:pPr>
      <w:tabs>
        <w:tab w:val="left" w:pos="560"/>
      </w:tabs>
    </w:pPr>
  </w:style>
  <w:style w:type="paragraph" w:customStyle="1" w:styleId="p3">
    <w:name w:val="p3"/>
    <w:basedOn w:val="Normal"/>
    <w:next w:val="Normal"/>
    <w:pPr>
      <w:tabs>
        <w:tab w:val="left" w:pos="720"/>
      </w:tabs>
    </w:pPr>
  </w:style>
  <w:style w:type="paragraph" w:customStyle="1" w:styleId="p4">
    <w:name w:val="p4"/>
    <w:basedOn w:val="Normal"/>
    <w:next w:val="Normal"/>
    <w:pPr>
      <w:tabs>
        <w:tab w:val="left" w:pos="1100"/>
      </w:tabs>
    </w:pPr>
  </w:style>
  <w:style w:type="paragraph" w:customStyle="1" w:styleId="p5">
    <w:name w:val="p5"/>
    <w:basedOn w:val="Normal"/>
    <w:next w:val="Normal"/>
    <w:pPr>
      <w:tabs>
        <w:tab w:val="left" w:pos="1100"/>
      </w:tabs>
    </w:pPr>
  </w:style>
  <w:style w:type="paragraph" w:customStyle="1" w:styleId="p6">
    <w:name w:val="p6"/>
    <w:basedOn w:val="Normal"/>
    <w:next w:val="Normal"/>
    <w:pPr>
      <w:tabs>
        <w:tab w:val="left" w:pos="1440"/>
      </w:tabs>
    </w:pPr>
  </w:style>
  <w:style w:type="paragraph" w:customStyle="1" w:styleId="RefNorm">
    <w:name w:val="RefNorm"/>
    <w:basedOn w:val="Normal"/>
    <w:next w:val="Normal"/>
  </w:style>
  <w:style w:type="paragraph" w:customStyle="1" w:styleId="Special">
    <w:name w:val="Special"/>
    <w:basedOn w:val="Normal"/>
    <w:next w:val="Normal"/>
  </w:style>
  <w:style w:type="paragraph" w:customStyle="1" w:styleId="Tablefootnote">
    <w:name w:val="Table footnote"/>
    <w:basedOn w:val="Normal"/>
    <w:pPr>
      <w:tabs>
        <w:tab w:val="left" w:pos="340"/>
      </w:tabs>
      <w:spacing w:before="60" w:after="60" w:line="190" w:lineRule="atLeast"/>
    </w:pPr>
    <w:rPr>
      <w:sz w:val="16"/>
    </w:rPr>
  </w:style>
  <w:style w:type="paragraph" w:customStyle="1" w:styleId="Tabletitle">
    <w:name w:val="Table title"/>
    <w:basedOn w:val="Normal"/>
    <w:next w:val="Normal"/>
    <w:pPr>
      <w:keepNext/>
      <w:suppressAutoHyphens/>
      <w:spacing w:before="120" w:after="120" w:line="230" w:lineRule="exact"/>
      <w:jc w:val="center"/>
    </w:pPr>
    <w:rPr>
      <w:b/>
    </w:rPr>
  </w:style>
  <w:style w:type="character" w:customStyle="1" w:styleId="TableFootNoteXref">
    <w:name w:val="TableFootNoteXref"/>
    <w:rPr>
      <w:position w:val="6"/>
      <w:sz w:val="14"/>
      <w:lang w:val="fr-FR"/>
    </w:rPr>
  </w:style>
  <w:style w:type="paragraph" w:customStyle="1" w:styleId="Terms">
    <w:name w:val="Term(s)"/>
    <w:basedOn w:val="Normal"/>
    <w:next w:val="Definition"/>
    <w:pPr>
      <w:keepNext/>
      <w:suppressAutoHyphens/>
      <w:spacing w:after="0"/>
      <w:jc w:val="left"/>
    </w:pPr>
    <w:rPr>
      <w:b/>
    </w:rPr>
  </w:style>
  <w:style w:type="paragraph" w:customStyle="1" w:styleId="TermNum">
    <w:name w:val="TermNum"/>
    <w:basedOn w:val="Normal"/>
    <w:next w:val="Terms"/>
    <w:pPr>
      <w:keepNext/>
      <w:spacing w:after="0"/>
    </w:pPr>
    <w:rPr>
      <w:b/>
    </w:rPr>
  </w:style>
  <w:style w:type="paragraph" w:customStyle="1" w:styleId="zzBiblio">
    <w:name w:val="zzBiblio"/>
    <w:basedOn w:val="Normal"/>
    <w:next w:val="Bibliography1"/>
    <w:pPr>
      <w:pageBreakBefore/>
      <w:spacing w:after="760" w:line="310" w:lineRule="exact"/>
      <w:jc w:val="center"/>
    </w:pPr>
    <w:rPr>
      <w:b/>
      <w:sz w:val="28"/>
    </w:rPr>
  </w:style>
  <w:style w:type="paragraph" w:customStyle="1" w:styleId="zzContents">
    <w:name w:val="zzContents"/>
    <w:basedOn w:val="Introduction"/>
    <w:next w:val="TOC1"/>
    <w:pPr>
      <w:tabs>
        <w:tab w:val="clear" w:pos="400"/>
      </w:tabs>
    </w:pPr>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pPr>
      <w:spacing w:after="220"/>
      <w:jc w:val="right"/>
    </w:pPr>
    <w:rPr>
      <w:b/>
      <w:color w:val="000000"/>
      <w:sz w:val="24"/>
    </w:rPr>
  </w:style>
  <w:style w:type="paragraph" w:customStyle="1" w:styleId="zzForeword">
    <w:name w:val="zzForeword"/>
    <w:basedOn w:val="Introduction"/>
    <w:next w:val="Normal"/>
    <w:pPr>
      <w:tabs>
        <w:tab w:val="clear" w:pos="400"/>
      </w:tabs>
    </w:pPr>
    <w:rPr>
      <w:color w:val="0000FF"/>
    </w:rPr>
  </w:style>
  <w:style w:type="paragraph" w:customStyle="1" w:styleId="zzHelp">
    <w:name w:val="zzHelp"/>
    <w:basedOn w:val="Normal"/>
    <w:rPr>
      <w:color w:val="008000"/>
    </w:rPr>
  </w:style>
  <w:style w:type="paragraph" w:customStyle="1" w:styleId="zzIndex">
    <w:name w:val="zzIndex"/>
    <w:basedOn w:val="zzBiblio"/>
    <w:next w:val="IndexHeading"/>
  </w:style>
  <w:style w:type="paragraph" w:customStyle="1" w:styleId="zzLc5">
    <w:name w:val="zzLc5"/>
    <w:basedOn w:val="Normal"/>
    <w:next w:val="Normal"/>
    <w:pPr>
      <w:jc w:val="left"/>
    </w:pPr>
  </w:style>
  <w:style w:type="paragraph" w:customStyle="1" w:styleId="zzLc6">
    <w:name w:val="zzLc6"/>
    <w:basedOn w:val="Normal"/>
    <w:next w:val="Normal"/>
    <w:pPr>
      <w:jc w:val="left"/>
    </w:pPr>
  </w:style>
  <w:style w:type="paragraph" w:customStyle="1" w:styleId="zzLn5">
    <w:name w:val="zzLn5"/>
    <w:basedOn w:val="Normal"/>
    <w:next w:val="Normal"/>
    <w:pPr>
      <w:jc w:val="left"/>
    </w:pPr>
  </w:style>
  <w:style w:type="paragraph" w:customStyle="1" w:styleId="zzLn6">
    <w:name w:val="zzLn6"/>
    <w:basedOn w:val="Normal"/>
    <w:next w:val="Normal"/>
    <w:pPr>
      <w:jc w:val="left"/>
    </w:pPr>
  </w:style>
  <w:style w:type="paragraph" w:customStyle="1" w:styleId="zzSTDTitle">
    <w:name w:val="zzSTDTitle"/>
    <w:basedOn w:val="Normal"/>
    <w:next w:val="Normal"/>
    <w:pPr>
      <w:suppressAutoHyphens/>
      <w:spacing w:before="400" w:after="760" w:line="350" w:lineRule="exact"/>
      <w:jc w:val="left"/>
    </w:pPr>
    <w:rPr>
      <w:b/>
      <w:color w:val="0000FF"/>
      <w:sz w:val="32"/>
    </w:rPr>
  </w:style>
  <w:style w:type="paragraph" w:customStyle="1" w:styleId="Tabletext10">
    <w:name w:val="Table text (10)"/>
    <w:basedOn w:val="Normal"/>
    <w:pPr>
      <w:spacing w:before="60" w:after="60"/>
    </w:pPr>
  </w:style>
  <w:style w:type="paragraph" w:customStyle="1" w:styleId="Tabletext9">
    <w:name w:val="Table text (9)"/>
    <w:basedOn w:val="Normal"/>
    <w:pPr>
      <w:spacing w:before="60" w:after="60" w:line="210" w:lineRule="atLeast"/>
    </w:pPr>
    <w:rPr>
      <w:sz w:val="18"/>
    </w:rPr>
  </w:style>
  <w:style w:type="paragraph" w:customStyle="1" w:styleId="Tabletext8">
    <w:name w:val="Table text (8)"/>
    <w:basedOn w:val="Normal"/>
    <w:pPr>
      <w:spacing w:before="60" w:after="60" w:line="190" w:lineRule="atLeast"/>
    </w:pPr>
    <w:rPr>
      <w:sz w:val="16"/>
    </w:rPr>
  </w:style>
  <w:style w:type="paragraph" w:customStyle="1" w:styleId="Tabletext7">
    <w:name w:val="Table text (7)"/>
    <w:basedOn w:val="Normal"/>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character" w:customStyle="1" w:styleId="attr-list">
    <w:name w:val="attr-list"/>
  </w:style>
  <w:style w:type="paragraph" w:customStyle="1" w:styleId="NormalWeb1">
    <w:name w:val="Normal (Web)1"/>
    <w:basedOn w:val="Normal"/>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snapToGrid w:val="0"/>
      <w:lang w:val="en-GB" w:eastAsia="en-US"/>
    </w:rPr>
  </w:style>
  <w:style w:type="paragraph" w:customStyle="1" w:styleId="Small">
    <w:name w:val="Small"/>
    <w:basedOn w:val="Normal"/>
    <w:qFormat/>
    <w:pPr>
      <w:widowControl w:val="0"/>
      <w:spacing w:before="20" w:after="0" w:line="240" w:lineRule="auto"/>
      <w:jc w:val="left"/>
    </w:pPr>
    <w:rPr>
      <w:rFonts w:eastAsia="Times New Roman"/>
      <w:snapToGrid w:val="0"/>
      <w:sz w:val="16"/>
      <w:szCs w:val="16"/>
      <w:lang w:eastAsia="en-US"/>
    </w:rPr>
  </w:style>
  <w:style w:type="paragraph" w:customStyle="1" w:styleId="Revision1">
    <w:name w:val="Revision1"/>
    <w:hidden/>
    <w:uiPriority w:val="99"/>
    <w:semiHidden/>
    <w:rPr>
      <w:rFonts w:ascii="Arial" w:hAnsi="Arial"/>
      <w:lang w:val="en-GB" w:eastAsia="ja-JP"/>
    </w:rPr>
  </w:style>
  <w:style w:type="paragraph" w:customStyle="1" w:styleId="ListParagraph1">
    <w:name w:val="List Paragraph1"/>
    <w:basedOn w:val="Normal"/>
    <w:uiPriority w:val="34"/>
    <w:qFormat/>
    <w:pPr>
      <w:ind w:left="720"/>
    </w:pPr>
  </w:style>
  <w:style w:type="paragraph" w:customStyle="1" w:styleId="Figuretitle2">
    <w:name w:val="Figure title2"/>
    <w:basedOn w:val="Normal"/>
    <w:next w:val="Normal"/>
    <w:pPr>
      <w:suppressAutoHyphens/>
      <w:spacing w:before="220" w:after="220"/>
      <w:jc w:val="center"/>
    </w:pPr>
    <w:rPr>
      <w:b/>
      <w:lang w:val="de-DE" w:eastAsia="ar-SA"/>
    </w:rPr>
  </w:style>
  <w:style w:type="paragraph" w:customStyle="1" w:styleId="ISOComments">
    <w:name w:val="ISO_Comments"/>
    <w:basedOn w:val="Normal"/>
    <w:pPr>
      <w:spacing w:before="210" w:after="0" w:line="210" w:lineRule="exact"/>
      <w:jc w:val="left"/>
    </w:pPr>
    <w:rPr>
      <w:rFonts w:eastAsia="Times New Roman"/>
      <w:sz w:val="18"/>
      <w:lang w:eastAsia="en-US"/>
    </w:rPr>
  </w:style>
  <w:style w:type="paragraph" w:customStyle="1" w:styleId="ISOChange">
    <w:name w:val="ISO_Change"/>
    <w:basedOn w:val="Normal"/>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uiPriority w:val="99"/>
    <w:rPr>
      <w:rFonts w:ascii="Arial" w:hAnsi="Arial"/>
      <w:lang w:val="en-GB" w:eastAsia="ja-JP"/>
    </w:rPr>
  </w:style>
  <w:style w:type="paragraph" w:customStyle="1" w:styleId="Firstparagraph">
    <w:name w:val="First paragraph"/>
    <w:basedOn w:val="Normal"/>
    <w:next w:val="Normal"/>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pPr>
      <w:spacing w:before="210" w:after="0" w:line="210" w:lineRule="exact"/>
      <w:jc w:val="left"/>
    </w:pPr>
    <w:rPr>
      <w:rFonts w:eastAsia="Times New Roman"/>
      <w:sz w:val="18"/>
      <w:lang w:eastAsia="en-US"/>
    </w:rPr>
  </w:style>
  <w:style w:type="paragraph" w:customStyle="1" w:styleId="subpara">
    <w:name w:val="sub para"/>
    <w:basedOn w:val="Normal"/>
    <w:pPr>
      <w:spacing w:before="60" w:after="60" w:line="240" w:lineRule="auto"/>
      <w:ind w:left="1134" w:right="794" w:hanging="567"/>
    </w:pPr>
    <w:rPr>
      <w:rFonts w:ascii="Arial Narrow" w:eastAsia="Times New Roman" w:hAnsi="Arial Narrow"/>
      <w:sz w:val="22"/>
      <w:lang w:val="en-AU" w:eastAsia="en-US"/>
    </w:rPr>
  </w:style>
  <w:style w:type="character" w:customStyle="1" w:styleId="Heading3Char">
    <w:name w:val="Heading 3 Char"/>
    <w:link w:val="Heading3"/>
    <w:qFormat/>
    <w:rPr>
      <w:rFonts w:ascii="Arial" w:hAnsi="Arial"/>
      <w:b/>
      <w:bCs/>
      <w:lang w:val="en-GB" w:eastAsia="ja-JP"/>
    </w:rPr>
  </w:style>
  <w:style w:type="character" w:customStyle="1" w:styleId="Heading4Char">
    <w:name w:val="Heading 4 Char"/>
    <w:link w:val="Heading4"/>
    <w:rPr>
      <w:rFonts w:ascii="Arial" w:hAnsi="Arial"/>
      <w:b/>
      <w:bCs/>
      <w:lang w:val="en-GB" w:eastAsia="ja-JP"/>
    </w:rPr>
  </w:style>
  <w:style w:type="paragraph" w:customStyle="1" w:styleId="NoSpacing3">
    <w:name w:val="No Spacing3"/>
    <w:uiPriority w:val="1"/>
    <w:qFormat/>
    <w:pPr>
      <w:jc w:val="both"/>
    </w:pPr>
    <w:rPr>
      <w:rFonts w:ascii="Arial" w:hAnsi="Arial"/>
      <w:lang w:val="en-GB" w:eastAsia="ja-JP"/>
    </w:rPr>
  </w:style>
  <w:style w:type="paragraph" w:customStyle="1" w:styleId="TOCHeading1">
    <w:name w:val="TOC Heading1"/>
    <w:basedOn w:val="Heading1"/>
    <w:next w:val="Normal"/>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Normal"/>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pPr>
      <w:widowControl w:val="0"/>
      <w:suppressLineNumbers/>
      <w:suppressAutoHyphens/>
      <w:spacing w:after="0" w:line="240" w:lineRule="auto"/>
      <w:jc w:val="left"/>
    </w:pPr>
    <w:rPr>
      <w:rFonts w:eastAsia="Arial" w:cs="Tahoma"/>
    </w:rPr>
  </w:style>
  <w:style w:type="character" w:customStyle="1" w:styleId="Heading2Char">
    <w:name w:val="Heading 2 Char"/>
    <w:link w:val="Heading2"/>
    <w:rPr>
      <w:rFonts w:ascii="Arial" w:hAnsi="Arial"/>
      <w:b/>
      <w:bCs/>
      <w:sz w:val="22"/>
      <w:lang w:val="en-GB" w:eastAsia="ja-JP"/>
    </w:rPr>
  </w:style>
  <w:style w:type="character" w:customStyle="1" w:styleId="Heading1Char">
    <w:name w:val="Heading 1 Char"/>
    <w:link w:val="Heading1"/>
    <w:rPr>
      <w:rFonts w:ascii="Arial" w:hAnsi="Arial"/>
      <w:b/>
      <w:bCs/>
      <w:sz w:val="24"/>
      <w:lang w:val="en-GB" w:eastAsia="ja-JP"/>
    </w:rPr>
  </w:style>
  <w:style w:type="character" w:customStyle="1" w:styleId="BalloonTextChar">
    <w:name w:val="Balloon Text Char"/>
    <w:link w:val="BalloonText"/>
    <w:uiPriority w:val="99"/>
    <w:semiHidden/>
    <w:rPr>
      <w:rFonts w:ascii="Tahoma" w:hAnsi="Tahoma" w:cs="Tahoma"/>
      <w:sz w:val="16"/>
      <w:szCs w:val="16"/>
      <w:lang w:val="en-GB" w:eastAsia="ja-JP"/>
    </w:rPr>
  </w:style>
  <w:style w:type="character" w:customStyle="1" w:styleId="BodyTextIndentChar">
    <w:name w:val="Body Text Indent Char"/>
    <w:link w:val="BodyTextIndent"/>
    <w:uiPriority w:val="99"/>
    <w:rPr>
      <w:rFonts w:ascii="Arial" w:hAnsi="Arial"/>
      <w:lang w:val="en-GB" w:eastAsia="ja-JP"/>
    </w:rPr>
  </w:style>
  <w:style w:type="character" w:customStyle="1" w:styleId="HeaderChar">
    <w:name w:val="Header Char"/>
    <w:link w:val="Header"/>
    <w:uiPriority w:val="99"/>
    <w:rPr>
      <w:rFonts w:ascii="Arial" w:hAnsi="Arial"/>
      <w:b/>
      <w:sz w:val="22"/>
      <w:lang w:val="en-GB" w:eastAsia="ja-JP"/>
    </w:rPr>
  </w:style>
  <w:style w:type="character" w:customStyle="1" w:styleId="CommentSubjectChar">
    <w:name w:val="Comment Subject Char"/>
    <w:link w:val="CommentSubject"/>
    <w:uiPriority w:val="99"/>
    <w:semiHidden/>
    <w:rPr>
      <w:rFonts w:ascii="Arial" w:hAnsi="Arial"/>
      <w:b/>
      <w:bCs/>
      <w:lang w:val="en-GB" w:eastAsia="ja-JP"/>
    </w:rPr>
  </w:style>
  <w:style w:type="character" w:customStyle="1" w:styleId="BodyText2Char">
    <w:name w:val="Body Text 2 Char"/>
    <w:link w:val="BodyText2"/>
    <w:uiPriority w:val="99"/>
    <w:rPr>
      <w:rFonts w:ascii="Arial" w:hAnsi="Arial"/>
      <w:sz w:val="16"/>
      <w:lang w:val="en-GB" w:eastAsia="ja-JP"/>
    </w:rPr>
  </w:style>
  <w:style w:type="character" w:customStyle="1" w:styleId="Heading5Char">
    <w:name w:val="Heading 5 Char"/>
    <w:link w:val="Heading5"/>
    <w:rPr>
      <w:rFonts w:ascii="Arial" w:hAnsi="Arial"/>
      <w:b/>
      <w:bCs/>
      <w:lang w:val="en-GB" w:eastAsia="ja-JP"/>
    </w:rPr>
  </w:style>
  <w:style w:type="character" w:customStyle="1" w:styleId="Heading6Char">
    <w:name w:val="Heading 6 Char"/>
    <w:link w:val="Heading6"/>
    <w:rPr>
      <w:rFonts w:ascii="Arial" w:hAnsi="Arial"/>
      <w:b/>
      <w:bCs/>
      <w:lang w:val="en-GB" w:eastAsia="ja-JP"/>
    </w:rPr>
  </w:style>
  <w:style w:type="character" w:customStyle="1" w:styleId="Heading7Char">
    <w:name w:val="Heading 7 Char"/>
    <w:link w:val="Heading7"/>
    <w:rPr>
      <w:rFonts w:ascii="Arial" w:hAnsi="Arial"/>
      <w:b/>
      <w:bCs/>
      <w:lang w:val="en-GB" w:eastAsia="ja-JP"/>
    </w:rPr>
  </w:style>
  <w:style w:type="character" w:customStyle="1" w:styleId="Heading8Char">
    <w:name w:val="Heading 8 Char"/>
    <w:link w:val="Heading8"/>
    <w:rPr>
      <w:rFonts w:ascii="Arial" w:hAnsi="Arial"/>
      <w:b/>
      <w:bCs/>
      <w:lang w:val="en-GB" w:eastAsia="ja-JP"/>
    </w:rPr>
  </w:style>
  <w:style w:type="character" w:customStyle="1" w:styleId="Heading9Char">
    <w:name w:val="Heading 9 Char"/>
    <w:link w:val="Heading9"/>
    <w:rPr>
      <w:rFonts w:ascii="Arial" w:hAnsi="Arial"/>
      <w:b/>
      <w:bCs/>
      <w:lang w:val="en-GB" w:eastAsia="ja-JP"/>
    </w:rPr>
  </w:style>
  <w:style w:type="character" w:customStyle="1" w:styleId="BodyTextIndent2Char">
    <w:name w:val="Body Text Indent 2 Char"/>
    <w:link w:val="BodyTextIndent2"/>
    <w:uiPriority w:val="99"/>
    <w:rPr>
      <w:rFonts w:ascii="Arial" w:hAnsi="Arial"/>
      <w:lang w:val="en-GB" w:eastAsia="ja-JP"/>
    </w:rPr>
  </w:style>
  <w:style w:type="character" w:customStyle="1" w:styleId="BodyText3Char">
    <w:name w:val="Body Text 3 Char"/>
    <w:link w:val="BodyText3"/>
    <w:uiPriority w:val="99"/>
    <w:rPr>
      <w:rFonts w:ascii="Arial" w:hAnsi="Arial"/>
      <w:sz w:val="14"/>
      <w:lang w:val="en-GB" w:eastAsia="ja-JP"/>
    </w:rPr>
  </w:style>
  <w:style w:type="paragraph" w:customStyle="1" w:styleId="quotedtext">
    <w:name w:val="quoted text"/>
    <w:basedOn w:val="Normal"/>
    <w:pPr>
      <w:spacing w:before="60" w:after="60" w:line="240" w:lineRule="auto"/>
      <w:ind w:left="1134" w:right="1134" w:hanging="567"/>
    </w:pPr>
    <w:rPr>
      <w:rFonts w:ascii="Times New Roman" w:eastAsia="Times New Roman" w:hAnsi="Times New Roman"/>
      <w:i/>
      <w:lang w:val="en-AU" w:eastAsia="fr-FR"/>
    </w:rPr>
  </w:style>
  <w:style w:type="character" w:customStyle="1" w:styleId="FooterChar">
    <w:name w:val="Footer Char"/>
    <w:link w:val="Footer"/>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customStyle="1" w:styleId="IntenseQuote1">
    <w:name w:val="Intense Quote1"/>
    <w:basedOn w:val="Normal"/>
    <w:next w:val="Normal"/>
    <w:link w:val="IntenseQuoteChar"/>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Pr>
      <w:rFonts w:ascii="Cambria" w:eastAsia="Cambria" w:hAnsi="Cambria"/>
      <w:b/>
      <w:i/>
      <w:sz w:val="24"/>
      <w:szCs w:val="22"/>
    </w:rPr>
  </w:style>
  <w:style w:type="paragraph" w:customStyle="1" w:styleId="ParagraphText">
    <w:name w:val="Paragraph Text"/>
    <w:basedOn w:val="Normal"/>
    <w:pPr>
      <w:suppressAutoHyphens/>
      <w:spacing w:after="62" w:line="240" w:lineRule="auto"/>
      <w:jc w:val="left"/>
    </w:pPr>
    <w:rPr>
      <w:color w:val="000000"/>
      <w:szCs w:val="16"/>
      <w:lang w:eastAsia="ar-SA"/>
    </w:rPr>
  </w:style>
  <w:style w:type="paragraph" w:customStyle="1" w:styleId="Heading2-3">
    <w:name w:val="Heading 2-3"/>
    <w:basedOn w:val="Normal"/>
    <w:next w:val="Normal"/>
    <w:pPr>
      <w:tabs>
        <w:tab w:val="left" w:pos="360"/>
      </w:tabs>
      <w:suppressAutoHyphens/>
      <w:spacing w:before="120" w:after="120" w:line="240" w:lineRule="auto"/>
      <w:ind w:left="360" w:hanging="360"/>
    </w:pPr>
    <w:rPr>
      <w:b/>
      <w:lang w:eastAsia="ar-SA"/>
    </w:rPr>
  </w:style>
  <w:style w:type="character" w:customStyle="1" w:styleId="FootnoteTextChar">
    <w:name w:val="Footnote Text Char"/>
    <w:basedOn w:val="DefaultParagraphFont"/>
    <w:link w:val="FootnoteText"/>
    <w:rPr>
      <w:rFonts w:ascii="Arial" w:hAnsi="Arial"/>
      <w:sz w:val="18"/>
      <w:lang w:val="en-GB" w:eastAsia="ja-JP"/>
    </w:rPr>
  </w:style>
  <w:style w:type="paragraph" w:customStyle="1" w:styleId="TABLE-col-heading">
    <w:name w:val="TABLE-col-heading"/>
    <w:basedOn w:val="Normal"/>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TableNormal"/>
    <w:pPr>
      <w:widowControl w:val="0"/>
    </w:pPr>
    <w:rPr>
      <w:rFonts w:eastAsia="Times New Roman"/>
      <w:lang w:val="en-GB"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pPr>
      <w:widowControl w:val="0"/>
    </w:pPr>
    <w:rPr>
      <w:rFonts w:eastAsia="Times New Roman"/>
      <w:lang w:val="en-GB"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ppendixD2">
    <w:name w:val="Appendix D2"/>
    <w:pPr>
      <w:spacing w:after="120"/>
    </w:pPr>
    <w:rPr>
      <w:rFonts w:ascii="Arial" w:hAnsi="Arial"/>
      <w:b/>
      <w:sz w:val="22"/>
      <w:lang w:val="en-GB" w:eastAsia="ar-SA"/>
    </w:rPr>
  </w:style>
  <w:style w:type="character" w:customStyle="1" w:styleId="module">
    <w:name w:val="module"/>
  </w:style>
  <w:style w:type="character" w:customStyle="1" w:styleId="FooterChar1">
    <w:name w:val="Footer Char1"/>
    <w:uiPriority w:val="99"/>
    <w:locked/>
    <w:rPr>
      <w:sz w:val="24"/>
      <w:szCs w:val="24"/>
      <w:lang w:val="en-US" w:eastAsia="en-US" w:bidi="ar-SA"/>
    </w:rPr>
  </w:style>
  <w:style w:type="paragraph" w:styleId="Revision">
    <w:name w:val="Revision"/>
    <w:hidden/>
    <w:uiPriority w:val="99"/>
    <w:semiHidden/>
    <w:rsid w:val="000940E6"/>
    <w:pPr>
      <w:spacing w:after="0" w:line="240" w:lineRule="auto"/>
    </w:pPr>
    <w:rPr>
      <w:rFonts w:ascii="Arial" w:hAnsi="Arial"/>
      <w:lang w:val="en-GB" w:eastAsia="ja-JP"/>
    </w:rPr>
  </w:style>
  <w:style w:type="numbering" w:customStyle="1" w:styleId="Style1">
    <w:name w:val="Style1"/>
    <w:uiPriority w:val="99"/>
    <w:rsid w:val="00A16BEB"/>
    <w:pPr>
      <w:numPr>
        <w:numId w:val="23"/>
      </w:numPr>
    </w:pPr>
  </w:style>
  <w:style w:type="paragraph" w:styleId="ListParagraph">
    <w:name w:val="List Paragraph"/>
    <w:basedOn w:val="Normal"/>
    <w:uiPriority w:val="34"/>
    <w:qFormat/>
    <w:rsid w:val="004D3A63"/>
    <w:pPr>
      <w:ind w:left="720"/>
      <w:contextualSpacing/>
    </w:pPr>
  </w:style>
  <w:style w:type="character" w:styleId="IntenseEmphasis">
    <w:name w:val="Intense Emphasis"/>
    <w:basedOn w:val="DefaultParagraphFont"/>
    <w:uiPriority w:val="21"/>
    <w:qFormat/>
    <w:rsid w:val="0031592F"/>
    <w:rPr>
      <w:i/>
      <w:iCs/>
      <w:color w:val="4F81BD" w:themeColor="accent1"/>
    </w:rPr>
  </w:style>
  <w:style w:type="paragraph" w:customStyle="1" w:styleId="Basisalinea">
    <w:name w:val="[Basisalinea]"/>
    <w:basedOn w:val="Normal"/>
    <w:uiPriority w:val="99"/>
    <w:rsid w:val="00092544"/>
    <w:pPr>
      <w:autoSpaceDE w:val="0"/>
      <w:autoSpaceDN w:val="0"/>
      <w:adjustRightInd w:val="0"/>
      <w:spacing w:after="0" w:line="288" w:lineRule="auto"/>
      <w:jc w:val="left"/>
      <w:textAlignment w:val="center"/>
    </w:pPr>
    <w:rPr>
      <w:rFonts w:ascii="Times" w:eastAsia="Calibri" w:hAnsi="Times" w:cs="Times"/>
      <w:color w:val="000000"/>
      <w:sz w:val="24"/>
      <w:szCs w:val="24"/>
      <w:lang w:val="nl-NL" w:eastAsia="en-US"/>
    </w:rPr>
  </w:style>
  <w:style w:type="paragraph" w:customStyle="1" w:styleId="Style5">
    <w:name w:val="Style5"/>
    <w:basedOn w:val="Normal"/>
    <w:rsid w:val="00E17963"/>
    <w:pPr>
      <w:numPr>
        <w:numId w:val="36"/>
      </w:numPr>
    </w:pPr>
  </w:style>
  <w:style w:type="character" w:customStyle="1" w:styleId="UnresolvedMention1">
    <w:name w:val="Unresolved Mention1"/>
    <w:basedOn w:val="DefaultParagraphFont"/>
    <w:uiPriority w:val="99"/>
    <w:semiHidden/>
    <w:unhideWhenUsed/>
    <w:rsid w:val="00614FE6"/>
    <w:rPr>
      <w:color w:val="605E5C"/>
      <w:shd w:val="clear" w:color="auto" w:fill="E1DFDD"/>
    </w:rPr>
  </w:style>
  <w:style w:type="character" w:customStyle="1" w:styleId="UnresolvedMention">
    <w:name w:val="Unresolved Mention"/>
    <w:basedOn w:val="DefaultParagraphFont"/>
    <w:uiPriority w:val="99"/>
    <w:semiHidden/>
    <w:unhideWhenUsed/>
    <w:rsid w:val="00766D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7487559">
      <w:bodyDiv w:val="1"/>
      <w:marLeft w:val="0"/>
      <w:marRight w:val="0"/>
      <w:marTop w:val="0"/>
      <w:marBottom w:val="0"/>
      <w:divBdr>
        <w:top w:val="none" w:sz="0" w:space="0" w:color="auto"/>
        <w:left w:val="none" w:sz="0" w:space="0" w:color="auto"/>
        <w:bottom w:val="none" w:sz="0" w:space="0" w:color="auto"/>
        <w:right w:val="none" w:sz="0" w:space="0" w:color="auto"/>
      </w:divBdr>
    </w:div>
    <w:div w:id="1727291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2.png"/></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www.wipo.int/treaties/en/ip/berne/trtdocs_wo001.html" TargetMode="External"/><Relationship Id="rId26" Type="http://schemas.microsoft.com/office/2011/relationships/commentsExtended" Target="commentsExtended.xml"/><Relationship Id="rId39" Type="http://schemas.openxmlformats.org/officeDocument/2006/relationships/image" Target="media/image20.png"/><Relationship Id="rId21" Type="http://schemas.openxmlformats.org/officeDocument/2006/relationships/footer" Target="footer1.xml"/><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jpeg"/><Relationship Id="rId55" Type="http://schemas.openxmlformats.org/officeDocument/2006/relationships/image" Target="media/image30.png"/><Relationship Id="rId63" Type="http://schemas.openxmlformats.org/officeDocument/2006/relationships/header" Target="header3.xml"/><Relationship Id="rId68" Type="http://schemas.openxmlformats.org/officeDocument/2006/relationships/hyperlink" Target="http://www.iho.int" TargetMode="External"/><Relationship Id="rId76" Type="http://schemas.openxmlformats.org/officeDocument/2006/relationships/footer" Target="footer8.xml"/><Relationship Id="rId84" Type="http://schemas.openxmlformats.org/officeDocument/2006/relationships/theme" Target="theme/theme1.xml"/><Relationship Id="rId7" Type="http://schemas.openxmlformats.org/officeDocument/2006/relationships/styles" Target="styles.xml"/><Relationship Id="rId71"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0.jpg"/><Relationship Id="rId11" Type="http://schemas.openxmlformats.org/officeDocument/2006/relationships/endnotes" Target="endnotes.xml"/><Relationship Id="rId24" Type="http://schemas.openxmlformats.org/officeDocument/2006/relationships/image" Target="media/image7.jpg"/><Relationship Id="rId32" Type="http://schemas.openxmlformats.org/officeDocument/2006/relationships/image" Target="media/image14.png"/><Relationship Id="rId37" Type="http://schemas.openxmlformats.org/officeDocument/2006/relationships/image" Target="media/image19.emf"/><Relationship Id="rId40" Type="http://schemas.openxmlformats.org/officeDocument/2006/relationships/image" Target="media/image21.emf"/><Relationship Id="rId45" Type="http://schemas.openxmlformats.org/officeDocument/2006/relationships/image" Target="media/image24.emf"/><Relationship Id="rId53" Type="http://schemas.openxmlformats.org/officeDocument/2006/relationships/hyperlink" Target="http://www.epsg-registry.org/" TargetMode="External"/><Relationship Id="rId58" Type="http://schemas.openxmlformats.org/officeDocument/2006/relationships/image" Target="media/image33.png"/><Relationship Id="rId66" Type="http://schemas.openxmlformats.org/officeDocument/2006/relationships/footer" Target="footer3.xml"/><Relationship Id="rId74" Type="http://schemas.openxmlformats.org/officeDocument/2006/relationships/header" Target="header9.xml"/><Relationship Id="rId79" Type="http://schemas.openxmlformats.org/officeDocument/2006/relationships/header" Target="header11.xml"/><Relationship Id="rId5" Type="http://schemas.openxmlformats.org/officeDocument/2006/relationships/customXml" Target="../customXml/item5.xml"/><Relationship Id="rId61" Type="http://schemas.openxmlformats.org/officeDocument/2006/relationships/image" Target="media/image36.jpeg"/><Relationship Id="rId82" Type="http://schemas.openxmlformats.org/officeDocument/2006/relationships/fontTable" Target="fontTable.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footer" Target="footer2.xml"/><Relationship Id="rId27" Type="http://schemas.openxmlformats.org/officeDocument/2006/relationships/image" Target="media/image8.jpg"/><Relationship Id="rId30" Type="http://schemas.openxmlformats.org/officeDocument/2006/relationships/image" Target="media/image11.jpg"/><Relationship Id="rId35" Type="http://schemas.openxmlformats.org/officeDocument/2006/relationships/image" Target="media/image17.emf"/><Relationship Id="rId43" Type="http://schemas.openxmlformats.org/officeDocument/2006/relationships/image" Target="media/image23.emf"/><Relationship Id="rId48" Type="http://schemas.openxmlformats.org/officeDocument/2006/relationships/image" Target="media/image26.png"/><Relationship Id="rId56" Type="http://schemas.openxmlformats.org/officeDocument/2006/relationships/image" Target="media/image31.png"/><Relationship Id="rId64" Type="http://schemas.openxmlformats.org/officeDocument/2006/relationships/header" Target="header4.xml"/><Relationship Id="rId69" Type="http://schemas.openxmlformats.org/officeDocument/2006/relationships/header" Target="header6.xml"/><Relationship Id="rId77" Type="http://schemas.openxmlformats.org/officeDocument/2006/relationships/hyperlink" Target="http://www.iho.int" TargetMode="External"/><Relationship Id="rId8" Type="http://schemas.openxmlformats.org/officeDocument/2006/relationships/settings" Target="settings.xml"/><Relationship Id="rId51" Type="http://schemas.openxmlformats.org/officeDocument/2006/relationships/image" Target="media/image29.jpeg"/><Relationship Id="rId72" Type="http://schemas.openxmlformats.org/officeDocument/2006/relationships/footer" Target="footer6.xml"/><Relationship Id="rId80" Type="http://schemas.openxmlformats.org/officeDocument/2006/relationships/footer" Target="footer9.xml"/><Relationship Id="rId85" Type="http://schemas.microsoft.com/office/2018/08/relationships/commentsExtensible" Target="commentsExtensi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comments" Target="comments.xml"/><Relationship Id="rId33" Type="http://schemas.openxmlformats.org/officeDocument/2006/relationships/image" Target="media/image15.png"/><Relationship Id="rId38" Type="http://schemas.openxmlformats.org/officeDocument/2006/relationships/oleObject" Target="embeddings/oleObject1.bin"/><Relationship Id="rId46" Type="http://schemas.openxmlformats.org/officeDocument/2006/relationships/oleObject" Target="embeddings/oleObject4.bin"/><Relationship Id="rId59" Type="http://schemas.openxmlformats.org/officeDocument/2006/relationships/image" Target="media/image34.png"/><Relationship Id="rId67" Type="http://schemas.openxmlformats.org/officeDocument/2006/relationships/footer" Target="footer4.xml"/><Relationship Id="rId20" Type="http://schemas.openxmlformats.org/officeDocument/2006/relationships/header" Target="header2.xml"/><Relationship Id="rId41" Type="http://schemas.openxmlformats.org/officeDocument/2006/relationships/oleObject" Target="embeddings/oleObject2.bin"/><Relationship Id="rId54" Type="http://schemas.openxmlformats.org/officeDocument/2006/relationships/hyperlink" Target="https://registry.iho.int/" TargetMode="External"/><Relationship Id="rId62" Type="http://schemas.openxmlformats.org/officeDocument/2006/relationships/image" Target="media/image37.jpg"/><Relationship Id="rId70" Type="http://schemas.openxmlformats.org/officeDocument/2006/relationships/header" Target="header7.xml"/><Relationship Id="rId75" Type="http://schemas.openxmlformats.org/officeDocument/2006/relationships/footer" Target="footer7.xm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www.iho.int" TargetMode="External"/><Relationship Id="rId28" Type="http://schemas.openxmlformats.org/officeDocument/2006/relationships/image" Target="media/image9.jp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footnotes" Target="footnotes.xml"/><Relationship Id="rId31" Type="http://schemas.openxmlformats.org/officeDocument/2006/relationships/image" Target="media/image13.jpeg"/><Relationship Id="rId44" Type="http://schemas.openxmlformats.org/officeDocument/2006/relationships/oleObject" Target="embeddings/oleObject3.bin"/><Relationship Id="rId52" Type="http://schemas.openxmlformats.org/officeDocument/2006/relationships/hyperlink" Target="http://www.epsg-registry.org" TargetMode="External"/><Relationship Id="rId60" Type="http://schemas.openxmlformats.org/officeDocument/2006/relationships/image" Target="media/image35.jpeg"/><Relationship Id="rId65" Type="http://schemas.openxmlformats.org/officeDocument/2006/relationships/header" Target="header5.xml"/><Relationship Id="rId73" Type="http://schemas.openxmlformats.org/officeDocument/2006/relationships/header" Target="header8.xml"/><Relationship Id="rId78" Type="http://schemas.openxmlformats.org/officeDocument/2006/relationships/header" Target="header10.xml"/><Relationship Id="rId81" Type="http://schemas.openxmlformats.org/officeDocument/2006/relationships/footer" Target="footer10.xml"/><Relationship Id="rId86" Type="http://schemas.microsoft.com/office/2016/09/relationships/commentsIds" Target="commentsId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5de893b-c722-4ec2-8e11-ead4310e3e99">
      <Terms xmlns="http://schemas.microsoft.com/office/infopath/2007/PartnerControls"/>
    </lcf76f155ced4ddcb4097134ff3c332f>
    <TaxCatchAll xmlns="3afcca85-626d-40cf-8493-15e01d150ad7"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453E4A9CE5A3A42965B93716DE6227D" ma:contentTypeVersion="15" ma:contentTypeDescription="Create a new document." ma:contentTypeScope="" ma:versionID="d06a5bb4597991f69e0c0e7e264ace46">
  <xsd:schema xmlns:xsd="http://www.w3.org/2001/XMLSchema" xmlns:xs="http://www.w3.org/2001/XMLSchema" xmlns:p="http://schemas.microsoft.com/office/2006/metadata/properties" xmlns:ns2="a5de893b-c722-4ec2-8e11-ead4310e3e99" xmlns:ns3="3afcca85-626d-40cf-8493-15e01d150ad7" targetNamespace="http://schemas.microsoft.com/office/2006/metadata/properties" ma:root="true" ma:fieldsID="9b990f59f193ac1f49024f0dd5f1b0ec" ns2:_="" ns3:_="">
    <xsd:import namespace="a5de893b-c722-4ec2-8e11-ead4310e3e99"/>
    <xsd:import namespace="3afcca85-626d-40cf-8493-15e01d150a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de893b-c722-4ec2-8e11-ead4310e3e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4fbc8df-06de-4fb0-805f-17327a0f991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afcca85-626d-40cf-8493-15e01d150ad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34dfe4f-8e34-4b78-acf1-1cf3c37f4fdd}" ma:internalName="TaxCatchAll" ma:showField="CatchAllData" ma:web="3afcca85-626d-40cf-8493-15e01d150ad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498684-C9CC-44F6-BFEB-9D66620C9C61}">
  <ds:schemaRefs>
    <ds:schemaRef ds:uri="http://schemas.microsoft.com/sharepoint/v3/contenttype/form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8DC61329-B8AC-4220-848A-E13B09FE3095}">
  <ds:schemaRefs>
    <ds:schemaRef ds:uri="http://schemas.microsoft.com/office/2006/metadata/properties"/>
    <ds:schemaRef ds:uri="http://schemas.microsoft.com/office/infopath/2007/PartnerControls"/>
    <ds:schemaRef ds:uri="a5de893b-c722-4ec2-8e11-ead4310e3e99"/>
    <ds:schemaRef ds:uri="3afcca85-626d-40cf-8493-15e01d150ad7"/>
  </ds:schemaRefs>
</ds:datastoreItem>
</file>

<file path=customXml/itemProps4.xml><?xml version="1.0" encoding="utf-8"?>
<ds:datastoreItem xmlns:ds="http://schemas.openxmlformats.org/officeDocument/2006/customXml" ds:itemID="{5871EC56-FA23-463C-A247-BAD7421344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de893b-c722-4ec2-8e11-ead4310e3e99"/>
    <ds:schemaRef ds:uri="3afcca85-626d-40cf-8493-15e01d150a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435E561-FEF7-46FE-AE69-8A7A70AF0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Std</Template>
  <TotalTime>1170</TotalTime>
  <Pages>84</Pages>
  <Words>26578</Words>
  <Characters>146181</Characters>
  <Application>Microsoft Office Word</Application>
  <DocSecurity>0</DocSecurity>
  <Lines>1218</Lines>
  <Paragraphs>344</Paragraphs>
  <ScaleCrop>false</ScaleCrop>
  <HeadingPairs>
    <vt:vector size="2" baseType="variant">
      <vt:variant>
        <vt:lpstr>Title</vt:lpstr>
      </vt:variant>
      <vt:variant>
        <vt:i4>1</vt:i4>
      </vt:variant>
    </vt:vector>
  </HeadingPairs>
  <TitlesOfParts>
    <vt:vector size="1" baseType="lpstr">
      <vt:lpstr>ISO/IEC TC /SC  N</vt:lpstr>
    </vt:vector>
  </TitlesOfParts>
  <Company>afnor</Company>
  <LinksUpToDate>false</LinksUpToDate>
  <CharactersWithSpaces>172415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Administrator</dc:creator>
  <cp:keywords/>
  <dc:description/>
  <cp:lastModifiedBy>Teh Stand</cp:lastModifiedBy>
  <cp:revision>24</cp:revision>
  <cp:lastPrinted>2022-12-08T09:55:00Z</cp:lastPrinted>
  <dcterms:created xsi:type="dcterms:W3CDTF">2022-11-23T03:05:00Z</dcterms:created>
  <dcterms:modified xsi:type="dcterms:W3CDTF">2022-12-09T14:05:00Z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KSOProductBuildVer">
    <vt:lpwstr>1033-10.2.0.5965</vt:lpwstr>
  </property>
  <property fmtid="{D5CDD505-2E9C-101B-9397-08002B2CF9AE}" pid="21" name="ContentTypeId">
    <vt:lpwstr>0x0101005453E4A9CE5A3A42965B93716DE6227D</vt:lpwstr>
  </property>
  <property fmtid="{D5CDD505-2E9C-101B-9397-08002B2CF9AE}" pid="22" name="MediaServiceImageTags">
    <vt:lpwstr/>
  </property>
</Properties>
</file>